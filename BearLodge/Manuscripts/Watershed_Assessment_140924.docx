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576"/>
      </w:tblGrid>
      <w:tr w:rsidR="00B977E4" w14:paraId="7485C144" w14:textId="77777777" w:rsidTr="00C55218">
        <w:trPr>
          <w:trHeight w:val="90"/>
          <w:jc w:val="center"/>
        </w:trPr>
        <w:tc>
          <w:tcPr>
            <w:tcW w:w="5000" w:type="pct"/>
            <w:tcBorders>
              <w:bottom w:val="single" w:sz="4" w:space="0" w:color="4F81BD" w:themeColor="accent1"/>
            </w:tcBorders>
            <w:vAlign w:val="center"/>
          </w:tcPr>
          <w:p w14:paraId="74E44707" w14:textId="0B3348AB" w:rsidR="00B977E4" w:rsidRPr="007C0848" w:rsidRDefault="009F21D0" w:rsidP="00D0232A">
            <w:pPr>
              <w:pStyle w:val="NoSpacing"/>
              <w:jc w:val="center"/>
              <w:rPr>
                <w:rFonts w:asciiTheme="majorHAnsi" w:eastAsiaTheme="majorEastAsia" w:hAnsiTheme="majorHAnsi" w:cstheme="majorBidi"/>
                <w:sz w:val="48"/>
                <w:szCs w:val="48"/>
              </w:rPr>
            </w:pPr>
            <w:r w:rsidRPr="007C0848">
              <w:rPr>
                <w:rFonts w:asciiTheme="majorHAnsi" w:eastAsiaTheme="majorEastAsia" w:hAnsiTheme="majorHAnsi" w:cstheme="majorBidi"/>
                <w:sz w:val="48"/>
                <w:szCs w:val="48"/>
              </w:rPr>
              <w:t>Watershed Assessment and Non-Point Source Management Plan Recommendations</w:t>
            </w:r>
            <w:r w:rsidR="00D03548" w:rsidRPr="007C0848">
              <w:rPr>
                <w:rFonts w:asciiTheme="majorHAnsi" w:eastAsiaTheme="majorEastAsia" w:hAnsiTheme="majorHAnsi" w:cstheme="majorBidi"/>
                <w:sz w:val="48"/>
                <w:szCs w:val="48"/>
              </w:rPr>
              <w:t xml:space="preserve"> for Streams Monitored in 20</w:t>
            </w:r>
            <w:r w:rsidR="00D0232A">
              <w:rPr>
                <w:rFonts w:asciiTheme="majorHAnsi" w:eastAsiaTheme="majorEastAsia" w:hAnsiTheme="majorHAnsi" w:cstheme="majorBidi"/>
                <w:sz w:val="48"/>
                <w:szCs w:val="48"/>
              </w:rPr>
              <w:t>12</w:t>
            </w:r>
            <w:r w:rsidR="00D03548" w:rsidRPr="007C0848">
              <w:rPr>
                <w:rFonts w:asciiTheme="majorHAnsi" w:eastAsiaTheme="majorEastAsia" w:hAnsiTheme="majorHAnsi" w:cstheme="majorBidi"/>
                <w:sz w:val="48"/>
                <w:szCs w:val="48"/>
              </w:rPr>
              <w:t xml:space="preserve"> - 201</w:t>
            </w:r>
            <w:r w:rsidR="00D0232A">
              <w:rPr>
                <w:rFonts w:asciiTheme="majorHAnsi" w:eastAsiaTheme="majorEastAsia" w:hAnsiTheme="majorHAnsi" w:cstheme="majorBidi"/>
                <w:sz w:val="48"/>
                <w:szCs w:val="48"/>
              </w:rPr>
              <w:t>3</w:t>
            </w:r>
          </w:p>
        </w:tc>
      </w:tr>
      <w:tr w:rsidR="00B977E4" w14:paraId="049FF744" w14:textId="77777777">
        <w:trPr>
          <w:trHeight w:val="360"/>
          <w:jc w:val="center"/>
        </w:trPr>
        <w:tc>
          <w:tcPr>
            <w:tcW w:w="5000" w:type="pct"/>
            <w:vAlign w:val="center"/>
          </w:tcPr>
          <w:p w14:paraId="4A5432EE" w14:textId="77777777" w:rsidR="00134A31" w:rsidRDefault="00134A31" w:rsidP="00883E28">
            <w:pPr>
              <w:pStyle w:val="NoSpacing"/>
            </w:pPr>
          </w:p>
          <w:p w14:paraId="1B32BD97" w14:textId="77777777" w:rsidR="00B977E4" w:rsidRDefault="00B977E4">
            <w:pPr>
              <w:pStyle w:val="NoSpacing"/>
              <w:jc w:val="center"/>
            </w:pPr>
            <w:r>
              <w:t>Prepared for</w:t>
            </w:r>
          </w:p>
        </w:tc>
      </w:tr>
      <w:tr w:rsidR="00B977E4" w14:paraId="6ADA6304" w14:textId="77777777">
        <w:trPr>
          <w:trHeight w:val="360"/>
          <w:jc w:val="center"/>
        </w:trPr>
        <w:tc>
          <w:tcPr>
            <w:tcW w:w="5000" w:type="pct"/>
            <w:vAlign w:val="center"/>
          </w:tcPr>
          <w:p w14:paraId="07DDA208" w14:textId="77777777" w:rsidR="00B977E4" w:rsidRDefault="00B977E4" w:rsidP="00B977E4">
            <w:pPr>
              <w:pStyle w:val="NoSpacing"/>
              <w:jc w:val="center"/>
              <w:rPr>
                <w:b/>
                <w:bCs/>
              </w:rPr>
            </w:pPr>
            <w:r>
              <w:rPr>
                <w:b/>
                <w:bCs/>
              </w:rPr>
              <w:t>Oglala Sioux Tribe</w:t>
            </w:r>
          </w:p>
          <w:p w14:paraId="5C9DB478" w14:textId="77777777" w:rsidR="00B977E4" w:rsidRDefault="00B977E4" w:rsidP="00B977E4">
            <w:pPr>
              <w:pStyle w:val="NoSpacing"/>
              <w:jc w:val="center"/>
              <w:rPr>
                <w:b/>
                <w:bCs/>
              </w:rPr>
            </w:pPr>
            <w:r>
              <w:rPr>
                <w:b/>
                <w:bCs/>
              </w:rPr>
              <w:t>Environmental Protection Program</w:t>
            </w:r>
          </w:p>
          <w:p w14:paraId="292135D7" w14:textId="77777777" w:rsidR="0079522A" w:rsidRDefault="0079522A" w:rsidP="00B977E4">
            <w:pPr>
              <w:pStyle w:val="NoSpacing"/>
              <w:jc w:val="center"/>
              <w:rPr>
                <w:b/>
                <w:bCs/>
              </w:rPr>
            </w:pPr>
            <w:r>
              <w:rPr>
                <w:b/>
                <w:bCs/>
              </w:rPr>
              <w:t>P.O. Box</w:t>
            </w:r>
          </w:p>
          <w:p w14:paraId="7A1B2F33" w14:textId="77777777" w:rsidR="0079522A" w:rsidRDefault="0079522A" w:rsidP="00B977E4">
            <w:pPr>
              <w:pStyle w:val="NoSpacing"/>
              <w:jc w:val="center"/>
              <w:rPr>
                <w:b/>
                <w:bCs/>
              </w:rPr>
            </w:pPr>
            <w:r>
              <w:rPr>
                <w:b/>
                <w:bCs/>
              </w:rPr>
              <w:t>Pine Ridge, SD 57770</w:t>
            </w:r>
          </w:p>
          <w:p w14:paraId="7FEEBD45" w14:textId="77777777" w:rsidR="00AB0D99" w:rsidRDefault="00AB0D99" w:rsidP="00B977E4">
            <w:pPr>
              <w:pStyle w:val="NoSpacing"/>
              <w:jc w:val="center"/>
              <w:rPr>
                <w:b/>
                <w:bCs/>
              </w:rPr>
            </w:pPr>
          </w:p>
          <w:p w14:paraId="04E0091D" w14:textId="77777777" w:rsidR="00AB0D99" w:rsidRDefault="00AB0D99" w:rsidP="00B977E4">
            <w:pPr>
              <w:pStyle w:val="NoSpacing"/>
              <w:jc w:val="center"/>
              <w:rPr>
                <w:b/>
                <w:bCs/>
              </w:rPr>
            </w:pPr>
            <w:r>
              <w:rPr>
                <w:b/>
                <w:bCs/>
                <w:noProof/>
              </w:rPr>
              <w:drawing>
                <wp:inline distT="0" distB="0" distL="0" distR="0" wp14:anchorId="6B88C6B6" wp14:editId="793C2242">
                  <wp:extent cx="1194491" cy="685800"/>
                  <wp:effectExtent l="19050" t="0" r="5659" b="0"/>
                  <wp:docPr id="6" name="Picture 3" descr="P:\OST\OST flag 6.1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OST flag 6.17.08.JPG"/>
                          <pic:cNvPicPr>
                            <a:picLocks noChangeAspect="1" noChangeArrowheads="1"/>
                          </pic:cNvPicPr>
                        </pic:nvPicPr>
                        <pic:blipFill>
                          <a:blip r:embed="rId10" cstate="print"/>
                          <a:srcRect/>
                          <a:stretch>
                            <a:fillRect/>
                          </a:stretch>
                        </pic:blipFill>
                        <pic:spPr bwMode="auto">
                          <a:xfrm>
                            <a:off x="0" y="0"/>
                            <a:ext cx="1194491" cy="685800"/>
                          </a:xfrm>
                          <a:prstGeom prst="rect">
                            <a:avLst/>
                          </a:prstGeom>
                          <a:noFill/>
                          <a:ln w="9525">
                            <a:noFill/>
                            <a:miter lim="800000"/>
                            <a:headEnd/>
                            <a:tailEnd/>
                          </a:ln>
                        </pic:spPr>
                      </pic:pic>
                    </a:graphicData>
                  </a:graphic>
                </wp:inline>
              </w:drawing>
            </w:r>
          </w:p>
          <w:p w14:paraId="21CA598E" w14:textId="77777777" w:rsidR="00883E28" w:rsidRDefault="00883E28" w:rsidP="00134A31">
            <w:pPr>
              <w:pStyle w:val="NoSpacing"/>
              <w:rPr>
                <w:b/>
                <w:bCs/>
              </w:rPr>
            </w:pPr>
          </w:p>
        </w:tc>
      </w:tr>
    </w:tbl>
    <w:p w14:paraId="571586C4" w14:textId="77777777" w:rsidR="00B977E4" w:rsidRDefault="0079522A" w:rsidP="0079522A">
      <w:pPr>
        <w:pStyle w:val="NoSpacing"/>
        <w:jc w:val="center"/>
      </w:pPr>
      <w:r>
        <w:t>Prepared by</w:t>
      </w:r>
    </w:p>
    <w:p w14:paraId="6FDFDFD9" w14:textId="77777777" w:rsidR="007C0848" w:rsidRDefault="00D03548" w:rsidP="0079522A">
      <w:pPr>
        <w:pStyle w:val="NoSpacing"/>
        <w:jc w:val="center"/>
        <w:rPr>
          <w:b/>
        </w:rPr>
      </w:pPr>
      <w:r>
        <w:rPr>
          <w:b/>
        </w:rPr>
        <w:t>Charles Jason Tinant</w:t>
      </w:r>
    </w:p>
    <w:p w14:paraId="7A9B6F14" w14:textId="77777777" w:rsidR="0079522A" w:rsidRDefault="007C0848" w:rsidP="0079522A">
      <w:pPr>
        <w:pStyle w:val="NoSpacing"/>
        <w:jc w:val="center"/>
        <w:rPr>
          <w:b/>
        </w:rPr>
      </w:pPr>
      <w:r>
        <w:rPr>
          <w:b/>
        </w:rPr>
        <w:t>MS Water Resources Engineering</w:t>
      </w:r>
    </w:p>
    <w:p w14:paraId="38015E28" w14:textId="77777777" w:rsidR="007C0848" w:rsidRDefault="007C0848" w:rsidP="00D03548">
      <w:pPr>
        <w:pStyle w:val="NoSpacing"/>
        <w:jc w:val="center"/>
        <w:rPr>
          <w:b/>
        </w:rPr>
      </w:pPr>
    </w:p>
    <w:p w14:paraId="09490095" w14:textId="6A32BEEC" w:rsidR="00060399" w:rsidRDefault="00D0232A" w:rsidP="00D03548">
      <w:pPr>
        <w:pStyle w:val="NoSpacing"/>
        <w:jc w:val="center"/>
        <w:rPr>
          <w:b/>
        </w:rPr>
      </w:pPr>
      <w:r>
        <w:rPr>
          <w:b/>
        </w:rPr>
        <w:t>Jordan Cano</w:t>
      </w:r>
    </w:p>
    <w:p w14:paraId="50A8025C" w14:textId="77777777" w:rsidR="007C0848" w:rsidRDefault="007C0848" w:rsidP="00D03548">
      <w:pPr>
        <w:pStyle w:val="NoSpacing"/>
        <w:jc w:val="center"/>
        <w:rPr>
          <w:b/>
        </w:rPr>
      </w:pPr>
    </w:p>
    <w:p w14:paraId="586F6008" w14:textId="77777777" w:rsidR="00D03548" w:rsidRDefault="00D03548" w:rsidP="0079522A">
      <w:pPr>
        <w:pStyle w:val="NoSpacing"/>
        <w:jc w:val="center"/>
        <w:rPr>
          <w:b/>
        </w:rPr>
      </w:pPr>
      <w:r>
        <w:rPr>
          <w:b/>
        </w:rPr>
        <w:t>Oglala Lakota College</w:t>
      </w:r>
    </w:p>
    <w:p w14:paraId="43C4003A" w14:textId="77777777" w:rsidR="00D03548" w:rsidRDefault="00D03548" w:rsidP="00D03548">
      <w:pPr>
        <w:pStyle w:val="NoSpacing"/>
        <w:jc w:val="center"/>
        <w:rPr>
          <w:b/>
        </w:rPr>
      </w:pPr>
      <w:r>
        <w:rPr>
          <w:b/>
        </w:rPr>
        <w:t>490 Piya Wiconi Road</w:t>
      </w:r>
    </w:p>
    <w:p w14:paraId="51498B6F" w14:textId="77777777" w:rsidR="0079522A" w:rsidRDefault="00D03548" w:rsidP="00C92F45">
      <w:pPr>
        <w:pStyle w:val="NoSpacing"/>
        <w:jc w:val="center"/>
        <w:rPr>
          <w:b/>
        </w:rPr>
      </w:pPr>
      <w:r>
        <w:rPr>
          <w:b/>
        </w:rPr>
        <w:t>Kyle, SD 57752</w:t>
      </w:r>
    </w:p>
    <w:p w14:paraId="0D76FD6A" w14:textId="77777777" w:rsidR="00883E28" w:rsidRDefault="00883E28" w:rsidP="0079522A">
      <w:pPr>
        <w:pStyle w:val="NoSpacing"/>
        <w:jc w:val="center"/>
        <w:rPr>
          <w:b/>
        </w:rPr>
      </w:pPr>
    </w:p>
    <w:p w14:paraId="0F9367FB" w14:textId="587274DE" w:rsidR="00A63423" w:rsidRDefault="00534F7C" w:rsidP="00A804CE">
      <w:pPr>
        <w:rPr>
          <w:b/>
        </w:rPr>
      </w:pPr>
      <w:r>
        <w:rPr>
          <w:b/>
        </w:rPr>
        <w:br w:type="page"/>
      </w:r>
    </w:p>
    <w:sdt>
      <w:sdtPr>
        <w:rPr>
          <w:rFonts w:asciiTheme="minorHAnsi" w:eastAsiaTheme="minorHAnsi" w:hAnsiTheme="minorHAnsi" w:cstheme="minorBidi"/>
          <w:b w:val="0"/>
          <w:bCs w:val="0"/>
          <w:color w:val="auto"/>
          <w:sz w:val="22"/>
          <w:szCs w:val="22"/>
        </w:rPr>
        <w:id w:val="19293622"/>
        <w:docPartObj>
          <w:docPartGallery w:val="Table of Contents"/>
          <w:docPartUnique/>
        </w:docPartObj>
      </w:sdtPr>
      <w:sdtEndPr>
        <w:rPr>
          <w:rFonts w:eastAsiaTheme="minorEastAsia"/>
        </w:rPr>
      </w:sdtEndPr>
      <w:sdtContent>
        <w:p w14:paraId="2508B5D1" w14:textId="77777777" w:rsidR="00B977E4" w:rsidRDefault="00B977E4">
          <w:pPr>
            <w:pStyle w:val="TOCHeading"/>
          </w:pPr>
          <w:r>
            <w:t>Table of Contents</w:t>
          </w:r>
        </w:p>
        <w:p w14:paraId="30BDB5ED" w14:textId="77777777" w:rsidR="00241AB1" w:rsidRDefault="00314C7F">
          <w:pPr>
            <w:pStyle w:val="TOC1"/>
            <w:tabs>
              <w:tab w:val="right" w:leader="dot" w:pos="9350"/>
            </w:tabs>
            <w:rPr>
              <w:noProof/>
              <w:sz w:val="24"/>
              <w:szCs w:val="24"/>
              <w:lang w:eastAsia="ja-JP"/>
            </w:rPr>
          </w:pPr>
          <w:r>
            <w:fldChar w:fldCharType="begin"/>
          </w:r>
          <w:r w:rsidR="00B977E4">
            <w:instrText xml:space="preserve"> TOC \o "1-3" \h \z \u </w:instrText>
          </w:r>
          <w:r>
            <w:fldChar w:fldCharType="separate"/>
          </w:r>
          <w:r w:rsidR="00241AB1">
            <w:rPr>
              <w:noProof/>
            </w:rPr>
            <w:t>List of Tables</w:t>
          </w:r>
          <w:r w:rsidR="00241AB1">
            <w:rPr>
              <w:noProof/>
            </w:rPr>
            <w:tab/>
          </w:r>
          <w:r w:rsidR="00241AB1">
            <w:rPr>
              <w:noProof/>
            </w:rPr>
            <w:fldChar w:fldCharType="begin"/>
          </w:r>
          <w:r w:rsidR="00241AB1">
            <w:rPr>
              <w:noProof/>
            </w:rPr>
            <w:instrText xml:space="preserve"> PAGEREF _Toc262198150 \h </w:instrText>
          </w:r>
          <w:r w:rsidR="00241AB1">
            <w:rPr>
              <w:noProof/>
            </w:rPr>
          </w:r>
          <w:r w:rsidR="00241AB1">
            <w:rPr>
              <w:noProof/>
            </w:rPr>
            <w:fldChar w:fldCharType="separate"/>
          </w:r>
          <w:r w:rsidR="00241AB1">
            <w:rPr>
              <w:noProof/>
            </w:rPr>
            <w:t>3</w:t>
          </w:r>
          <w:r w:rsidR="00241AB1">
            <w:rPr>
              <w:noProof/>
            </w:rPr>
            <w:fldChar w:fldCharType="end"/>
          </w:r>
        </w:p>
        <w:p w14:paraId="78F905E8" w14:textId="77777777" w:rsidR="00241AB1" w:rsidRDefault="00241AB1">
          <w:pPr>
            <w:pStyle w:val="TOC1"/>
            <w:tabs>
              <w:tab w:val="right" w:leader="dot" w:pos="9350"/>
            </w:tabs>
            <w:rPr>
              <w:noProof/>
              <w:sz w:val="24"/>
              <w:szCs w:val="24"/>
              <w:lang w:eastAsia="ja-JP"/>
            </w:rPr>
          </w:pPr>
          <w:r>
            <w:rPr>
              <w:noProof/>
            </w:rPr>
            <w:t>List of Figures</w:t>
          </w:r>
          <w:r>
            <w:rPr>
              <w:noProof/>
            </w:rPr>
            <w:tab/>
          </w:r>
          <w:r>
            <w:rPr>
              <w:noProof/>
            </w:rPr>
            <w:fldChar w:fldCharType="begin"/>
          </w:r>
          <w:r>
            <w:rPr>
              <w:noProof/>
            </w:rPr>
            <w:instrText xml:space="preserve"> PAGEREF _Toc262198151 \h </w:instrText>
          </w:r>
          <w:r>
            <w:rPr>
              <w:noProof/>
            </w:rPr>
          </w:r>
          <w:r>
            <w:rPr>
              <w:noProof/>
            </w:rPr>
            <w:fldChar w:fldCharType="separate"/>
          </w:r>
          <w:r>
            <w:rPr>
              <w:noProof/>
            </w:rPr>
            <w:t>5</w:t>
          </w:r>
          <w:r>
            <w:rPr>
              <w:noProof/>
            </w:rPr>
            <w:fldChar w:fldCharType="end"/>
          </w:r>
        </w:p>
        <w:p w14:paraId="04649A0F" w14:textId="77777777" w:rsidR="00241AB1" w:rsidRDefault="00241AB1">
          <w:pPr>
            <w:pStyle w:val="TOC1"/>
            <w:tabs>
              <w:tab w:val="right" w:leader="dot" w:pos="9350"/>
            </w:tabs>
            <w:rPr>
              <w:noProof/>
              <w:sz w:val="24"/>
              <w:szCs w:val="24"/>
              <w:lang w:eastAsia="ja-JP"/>
            </w:rPr>
          </w:pPr>
          <w:r>
            <w:rPr>
              <w:noProof/>
            </w:rPr>
            <w:t>List of Equations</w:t>
          </w:r>
          <w:r>
            <w:rPr>
              <w:noProof/>
            </w:rPr>
            <w:tab/>
          </w:r>
          <w:r>
            <w:rPr>
              <w:noProof/>
            </w:rPr>
            <w:fldChar w:fldCharType="begin"/>
          </w:r>
          <w:r>
            <w:rPr>
              <w:noProof/>
            </w:rPr>
            <w:instrText xml:space="preserve"> PAGEREF _Toc262198152 \h </w:instrText>
          </w:r>
          <w:r>
            <w:rPr>
              <w:noProof/>
            </w:rPr>
          </w:r>
          <w:r>
            <w:rPr>
              <w:noProof/>
            </w:rPr>
            <w:fldChar w:fldCharType="separate"/>
          </w:r>
          <w:r>
            <w:rPr>
              <w:noProof/>
            </w:rPr>
            <w:t>5</w:t>
          </w:r>
          <w:r>
            <w:rPr>
              <w:noProof/>
            </w:rPr>
            <w:fldChar w:fldCharType="end"/>
          </w:r>
        </w:p>
        <w:p w14:paraId="2276DFD5" w14:textId="77777777" w:rsidR="00241AB1" w:rsidRDefault="00241AB1">
          <w:pPr>
            <w:pStyle w:val="TOC1"/>
            <w:tabs>
              <w:tab w:val="left" w:pos="529"/>
              <w:tab w:val="right" w:leader="dot" w:pos="9350"/>
            </w:tabs>
            <w:rPr>
              <w:noProof/>
              <w:sz w:val="24"/>
              <w:szCs w:val="24"/>
              <w:lang w:eastAsia="ja-JP"/>
            </w:rPr>
          </w:pPr>
          <w:r>
            <w:rPr>
              <w:noProof/>
            </w:rPr>
            <w:t>1.0</w:t>
          </w:r>
          <w:r>
            <w:rPr>
              <w:noProof/>
              <w:sz w:val="24"/>
              <w:szCs w:val="24"/>
              <w:lang w:eastAsia="ja-JP"/>
            </w:rPr>
            <w:tab/>
          </w:r>
          <w:r>
            <w:rPr>
              <w:noProof/>
            </w:rPr>
            <w:t>Introduction</w:t>
          </w:r>
          <w:r>
            <w:rPr>
              <w:noProof/>
            </w:rPr>
            <w:tab/>
          </w:r>
          <w:r>
            <w:rPr>
              <w:noProof/>
            </w:rPr>
            <w:fldChar w:fldCharType="begin"/>
          </w:r>
          <w:r>
            <w:rPr>
              <w:noProof/>
            </w:rPr>
            <w:instrText xml:space="preserve"> PAGEREF _Toc262198153 \h </w:instrText>
          </w:r>
          <w:r>
            <w:rPr>
              <w:noProof/>
            </w:rPr>
          </w:r>
          <w:r>
            <w:rPr>
              <w:noProof/>
            </w:rPr>
            <w:fldChar w:fldCharType="separate"/>
          </w:r>
          <w:r>
            <w:rPr>
              <w:noProof/>
            </w:rPr>
            <w:t>6</w:t>
          </w:r>
          <w:r>
            <w:rPr>
              <w:noProof/>
            </w:rPr>
            <w:fldChar w:fldCharType="end"/>
          </w:r>
        </w:p>
        <w:p w14:paraId="4575B290" w14:textId="77777777" w:rsidR="00241AB1" w:rsidRDefault="00241AB1">
          <w:pPr>
            <w:pStyle w:val="TOC2"/>
            <w:tabs>
              <w:tab w:val="left" w:pos="749"/>
              <w:tab w:val="right" w:leader="dot" w:pos="9350"/>
            </w:tabs>
            <w:rPr>
              <w:noProof/>
              <w:sz w:val="24"/>
              <w:szCs w:val="24"/>
              <w:lang w:eastAsia="ja-JP"/>
            </w:rPr>
          </w:pPr>
          <w:r>
            <w:rPr>
              <w:noProof/>
            </w:rPr>
            <w:t>1.1</w:t>
          </w:r>
          <w:r>
            <w:rPr>
              <w:noProof/>
              <w:sz w:val="24"/>
              <w:szCs w:val="24"/>
              <w:lang w:eastAsia="ja-JP"/>
            </w:rPr>
            <w:tab/>
          </w:r>
          <w:r>
            <w:rPr>
              <w:noProof/>
            </w:rPr>
            <w:t>Watershed descriptions</w:t>
          </w:r>
          <w:r>
            <w:rPr>
              <w:noProof/>
            </w:rPr>
            <w:tab/>
          </w:r>
          <w:r>
            <w:rPr>
              <w:noProof/>
            </w:rPr>
            <w:fldChar w:fldCharType="begin"/>
          </w:r>
          <w:r>
            <w:rPr>
              <w:noProof/>
            </w:rPr>
            <w:instrText xml:space="preserve"> PAGEREF _Toc262198154 \h </w:instrText>
          </w:r>
          <w:r>
            <w:rPr>
              <w:noProof/>
            </w:rPr>
          </w:r>
          <w:r>
            <w:rPr>
              <w:noProof/>
            </w:rPr>
            <w:fldChar w:fldCharType="separate"/>
          </w:r>
          <w:r>
            <w:rPr>
              <w:noProof/>
            </w:rPr>
            <w:t>7</w:t>
          </w:r>
          <w:r>
            <w:rPr>
              <w:noProof/>
            </w:rPr>
            <w:fldChar w:fldCharType="end"/>
          </w:r>
        </w:p>
        <w:p w14:paraId="4F502364" w14:textId="77777777" w:rsidR="00241AB1" w:rsidRDefault="00241AB1">
          <w:pPr>
            <w:pStyle w:val="TOC3"/>
            <w:tabs>
              <w:tab w:val="left" w:pos="1136"/>
              <w:tab w:val="right" w:leader="dot" w:pos="9350"/>
            </w:tabs>
            <w:rPr>
              <w:noProof/>
              <w:sz w:val="24"/>
              <w:szCs w:val="24"/>
              <w:lang w:eastAsia="ja-JP"/>
            </w:rPr>
          </w:pPr>
          <w:r w:rsidRPr="001064C7">
            <w:rPr>
              <w:noProof/>
            </w:rPr>
            <w:t>1.1.1</w:t>
          </w:r>
          <w:r>
            <w:rPr>
              <w:noProof/>
              <w:sz w:val="24"/>
              <w:szCs w:val="24"/>
              <w:lang w:eastAsia="ja-JP"/>
            </w:rPr>
            <w:tab/>
          </w:r>
          <w:r w:rsidRPr="001064C7">
            <w:rPr>
              <w:noProof/>
            </w:rPr>
            <w:t>Communities and Economy</w:t>
          </w:r>
          <w:r>
            <w:rPr>
              <w:noProof/>
            </w:rPr>
            <w:tab/>
          </w:r>
          <w:r>
            <w:rPr>
              <w:noProof/>
            </w:rPr>
            <w:fldChar w:fldCharType="begin"/>
          </w:r>
          <w:r>
            <w:rPr>
              <w:noProof/>
            </w:rPr>
            <w:instrText xml:space="preserve"> PAGEREF _Toc262198155 \h </w:instrText>
          </w:r>
          <w:r>
            <w:rPr>
              <w:noProof/>
            </w:rPr>
          </w:r>
          <w:r>
            <w:rPr>
              <w:noProof/>
            </w:rPr>
            <w:fldChar w:fldCharType="separate"/>
          </w:r>
          <w:r>
            <w:rPr>
              <w:noProof/>
            </w:rPr>
            <w:t>8</w:t>
          </w:r>
          <w:r>
            <w:rPr>
              <w:noProof/>
            </w:rPr>
            <w:fldChar w:fldCharType="end"/>
          </w:r>
        </w:p>
        <w:p w14:paraId="506A8E71" w14:textId="77777777" w:rsidR="00241AB1" w:rsidRDefault="00241AB1">
          <w:pPr>
            <w:pStyle w:val="TOC3"/>
            <w:tabs>
              <w:tab w:val="left" w:pos="1136"/>
              <w:tab w:val="right" w:leader="dot" w:pos="9350"/>
            </w:tabs>
            <w:rPr>
              <w:noProof/>
              <w:sz w:val="24"/>
              <w:szCs w:val="24"/>
              <w:lang w:eastAsia="ja-JP"/>
            </w:rPr>
          </w:pPr>
          <w:r>
            <w:rPr>
              <w:noProof/>
            </w:rPr>
            <w:t>1.1.2</w:t>
          </w:r>
          <w:r>
            <w:rPr>
              <w:noProof/>
              <w:sz w:val="24"/>
              <w:szCs w:val="24"/>
              <w:lang w:eastAsia="ja-JP"/>
            </w:rPr>
            <w:tab/>
          </w:r>
          <w:r>
            <w:rPr>
              <w:noProof/>
            </w:rPr>
            <w:t>Climate and Geology</w:t>
          </w:r>
          <w:r>
            <w:rPr>
              <w:noProof/>
            </w:rPr>
            <w:tab/>
          </w:r>
          <w:r>
            <w:rPr>
              <w:noProof/>
            </w:rPr>
            <w:fldChar w:fldCharType="begin"/>
          </w:r>
          <w:r>
            <w:rPr>
              <w:noProof/>
            </w:rPr>
            <w:instrText xml:space="preserve"> PAGEREF _Toc262198156 \h </w:instrText>
          </w:r>
          <w:r>
            <w:rPr>
              <w:noProof/>
            </w:rPr>
          </w:r>
          <w:r>
            <w:rPr>
              <w:noProof/>
            </w:rPr>
            <w:fldChar w:fldCharType="separate"/>
          </w:r>
          <w:r>
            <w:rPr>
              <w:noProof/>
            </w:rPr>
            <w:t>10</w:t>
          </w:r>
          <w:r>
            <w:rPr>
              <w:noProof/>
            </w:rPr>
            <w:fldChar w:fldCharType="end"/>
          </w:r>
        </w:p>
        <w:p w14:paraId="22E75A19" w14:textId="77777777" w:rsidR="00241AB1" w:rsidRDefault="00241AB1">
          <w:pPr>
            <w:pStyle w:val="TOC3"/>
            <w:tabs>
              <w:tab w:val="left" w:pos="1136"/>
              <w:tab w:val="right" w:leader="dot" w:pos="9350"/>
            </w:tabs>
            <w:rPr>
              <w:noProof/>
              <w:sz w:val="24"/>
              <w:szCs w:val="24"/>
              <w:lang w:eastAsia="ja-JP"/>
            </w:rPr>
          </w:pPr>
          <w:r w:rsidRPr="001064C7">
            <w:rPr>
              <w:noProof/>
            </w:rPr>
            <w:t>1.1.3</w:t>
          </w:r>
          <w:r>
            <w:rPr>
              <w:noProof/>
              <w:sz w:val="24"/>
              <w:szCs w:val="24"/>
              <w:lang w:eastAsia="ja-JP"/>
            </w:rPr>
            <w:tab/>
          </w:r>
          <w:r w:rsidRPr="001064C7">
            <w:rPr>
              <w:noProof/>
            </w:rPr>
            <w:t>Monitoring Sites</w:t>
          </w:r>
          <w:r>
            <w:rPr>
              <w:noProof/>
            </w:rPr>
            <w:tab/>
          </w:r>
          <w:r>
            <w:rPr>
              <w:noProof/>
            </w:rPr>
            <w:fldChar w:fldCharType="begin"/>
          </w:r>
          <w:r>
            <w:rPr>
              <w:noProof/>
            </w:rPr>
            <w:instrText xml:space="preserve"> PAGEREF _Toc262198157 \h </w:instrText>
          </w:r>
          <w:r>
            <w:rPr>
              <w:noProof/>
            </w:rPr>
          </w:r>
          <w:r>
            <w:rPr>
              <w:noProof/>
            </w:rPr>
            <w:fldChar w:fldCharType="separate"/>
          </w:r>
          <w:r>
            <w:rPr>
              <w:noProof/>
            </w:rPr>
            <w:t>11</w:t>
          </w:r>
          <w:r>
            <w:rPr>
              <w:noProof/>
            </w:rPr>
            <w:fldChar w:fldCharType="end"/>
          </w:r>
        </w:p>
        <w:p w14:paraId="20782AC7" w14:textId="77777777" w:rsidR="00241AB1" w:rsidRDefault="00241AB1">
          <w:pPr>
            <w:pStyle w:val="TOC3"/>
            <w:tabs>
              <w:tab w:val="left" w:pos="1136"/>
              <w:tab w:val="right" w:leader="dot" w:pos="9350"/>
            </w:tabs>
            <w:rPr>
              <w:noProof/>
              <w:sz w:val="24"/>
              <w:szCs w:val="24"/>
              <w:lang w:eastAsia="ja-JP"/>
            </w:rPr>
          </w:pPr>
          <w:r w:rsidRPr="001064C7">
            <w:rPr>
              <w:noProof/>
            </w:rPr>
            <w:t>1.1.4</w:t>
          </w:r>
          <w:r>
            <w:rPr>
              <w:noProof/>
              <w:sz w:val="24"/>
              <w:szCs w:val="24"/>
              <w:lang w:eastAsia="ja-JP"/>
            </w:rPr>
            <w:tab/>
          </w:r>
          <w:r w:rsidRPr="001064C7">
            <w:rPr>
              <w:noProof/>
            </w:rPr>
            <w:t>Beneficial Uses and Water Quality Standards</w:t>
          </w:r>
          <w:r>
            <w:rPr>
              <w:noProof/>
            </w:rPr>
            <w:tab/>
          </w:r>
          <w:r>
            <w:rPr>
              <w:noProof/>
            </w:rPr>
            <w:fldChar w:fldCharType="begin"/>
          </w:r>
          <w:r>
            <w:rPr>
              <w:noProof/>
            </w:rPr>
            <w:instrText xml:space="preserve"> PAGEREF _Toc262198158 \h </w:instrText>
          </w:r>
          <w:r>
            <w:rPr>
              <w:noProof/>
            </w:rPr>
          </w:r>
          <w:r>
            <w:rPr>
              <w:noProof/>
            </w:rPr>
            <w:fldChar w:fldCharType="separate"/>
          </w:r>
          <w:r>
            <w:rPr>
              <w:noProof/>
            </w:rPr>
            <w:t>12</w:t>
          </w:r>
          <w:r>
            <w:rPr>
              <w:noProof/>
            </w:rPr>
            <w:fldChar w:fldCharType="end"/>
          </w:r>
        </w:p>
        <w:p w14:paraId="3D0DE8E3" w14:textId="77777777" w:rsidR="00241AB1" w:rsidRDefault="00241AB1">
          <w:pPr>
            <w:pStyle w:val="TOC2"/>
            <w:tabs>
              <w:tab w:val="left" w:pos="749"/>
              <w:tab w:val="right" w:leader="dot" w:pos="9350"/>
            </w:tabs>
            <w:rPr>
              <w:noProof/>
              <w:sz w:val="24"/>
              <w:szCs w:val="24"/>
              <w:lang w:eastAsia="ja-JP"/>
            </w:rPr>
          </w:pPr>
          <w:r>
            <w:rPr>
              <w:noProof/>
            </w:rPr>
            <w:t>1.2</w:t>
          </w:r>
          <w:r>
            <w:rPr>
              <w:noProof/>
              <w:sz w:val="24"/>
              <w:szCs w:val="24"/>
              <w:lang w:eastAsia="ja-JP"/>
            </w:rPr>
            <w:tab/>
          </w:r>
          <w:r>
            <w:rPr>
              <w:noProof/>
            </w:rPr>
            <w:t>Goals and Objectives</w:t>
          </w:r>
          <w:r>
            <w:rPr>
              <w:noProof/>
            </w:rPr>
            <w:tab/>
          </w:r>
          <w:r>
            <w:rPr>
              <w:noProof/>
            </w:rPr>
            <w:fldChar w:fldCharType="begin"/>
          </w:r>
          <w:r>
            <w:rPr>
              <w:noProof/>
            </w:rPr>
            <w:instrText xml:space="preserve"> PAGEREF _Toc262198159 \h </w:instrText>
          </w:r>
          <w:r>
            <w:rPr>
              <w:noProof/>
            </w:rPr>
          </w:r>
          <w:r>
            <w:rPr>
              <w:noProof/>
            </w:rPr>
            <w:fldChar w:fldCharType="separate"/>
          </w:r>
          <w:r>
            <w:rPr>
              <w:noProof/>
            </w:rPr>
            <w:t>12</w:t>
          </w:r>
          <w:r>
            <w:rPr>
              <w:noProof/>
            </w:rPr>
            <w:fldChar w:fldCharType="end"/>
          </w:r>
        </w:p>
        <w:p w14:paraId="59AC2913" w14:textId="77777777" w:rsidR="00241AB1" w:rsidRDefault="00241AB1">
          <w:pPr>
            <w:pStyle w:val="TOC1"/>
            <w:tabs>
              <w:tab w:val="left" w:pos="529"/>
              <w:tab w:val="right" w:leader="dot" w:pos="9350"/>
            </w:tabs>
            <w:rPr>
              <w:noProof/>
              <w:sz w:val="24"/>
              <w:szCs w:val="24"/>
              <w:lang w:eastAsia="ja-JP"/>
            </w:rPr>
          </w:pPr>
          <w:r>
            <w:rPr>
              <w:noProof/>
            </w:rPr>
            <w:t>2.0</w:t>
          </w:r>
          <w:r>
            <w:rPr>
              <w:noProof/>
              <w:sz w:val="24"/>
              <w:szCs w:val="24"/>
              <w:lang w:eastAsia="ja-JP"/>
            </w:rPr>
            <w:tab/>
          </w:r>
          <w:r>
            <w:rPr>
              <w:noProof/>
            </w:rPr>
            <w:t>Monitoring Strategy and Previous Results</w:t>
          </w:r>
          <w:r>
            <w:rPr>
              <w:noProof/>
            </w:rPr>
            <w:tab/>
          </w:r>
          <w:r>
            <w:rPr>
              <w:noProof/>
            </w:rPr>
            <w:fldChar w:fldCharType="begin"/>
          </w:r>
          <w:r>
            <w:rPr>
              <w:noProof/>
            </w:rPr>
            <w:instrText xml:space="preserve"> PAGEREF _Toc262198160 \h </w:instrText>
          </w:r>
          <w:r>
            <w:rPr>
              <w:noProof/>
            </w:rPr>
          </w:r>
          <w:r>
            <w:rPr>
              <w:noProof/>
            </w:rPr>
            <w:fldChar w:fldCharType="separate"/>
          </w:r>
          <w:r>
            <w:rPr>
              <w:noProof/>
            </w:rPr>
            <w:t>13</w:t>
          </w:r>
          <w:r>
            <w:rPr>
              <w:noProof/>
            </w:rPr>
            <w:fldChar w:fldCharType="end"/>
          </w:r>
        </w:p>
        <w:p w14:paraId="3CB0AB39" w14:textId="77777777" w:rsidR="00241AB1" w:rsidRDefault="00241AB1">
          <w:pPr>
            <w:pStyle w:val="TOC1"/>
            <w:tabs>
              <w:tab w:val="left" w:pos="529"/>
              <w:tab w:val="right" w:leader="dot" w:pos="9350"/>
            </w:tabs>
            <w:rPr>
              <w:noProof/>
              <w:sz w:val="24"/>
              <w:szCs w:val="24"/>
              <w:lang w:eastAsia="ja-JP"/>
            </w:rPr>
          </w:pPr>
          <w:r>
            <w:rPr>
              <w:noProof/>
            </w:rPr>
            <w:t>3.0</w:t>
          </w:r>
          <w:r>
            <w:rPr>
              <w:noProof/>
              <w:sz w:val="24"/>
              <w:szCs w:val="24"/>
              <w:lang w:eastAsia="ja-JP"/>
            </w:rPr>
            <w:tab/>
          </w:r>
          <w:r>
            <w:rPr>
              <w:noProof/>
            </w:rPr>
            <w:t>Data Analysis</w:t>
          </w:r>
          <w:r>
            <w:rPr>
              <w:noProof/>
            </w:rPr>
            <w:tab/>
          </w:r>
          <w:r>
            <w:rPr>
              <w:noProof/>
            </w:rPr>
            <w:fldChar w:fldCharType="begin"/>
          </w:r>
          <w:r>
            <w:rPr>
              <w:noProof/>
            </w:rPr>
            <w:instrText xml:space="preserve"> PAGEREF _Toc262198161 \h </w:instrText>
          </w:r>
          <w:r>
            <w:rPr>
              <w:noProof/>
            </w:rPr>
          </w:r>
          <w:r>
            <w:rPr>
              <w:noProof/>
            </w:rPr>
            <w:fldChar w:fldCharType="separate"/>
          </w:r>
          <w:r>
            <w:rPr>
              <w:noProof/>
            </w:rPr>
            <w:t>16</w:t>
          </w:r>
          <w:r>
            <w:rPr>
              <w:noProof/>
            </w:rPr>
            <w:fldChar w:fldCharType="end"/>
          </w:r>
        </w:p>
        <w:p w14:paraId="60A58412" w14:textId="77777777" w:rsidR="00241AB1" w:rsidRDefault="00241AB1">
          <w:pPr>
            <w:pStyle w:val="TOC2"/>
            <w:tabs>
              <w:tab w:val="left" w:pos="749"/>
              <w:tab w:val="right" w:leader="dot" w:pos="9350"/>
            </w:tabs>
            <w:rPr>
              <w:noProof/>
              <w:sz w:val="24"/>
              <w:szCs w:val="24"/>
              <w:lang w:eastAsia="ja-JP"/>
            </w:rPr>
          </w:pPr>
          <w:r>
            <w:rPr>
              <w:noProof/>
            </w:rPr>
            <w:t>3.1</w:t>
          </w:r>
          <w:r>
            <w:rPr>
              <w:noProof/>
              <w:sz w:val="24"/>
              <w:szCs w:val="24"/>
              <w:lang w:eastAsia="ja-JP"/>
            </w:rPr>
            <w:tab/>
          </w:r>
          <w:r>
            <w:rPr>
              <w:noProof/>
            </w:rPr>
            <w:t>Goals and Objectives</w:t>
          </w:r>
          <w:r>
            <w:rPr>
              <w:noProof/>
            </w:rPr>
            <w:tab/>
          </w:r>
          <w:r>
            <w:rPr>
              <w:noProof/>
            </w:rPr>
            <w:fldChar w:fldCharType="begin"/>
          </w:r>
          <w:r>
            <w:rPr>
              <w:noProof/>
            </w:rPr>
            <w:instrText xml:space="preserve"> PAGEREF _Toc262198162 \h </w:instrText>
          </w:r>
          <w:r>
            <w:rPr>
              <w:noProof/>
            </w:rPr>
          </w:r>
          <w:r>
            <w:rPr>
              <w:noProof/>
            </w:rPr>
            <w:fldChar w:fldCharType="separate"/>
          </w:r>
          <w:r>
            <w:rPr>
              <w:noProof/>
            </w:rPr>
            <w:t>17</w:t>
          </w:r>
          <w:r>
            <w:rPr>
              <w:noProof/>
            </w:rPr>
            <w:fldChar w:fldCharType="end"/>
          </w:r>
        </w:p>
        <w:p w14:paraId="48C882A0" w14:textId="77777777" w:rsidR="00241AB1" w:rsidRDefault="00241AB1">
          <w:pPr>
            <w:pStyle w:val="TOC2"/>
            <w:tabs>
              <w:tab w:val="left" w:pos="749"/>
              <w:tab w:val="right" w:leader="dot" w:pos="9350"/>
            </w:tabs>
            <w:rPr>
              <w:noProof/>
              <w:sz w:val="24"/>
              <w:szCs w:val="24"/>
              <w:lang w:eastAsia="ja-JP"/>
            </w:rPr>
          </w:pPr>
          <w:r>
            <w:rPr>
              <w:noProof/>
            </w:rPr>
            <w:t>3.2</w:t>
          </w:r>
          <w:r>
            <w:rPr>
              <w:noProof/>
              <w:sz w:val="24"/>
              <w:szCs w:val="24"/>
              <w:lang w:eastAsia="ja-JP"/>
            </w:rPr>
            <w:tab/>
          </w:r>
          <w:r>
            <w:rPr>
              <w:noProof/>
            </w:rPr>
            <w:t>Water Quality Data</w:t>
          </w:r>
          <w:r>
            <w:rPr>
              <w:noProof/>
            </w:rPr>
            <w:tab/>
          </w:r>
          <w:r>
            <w:rPr>
              <w:noProof/>
            </w:rPr>
            <w:fldChar w:fldCharType="begin"/>
          </w:r>
          <w:r>
            <w:rPr>
              <w:noProof/>
            </w:rPr>
            <w:instrText xml:space="preserve"> PAGEREF _Toc262198163 \h </w:instrText>
          </w:r>
          <w:r>
            <w:rPr>
              <w:noProof/>
            </w:rPr>
          </w:r>
          <w:r>
            <w:rPr>
              <w:noProof/>
            </w:rPr>
            <w:fldChar w:fldCharType="separate"/>
          </w:r>
          <w:r>
            <w:rPr>
              <w:noProof/>
            </w:rPr>
            <w:t>18</w:t>
          </w:r>
          <w:r>
            <w:rPr>
              <w:noProof/>
            </w:rPr>
            <w:fldChar w:fldCharType="end"/>
          </w:r>
        </w:p>
        <w:p w14:paraId="4F481708" w14:textId="77777777" w:rsidR="00241AB1" w:rsidRDefault="00241AB1">
          <w:pPr>
            <w:pStyle w:val="TOC2"/>
            <w:tabs>
              <w:tab w:val="left" w:pos="749"/>
              <w:tab w:val="right" w:leader="dot" w:pos="9350"/>
            </w:tabs>
            <w:rPr>
              <w:noProof/>
              <w:sz w:val="24"/>
              <w:szCs w:val="24"/>
              <w:lang w:eastAsia="ja-JP"/>
            </w:rPr>
          </w:pPr>
          <w:r>
            <w:rPr>
              <w:noProof/>
            </w:rPr>
            <w:t>3.3</w:t>
          </w:r>
          <w:r>
            <w:rPr>
              <w:noProof/>
              <w:sz w:val="24"/>
              <w:szCs w:val="24"/>
              <w:lang w:eastAsia="ja-JP"/>
            </w:rPr>
            <w:tab/>
          </w:r>
          <w:r>
            <w:rPr>
              <w:noProof/>
            </w:rPr>
            <w:t>Macroinvertebrate Data</w:t>
          </w:r>
          <w:r>
            <w:rPr>
              <w:noProof/>
            </w:rPr>
            <w:tab/>
          </w:r>
          <w:r>
            <w:rPr>
              <w:noProof/>
            </w:rPr>
            <w:fldChar w:fldCharType="begin"/>
          </w:r>
          <w:r>
            <w:rPr>
              <w:noProof/>
            </w:rPr>
            <w:instrText xml:space="preserve"> PAGEREF _Toc262198164 \h </w:instrText>
          </w:r>
          <w:r>
            <w:rPr>
              <w:noProof/>
            </w:rPr>
          </w:r>
          <w:r>
            <w:rPr>
              <w:noProof/>
            </w:rPr>
            <w:fldChar w:fldCharType="separate"/>
          </w:r>
          <w:r>
            <w:rPr>
              <w:noProof/>
            </w:rPr>
            <w:t>40</w:t>
          </w:r>
          <w:r>
            <w:rPr>
              <w:noProof/>
            </w:rPr>
            <w:fldChar w:fldCharType="end"/>
          </w:r>
        </w:p>
        <w:p w14:paraId="1BA85EC2" w14:textId="77777777" w:rsidR="00241AB1" w:rsidRDefault="00241AB1">
          <w:pPr>
            <w:pStyle w:val="TOC1"/>
            <w:tabs>
              <w:tab w:val="left" w:pos="529"/>
              <w:tab w:val="right" w:leader="dot" w:pos="9350"/>
            </w:tabs>
            <w:rPr>
              <w:noProof/>
              <w:sz w:val="24"/>
              <w:szCs w:val="24"/>
              <w:lang w:eastAsia="ja-JP"/>
            </w:rPr>
          </w:pPr>
          <w:r>
            <w:rPr>
              <w:noProof/>
            </w:rPr>
            <w:t>4.0</w:t>
          </w:r>
          <w:r>
            <w:rPr>
              <w:noProof/>
              <w:sz w:val="24"/>
              <w:szCs w:val="24"/>
              <w:lang w:eastAsia="ja-JP"/>
            </w:rPr>
            <w:tab/>
          </w:r>
          <w:r>
            <w:rPr>
              <w:noProof/>
            </w:rPr>
            <w:t>Results</w:t>
          </w:r>
          <w:r>
            <w:rPr>
              <w:noProof/>
            </w:rPr>
            <w:tab/>
          </w:r>
          <w:r>
            <w:rPr>
              <w:noProof/>
            </w:rPr>
            <w:fldChar w:fldCharType="begin"/>
          </w:r>
          <w:r>
            <w:rPr>
              <w:noProof/>
            </w:rPr>
            <w:instrText xml:space="preserve"> PAGEREF _Toc262198165 \h </w:instrText>
          </w:r>
          <w:r>
            <w:rPr>
              <w:noProof/>
            </w:rPr>
          </w:r>
          <w:r>
            <w:rPr>
              <w:noProof/>
            </w:rPr>
            <w:fldChar w:fldCharType="separate"/>
          </w:r>
          <w:r>
            <w:rPr>
              <w:noProof/>
            </w:rPr>
            <w:t>53</w:t>
          </w:r>
          <w:r>
            <w:rPr>
              <w:noProof/>
            </w:rPr>
            <w:fldChar w:fldCharType="end"/>
          </w:r>
        </w:p>
        <w:p w14:paraId="2547EB94" w14:textId="77777777" w:rsidR="00241AB1" w:rsidRDefault="00241AB1">
          <w:pPr>
            <w:pStyle w:val="TOC2"/>
            <w:tabs>
              <w:tab w:val="left" w:pos="749"/>
              <w:tab w:val="right" w:leader="dot" w:pos="9350"/>
            </w:tabs>
            <w:rPr>
              <w:noProof/>
              <w:sz w:val="24"/>
              <w:szCs w:val="24"/>
              <w:lang w:eastAsia="ja-JP"/>
            </w:rPr>
          </w:pPr>
          <w:r>
            <w:rPr>
              <w:noProof/>
            </w:rPr>
            <w:t>4.1</w:t>
          </w:r>
          <w:r>
            <w:rPr>
              <w:noProof/>
              <w:sz w:val="24"/>
              <w:szCs w:val="24"/>
              <w:lang w:eastAsia="ja-JP"/>
            </w:rPr>
            <w:tab/>
          </w:r>
          <w:r>
            <w:rPr>
              <w:noProof/>
            </w:rPr>
            <w:t>Water Quality Results</w:t>
          </w:r>
          <w:r>
            <w:rPr>
              <w:noProof/>
            </w:rPr>
            <w:tab/>
          </w:r>
          <w:r>
            <w:rPr>
              <w:noProof/>
            </w:rPr>
            <w:fldChar w:fldCharType="begin"/>
          </w:r>
          <w:r>
            <w:rPr>
              <w:noProof/>
            </w:rPr>
            <w:instrText xml:space="preserve"> PAGEREF _Toc262198166 \h </w:instrText>
          </w:r>
          <w:r>
            <w:rPr>
              <w:noProof/>
            </w:rPr>
          </w:r>
          <w:r>
            <w:rPr>
              <w:noProof/>
            </w:rPr>
            <w:fldChar w:fldCharType="separate"/>
          </w:r>
          <w:r>
            <w:rPr>
              <w:noProof/>
            </w:rPr>
            <w:t>53</w:t>
          </w:r>
          <w:r>
            <w:rPr>
              <w:noProof/>
            </w:rPr>
            <w:fldChar w:fldCharType="end"/>
          </w:r>
        </w:p>
        <w:p w14:paraId="532561F5" w14:textId="77777777" w:rsidR="00241AB1" w:rsidRDefault="00241AB1">
          <w:pPr>
            <w:pStyle w:val="TOC3"/>
            <w:tabs>
              <w:tab w:val="right" w:leader="dot" w:pos="9350"/>
            </w:tabs>
            <w:rPr>
              <w:noProof/>
              <w:sz w:val="24"/>
              <w:szCs w:val="24"/>
              <w:lang w:eastAsia="ja-JP"/>
            </w:rPr>
          </w:pPr>
          <w:r>
            <w:rPr>
              <w:noProof/>
            </w:rPr>
            <w:t>4.1.1 Upper White River Watershed Results</w:t>
          </w:r>
          <w:r>
            <w:rPr>
              <w:noProof/>
            </w:rPr>
            <w:tab/>
          </w:r>
          <w:r>
            <w:rPr>
              <w:noProof/>
            </w:rPr>
            <w:fldChar w:fldCharType="begin"/>
          </w:r>
          <w:r>
            <w:rPr>
              <w:noProof/>
            </w:rPr>
            <w:instrText xml:space="preserve"> PAGEREF _Toc262198167 \h </w:instrText>
          </w:r>
          <w:r>
            <w:rPr>
              <w:noProof/>
            </w:rPr>
          </w:r>
          <w:r>
            <w:rPr>
              <w:noProof/>
            </w:rPr>
            <w:fldChar w:fldCharType="separate"/>
          </w:r>
          <w:r>
            <w:rPr>
              <w:noProof/>
            </w:rPr>
            <w:t>57</w:t>
          </w:r>
          <w:r>
            <w:rPr>
              <w:noProof/>
            </w:rPr>
            <w:fldChar w:fldCharType="end"/>
          </w:r>
        </w:p>
        <w:p w14:paraId="5C2BE1FF" w14:textId="77777777" w:rsidR="00241AB1" w:rsidRDefault="00241AB1">
          <w:pPr>
            <w:pStyle w:val="TOC3"/>
            <w:tabs>
              <w:tab w:val="right" w:leader="dot" w:pos="9350"/>
            </w:tabs>
            <w:rPr>
              <w:noProof/>
              <w:sz w:val="24"/>
              <w:szCs w:val="24"/>
              <w:lang w:eastAsia="ja-JP"/>
            </w:rPr>
          </w:pPr>
          <w:r w:rsidRPr="001064C7">
            <w:rPr>
              <w:noProof/>
            </w:rPr>
            <w:t>4.1.2 White River / Wounded Knee Creek Subwatershed Results</w:t>
          </w:r>
          <w:r>
            <w:rPr>
              <w:noProof/>
            </w:rPr>
            <w:tab/>
          </w:r>
          <w:r>
            <w:rPr>
              <w:noProof/>
            </w:rPr>
            <w:fldChar w:fldCharType="begin"/>
          </w:r>
          <w:r>
            <w:rPr>
              <w:noProof/>
            </w:rPr>
            <w:instrText xml:space="preserve"> PAGEREF _Toc262198168 \h </w:instrText>
          </w:r>
          <w:r>
            <w:rPr>
              <w:noProof/>
            </w:rPr>
          </w:r>
          <w:r>
            <w:rPr>
              <w:noProof/>
            </w:rPr>
            <w:fldChar w:fldCharType="separate"/>
          </w:r>
          <w:r>
            <w:rPr>
              <w:noProof/>
            </w:rPr>
            <w:t>58</w:t>
          </w:r>
          <w:r>
            <w:rPr>
              <w:noProof/>
            </w:rPr>
            <w:fldChar w:fldCharType="end"/>
          </w:r>
        </w:p>
        <w:p w14:paraId="1A89E65B" w14:textId="77777777" w:rsidR="00241AB1" w:rsidRDefault="00241AB1">
          <w:pPr>
            <w:pStyle w:val="TOC3"/>
            <w:tabs>
              <w:tab w:val="right" w:leader="dot" w:pos="9350"/>
            </w:tabs>
            <w:rPr>
              <w:noProof/>
              <w:sz w:val="24"/>
              <w:szCs w:val="24"/>
              <w:lang w:eastAsia="ja-JP"/>
            </w:rPr>
          </w:pPr>
          <w:r w:rsidRPr="001064C7">
            <w:rPr>
              <w:noProof/>
            </w:rPr>
            <w:t>4.1.3 White River / Medicine Root Creek Subwatershed Results</w:t>
          </w:r>
          <w:r>
            <w:rPr>
              <w:noProof/>
            </w:rPr>
            <w:tab/>
          </w:r>
          <w:r>
            <w:rPr>
              <w:noProof/>
            </w:rPr>
            <w:fldChar w:fldCharType="begin"/>
          </w:r>
          <w:r>
            <w:rPr>
              <w:noProof/>
            </w:rPr>
            <w:instrText xml:space="preserve"> PAGEREF _Toc262198169 \h </w:instrText>
          </w:r>
          <w:r>
            <w:rPr>
              <w:noProof/>
            </w:rPr>
          </w:r>
          <w:r>
            <w:rPr>
              <w:noProof/>
            </w:rPr>
            <w:fldChar w:fldCharType="separate"/>
          </w:r>
          <w:r>
            <w:rPr>
              <w:noProof/>
            </w:rPr>
            <w:t>59</w:t>
          </w:r>
          <w:r>
            <w:rPr>
              <w:noProof/>
            </w:rPr>
            <w:fldChar w:fldCharType="end"/>
          </w:r>
        </w:p>
        <w:p w14:paraId="3756E80F" w14:textId="77777777" w:rsidR="00241AB1" w:rsidRDefault="00241AB1">
          <w:pPr>
            <w:pStyle w:val="TOC3"/>
            <w:tabs>
              <w:tab w:val="right" w:leader="dot" w:pos="9350"/>
            </w:tabs>
            <w:rPr>
              <w:noProof/>
              <w:sz w:val="24"/>
              <w:szCs w:val="24"/>
              <w:lang w:eastAsia="ja-JP"/>
            </w:rPr>
          </w:pPr>
          <w:r w:rsidRPr="001064C7">
            <w:rPr>
              <w:noProof/>
            </w:rPr>
            <w:t>4.1.4 White River / Bear in the Lodge Creek Subwatershed Results</w:t>
          </w:r>
          <w:r>
            <w:rPr>
              <w:noProof/>
            </w:rPr>
            <w:tab/>
          </w:r>
          <w:r>
            <w:rPr>
              <w:noProof/>
            </w:rPr>
            <w:fldChar w:fldCharType="begin"/>
          </w:r>
          <w:r>
            <w:rPr>
              <w:noProof/>
            </w:rPr>
            <w:instrText xml:space="preserve"> PAGEREF _Toc262198170 \h </w:instrText>
          </w:r>
          <w:r>
            <w:rPr>
              <w:noProof/>
            </w:rPr>
          </w:r>
          <w:r>
            <w:rPr>
              <w:noProof/>
            </w:rPr>
            <w:fldChar w:fldCharType="separate"/>
          </w:r>
          <w:r>
            <w:rPr>
              <w:noProof/>
            </w:rPr>
            <w:t>60</w:t>
          </w:r>
          <w:r>
            <w:rPr>
              <w:noProof/>
            </w:rPr>
            <w:fldChar w:fldCharType="end"/>
          </w:r>
        </w:p>
        <w:p w14:paraId="1C11475E" w14:textId="77777777" w:rsidR="00241AB1" w:rsidRDefault="00241AB1">
          <w:pPr>
            <w:pStyle w:val="TOC3"/>
            <w:tabs>
              <w:tab w:val="right" w:leader="dot" w:pos="9350"/>
            </w:tabs>
            <w:rPr>
              <w:noProof/>
              <w:sz w:val="24"/>
              <w:szCs w:val="24"/>
              <w:lang w:eastAsia="ja-JP"/>
            </w:rPr>
          </w:pPr>
          <w:r w:rsidRPr="001064C7">
            <w:rPr>
              <w:noProof/>
            </w:rPr>
            <w:t>4.1.5 White River / Pass Creek Subwatershed Results</w:t>
          </w:r>
          <w:r>
            <w:rPr>
              <w:noProof/>
            </w:rPr>
            <w:tab/>
          </w:r>
          <w:r>
            <w:rPr>
              <w:noProof/>
            </w:rPr>
            <w:fldChar w:fldCharType="begin"/>
          </w:r>
          <w:r>
            <w:rPr>
              <w:noProof/>
            </w:rPr>
            <w:instrText xml:space="preserve"> PAGEREF _Toc262198171 \h </w:instrText>
          </w:r>
          <w:r>
            <w:rPr>
              <w:noProof/>
            </w:rPr>
          </w:r>
          <w:r>
            <w:rPr>
              <w:noProof/>
            </w:rPr>
            <w:fldChar w:fldCharType="separate"/>
          </w:r>
          <w:r>
            <w:rPr>
              <w:noProof/>
            </w:rPr>
            <w:t>62</w:t>
          </w:r>
          <w:r>
            <w:rPr>
              <w:noProof/>
            </w:rPr>
            <w:fldChar w:fldCharType="end"/>
          </w:r>
        </w:p>
        <w:p w14:paraId="5DEB924D" w14:textId="77777777" w:rsidR="00241AB1" w:rsidRDefault="00241AB1">
          <w:pPr>
            <w:pStyle w:val="TOC2"/>
            <w:tabs>
              <w:tab w:val="left" w:pos="749"/>
              <w:tab w:val="right" w:leader="dot" w:pos="9350"/>
            </w:tabs>
            <w:rPr>
              <w:noProof/>
              <w:sz w:val="24"/>
              <w:szCs w:val="24"/>
              <w:lang w:eastAsia="ja-JP"/>
            </w:rPr>
          </w:pPr>
          <w:r>
            <w:rPr>
              <w:noProof/>
            </w:rPr>
            <w:t>4.2</w:t>
          </w:r>
          <w:r>
            <w:rPr>
              <w:noProof/>
              <w:sz w:val="24"/>
              <w:szCs w:val="24"/>
              <w:lang w:eastAsia="ja-JP"/>
            </w:rPr>
            <w:tab/>
          </w:r>
          <w:r>
            <w:rPr>
              <w:noProof/>
            </w:rPr>
            <w:t>Nutrient Specific Results</w:t>
          </w:r>
          <w:r>
            <w:rPr>
              <w:noProof/>
            </w:rPr>
            <w:tab/>
          </w:r>
          <w:r>
            <w:rPr>
              <w:noProof/>
            </w:rPr>
            <w:fldChar w:fldCharType="begin"/>
          </w:r>
          <w:r>
            <w:rPr>
              <w:noProof/>
            </w:rPr>
            <w:instrText xml:space="preserve"> PAGEREF _Toc262198172 \h </w:instrText>
          </w:r>
          <w:r>
            <w:rPr>
              <w:noProof/>
            </w:rPr>
          </w:r>
          <w:r>
            <w:rPr>
              <w:noProof/>
            </w:rPr>
            <w:fldChar w:fldCharType="separate"/>
          </w:r>
          <w:r>
            <w:rPr>
              <w:noProof/>
            </w:rPr>
            <w:t>63</w:t>
          </w:r>
          <w:r>
            <w:rPr>
              <w:noProof/>
            </w:rPr>
            <w:fldChar w:fldCharType="end"/>
          </w:r>
        </w:p>
        <w:p w14:paraId="315873CF" w14:textId="77777777" w:rsidR="00241AB1" w:rsidRDefault="00241AB1">
          <w:pPr>
            <w:pStyle w:val="TOC2"/>
            <w:tabs>
              <w:tab w:val="left" w:pos="749"/>
              <w:tab w:val="right" w:leader="dot" w:pos="9350"/>
            </w:tabs>
            <w:rPr>
              <w:noProof/>
              <w:sz w:val="24"/>
              <w:szCs w:val="24"/>
              <w:lang w:eastAsia="ja-JP"/>
            </w:rPr>
          </w:pPr>
          <w:r>
            <w:rPr>
              <w:noProof/>
            </w:rPr>
            <w:t>4.3</w:t>
          </w:r>
          <w:r>
            <w:rPr>
              <w:noProof/>
              <w:sz w:val="24"/>
              <w:szCs w:val="24"/>
              <w:lang w:eastAsia="ja-JP"/>
            </w:rPr>
            <w:tab/>
          </w:r>
          <w:r>
            <w:rPr>
              <w:noProof/>
            </w:rPr>
            <w:t>Geochemical Modeling</w:t>
          </w:r>
          <w:r>
            <w:rPr>
              <w:noProof/>
            </w:rPr>
            <w:tab/>
          </w:r>
          <w:r>
            <w:rPr>
              <w:noProof/>
            </w:rPr>
            <w:fldChar w:fldCharType="begin"/>
          </w:r>
          <w:r>
            <w:rPr>
              <w:noProof/>
            </w:rPr>
            <w:instrText xml:space="preserve"> PAGEREF _Toc262198173 \h </w:instrText>
          </w:r>
          <w:r>
            <w:rPr>
              <w:noProof/>
            </w:rPr>
          </w:r>
          <w:r>
            <w:rPr>
              <w:noProof/>
            </w:rPr>
            <w:fldChar w:fldCharType="separate"/>
          </w:r>
          <w:r>
            <w:rPr>
              <w:noProof/>
            </w:rPr>
            <w:t>65</w:t>
          </w:r>
          <w:r>
            <w:rPr>
              <w:noProof/>
            </w:rPr>
            <w:fldChar w:fldCharType="end"/>
          </w:r>
        </w:p>
        <w:p w14:paraId="295F8BE4" w14:textId="77777777" w:rsidR="00241AB1" w:rsidRDefault="00241AB1">
          <w:pPr>
            <w:pStyle w:val="TOC1"/>
            <w:tabs>
              <w:tab w:val="left" w:pos="529"/>
              <w:tab w:val="right" w:leader="dot" w:pos="9350"/>
            </w:tabs>
            <w:rPr>
              <w:noProof/>
              <w:sz w:val="24"/>
              <w:szCs w:val="24"/>
              <w:lang w:eastAsia="ja-JP"/>
            </w:rPr>
          </w:pPr>
          <w:r>
            <w:rPr>
              <w:noProof/>
            </w:rPr>
            <w:t>5.0</w:t>
          </w:r>
          <w:r>
            <w:rPr>
              <w:noProof/>
              <w:sz w:val="24"/>
              <w:szCs w:val="24"/>
              <w:lang w:eastAsia="ja-JP"/>
            </w:rPr>
            <w:tab/>
          </w:r>
          <w:r>
            <w:rPr>
              <w:noProof/>
            </w:rPr>
            <w:t>Stream Health Results</w:t>
          </w:r>
          <w:r>
            <w:rPr>
              <w:noProof/>
            </w:rPr>
            <w:tab/>
          </w:r>
          <w:r>
            <w:rPr>
              <w:noProof/>
            </w:rPr>
            <w:fldChar w:fldCharType="begin"/>
          </w:r>
          <w:r>
            <w:rPr>
              <w:noProof/>
            </w:rPr>
            <w:instrText xml:space="preserve"> PAGEREF _Toc262198174 \h </w:instrText>
          </w:r>
          <w:r>
            <w:rPr>
              <w:noProof/>
            </w:rPr>
          </w:r>
          <w:r>
            <w:rPr>
              <w:noProof/>
            </w:rPr>
            <w:fldChar w:fldCharType="separate"/>
          </w:r>
          <w:r>
            <w:rPr>
              <w:noProof/>
            </w:rPr>
            <w:t>68</w:t>
          </w:r>
          <w:r>
            <w:rPr>
              <w:noProof/>
            </w:rPr>
            <w:fldChar w:fldCharType="end"/>
          </w:r>
        </w:p>
        <w:p w14:paraId="51866C70" w14:textId="77777777" w:rsidR="00241AB1" w:rsidRDefault="00241AB1">
          <w:pPr>
            <w:pStyle w:val="TOC2"/>
            <w:tabs>
              <w:tab w:val="right" w:leader="dot" w:pos="9350"/>
            </w:tabs>
            <w:rPr>
              <w:noProof/>
              <w:sz w:val="24"/>
              <w:szCs w:val="24"/>
              <w:lang w:eastAsia="ja-JP"/>
            </w:rPr>
          </w:pPr>
          <w:r>
            <w:rPr>
              <w:noProof/>
            </w:rPr>
            <w:t>5.1 Upper White River Subwatershed Results</w:t>
          </w:r>
          <w:r>
            <w:rPr>
              <w:noProof/>
            </w:rPr>
            <w:tab/>
          </w:r>
          <w:r>
            <w:rPr>
              <w:noProof/>
            </w:rPr>
            <w:fldChar w:fldCharType="begin"/>
          </w:r>
          <w:r>
            <w:rPr>
              <w:noProof/>
            </w:rPr>
            <w:instrText xml:space="preserve"> PAGEREF _Toc262198175 \h </w:instrText>
          </w:r>
          <w:r>
            <w:rPr>
              <w:noProof/>
            </w:rPr>
          </w:r>
          <w:r>
            <w:rPr>
              <w:noProof/>
            </w:rPr>
            <w:fldChar w:fldCharType="separate"/>
          </w:r>
          <w:r>
            <w:rPr>
              <w:noProof/>
            </w:rPr>
            <w:t>70</w:t>
          </w:r>
          <w:r>
            <w:rPr>
              <w:noProof/>
            </w:rPr>
            <w:fldChar w:fldCharType="end"/>
          </w:r>
        </w:p>
        <w:p w14:paraId="2CFAF0E3" w14:textId="77777777" w:rsidR="00241AB1" w:rsidRDefault="00241AB1">
          <w:pPr>
            <w:pStyle w:val="TOC2"/>
            <w:tabs>
              <w:tab w:val="right" w:leader="dot" w:pos="9350"/>
            </w:tabs>
            <w:rPr>
              <w:noProof/>
              <w:sz w:val="24"/>
              <w:szCs w:val="24"/>
              <w:lang w:eastAsia="ja-JP"/>
            </w:rPr>
          </w:pPr>
          <w:r>
            <w:rPr>
              <w:noProof/>
            </w:rPr>
            <w:t>5.2 White River / Wounded Knee Creek Subwatershed Results</w:t>
          </w:r>
          <w:r>
            <w:rPr>
              <w:noProof/>
            </w:rPr>
            <w:tab/>
          </w:r>
          <w:r>
            <w:rPr>
              <w:noProof/>
            </w:rPr>
            <w:fldChar w:fldCharType="begin"/>
          </w:r>
          <w:r>
            <w:rPr>
              <w:noProof/>
            </w:rPr>
            <w:instrText xml:space="preserve"> PAGEREF _Toc262198176 \h </w:instrText>
          </w:r>
          <w:r>
            <w:rPr>
              <w:noProof/>
            </w:rPr>
          </w:r>
          <w:r>
            <w:rPr>
              <w:noProof/>
            </w:rPr>
            <w:fldChar w:fldCharType="separate"/>
          </w:r>
          <w:r>
            <w:rPr>
              <w:noProof/>
            </w:rPr>
            <w:t>73</w:t>
          </w:r>
          <w:r>
            <w:rPr>
              <w:noProof/>
            </w:rPr>
            <w:fldChar w:fldCharType="end"/>
          </w:r>
        </w:p>
        <w:p w14:paraId="31F7F308" w14:textId="77777777" w:rsidR="00241AB1" w:rsidRDefault="00241AB1">
          <w:pPr>
            <w:pStyle w:val="TOC2"/>
            <w:tabs>
              <w:tab w:val="right" w:leader="dot" w:pos="9350"/>
            </w:tabs>
            <w:rPr>
              <w:noProof/>
              <w:sz w:val="24"/>
              <w:szCs w:val="24"/>
              <w:lang w:eastAsia="ja-JP"/>
            </w:rPr>
          </w:pPr>
          <w:r>
            <w:rPr>
              <w:noProof/>
            </w:rPr>
            <w:t>5.6 White River / Medicine Root Crek Subwatershed Results</w:t>
          </w:r>
          <w:r>
            <w:rPr>
              <w:noProof/>
            </w:rPr>
            <w:tab/>
          </w:r>
          <w:r>
            <w:rPr>
              <w:noProof/>
            </w:rPr>
            <w:fldChar w:fldCharType="begin"/>
          </w:r>
          <w:r>
            <w:rPr>
              <w:noProof/>
            </w:rPr>
            <w:instrText xml:space="preserve"> PAGEREF _Toc262198177 \h </w:instrText>
          </w:r>
          <w:r>
            <w:rPr>
              <w:noProof/>
            </w:rPr>
          </w:r>
          <w:r>
            <w:rPr>
              <w:noProof/>
            </w:rPr>
            <w:fldChar w:fldCharType="separate"/>
          </w:r>
          <w:r>
            <w:rPr>
              <w:noProof/>
            </w:rPr>
            <w:t>76</w:t>
          </w:r>
          <w:r>
            <w:rPr>
              <w:noProof/>
            </w:rPr>
            <w:fldChar w:fldCharType="end"/>
          </w:r>
        </w:p>
        <w:p w14:paraId="10334716" w14:textId="77777777" w:rsidR="00241AB1" w:rsidRDefault="00241AB1">
          <w:pPr>
            <w:pStyle w:val="TOC2"/>
            <w:tabs>
              <w:tab w:val="right" w:leader="dot" w:pos="9350"/>
            </w:tabs>
            <w:rPr>
              <w:noProof/>
              <w:sz w:val="24"/>
              <w:szCs w:val="24"/>
              <w:lang w:eastAsia="ja-JP"/>
            </w:rPr>
          </w:pPr>
          <w:r>
            <w:rPr>
              <w:noProof/>
            </w:rPr>
            <w:t>5.6 White River / Pass Creek Subwatershed Results</w:t>
          </w:r>
          <w:r>
            <w:rPr>
              <w:noProof/>
            </w:rPr>
            <w:tab/>
          </w:r>
          <w:r>
            <w:rPr>
              <w:noProof/>
            </w:rPr>
            <w:fldChar w:fldCharType="begin"/>
          </w:r>
          <w:r>
            <w:rPr>
              <w:noProof/>
            </w:rPr>
            <w:instrText xml:space="preserve"> PAGEREF _Toc262198178 \h </w:instrText>
          </w:r>
          <w:r>
            <w:rPr>
              <w:noProof/>
            </w:rPr>
          </w:r>
          <w:r>
            <w:rPr>
              <w:noProof/>
            </w:rPr>
            <w:fldChar w:fldCharType="separate"/>
          </w:r>
          <w:r>
            <w:rPr>
              <w:noProof/>
            </w:rPr>
            <w:t>79</w:t>
          </w:r>
          <w:r>
            <w:rPr>
              <w:noProof/>
            </w:rPr>
            <w:fldChar w:fldCharType="end"/>
          </w:r>
        </w:p>
        <w:p w14:paraId="1A3ACDEB" w14:textId="77777777" w:rsidR="00241AB1" w:rsidRDefault="00241AB1">
          <w:pPr>
            <w:pStyle w:val="TOC2"/>
            <w:tabs>
              <w:tab w:val="right" w:leader="dot" w:pos="9350"/>
            </w:tabs>
            <w:rPr>
              <w:noProof/>
              <w:sz w:val="24"/>
              <w:szCs w:val="24"/>
              <w:lang w:eastAsia="ja-JP"/>
            </w:rPr>
          </w:pPr>
          <w:r>
            <w:rPr>
              <w:noProof/>
            </w:rPr>
            <w:t>5.6 White River / Little White River Subwatershed Results</w:t>
          </w:r>
          <w:r>
            <w:rPr>
              <w:noProof/>
            </w:rPr>
            <w:tab/>
          </w:r>
          <w:r>
            <w:rPr>
              <w:noProof/>
            </w:rPr>
            <w:fldChar w:fldCharType="begin"/>
          </w:r>
          <w:r>
            <w:rPr>
              <w:noProof/>
            </w:rPr>
            <w:instrText xml:space="preserve"> PAGEREF _Toc262198179 \h </w:instrText>
          </w:r>
          <w:r>
            <w:rPr>
              <w:noProof/>
            </w:rPr>
          </w:r>
          <w:r>
            <w:rPr>
              <w:noProof/>
            </w:rPr>
            <w:fldChar w:fldCharType="separate"/>
          </w:r>
          <w:r>
            <w:rPr>
              <w:noProof/>
            </w:rPr>
            <w:t>80</w:t>
          </w:r>
          <w:r>
            <w:rPr>
              <w:noProof/>
            </w:rPr>
            <w:fldChar w:fldCharType="end"/>
          </w:r>
        </w:p>
        <w:p w14:paraId="5CFA6951" w14:textId="77777777" w:rsidR="00241AB1" w:rsidRDefault="00241AB1">
          <w:pPr>
            <w:pStyle w:val="TOC2"/>
            <w:tabs>
              <w:tab w:val="right" w:leader="dot" w:pos="9350"/>
            </w:tabs>
            <w:rPr>
              <w:noProof/>
              <w:sz w:val="24"/>
              <w:szCs w:val="24"/>
              <w:lang w:eastAsia="ja-JP"/>
            </w:rPr>
          </w:pPr>
          <w:r>
            <w:rPr>
              <w:noProof/>
            </w:rPr>
            <w:t>5.6 Cheyenne River Subwatershed Results</w:t>
          </w:r>
          <w:r>
            <w:rPr>
              <w:noProof/>
            </w:rPr>
            <w:tab/>
          </w:r>
          <w:r>
            <w:rPr>
              <w:noProof/>
            </w:rPr>
            <w:fldChar w:fldCharType="begin"/>
          </w:r>
          <w:r>
            <w:rPr>
              <w:noProof/>
            </w:rPr>
            <w:instrText xml:space="preserve"> PAGEREF _Toc262198180 \h </w:instrText>
          </w:r>
          <w:r>
            <w:rPr>
              <w:noProof/>
            </w:rPr>
          </w:r>
          <w:r>
            <w:rPr>
              <w:noProof/>
            </w:rPr>
            <w:fldChar w:fldCharType="separate"/>
          </w:r>
          <w:r>
            <w:rPr>
              <w:noProof/>
            </w:rPr>
            <w:t>82</w:t>
          </w:r>
          <w:r>
            <w:rPr>
              <w:noProof/>
            </w:rPr>
            <w:fldChar w:fldCharType="end"/>
          </w:r>
        </w:p>
        <w:p w14:paraId="0DA72411" w14:textId="77777777" w:rsidR="00241AB1" w:rsidRDefault="00241AB1">
          <w:pPr>
            <w:pStyle w:val="TOC2"/>
            <w:tabs>
              <w:tab w:val="right" w:leader="dot" w:pos="9350"/>
            </w:tabs>
            <w:rPr>
              <w:noProof/>
              <w:sz w:val="24"/>
              <w:szCs w:val="24"/>
              <w:lang w:eastAsia="ja-JP"/>
            </w:rPr>
          </w:pPr>
          <w:r>
            <w:rPr>
              <w:noProof/>
            </w:rPr>
            <w:t>5.7 Macroinvertebrate Metric Analysis Results</w:t>
          </w:r>
          <w:r>
            <w:rPr>
              <w:noProof/>
            </w:rPr>
            <w:tab/>
          </w:r>
          <w:r>
            <w:rPr>
              <w:noProof/>
            </w:rPr>
            <w:fldChar w:fldCharType="begin"/>
          </w:r>
          <w:r>
            <w:rPr>
              <w:noProof/>
            </w:rPr>
            <w:instrText xml:space="preserve"> PAGEREF _Toc262198181 \h </w:instrText>
          </w:r>
          <w:r>
            <w:rPr>
              <w:noProof/>
            </w:rPr>
          </w:r>
          <w:r>
            <w:rPr>
              <w:noProof/>
            </w:rPr>
            <w:fldChar w:fldCharType="separate"/>
          </w:r>
          <w:r>
            <w:rPr>
              <w:noProof/>
            </w:rPr>
            <w:t>82</w:t>
          </w:r>
          <w:r>
            <w:rPr>
              <w:noProof/>
            </w:rPr>
            <w:fldChar w:fldCharType="end"/>
          </w:r>
        </w:p>
        <w:p w14:paraId="601F5945" w14:textId="77777777" w:rsidR="00241AB1" w:rsidRDefault="00241AB1">
          <w:pPr>
            <w:pStyle w:val="TOC2"/>
            <w:tabs>
              <w:tab w:val="right" w:leader="dot" w:pos="9350"/>
            </w:tabs>
            <w:rPr>
              <w:noProof/>
              <w:sz w:val="24"/>
              <w:szCs w:val="24"/>
              <w:lang w:eastAsia="ja-JP"/>
            </w:rPr>
          </w:pPr>
          <w:r>
            <w:rPr>
              <w:noProof/>
            </w:rPr>
            <w:t>5.8 Stream Flow and Stream Health Results</w:t>
          </w:r>
          <w:r>
            <w:rPr>
              <w:noProof/>
            </w:rPr>
            <w:tab/>
          </w:r>
          <w:r>
            <w:rPr>
              <w:noProof/>
            </w:rPr>
            <w:fldChar w:fldCharType="begin"/>
          </w:r>
          <w:r>
            <w:rPr>
              <w:noProof/>
            </w:rPr>
            <w:instrText xml:space="preserve"> PAGEREF _Toc262198182 \h </w:instrText>
          </w:r>
          <w:r>
            <w:rPr>
              <w:noProof/>
            </w:rPr>
          </w:r>
          <w:r>
            <w:rPr>
              <w:noProof/>
            </w:rPr>
            <w:fldChar w:fldCharType="separate"/>
          </w:r>
          <w:r>
            <w:rPr>
              <w:noProof/>
            </w:rPr>
            <w:t>83</w:t>
          </w:r>
          <w:r>
            <w:rPr>
              <w:noProof/>
            </w:rPr>
            <w:fldChar w:fldCharType="end"/>
          </w:r>
        </w:p>
        <w:p w14:paraId="2DB095A4" w14:textId="77777777" w:rsidR="00241AB1" w:rsidRDefault="00241AB1">
          <w:pPr>
            <w:pStyle w:val="TOC2"/>
            <w:tabs>
              <w:tab w:val="left" w:pos="749"/>
              <w:tab w:val="right" w:leader="dot" w:pos="9350"/>
            </w:tabs>
            <w:rPr>
              <w:noProof/>
              <w:sz w:val="24"/>
              <w:szCs w:val="24"/>
              <w:lang w:eastAsia="ja-JP"/>
            </w:rPr>
          </w:pPr>
          <w:r>
            <w:rPr>
              <w:noProof/>
            </w:rPr>
            <w:t>6.0</w:t>
          </w:r>
          <w:r>
            <w:rPr>
              <w:noProof/>
              <w:sz w:val="24"/>
              <w:szCs w:val="24"/>
              <w:lang w:eastAsia="ja-JP"/>
            </w:rPr>
            <w:tab/>
          </w:r>
          <w:r>
            <w:rPr>
              <w:noProof/>
            </w:rPr>
            <w:t>Combined Stream Health Results</w:t>
          </w:r>
          <w:r>
            <w:rPr>
              <w:noProof/>
            </w:rPr>
            <w:tab/>
          </w:r>
          <w:r>
            <w:rPr>
              <w:noProof/>
            </w:rPr>
            <w:fldChar w:fldCharType="begin"/>
          </w:r>
          <w:r>
            <w:rPr>
              <w:noProof/>
            </w:rPr>
            <w:instrText xml:space="preserve"> PAGEREF _Toc262198183 \h </w:instrText>
          </w:r>
          <w:r>
            <w:rPr>
              <w:noProof/>
            </w:rPr>
          </w:r>
          <w:r>
            <w:rPr>
              <w:noProof/>
            </w:rPr>
            <w:fldChar w:fldCharType="separate"/>
          </w:r>
          <w:r>
            <w:rPr>
              <w:noProof/>
            </w:rPr>
            <w:t>83</w:t>
          </w:r>
          <w:r>
            <w:rPr>
              <w:noProof/>
            </w:rPr>
            <w:fldChar w:fldCharType="end"/>
          </w:r>
        </w:p>
        <w:p w14:paraId="6A698BCB" w14:textId="77777777" w:rsidR="00241AB1" w:rsidRDefault="00241AB1">
          <w:pPr>
            <w:pStyle w:val="TOC1"/>
            <w:tabs>
              <w:tab w:val="left" w:pos="529"/>
              <w:tab w:val="right" w:leader="dot" w:pos="9350"/>
            </w:tabs>
            <w:rPr>
              <w:noProof/>
              <w:sz w:val="24"/>
              <w:szCs w:val="24"/>
              <w:lang w:eastAsia="ja-JP"/>
            </w:rPr>
          </w:pPr>
          <w:r w:rsidRPr="001064C7">
            <w:rPr>
              <w:noProof/>
            </w:rPr>
            <w:t>7.0</w:t>
          </w:r>
          <w:r>
            <w:rPr>
              <w:noProof/>
              <w:sz w:val="24"/>
              <w:szCs w:val="24"/>
              <w:lang w:eastAsia="ja-JP"/>
            </w:rPr>
            <w:tab/>
          </w:r>
          <w:r w:rsidRPr="001064C7">
            <w:rPr>
              <w:noProof/>
            </w:rPr>
            <w:t>Discussion</w:t>
          </w:r>
          <w:r>
            <w:rPr>
              <w:noProof/>
            </w:rPr>
            <w:tab/>
          </w:r>
          <w:r>
            <w:rPr>
              <w:noProof/>
            </w:rPr>
            <w:fldChar w:fldCharType="begin"/>
          </w:r>
          <w:r>
            <w:rPr>
              <w:noProof/>
            </w:rPr>
            <w:instrText xml:space="preserve"> PAGEREF _Toc262198184 \h </w:instrText>
          </w:r>
          <w:r>
            <w:rPr>
              <w:noProof/>
            </w:rPr>
          </w:r>
          <w:r>
            <w:rPr>
              <w:noProof/>
            </w:rPr>
            <w:fldChar w:fldCharType="separate"/>
          </w:r>
          <w:r>
            <w:rPr>
              <w:noProof/>
            </w:rPr>
            <w:t>91</w:t>
          </w:r>
          <w:r>
            <w:rPr>
              <w:noProof/>
            </w:rPr>
            <w:fldChar w:fldCharType="end"/>
          </w:r>
        </w:p>
        <w:p w14:paraId="6E24D511" w14:textId="77777777" w:rsidR="00241AB1" w:rsidRDefault="00241AB1">
          <w:pPr>
            <w:pStyle w:val="TOC1"/>
            <w:tabs>
              <w:tab w:val="left" w:pos="529"/>
              <w:tab w:val="right" w:leader="dot" w:pos="9350"/>
            </w:tabs>
            <w:rPr>
              <w:noProof/>
              <w:sz w:val="24"/>
              <w:szCs w:val="24"/>
              <w:lang w:eastAsia="ja-JP"/>
            </w:rPr>
          </w:pPr>
          <w:r w:rsidRPr="001064C7">
            <w:rPr>
              <w:noProof/>
            </w:rPr>
            <w:t>8.0</w:t>
          </w:r>
          <w:r>
            <w:rPr>
              <w:noProof/>
              <w:sz w:val="24"/>
              <w:szCs w:val="24"/>
              <w:lang w:eastAsia="ja-JP"/>
            </w:rPr>
            <w:tab/>
          </w:r>
          <w:r w:rsidRPr="001064C7">
            <w:rPr>
              <w:noProof/>
            </w:rPr>
            <w:t>Recommendations</w:t>
          </w:r>
          <w:r>
            <w:rPr>
              <w:noProof/>
            </w:rPr>
            <w:tab/>
          </w:r>
          <w:r>
            <w:rPr>
              <w:noProof/>
            </w:rPr>
            <w:fldChar w:fldCharType="begin"/>
          </w:r>
          <w:r>
            <w:rPr>
              <w:noProof/>
            </w:rPr>
            <w:instrText xml:space="preserve"> PAGEREF _Toc262198185 \h </w:instrText>
          </w:r>
          <w:r>
            <w:rPr>
              <w:noProof/>
            </w:rPr>
          </w:r>
          <w:r>
            <w:rPr>
              <w:noProof/>
            </w:rPr>
            <w:fldChar w:fldCharType="separate"/>
          </w:r>
          <w:r>
            <w:rPr>
              <w:noProof/>
            </w:rPr>
            <w:t>95</w:t>
          </w:r>
          <w:r>
            <w:rPr>
              <w:noProof/>
            </w:rPr>
            <w:fldChar w:fldCharType="end"/>
          </w:r>
        </w:p>
        <w:p w14:paraId="160EE3B7" w14:textId="77777777" w:rsidR="00241AB1" w:rsidRDefault="00241AB1">
          <w:pPr>
            <w:pStyle w:val="TOC2"/>
            <w:tabs>
              <w:tab w:val="right" w:leader="dot" w:pos="9350"/>
            </w:tabs>
            <w:rPr>
              <w:noProof/>
              <w:sz w:val="24"/>
              <w:szCs w:val="24"/>
              <w:lang w:eastAsia="ja-JP"/>
            </w:rPr>
          </w:pPr>
          <w:r>
            <w:rPr>
              <w:noProof/>
            </w:rPr>
            <w:t>8.1 Implementation of Previous Recommendations</w:t>
          </w:r>
          <w:r>
            <w:rPr>
              <w:noProof/>
            </w:rPr>
            <w:tab/>
          </w:r>
          <w:r>
            <w:rPr>
              <w:noProof/>
            </w:rPr>
            <w:fldChar w:fldCharType="begin"/>
          </w:r>
          <w:r>
            <w:rPr>
              <w:noProof/>
            </w:rPr>
            <w:instrText xml:space="preserve"> PAGEREF _Toc262198186 \h </w:instrText>
          </w:r>
          <w:r>
            <w:rPr>
              <w:noProof/>
            </w:rPr>
          </w:r>
          <w:r>
            <w:rPr>
              <w:noProof/>
            </w:rPr>
            <w:fldChar w:fldCharType="separate"/>
          </w:r>
          <w:r>
            <w:rPr>
              <w:noProof/>
            </w:rPr>
            <w:t>95</w:t>
          </w:r>
          <w:r>
            <w:rPr>
              <w:noProof/>
            </w:rPr>
            <w:fldChar w:fldCharType="end"/>
          </w:r>
        </w:p>
        <w:p w14:paraId="5442A4BE" w14:textId="77777777" w:rsidR="00241AB1" w:rsidRDefault="00241AB1">
          <w:pPr>
            <w:pStyle w:val="TOC2"/>
            <w:tabs>
              <w:tab w:val="right" w:leader="dot" w:pos="9350"/>
            </w:tabs>
            <w:rPr>
              <w:noProof/>
              <w:sz w:val="24"/>
              <w:szCs w:val="24"/>
              <w:lang w:eastAsia="ja-JP"/>
            </w:rPr>
          </w:pPr>
          <w:r>
            <w:rPr>
              <w:noProof/>
            </w:rPr>
            <w:t>8.2 Recommendations Based on Recent Findings</w:t>
          </w:r>
          <w:r>
            <w:rPr>
              <w:noProof/>
            </w:rPr>
            <w:tab/>
          </w:r>
          <w:r>
            <w:rPr>
              <w:noProof/>
            </w:rPr>
            <w:fldChar w:fldCharType="begin"/>
          </w:r>
          <w:r>
            <w:rPr>
              <w:noProof/>
            </w:rPr>
            <w:instrText xml:space="preserve"> PAGEREF _Toc262198187 \h </w:instrText>
          </w:r>
          <w:r>
            <w:rPr>
              <w:noProof/>
            </w:rPr>
          </w:r>
          <w:r>
            <w:rPr>
              <w:noProof/>
            </w:rPr>
            <w:fldChar w:fldCharType="separate"/>
          </w:r>
          <w:r>
            <w:rPr>
              <w:noProof/>
            </w:rPr>
            <w:t>97</w:t>
          </w:r>
          <w:r>
            <w:rPr>
              <w:noProof/>
            </w:rPr>
            <w:fldChar w:fldCharType="end"/>
          </w:r>
        </w:p>
        <w:p w14:paraId="1BB6EEE2" w14:textId="77777777" w:rsidR="00241AB1" w:rsidRDefault="00241AB1">
          <w:pPr>
            <w:pStyle w:val="TOC3"/>
            <w:tabs>
              <w:tab w:val="right" w:leader="dot" w:pos="9350"/>
            </w:tabs>
            <w:rPr>
              <w:noProof/>
              <w:sz w:val="24"/>
              <w:szCs w:val="24"/>
              <w:lang w:eastAsia="ja-JP"/>
            </w:rPr>
          </w:pPr>
          <w:r w:rsidRPr="001064C7">
            <w:rPr>
              <w:noProof/>
            </w:rPr>
            <w:t>8.2.1 Parameters of Concern and Monitoring Recommendations</w:t>
          </w:r>
          <w:r>
            <w:rPr>
              <w:noProof/>
            </w:rPr>
            <w:tab/>
          </w:r>
          <w:r>
            <w:rPr>
              <w:noProof/>
            </w:rPr>
            <w:fldChar w:fldCharType="begin"/>
          </w:r>
          <w:r>
            <w:rPr>
              <w:noProof/>
            </w:rPr>
            <w:instrText xml:space="preserve"> PAGEREF _Toc262198188 \h </w:instrText>
          </w:r>
          <w:r>
            <w:rPr>
              <w:noProof/>
            </w:rPr>
          </w:r>
          <w:r>
            <w:rPr>
              <w:noProof/>
            </w:rPr>
            <w:fldChar w:fldCharType="separate"/>
          </w:r>
          <w:r>
            <w:rPr>
              <w:noProof/>
            </w:rPr>
            <w:t>97</w:t>
          </w:r>
          <w:r>
            <w:rPr>
              <w:noProof/>
            </w:rPr>
            <w:fldChar w:fldCharType="end"/>
          </w:r>
        </w:p>
        <w:p w14:paraId="53F7101E" w14:textId="77777777" w:rsidR="00241AB1" w:rsidRDefault="00241AB1">
          <w:pPr>
            <w:pStyle w:val="TOC2"/>
            <w:tabs>
              <w:tab w:val="left" w:pos="749"/>
              <w:tab w:val="right" w:leader="dot" w:pos="9350"/>
            </w:tabs>
            <w:rPr>
              <w:noProof/>
              <w:sz w:val="24"/>
              <w:szCs w:val="24"/>
              <w:lang w:eastAsia="ja-JP"/>
            </w:rPr>
          </w:pPr>
          <w:r>
            <w:rPr>
              <w:noProof/>
            </w:rPr>
            <w:t>8.3</w:t>
          </w:r>
          <w:r>
            <w:rPr>
              <w:noProof/>
              <w:sz w:val="24"/>
              <w:szCs w:val="24"/>
              <w:lang w:eastAsia="ja-JP"/>
            </w:rPr>
            <w:tab/>
          </w:r>
          <w:r>
            <w:rPr>
              <w:noProof/>
            </w:rPr>
            <w:t>Best Management Practices (BMPs)</w:t>
          </w:r>
          <w:r>
            <w:rPr>
              <w:noProof/>
            </w:rPr>
            <w:tab/>
          </w:r>
          <w:r>
            <w:rPr>
              <w:noProof/>
            </w:rPr>
            <w:fldChar w:fldCharType="begin"/>
          </w:r>
          <w:r>
            <w:rPr>
              <w:noProof/>
            </w:rPr>
            <w:instrText xml:space="preserve"> PAGEREF _Toc262198189 \h </w:instrText>
          </w:r>
          <w:r>
            <w:rPr>
              <w:noProof/>
            </w:rPr>
          </w:r>
          <w:r>
            <w:rPr>
              <w:noProof/>
            </w:rPr>
            <w:fldChar w:fldCharType="separate"/>
          </w:r>
          <w:r>
            <w:rPr>
              <w:noProof/>
            </w:rPr>
            <w:t>105</w:t>
          </w:r>
          <w:r>
            <w:rPr>
              <w:noProof/>
            </w:rPr>
            <w:fldChar w:fldCharType="end"/>
          </w:r>
        </w:p>
        <w:p w14:paraId="48323BB2" w14:textId="77777777" w:rsidR="00241AB1" w:rsidRDefault="00241AB1">
          <w:pPr>
            <w:pStyle w:val="TOC2"/>
            <w:tabs>
              <w:tab w:val="left" w:pos="749"/>
              <w:tab w:val="right" w:leader="dot" w:pos="9350"/>
            </w:tabs>
            <w:rPr>
              <w:noProof/>
              <w:sz w:val="24"/>
              <w:szCs w:val="24"/>
              <w:lang w:eastAsia="ja-JP"/>
            </w:rPr>
          </w:pPr>
          <w:r w:rsidRPr="001064C7">
            <w:rPr>
              <w:noProof/>
            </w:rPr>
            <w:t>8.4</w:t>
          </w:r>
          <w:r>
            <w:rPr>
              <w:noProof/>
              <w:sz w:val="24"/>
              <w:szCs w:val="24"/>
              <w:lang w:eastAsia="ja-JP"/>
            </w:rPr>
            <w:tab/>
          </w:r>
          <w:r w:rsidRPr="001064C7">
            <w:rPr>
              <w:noProof/>
            </w:rPr>
            <w:t>Next Steps</w:t>
          </w:r>
          <w:r>
            <w:rPr>
              <w:noProof/>
            </w:rPr>
            <w:tab/>
          </w:r>
          <w:r>
            <w:rPr>
              <w:noProof/>
            </w:rPr>
            <w:fldChar w:fldCharType="begin"/>
          </w:r>
          <w:r>
            <w:rPr>
              <w:noProof/>
            </w:rPr>
            <w:instrText xml:space="preserve"> PAGEREF _Toc262198190 \h </w:instrText>
          </w:r>
          <w:r>
            <w:rPr>
              <w:noProof/>
            </w:rPr>
          </w:r>
          <w:r>
            <w:rPr>
              <w:noProof/>
            </w:rPr>
            <w:fldChar w:fldCharType="separate"/>
          </w:r>
          <w:r>
            <w:rPr>
              <w:noProof/>
            </w:rPr>
            <w:t>107</w:t>
          </w:r>
          <w:r>
            <w:rPr>
              <w:noProof/>
            </w:rPr>
            <w:fldChar w:fldCharType="end"/>
          </w:r>
        </w:p>
        <w:p w14:paraId="4A28EB9D" w14:textId="77777777" w:rsidR="00241AB1" w:rsidRDefault="00241AB1">
          <w:pPr>
            <w:pStyle w:val="TOC1"/>
            <w:tabs>
              <w:tab w:val="left" w:pos="529"/>
              <w:tab w:val="right" w:leader="dot" w:pos="9350"/>
            </w:tabs>
            <w:rPr>
              <w:noProof/>
              <w:sz w:val="24"/>
              <w:szCs w:val="24"/>
              <w:lang w:eastAsia="ja-JP"/>
            </w:rPr>
          </w:pPr>
          <w:r w:rsidRPr="001064C7">
            <w:rPr>
              <w:noProof/>
            </w:rPr>
            <w:t>9.0</w:t>
          </w:r>
          <w:r>
            <w:rPr>
              <w:noProof/>
              <w:sz w:val="24"/>
              <w:szCs w:val="24"/>
              <w:lang w:eastAsia="ja-JP"/>
            </w:rPr>
            <w:tab/>
          </w:r>
          <w:r w:rsidRPr="001064C7">
            <w:rPr>
              <w:noProof/>
            </w:rPr>
            <w:t>Public Participation and Education</w:t>
          </w:r>
          <w:r>
            <w:rPr>
              <w:noProof/>
            </w:rPr>
            <w:tab/>
          </w:r>
          <w:r>
            <w:rPr>
              <w:noProof/>
            </w:rPr>
            <w:fldChar w:fldCharType="begin"/>
          </w:r>
          <w:r>
            <w:rPr>
              <w:noProof/>
            </w:rPr>
            <w:instrText xml:space="preserve"> PAGEREF _Toc262198191 \h </w:instrText>
          </w:r>
          <w:r>
            <w:rPr>
              <w:noProof/>
            </w:rPr>
          </w:r>
          <w:r>
            <w:rPr>
              <w:noProof/>
            </w:rPr>
            <w:fldChar w:fldCharType="separate"/>
          </w:r>
          <w:r>
            <w:rPr>
              <w:noProof/>
            </w:rPr>
            <w:t>107</w:t>
          </w:r>
          <w:r>
            <w:rPr>
              <w:noProof/>
            </w:rPr>
            <w:fldChar w:fldCharType="end"/>
          </w:r>
        </w:p>
        <w:p w14:paraId="1EE3B89C" w14:textId="77777777" w:rsidR="00241AB1" w:rsidRDefault="00241AB1">
          <w:pPr>
            <w:pStyle w:val="TOC2"/>
            <w:tabs>
              <w:tab w:val="left" w:pos="749"/>
              <w:tab w:val="right" w:leader="dot" w:pos="9350"/>
            </w:tabs>
            <w:rPr>
              <w:noProof/>
              <w:sz w:val="24"/>
              <w:szCs w:val="24"/>
              <w:lang w:eastAsia="ja-JP"/>
            </w:rPr>
          </w:pPr>
          <w:r w:rsidRPr="001064C7">
            <w:rPr>
              <w:noProof/>
            </w:rPr>
            <w:t>9.1</w:t>
          </w:r>
          <w:r>
            <w:rPr>
              <w:noProof/>
              <w:sz w:val="24"/>
              <w:szCs w:val="24"/>
              <w:lang w:eastAsia="ja-JP"/>
            </w:rPr>
            <w:tab/>
          </w:r>
          <w:r w:rsidRPr="001064C7">
            <w:rPr>
              <w:noProof/>
            </w:rPr>
            <w:t>Education</w:t>
          </w:r>
          <w:r>
            <w:rPr>
              <w:noProof/>
            </w:rPr>
            <w:tab/>
          </w:r>
          <w:r>
            <w:rPr>
              <w:noProof/>
            </w:rPr>
            <w:fldChar w:fldCharType="begin"/>
          </w:r>
          <w:r>
            <w:rPr>
              <w:noProof/>
            </w:rPr>
            <w:instrText xml:space="preserve"> PAGEREF _Toc262198192 \h </w:instrText>
          </w:r>
          <w:r>
            <w:rPr>
              <w:noProof/>
            </w:rPr>
          </w:r>
          <w:r>
            <w:rPr>
              <w:noProof/>
            </w:rPr>
            <w:fldChar w:fldCharType="separate"/>
          </w:r>
          <w:r>
            <w:rPr>
              <w:noProof/>
            </w:rPr>
            <w:t>107</w:t>
          </w:r>
          <w:r>
            <w:rPr>
              <w:noProof/>
            </w:rPr>
            <w:fldChar w:fldCharType="end"/>
          </w:r>
        </w:p>
        <w:p w14:paraId="212DF298" w14:textId="77777777" w:rsidR="00241AB1" w:rsidRDefault="00241AB1">
          <w:pPr>
            <w:pStyle w:val="TOC1"/>
            <w:tabs>
              <w:tab w:val="right" w:leader="dot" w:pos="9350"/>
            </w:tabs>
            <w:rPr>
              <w:noProof/>
              <w:sz w:val="24"/>
              <w:szCs w:val="24"/>
              <w:lang w:eastAsia="ja-JP"/>
            </w:rPr>
          </w:pPr>
          <w:r>
            <w:rPr>
              <w:noProof/>
            </w:rPr>
            <w:t>Works Cited</w:t>
          </w:r>
          <w:r>
            <w:rPr>
              <w:noProof/>
            </w:rPr>
            <w:tab/>
          </w:r>
          <w:r>
            <w:rPr>
              <w:noProof/>
            </w:rPr>
            <w:fldChar w:fldCharType="begin"/>
          </w:r>
          <w:r>
            <w:rPr>
              <w:noProof/>
            </w:rPr>
            <w:instrText xml:space="preserve"> PAGEREF _Toc262198193 \h </w:instrText>
          </w:r>
          <w:r>
            <w:rPr>
              <w:noProof/>
            </w:rPr>
          </w:r>
          <w:r>
            <w:rPr>
              <w:noProof/>
            </w:rPr>
            <w:fldChar w:fldCharType="separate"/>
          </w:r>
          <w:r>
            <w:rPr>
              <w:noProof/>
            </w:rPr>
            <w:t>108</w:t>
          </w:r>
          <w:r>
            <w:rPr>
              <w:noProof/>
            </w:rPr>
            <w:fldChar w:fldCharType="end"/>
          </w:r>
        </w:p>
        <w:p w14:paraId="7AC0745A" w14:textId="77777777" w:rsidR="00241AB1" w:rsidRDefault="00241AB1">
          <w:pPr>
            <w:pStyle w:val="TOC1"/>
            <w:tabs>
              <w:tab w:val="right" w:leader="dot" w:pos="9350"/>
            </w:tabs>
            <w:rPr>
              <w:noProof/>
              <w:sz w:val="24"/>
              <w:szCs w:val="24"/>
              <w:lang w:eastAsia="ja-JP"/>
            </w:rPr>
          </w:pPr>
          <w:r>
            <w:rPr>
              <w:noProof/>
            </w:rPr>
            <w:t>APPENDIX</w:t>
          </w:r>
          <w:r>
            <w:rPr>
              <w:noProof/>
            </w:rPr>
            <w:tab/>
          </w:r>
          <w:r>
            <w:rPr>
              <w:noProof/>
            </w:rPr>
            <w:fldChar w:fldCharType="begin"/>
          </w:r>
          <w:r>
            <w:rPr>
              <w:noProof/>
            </w:rPr>
            <w:instrText xml:space="preserve"> PAGEREF _Toc262198194 \h </w:instrText>
          </w:r>
          <w:r>
            <w:rPr>
              <w:noProof/>
            </w:rPr>
          </w:r>
          <w:r>
            <w:rPr>
              <w:noProof/>
            </w:rPr>
            <w:fldChar w:fldCharType="separate"/>
          </w:r>
          <w:r>
            <w:rPr>
              <w:noProof/>
            </w:rPr>
            <w:t>110</w:t>
          </w:r>
          <w:r>
            <w:rPr>
              <w:noProof/>
            </w:rPr>
            <w:fldChar w:fldCharType="end"/>
          </w:r>
        </w:p>
        <w:p w14:paraId="443C974F" w14:textId="77777777" w:rsidR="00241AB1" w:rsidRDefault="00241AB1">
          <w:pPr>
            <w:pStyle w:val="TOC1"/>
            <w:tabs>
              <w:tab w:val="right" w:leader="dot" w:pos="9350"/>
            </w:tabs>
            <w:rPr>
              <w:noProof/>
              <w:sz w:val="24"/>
              <w:szCs w:val="24"/>
              <w:lang w:eastAsia="ja-JP"/>
            </w:rPr>
          </w:pPr>
          <w:r>
            <w:rPr>
              <w:noProof/>
            </w:rPr>
            <w:t>Appendix A Tables Surface Water Quality Standards</w:t>
          </w:r>
          <w:r>
            <w:rPr>
              <w:noProof/>
            </w:rPr>
            <w:tab/>
          </w:r>
          <w:r>
            <w:rPr>
              <w:noProof/>
            </w:rPr>
            <w:fldChar w:fldCharType="begin"/>
          </w:r>
          <w:r>
            <w:rPr>
              <w:noProof/>
            </w:rPr>
            <w:instrText xml:space="preserve"> PAGEREF _Toc262198195 \h </w:instrText>
          </w:r>
          <w:r>
            <w:rPr>
              <w:noProof/>
            </w:rPr>
          </w:r>
          <w:r>
            <w:rPr>
              <w:noProof/>
            </w:rPr>
            <w:fldChar w:fldCharType="separate"/>
          </w:r>
          <w:r>
            <w:rPr>
              <w:noProof/>
            </w:rPr>
            <w:t>110</w:t>
          </w:r>
          <w:r>
            <w:rPr>
              <w:noProof/>
            </w:rPr>
            <w:fldChar w:fldCharType="end"/>
          </w:r>
        </w:p>
        <w:p w14:paraId="638579DA" w14:textId="77777777" w:rsidR="00241AB1" w:rsidRDefault="00241AB1">
          <w:pPr>
            <w:pStyle w:val="TOC1"/>
            <w:tabs>
              <w:tab w:val="right" w:leader="dot" w:pos="9350"/>
            </w:tabs>
            <w:rPr>
              <w:noProof/>
              <w:sz w:val="24"/>
              <w:szCs w:val="24"/>
              <w:lang w:eastAsia="ja-JP"/>
            </w:rPr>
          </w:pPr>
          <w:r>
            <w:rPr>
              <w:noProof/>
            </w:rPr>
            <w:t>Appendix B MANOVA Analysis Results</w:t>
          </w:r>
          <w:r>
            <w:rPr>
              <w:noProof/>
            </w:rPr>
            <w:tab/>
          </w:r>
          <w:r>
            <w:rPr>
              <w:noProof/>
            </w:rPr>
            <w:fldChar w:fldCharType="begin"/>
          </w:r>
          <w:r>
            <w:rPr>
              <w:noProof/>
            </w:rPr>
            <w:instrText xml:space="preserve"> PAGEREF _Toc262198196 \h </w:instrText>
          </w:r>
          <w:r>
            <w:rPr>
              <w:noProof/>
            </w:rPr>
          </w:r>
          <w:r>
            <w:rPr>
              <w:noProof/>
            </w:rPr>
            <w:fldChar w:fldCharType="separate"/>
          </w:r>
          <w:r>
            <w:rPr>
              <w:noProof/>
            </w:rPr>
            <w:t>116</w:t>
          </w:r>
          <w:r>
            <w:rPr>
              <w:noProof/>
            </w:rPr>
            <w:fldChar w:fldCharType="end"/>
          </w:r>
        </w:p>
        <w:p w14:paraId="5DD0CBB0" w14:textId="77777777" w:rsidR="00D14C3D" w:rsidRDefault="00314C7F" w:rsidP="00C943F9">
          <w:pPr>
            <w:pStyle w:val="TOC1"/>
            <w:tabs>
              <w:tab w:val="right" w:leader="dot" w:pos="9350"/>
            </w:tabs>
          </w:pPr>
          <w:r>
            <w:fldChar w:fldCharType="end"/>
          </w:r>
        </w:p>
      </w:sdtContent>
    </w:sdt>
    <w:p w14:paraId="2E231061" w14:textId="77777777" w:rsidR="00BA6682" w:rsidRPr="00D14C3D" w:rsidRDefault="00BA6682" w:rsidP="00BA6682">
      <w:pPr>
        <w:pStyle w:val="Heading1"/>
      </w:pPr>
      <w:bookmarkStart w:id="0" w:name="_Toc306705157"/>
      <w:bookmarkStart w:id="1" w:name="_Toc262198150"/>
      <w:r w:rsidRPr="00D14C3D">
        <w:t>List of Tables</w:t>
      </w:r>
      <w:bookmarkEnd w:id="0"/>
      <w:bookmarkEnd w:id="1"/>
    </w:p>
    <w:p w14:paraId="59C54162" w14:textId="77777777" w:rsidR="000A573B" w:rsidRDefault="00314C7F">
      <w:pPr>
        <w:pStyle w:val="TableofFigures"/>
        <w:tabs>
          <w:tab w:val="right" w:leader="dot" w:pos="9350"/>
        </w:tabs>
        <w:rPr>
          <w:noProof/>
          <w:sz w:val="24"/>
          <w:szCs w:val="24"/>
          <w:lang w:eastAsia="ja-JP"/>
        </w:rPr>
      </w:pPr>
      <w:r>
        <w:rPr>
          <w:b/>
        </w:rPr>
        <w:fldChar w:fldCharType="begin"/>
      </w:r>
      <w:r w:rsidR="00BA6682">
        <w:rPr>
          <w:b/>
        </w:rPr>
        <w:instrText xml:space="preserve"> TOC \h \z \c "Table" </w:instrText>
      </w:r>
      <w:r>
        <w:rPr>
          <w:b/>
        </w:rPr>
        <w:fldChar w:fldCharType="separate"/>
      </w:r>
      <w:r w:rsidR="000A573B">
        <w:rPr>
          <w:noProof/>
        </w:rPr>
        <w:t>Table 1.  Chemical Property Parameters</w:t>
      </w:r>
      <w:r w:rsidR="000A573B">
        <w:rPr>
          <w:noProof/>
        </w:rPr>
        <w:tab/>
      </w:r>
      <w:r w:rsidR="000A573B">
        <w:rPr>
          <w:noProof/>
        </w:rPr>
        <w:fldChar w:fldCharType="begin"/>
      </w:r>
      <w:r w:rsidR="000A573B">
        <w:rPr>
          <w:noProof/>
        </w:rPr>
        <w:instrText xml:space="preserve"> PAGEREF _Toc253843558 \h </w:instrText>
      </w:r>
      <w:r w:rsidR="000A573B">
        <w:rPr>
          <w:noProof/>
        </w:rPr>
      </w:r>
      <w:r w:rsidR="000A573B">
        <w:rPr>
          <w:noProof/>
        </w:rPr>
        <w:fldChar w:fldCharType="separate"/>
      </w:r>
      <w:r w:rsidR="000A573B">
        <w:rPr>
          <w:noProof/>
        </w:rPr>
        <w:t>16</w:t>
      </w:r>
      <w:r w:rsidR="000A573B">
        <w:rPr>
          <w:noProof/>
        </w:rPr>
        <w:fldChar w:fldCharType="end"/>
      </w:r>
    </w:p>
    <w:p w14:paraId="7F6A44B5" w14:textId="77777777" w:rsidR="000A573B" w:rsidRDefault="000A573B">
      <w:pPr>
        <w:pStyle w:val="TableofFigures"/>
        <w:tabs>
          <w:tab w:val="right" w:leader="dot" w:pos="9350"/>
        </w:tabs>
        <w:rPr>
          <w:noProof/>
          <w:sz w:val="24"/>
          <w:szCs w:val="24"/>
          <w:lang w:eastAsia="ja-JP"/>
        </w:rPr>
      </w:pPr>
      <w:r>
        <w:rPr>
          <w:noProof/>
        </w:rPr>
        <w:t>Table 2.  Upper White River Stations</w:t>
      </w:r>
      <w:r>
        <w:rPr>
          <w:noProof/>
        </w:rPr>
        <w:tab/>
      </w:r>
      <w:r>
        <w:rPr>
          <w:noProof/>
        </w:rPr>
        <w:fldChar w:fldCharType="begin"/>
      </w:r>
      <w:r>
        <w:rPr>
          <w:noProof/>
        </w:rPr>
        <w:instrText xml:space="preserve"> PAGEREF _Toc253843559 \h </w:instrText>
      </w:r>
      <w:r>
        <w:rPr>
          <w:noProof/>
        </w:rPr>
      </w:r>
      <w:r>
        <w:rPr>
          <w:noProof/>
        </w:rPr>
        <w:fldChar w:fldCharType="separate"/>
      </w:r>
      <w:r>
        <w:rPr>
          <w:noProof/>
        </w:rPr>
        <w:t>22</w:t>
      </w:r>
      <w:r>
        <w:rPr>
          <w:noProof/>
        </w:rPr>
        <w:fldChar w:fldCharType="end"/>
      </w:r>
    </w:p>
    <w:p w14:paraId="2ADADA7A" w14:textId="77777777" w:rsidR="000A573B" w:rsidRDefault="000A573B">
      <w:pPr>
        <w:pStyle w:val="TableofFigures"/>
        <w:tabs>
          <w:tab w:val="right" w:leader="dot" w:pos="9350"/>
        </w:tabs>
        <w:rPr>
          <w:noProof/>
          <w:sz w:val="24"/>
          <w:szCs w:val="24"/>
          <w:lang w:eastAsia="ja-JP"/>
        </w:rPr>
      </w:pPr>
      <w:r>
        <w:rPr>
          <w:noProof/>
        </w:rPr>
        <w:t>Table 3.  Porcupine Creek/Wounded Knee Stations</w:t>
      </w:r>
      <w:r>
        <w:rPr>
          <w:noProof/>
        </w:rPr>
        <w:tab/>
      </w:r>
      <w:r>
        <w:rPr>
          <w:noProof/>
        </w:rPr>
        <w:fldChar w:fldCharType="begin"/>
      </w:r>
      <w:r>
        <w:rPr>
          <w:noProof/>
        </w:rPr>
        <w:instrText xml:space="preserve"> PAGEREF _Toc253843560 \h </w:instrText>
      </w:r>
      <w:r>
        <w:rPr>
          <w:noProof/>
        </w:rPr>
      </w:r>
      <w:r>
        <w:rPr>
          <w:noProof/>
        </w:rPr>
        <w:fldChar w:fldCharType="separate"/>
      </w:r>
      <w:r>
        <w:rPr>
          <w:noProof/>
        </w:rPr>
        <w:t>24</w:t>
      </w:r>
      <w:r>
        <w:rPr>
          <w:noProof/>
        </w:rPr>
        <w:fldChar w:fldCharType="end"/>
      </w:r>
    </w:p>
    <w:p w14:paraId="28FC4493" w14:textId="77777777" w:rsidR="000A573B" w:rsidRDefault="000A573B">
      <w:pPr>
        <w:pStyle w:val="TableofFigures"/>
        <w:tabs>
          <w:tab w:val="right" w:leader="dot" w:pos="9350"/>
        </w:tabs>
        <w:rPr>
          <w:noProof/>
          <w:sz w:val="24"/>
          <w:szCs w:val="24"/>
          <w:lang w:eastAsia="ja-JP"/>
        </w:rPr>
      </w:pPr>
      <w:r>
        <w:rPr>
          <w:noProof/>
        </w:rPr>
        <w:t>Table 4.  White River / Medicine Root Creek Stations</w:t>
      </w:r>
      <w:r>
        <w:rPr>
          <w:noProof/>
        </w:rPr>
        <w:tab/>
      </w:r>
      <w:r>
        <w:rPr>
          <w:noProof/>
        </w:rPr>
        <w:fldChar w:fldCharType="begin"/>
      </w:r>
      <w:r>
        <w:rPr>
          <w:noProof/>
        </w:rPr>
        <w:instrText xml:space="preserve"> PAGEREF _Toc253843561 \h </w:instrText>
      </w:r>
      <w:r>
        <w:rPr>
          <w:noProof/>
        </w:rPr>
      </w:r>
      <w:r>
        <w:rPr>
          <w:noProof/>
        </w:rPr>
        <w:fldChar w:fldCharType="separate"/>
      </w:r>
      <w:r>
        <w:rPr>
          <w:noProof/>
        </w:rPr>
        <w:t>28</w:t>
      </w:r>
      <w:r>
        <w:rPr>
          <w:noProof/>
        </w:rPr>
        <w:fldChar w:fldCharType="end"/>
      </w:r>
    </w:p>
    <w:p w14:paraId="70DF9577" w14:textId="77777777" w:rsidR="000A573B" w:rsidRDefault="000A573B">
      <w:pPr>
        <w:pStyle w:val="TableofFigures"/>
        <w:tabs>
          <w:tab w:val="right" w:leader="dot" w:pos="9350"/>
        </w:tabs>
        <w:rPr>
          <w:noProof/>
          <w:sz w:val="24"/>
          <w:szCs w:val="24"/>
          <w:lang w:eastAsia="ja-JP"/>
        </w:rPr>
      </w:pPr>
      <w:r>
        <w:rPr>
          <w:noProof/>
        </w:rPr>
        <w:t>Table 5.  White River / Bear-in-the-Lodge Stations</w:t>
      </w:r>
      <w:r>
        <w:rPr>
          <w:noProof/>
        </w:rPr>
        <w:tab/>
      </w:r>
      <w:r>
        <w:rPr>
          <w:noProof/>
        </w:rPr>
        <w:fldChar w:fldCharType="begin"/>
      </w:r>
      <w:r>
        <w:rPr>
          <w:noProof/>
        </w:rPr>
        <w:instrText xml:space="preserve"> PAGEREF _Toc253843562 \h </w:instrText>
      </w:r>
      <w:r>
        <w:rPr>
          <w:noProof/>
        </w:rPr>
      </w:r>
      <w:r>
        <w:rPr>
          <w:noProof/>
        </w:rPr>
        <w:fldChar w:fldCharType="separate"/>
      </w:r>
      <w:r>
        <w:rPr>
          <w:noProof/>
        </w:rPr>
        <w:t>30</w:t>
      </w:r>
      <w:r>
        <w:rPr>
          <w:noProof/>
        </w:rPr>
        <w:fldChar w:fldCharType="end"/>
      </w:r>
    </w:p>
    <w:p w14:paraId="4C75DCCF" w14:textId="77777777" w:rsidR="000A573B" w:rsidRDefault="000A573B">
      <w:pPr>
        <w:pStyle w:val="TableofFigures"/>
        <w:tabs>
          <w:tab w:val="right" w:leader="dot" w:pos="9350"/>
        </w:tabs>
        <w:rPr>
          <w:noProof/>
          <w:sz w:val="24"/>
          <w:szCs w:val="24"/>
          <w:lang w:eastAsia="ja-JP"/>
        </w:rPr>
      </w:pPr>
      <w:r>
        <w:rPr>
          <w:noProof/>
        </w:rPr>
        <w:t>Table 6.  White River / Pass Creek Stations</w:t>
      </w:r>
      <w:r>
        <w:rPr>
          <w:noProof/>
        </w:rPr>
        <w:tab/>
      </w:r>
      <w:r>
        <w:rPr>
          <w:noProof/>
        </w:rPr>
        <w:fldChar w:fldCharType="begin"/>
      </w:r>
      <w:r>
        <w:rPr>
          <w:noProof/>
        </w:rPr>
        <w:instrText xml:space="preserve"> PAGEREF _Toc253843563 \h </w:instrText>
      </w:r>
      <w:r>
        <w:rPr>
          <w:noProof/>
        </w:rPr>
      </w:r>
      <w:r>
        <w:rPr>
          <w:noProof/>
        </w:rPr>
        <w:fldChar w:fldCharType="separate"/>
      </w:r>
      <w:r>
        <w:rPr>
          <w:noProof/>
        </w:rPr>
        <w:t>34</w:t>
      </w:r>
      <w:r>
        <w:rPr>
          <w:noProof/>
        </w:rPr>
        <w:fldChar w:fldCharType="end"/>
      </w:r>
    </w:p>
    <w:p w14:paraId="60A4BE4C" w14:textId="77777777" w:rsidR="000A573B" w:rsidRDefault="000A573B">
      <w:pPr>
        <w:pStyle w:val="TableofFigures"/>
        <w:tabs>
          <w:tab w:val="right" w:leader="dot" w:pos="9350"/>
        </w:tabs>
        <w:rPr>
          <w:noProof/>
          <w:sz w:val="24"/>
          <w:szCs w:val="24"/>
          <w:lang w:eastAsia="ja-JP"/>
        </w:rPr>
      </w:pPr>
      <w:r>
        <w:rPr>
          <w:noProof/>
        </w:rPr>
        <w:t>Table 7.  White River / Little White River Stations</w:t>
      </w:r>
      <w:r>
        <w:rPr>
          <w:noProof/>
        </w:rPr>
        <w:tab/>
      </w:r>
      <w:r>
        <w:rPr>
          <w:noProof/>
        </w:rPr>
        <w:fldChar w:fldCharType="begin"/>
      </w:r>
      <w:r>
        <w:rPr>
          <w:noProof/>
        </w:rPr>
        <w:instrText xml:space="preserve"> PAGEREF _Toc253843564 \h </w:instrText>
      </w:r>
      <w:r>
        <w:rPr>
          <w:noProof/>
        </w:rPr>
      </w:r>
      <w:r>
        <w:rPr>
          <w:noProof/>
        </w:rPr>
        <w:fldChar w:fldCharType="separate"/>
      </w:r>
      <w:r>
        <w:rPr>
          <w:noProof/>
        </w:rPr>
        <w:t>36</w:t>
      </w:r>
      <w:r>
        <w:rPr>
          <w:noProof/>
        </w:rPr>
        <w:fldChar w:fldCharType="end"/>
      </w:r>
    </w:p>
    <w:p w14:paraId="2B25664B" w14:textId="77777777" w:rsidR="000A573B" w:rsidRDefault="000A573B">
      <w:pPr>
        <w:pStyle w:val="TableofFigures"/>
        <w:tabs>
          <w:tab w:val="right" w:leader="dot" w:pos="9350"/>
        </w:tabs>
        <w:rPr>
          <w:noProof/>
          <w:sz w:val="24"/>
          <w:szCs w:val="24"/>
          <w:lang w:eastAsia="ja-JP"/>
        </w:rPr>
      </w:pPr>
      <w:r>
        <w:rPr>
          <w:noProof/>
        </w:rPr>
        <w:t>Table 8.  Cheyenne River Stations</w:t>
      </w:r>
      <w:r>
        <w:rPr>
          <w:noProof/>
        </w:rPr>
        <w:tab/>
      </w:r>
      <w:r>
        <w:rPr>
          <w:noProof/>
        </w:rPr>
        <w:fldChar w:fldCharType="begin"/>
      </w:r>
      <w:r>
        <w:rPr>
          <w:noProof/>
        </w:rPr>
        <w:instrText xml:space="preserve"> PAGEREF _Toc253843565 \h </w:instrText>
      </w:r>
      <w:r>
        <w:rPr>
          <w:noProof/>
        </w:rPr>
      </w:r>
      <w:r>
        <w:rPr>
          <w:noProof/>
        </w:rPr>
        <w:fldChar w:fldCharType="separate"/>
      </w:r>
      <w:r>
        <w:rPr>
          <w:noProof/>
        </w:rPr>
        <w:t>38</w:t>
      </w:r>
      <w:r>
        <w:rPr>
          <w:noProof/>
        </w:rPr>
        <w:fldChar w:fldCharType="end"/>
      </w:r>
    </w:p>
    <w:p w14:paraId="54D20850" w14:textId="77777777" w:rsidR="000A573B" w:rsidRDefault="000A573B">
      <w:pPr>
        <w:pStyle w:val="TableofFigures"/>
        <w:tabs>
          <w:tab w:val="right" w:leader="dot" w:pos="9350"/>
        </w:tabs>
        <w:rPr>
          <w:noProof/>
          <w:sz w:val="24"/>
          <w:szCs w:val="24"/>
          <w:lang w:eastAsia="ja-JP"/>
        </w:rPr>
      </w:pPr>
      <w:r>
        <w:rPr>
          <w:noProof/>
        </w:rPr>
        <w:t>Table 9.  Upper White River Stations</w:t>
      </w:r>
      <w:r>
        <w:rPr>
          <w:noProof/>
        </w:rPr>
        <w:tab/>
      </w:r>
      <w:r>
        <w:rPr>
          <w:noProof/>
        </w:rPr>
        <w:fldChar w:fldCharType="begin"/>
      </w:r>
      <w:r>
        <w:rPr>
          <w:noProof/>
        </w:rPr>
        <w:instrText xml:space="preserve"> PAGEREF _Toc253843566 \h </w:instrText>
      </w:r>
      <w:r>
        <w:rPr>
          <w:noProof/>
        </w:rPr>
      </w:r>
      <w:r>
        <w:rPr>
          <w:noProof/>
        </w:rPr>
        <w:fldChar w:fldCharType="separate"/>
      </w:r>
      <w:r>
        <w:rPr>
          <w:noProof/>
        </w:rPr>
        <w:t>43</w:t>
      </w:r>
      <w:r>
        <w:rPr>
          <w:noProof/>
        </w:rPr>
        <w:fldChar w:fldCharType="end"/>
      </w:r>
    </w:p>
    <w:p w14:paraId="1895C054" w14:textId="77777777" w:rsidR="000A573B" w:rsidRDefault="000A573B">
      <w:pPr>
        <w:pStyle w:val="TableofFigures"/>
        <w:tabs>
          <w:tab w:val="right" w:leader="dot" w:pos="9350"/>
        </w:tabs>
        <w:rPr>
          <w:noProof/>
          <w:sz w:val="24"/>
          <w:szCs w:val="24"/>
          <w:lang w:eastAsia="ja-JP"/>
        </w:rPr>
      </w:pPr>
      <w:r>
        <w:rPr>
          <w:noProof/>
        </w:rPr>
        <w:t>Table 10.  Wounded Knee/Porcupine Creek Stations</w:t>
      </w:r>
      <w:r>
        <w:rPr>
          <w:noProof/>
        </w:rPr>
        <w:tab/>
      </w:r>
      <w:r>
        <w:rPr>
          <w:noProof/>
        </w:rPr>
        <w:fldChar w:fldCharType="begin"/>
      </w:r>
      <w:r>
        <w:rPr>
          <w:noProof/>
        </w:rPr>
        <w:instrText xml:space="preserve"> PAGEREF _Toc253843567 \h </w:instrText>
      </w:r>
      <w:r>
        <w:rPr>
          <w:noProof/>
        </w:rPr>
      </w:r>
      <w:r>
        <w:rPr>
          <w:noProof/>
        </w:rPr>
        <w:fldChar w:fldCharType="separate"/>
      </w:r>
      <w:r>
        <w:rPr>
          <w:noProof/>
        </w:rPr>
        <w:t>44</w:t>
      </w:r>
      <w:r>
        <w:rPr>
          <w:noProof/>
        </w:rPr>
        <w:fldChar w:fldCharType="end"/>
      </w:r>
    </w:p>
    <w:p w14:paraId="44001322" w14:textId="77777777" w:rsidR="000A573B" w:rsidRDefault="000A573B">
      <w:pPr>
        <w:pStyle w:val="TableofFigures"/>
        <w:tabs>
          <w:tab w:val="right" w:leader="dot" w:pos="9350"/>
        </w:tabs>
        <w:rPr>
          <w:noProof/>
          <w:sz w:val="24"/>
          <w:szCs w:val="24"/>
          <w:lang w:eastAsia="ja-JP"/>
        </w:rPr>
      </w:pPr>
      <w:r>
        <w:rPr>
          <w:noProof/>
        </w:rPr>
        <w:t>Table 11.  Medicine Rook Creek Stations</w:t>
      </w:r>
      <w:r>
        <w:rPr>
          <w:noProof/>
        </w:rPr>
        <w:tab/>
      </w:r>
      <w:r>
        <w:rPr>
          <w:noProof/>
        </w:rPr>
        <w:fldChar w:fldCharType="begin"/>
      </w:r>
      <w:r>
        <w:rPr>
          <w:noProof/>
        </w:rPr>
        <w:instrText xml:space="preserve"> PAGEREF _Toc253843568 \h </w:instrText>
      </w:r>
      <w:r>
        <w:rPr>
          <w:noProof/>
        </w:rPr>
      </w:r>
      <w:r>
        <w:rPr>
          <w:noProof/>
        </w:rPr>
        <w:fldChar w:fldCharType="separate"/>
      </w:r>
      <w:r>
        <w:rPr>
          <w:noProof/>
        </w:rPr>
        <w:t>47</w:t>
      </w:r>
      <w:r>
        <w:rPr>
          <w:noProof/>
        </w:rPr>
        <w:fldChar w:fldCharType="end"/>
      </w:r>
    </w:p>
    <w:p w14:paraId="51EAD72B" w14:textId="77777777" w:rsidR="000A573B" w:rsidRDefault="000A573B">
      <w:pPr>
        <w:pStyle w:val="TableofFigures"/>
        <w:tabs>
          <w:tab w:val="right" w:leader="dot" w:pos="9350"/>
        </w:tabs>
        <w:rPr>
          <w:noProof/>
          <w:sz w:val="24"/>
          <w:szCs w:val="24"/>
          <w:lang w:eastAsia="ja-JP"/>
        </w:rPr>
      </w:pPr>
      <w:r>
        <w:rPr>
          <w:noProof/>
        </w:rPr>
        <w:t>Table 12.  Pass Creek Stations</w:t>
      </w:r>
      <w:r>
        <w:rPr>
          <w:noProof/>
        </w:rPr>
        <w:tab/>
      </w:r>
      <w:r>
        <w:rPr>
          <w:noProof/>
        </w:rPr>
        <w:fldChar w:fldCharType="begin"/>
      </w:r>
      <w:r>
        <w:rPr>
          <w:noProof/>
        </w:rPr>
        <w:instrText xml:space="preserve"> PAGEREF _Toc253843569 \h </w:instrText>
      </w:r>
      <w:r>
        <w:rPr>
          <w:noProof/>
        </w:rPr>
      </w:r>
      <w:r>
        <w:rPr>
          <w:noProof/>
        </w:rPr>
        <w:fldChar w:fldCharType="separate"/>
      </w:r>
      <w:r>
        <w:rPr>
          <w:noProof/>
        </w:rPr>
        <w:t>49</w:t>
      </w:r>
      <w:r>
        <w:rPr>
          <w:noProof/>
        </w:rPr>
        <w:fldChar w:fldCharType="end"/>
      </w:r>
    </w:p>
    <w:p w14:paraId="394D61F7" w14:textId="77777777" w:rsidR="000A573B" w:rsidRDefault="000A573B">
      <w:pPr>
        <w:pStyle w:val="TableofFigures"/>
        <w:tabs>
          <w:tab w:val="right" w:leader="dot" w:pos="9350"/>
        </w:tabs>
        <w:rPr>
          <w:noProof/>
          <w:sz w:val="24"/>
          <w:szCs w:val="24"/>
          <w:lang w:eastAsia="ja-JP"/>
        </w:rPr>
      </w:pPr>
      <w:r>
        <w:rPr>
          <w:noProof/>
        </w:rPr>
        <w:t>Table 13.  Little White River Stations</w:t>
      </w:r>
      <w:r>
        <w:rPr>
          <w:noProof/>
        </w:rPr>
        <w:tab/>
      </w:r>
      <w:r>
        <w:rPr>
          <w:noProof/>
        </w:rPr>
        <w:fldChar w:fldCharType="begin"/>
      </w:r>
      <w:r>
        <w:rPr>
          <w:noProof/>
        </w:rPr>
        <w:instrText xml:space="preserve"> PAGEREF _Toc253843570 \h </w:instrText>
      </w:r>
      <w:r>
        <w:rPr>
          <w:noProof/>
        </w:rPr>
      </w:r>
      <w:r>
        <w:rPr>
          <w:noProof/>
        </w:rPr>
        <w:fldChar w:fldCharType="separate"/>
      </w:r>
      <w:r>
        <w:rPr>
          <w:noProof/>
        </w:rPr>
        <w:t>50</w:t>
      </w:r>
      <w:r>
        <w:rPr>
          <w:noProof/>
        </w:rPr>
        <w:fldChar w:fldCharType="end"/>
      </w:r>
    </w:p>
    <w:p w14:paraId="68B4164C" w14:textId="77777777" w:rsidR="000A573B" w:rsidRDefault="000A573B">
      <w:pPr>
        <w:pStyle w:val="TableofFigures"/>
        <w:tabs>
          <w:tab w:val="right" w:leader="dot" w:pos="9350"/>
        </w:tabs>
        <w:rPr>
          <w:noProof/>
          <w:sz w:val="24"/>
          <w:szCs w:val="24"/>
          <w:lang w:eastAsia="ja-JP"/>
        </w:rPr>
      </w:pPr>
      <w:r>
        <w:rPr>
          <w:noProof/>
        </w:rPr>
        <w:t>Table 14.  Cheyenne River Stations</w:t>
      </w:r>
      <w:r>
        <w:rPr>
          <w:noProof/>
        </w:rPr>
        <w:tab/>
      </w:r>
      <w:r>
        <w:rPr>
          <w:noProof/>
        </w:rPr>
        <w:fldChar w:fldCharType="begin"/>
      </w:r>
      <w:r>
        <w:rPr>
          <w:noProof/>
        </w:rPr>
        <w:instrText xml:space="preserve"> PAGEREF _Toc253843571 \h </w:instrText>
      </w:r>
      <w:r>
        <w:rPr>
          <w:noProof/>
        </w:rPr>
      </w:r>
      <w:r>
        <w:rPr>
          <w:noProof/>
        </w:rPr>
        <w:fldChar w:fldCharType="separate"/>
      </w:r>
      <w:r>
        <w:rPr>
          <w:noProof/>
        </w:rPr>
        <w:t>51</w:t>
      </w:r>
      <w:r>
        <w:rPr>
          <w:noProof/>
        </w:rPr>
        <w:fldChar w:fldCharType="end"/>
      </w:r>
    </w:p>
    <w:p w14:paraId="5FC84C15" w14:textId="77777777" w:rsidR="000A573B" w:rsidRDefault="000A573B">
      <w:pPr>
        <w:pStyle w:val="TableofFigures"/>
        <w:tabs>
          <w:tab w:val="right" w:leader="dot" w:pos="9350"/>
        </w:tabs>
        <w:rPr>
          <w:noProof/>
          <w:sz w:val="24"/>
          <w:szCs w:val="24"/>
          <w:lang w:eastAsia="ja-JP"/>
        </w:rPr>
      </w:pPr>
      <w:r>
        <w:rPr>
          <w:noProof/>
        </w:rPr>
        <w:t>Table 15: Impairment Status for Pine Ridge Reservation Streams 2008 – 2011.</w:t>
      </w:r>
      <w:r>
        <w:rPr>
          <w:noProof/>
        </w:rPr>
        <w:tab/>
      </w:r>
      <w:r>
        <w:rPr>
          <w:noProof/>
        </w:rPr>
        <w:fldChar w:fldCharType="begin"/>
      </w:r>
      <w:r>
        <w:rPr>
          <w:noProof/>
        </w:rPr>
        <w:instrText xml:space="preserve"> PAGEREF _Toc253843572 \h </w:instrText>
      </w:r>
      <w:r>
        <w:rPr>
          <w:noProof/>
        </w:rPr>
      </w:r>
      <w:r>
        <w:rPr>
          <w:noProof/>
        </w:rPr>
        <w:fldChar w:fldCharType="separate"/>
      </w:r>
      <w:r>
        <w:rPr>
          <w:noProof/>
        </w:rPr>
        <w:t>53</w:t>
      </w:r>
      <w:r>
        <w:rPr>
          <w:noProof/>
        </w:rPr>
        <w:fldChar w:fldCharType="end"/>
      </w:r>
    </w:p>
    <w:p w14:paraId="221B9FBE" w14:textId="77777777" w:rsidR="000A573B" w:rsidRDefault="000A573B">
      <w:pPr>
        <w:pStyle w:val="TableofFigures"/>
        <w:tabs>
          <w:tab w:val="right" w:leader="dot" w:pos="9350"/>
        </w:tabs>
        <w:rPr>
          <w:noProof/>
          <w:sz w:val="24"/>
          <w:szCs w:val="24"/>
          <w:lang w:eastAsia="ja-JP"/>
        </w:rPr>
      </w:pPr>
      <w:r>
        <w:rPr>
          <w:noProof/>
        </w:rPr>
        <w:t>Table 16.  Cation Concentrations and Differences by Location and Season</w:t>
      </w:r>
      <w:r>
        <w:rPr>
          <w:noProof/>
        </w:rPr>
        <w:tab/>
      </w:r>
      <w:r>
        <w:rPr>
          <w:noProof/>
        </w:rPr>
        <w:fldChar w:fldCharType="begin"/>
      </w:r>
      <w:r>
        <w:rPr>
          <w:noProof/>
        </w:rPr>
        <w:instrText xml:space="preserve"> PAGEREF _Toc253843573 \h </w:instrText>
      </w:r>
      <w:r>
        <w:rPr>
          <w:noProof/>
        </w:rPr>
      </w:r>
      <w:r>
        <w:rPr>
          <w:noProof/>
        </w:rPr>
        <w:fldChar w:fldCharType="separate"/>
      </w:r>
      <w:r>
        <w:rPr>
          <w:noProof/>
        </w:rPr>
        <w:t>67</w:t>
      </w:r>
      <w:r>
        <w:rPr>
          <w:noProof/>
        </w:rPr>
        <w:fldChar w:fldCharType="end"/>
      </w:r>
    </w:p>
    <w:p w14:paraId="18CBF4E6" w14:textId="77777777" w:rsidR="000A573B" w:rsidRDefault="000A573B">
      <w:pPr>
        <w:pStyle w:val="TableofFigures"/>
        <w:tabs>
          <w:tab w:val="right" w:leader="dot" w:pos="9350"/>
        </w:tabs>
        <w:rPr>
          <w:noProof/>
          <w:sz w:val="24"/>
          <w:szCs w:val="24"/>
          <w:lang w:eastAsia="ja-JP"/>
        </w:rPr>
      </w:pPr>
      <w:r>
        <w:rPr>
          <w:noProof/>
        </w:rPr>
        <w:t>Table 17.  Anion Concentrations and Differences by Location and Season</w:t>
      </w:r>
      <w:r>
        <w:rPr>
          <w:noProof/>
        </w:rPr>
        <w:tab/>
      </w:r>
      <w:r>
        <w:rPr>
          <w:noProof/>
        </w:rPr>
        <w:fldChar w:fldCharType="begin"/>
      </w:r>
      <w:r>
        <w:rPr>
          <w:noProof/>
        </w:rPr>
        <w:instrText xml:space="preserve"> PAGEREF _Toc253843574 \h </w:instrText>
      </w:r>
      <w:r>
        <w:rPr>
          <w:noProof/>
        </w:rPr>
      </w:r>
      <w:r>
        <w:rPr>
          <w:noProof/>
        </w:rPr>
        <w:fldChar w:fldCharType="separate"/>
      </w:r>
      <w:r>
        <w:rPr>
          <w:noProof/>
        </w:rPr>
        <w:t>68</w:t>
      </w:r>
      <w:r>
        <w:rPr>
          <w:noProof/>
        </w:rPr>
        <w:fldChar w:fldCharType="end"/>
      </w:r>
    </w:p>
    <w:p w14:paraId="637EC9DC" w14:textId="77777777" w:rsidR="000A573B" w:rsidRDefault="000A573B">
      <w:pPr>
        <w:pStyle w:val="TableofFigures"/>
        <w:tabs>
          <w:tab w:val="right" w:leader="dot" w:pos="9350"/>
        </w:tabs>
        <w:rPr>
          <w:noProof/>
          <w:sz w:val="24"/>
          <w:szCs w:val="24"/>
          <w:lang w:eastAsia="ja-JP"/>
        </w:rPr>
      </w:pPr>
      <w:r>
        <w:rPr>
          <w:noProof/>
        </w:rPr>
        <w:t>Table 18.  Charge Balances for the Upper and Lower White River</w:t>
      </w:r>
      <w:r>
        <w:rPr>
          <w:noProof/>
        </w:rPr>
        <w:tab/>
      </w:r>
      <w:r>
        <w:rPr>
          <w:noProof/>
        </w:rPr>
        <w:fldChar w:fldCharType="begin"/>
      </w:r>
      <w:r>
        <w:rPr>
          <w:noProof/>
        </w:rPr>
        <w:instrText xml:space="preserve"> PAGEREF _Toc253843575 \h </w:instrText>
      </w:r>
      <w:r>
        <w:rPr>
          <w:noProof/>
        </w:rPr>
      </w:r>
      <w:r>
        <w:rPr>
          <w:noProof/>
        </w:rPr>
        <w:fldChar w:fldCharType="separate"/>
      </w:r>
      <w:r>
        <w:rPr>
          <w:noProof/>
        </w:rPr>
        <w:t>68</w:t>
      </w:r>
      <w:r>
        <w:rPr>
          <w:noProof/>
        </w:rPr>
        <w:fldChar w:fldCharType="end"/>
      </w:r>
    </w:p>
    <w:p w14:paraId="1212E081" w14:textId="77777777" w:rsidR="000A573B" w:rsidRDefault="000A573B">
      <w:pPr>
        <w:pStyle w:val="TableofFigures"/>
        <w:tabs>
          <w:tab w:val="right" w:leader="dot" w:pos="9350"/>
        </w:tabs>
        <w:rPr>
          <w:noProof/>
          <w:sz w:val="24"/>
          <w:szCs w:val="24"/>
          <w:lang w:eastAsia="ja-JP"/>
        </w:rPr>
      </w:pPr>
      <w:r>
        <w:rPr>
          <w:noProof/>
        </w:rPr>
        <w:t>Table 19.  Selected Saturation Indices for the Upper and Lower White River by Location and Season.  Values greater than zero indicate supersaturation.</w:t>
      </w:r>
      <w:r>
        <w:rPr>
          <w:noProof/>
        </w:rPr>
        <w:tab/>
      </w:r>
      <w:r>
        <w:rPr>
          <w:noProof/>
        </w:rPr>
        <w:fldChar w:fldCharType="begin"/>
      </w:r>
      <w:r>
        <w:rPr>
          <w:noProof/>
        </w:rPr>
        <w:instrText xml:space="preserve"> PAGEREF _Toc253843576 \h </w:instrText>
      </w:r>
      <w:r>
        <w:rPr>
          <w:noProof/>
        </w:rPr>
      </w:r>
      <w:r>
        <w:rPr>
          <w:noProof/>
        </w:rPr>
        <w:fldChar w:fldCharType="separate"/>
      </w:r>
      <w:r>
        <w:rPr>
          <w:noProof/>
        </w:rPr>
        <w:t>69</w:t>
      </w:r>
      <w:r>
        <w:rPr>
          <w:noProof/>
        </w:rPr>
        <w:fldChar w:fldCharType="end"/>
      </w:r>
    </w:p>
    <w:p w14:paraId="793B77B2" w14:textId="77777777" w:rsidR="000A573B" w:rsidRDefault="000A573B">
      <w:pPr>
        <w:pStyle w:val="TableofFigures"/>
        <w:tabs>
          <w:tab w:val="left" w:pos="1057"/>
          <w:tab w:val="right" w:leader="dot" w:pos="9350"/>
        </w:tabs>
        <w:rPr>
          <w:noProof/>
          <w:sz w:val="24"/>
          <w:szCs w:val="24"/>
          <w:lang w:eastAsia="ja-JP"/>
        </w:rPr>
      </w:pPr>
      <w:r w:rsidRPr="001B5E45">
        <w:rPr>
          <w:noProof/>
          <w:color w:val="FF0000"/>
        </w:rPr>
        <w:t>Table 18</w:t>
      </w:r>
      <w:r>
        <w:rPr>
          <w:noProof/>
          <w:sz w:val="24"/>
          <w:szCs w:val="24"/>
          <w:lang w:eastAsia="ja-JP"/>
        </w:rPr>
        <w:tab/>
      </w:r>
      <w:r w:rsidRPr="001B5E45">
        <w:rPr>
          <w:noProof/>
          <w:color w:val="FF0000"/>
        </w:rPr>
        <w:t>Priority NPS Pollutants</w:t>
      </w:r>
      <w:r>
        <w:rPr>
          <w:noProof/>
        </w:rPr>
        <w:tab/>
      </w:r>
      <w:r>
        <w:rPr>
          <w:noProof/>
        </w:rPr>
        <w:fldChar w:fldCharType="begin"/>
      </w:r>
      <w:r>
        <w:rPr>
          <w:noProof/>
        </w:rPr>
        <w:instrText xml:space="preserve"> PAGEREF _Toc253843577 \h </w:instrText>
      </w:r>
      <w:r>
        <w:rPr>
          <w:noProof/>
        </w:rPr>
      </w:r>
      <w:r>
        <w:rPr>
          <w:noProof/>
        </w:rPr>
        <w:fldChar w:fldCharType="separate"/>
      </w:r>
      <w:r>
        <w:rPr>
          <w:noProof/>
        </w:rPr>
        <w:t>106</w:t>
      </w:r>
      <w:r>
        <w:rPr>
          <w:noProof/>
        </w:rPr>
        <w:fldChar w:fldCharType="end"/>
      </w:r>
    </w:p>
    <w:p w14:paraId="796BE8C3" w14:textId="77777777" w:rsidR="000A573B" w:rsidRDefault="000A573B">
      <w:pPr>
        <w:pStyle w:val="TableofFigures"/>
        <w:tabs>
          <w:tab w:val="left" w:pos="1057"/>
          <w:tab w:val="right" w:leader="dot" w:pos="9350"/>
        </w:tabs>
        <w:rPr>
          <w:noProof/>
          <w:sz w:val="24"/>
          <w:szCs w:val="24"/>
          <w:lang w:eastAsia="ja-JP"/>
        </w:rPr>
      </w:pPr>
      <w:r w:rsidRPr="001B5E45">
        <w:rPr>
          <w:noProof/>
          <w:color w:val="FF0000"/>
        </w:rPr>
        <w:t>Table 19</w:t>
      </w:r>
      <w:r>
        <w:rPr>
          <w:noProof/>
          <w:sz w:val="24"/>
          <w:szCs w:val="24"/>
          <w:lang w:eastAsia="ja-JP"/>
        </w:rPr>
        <w:tab/>
      </w:r>
      <w:r w:rsidRPr="001B5E45">
        <w:rPr>
          <w:noProof/>
          <w:color w:val="FF0000"/>
        </w:rPr>
        <w:t>Environmental Education Activities</w:t>
      </w:r>
      <w:r>
        <w:rPr>
          <w:noProof/>
        </w:rPr>
        <w:tab/>
      </w:r>
      <w:r>
        <w:rPr>
          <w:noProof/>
        </w:rPr>
        <w:fldChar w:fldCharType="begin"/>
      </w:r>
      <w:r>
        <w:rPr>
          <w:noProof/>
        </w:rPr>
        <w:instrText xml:space="preserve"> PAGEREF _Toc253843578 \h </w:instrText>
      </w:r>
      <w:r>
        <w:rPr>
          <w:noProof/>
        </w:rPr>
      </w:r>
      <w:r>
        <w:rPr>
          <w:noProof/>
        </w:rPr>
        <w:fldChar w:fldCharType="separate"/>
      </w:r>
      <w:r>
        <w:rPr>
          <w:noProof/>
        </w:rPr>
        <w:t>108</w:t>
      </w:r>
      <w:r>
        <w:rPr>
          <w:noProof/>
        </w:rPr>
        <w:fldChar w:fldCharType="end"/>
      </w:r>
    </w:p>
    <w:p w14:paraId="3BCD7FD8" w14:textId="77777777" w:rsidR="000A573B" w:rsidRDefault="000A573B">
      <w:pPr>
        <w:pStyle w:val="TableofFigures"/>
        <w:tabs>
          <w:tab w:val="left" w:pos="1057"/>
          <w:tab w:val="right" w:leader="dot" w:pos="9350"/>
        </w:tabs>
        <w:rPr>
          <w:noProof/>
          <w:sz w:val="24"/>
          <w:szCs w:val="24"/>
          <w:lang w:eastAsia="ja-JP"/>
        </w:rPr>
      </w:pPr>
      <w:r>
        <w:rPr>
          <w:noProof/>
        </w:rPr>
        <w:t>Table 20</w:t>
      </w:r>
      <w:r>
        <w:rPr>
          <w:noProof/>
          <w:sz w:val="24"/>
          <w:szCs w:val="24"/>
          <w:lang w:eastAsia="ja-JP"/>
        </w:rPr>
        <w:tab/>
      </w:r>
      <w:r>
        <w:rPr>
          <w:noProof/>
        </w:rPr>
        <w:t>Criteria for Coldwater Marginal Fish Life Propagation Waters</w:t>
      </w:r>
      <w:r>
        <w:rPr>
          <w:noProof/>
        </w:rPr>
        <w:tab/>
      </w:r>
      <w:r>
        <w:rPr>
          <w:noProof/>
        </w:rPr>
        <w:fldChar w:fldCharType="begin"/>
      </w:r>
      <w:r>
        <w:rPr>
          <w:noProof/>
        </w:rPr>
        <w:instrText xml:space="preserve"> PAGEREF _Toc253843579 \h </w:instrText>
      </w:r>
      <w:r>
        <w:rPr>
          <w:noProof/>
        </w:rPr>
      </w:r>
      <w:r>
        <w:rPr>
          <w:noProof/>
        </w:rPr>
        <w:fldChar w:fldCharType="separate"/>
      </w:r>
      <w:r>
        <w:rPr>
          <w:noProof/>
        </w:rPr>
        <w:t>112</w:t>
      </w:r>
      <w:r>
        <w:rPr>
          <w:noProof/>
        </w:rPr>
        <w:fldChar w:fldCharType="end"/>
      </w:r>
    </w:p>
    <w:p w14:paraId="55AE56D0" w14:textId="77777777" w:rsidR="000A573B" w:rsidRDefault="000A573B">
      <w:pPr>
        <w:pStyle w:val="TableofFigures"/>
        <w:tabs>
          <w:tab w:val="left" w:pos="1057"/>
          <w:tab w:val="right" w:leader="dot" w:pos="9350"/>
        </w:tabs>
        <w:rPr>
          <w:noProof/>
          <w:sz w:val="24"/>
          <w:szCs w:val="24"/>
          <w:lang w:eastAsia="ja-JP"/>
        </w:rPr>
      </w:pPr>
      <w:r>
        <w:rPr>
          <w:noProof/>
        </w:rPr>
        <w:t>Table 21</w:t>
      </w:r>
      <w:r>
        <w:rPr>
          <w:noProof/>
          <w:sz w:val="24"/>
          <w:szCs w:val="24"/>
          <w:lang w:eastAsia="ja-JP"/>
        </w:rPr>
        <w:tab/>
      </w:r>
      <w:r>
        <w:rPr>
          <w:noProof/>
        </w:rPr>
        <w:t>Criteria for Warmwater Permanent Fish Life Propagation Waters</w:t>
      </w:r>
      <w:r>
        <w:rPr>
          <w:noProof/>
        </w:rPr>
        <w:tab/>
      </w:r>
      <w:r>
        <w:rPr>
          <w:noProof/>
        </w:rPr>
        <w:fldChar w:fldCharType="begin"/>
      </w:r>
      <w:r>
        <w:rPr>
          <w:noProof/>
        </w:rPr>
        <w:instrText xml:space="preserve"> PAGEREF _Toc253843580 \h </w:instrText>
      </w:r>
      <w:r>
        <w:rPr>
          <w:noProof/>
        </w:rPr>
      </w:r>
      <w:r>
        <w:rPr>
          <w:noProof/>
        </w:rPr>
        <w:fldChar w:fldCharType="separate"/>
      </w:r>
      <w:r>
        <w:rPr>
          <w:noProof/>
        </w:rPr>
        <w:t>112</w:t>
      </w:r>
      <w:r>
        <w:rPr>
          <w:noProof/>
        </w:rPr>
        <w:fldChar w:fldCharType="end"/>
      </w:r>
    </w:p>
    <w:p w14:paraId="1C453F22" w14:textId="77777777" w:rsidR="000A573B" w:rsidRDefault="000A573B">
      <w:pPr>
        <w:pStyle w:val="TableofFigures"/>
        <w:tabs>
          <w:tab w:val="left" w:pos="1057"/>
          <w:tab w:val="right" w:leader="dot" w:pos="9350"/>
        </w:tabs>
        <w:rPr>
          <w:noProof/>
          <w:sz w:val="24"/>
          <w:szCs w:val="24"/>
          <w:lang w:eastAsia="ja-JP"/>
        </w:rPr>
      </w:pPr>
      <w:r>
        <w:rPr>
          <w:noProof/>
        </w:rPr>
        <w:t>Table 22</w:t>
      </w:r>
      <w:r>
        <w:rPr>
          <w:noProof/>
          <w:sz w:val="24"/>
          <w:szCs w:val="24"/>
          <w:lang w:eastAsia="ja-JP"/>
        </w:rPr>
        <w:tab/>
      </w:r>
      <w:r>
        <w:rPr>
          <w:noProof/>
        </w:rPr>
        <w:t>Criteria for Warmwater Semipermanent Fish Life Propagation Waters</w:t>
      </w:r>
      <w:r>
        <w:rPr>
          <w:noProof/>
        </w:rPr>
        <w:tab/>
      </w:r>
      <w:r>
        <w:rPr>
          <w:noProof/>
        </w:rPr>
        <w:fldChar w:fldCharType="begin"/>
      </w:r>
      <w:r>
        <w:rPr>
          <w:noProof/>
        </w:rPr>
        <w:instrText xml:space="preserve"> PAGEREF _Toc253843581 \h </w:instrText>
      </w:r>
      <w:r>
        <w:rPr>
          <w:noProof/>
        </w:rPr>
      </w:r>
      <w:r>
        <w:rPr>
          <w:noProof/>
        </w:rPr>
        <w:fldChar w:fldCharType="separate"/>
      </w:r>
      <w:r>
        <w:rPr>
          <w:noProof/>
        </w:rPr>
        <w:t>113</w:t>
      </w:r>
      <w:r>
        <w:rPr>
          <w:noProof/>
        </w:rPr>
        <w:fldChar w:fldCharType="end"/>
      </w:r>
    </w:p>
    <w:p w14:paraId="2793BF77" w14:textId="77777777" w:rsidR="000A573B" w:rsidRDefault="000A573B">
      <w:pPr>
        <w:pStyle w:val="TableofFigures"/>
        <w:tabs>
          <w:tab w:val="left" w:pos="1057"/>
          <w:tab w:val="right" w:leader="dot" w:pos="9350"/>
        </w:tabs>
        <w:rPr>
          <w:noProof/>
          <w:sz w:val="24"/>
          <w:szCs w:val="24"/>
          <w:lang w:eastAsia="ja-JP"/>
        </w:rPr>
      </w:pPr>
      <w:r>
        <w:rPr>
          <w:noProof/>
        </w:rPr>
        <w:t>Table 23</w:t>
      </w:r>
      <w:r>
        <w:rPr>
          <w:noProof/>
          <w:sz w:val="24"/>
          <w:szCs w:val="24"/>
          <w:lang w:eastAsia="ja-JP"/>
        </w:rPr>
        <w:tab/>
      </w:r>
      <w:r>
        <w:rPr>
          <w:noProof/>
        </w:rPr>
        <w:t>Criteria for Immersion Recreation Waters</w:t>
      </w:r>
      <w:r>
        <w:rPr>
          <w:noProof/>
        </w:rPr>
        <w:tab/>
      </w:r>
      <w:r>
        <w:rPr>
          <w:noProof/>
        </w:rPr>
        <w:fldChar w:fldCharType="begin"/>
      </w:r>
      <w:r>
        <w:rPr>
          <w:noProof/>
        </w:rPr>
        <w:instrText xml:space="preserve"> PAGEREF _Toc253843582 \h </w:instrText>
      </w:r>
      <w:r>
        <w:rPr>
          <w:noProof/>
        </w:rPr>
      </w:r>
      <w:r>
        <w:rPr>
          <w:noProof/>
        </w:rPr>
        <w:fldChar w:fldCharType="separate"/>
      </w:r>
      <w:r>
        <w:rPr>
          <w:noProof/>
        </w:rPr>
        <w:t>114</w:t>
      </w:r>
      <w:r>
        <w:rPr>
          <w:noProof/>
        </w:rPr>
        <w:fldChar w:fldCharType="end"/>
      </w:r>
    </w:p>
    <w:p w14:paraId="6A24EFFA" w14:textId="77777777" w:rsidR="000A573B" w:rsidRDefault="000A573B">
      <w:pPr>
        <w:pStyle w:val="TableofFigures"/>
        <w:tabs>
          <w:tab w:val="left" w:pos="1057"/>
          <w:tab w:val="right" w:leader="dot" w:pos="9350"/>
        </w:tabs>
        <w:rPr>
          <w:noProof/>
          <w:sz w:val="24"/>
          <w:szCs w:val="24"/>
          <w:lang w:eastAsia="ja-JP"/>
        </w:rPr>
      </w:pPr>
      <w:r>
        <w:rPr>
          <w:noProof/>
        </w:rPr>
        <w:t>Table 24</w:t>
      </w:r>
      <w:r>
        <w:rPr>
          <w:noProof/>
          <w:sz w:val="24"/>
          <w:szCs w:val="24"/>
          <w:lang w:eastAsia="ja-JP"/>
        </w:rPr>
        <w:tab/>
      </w:r>
      <w:r>
        <w:rPr>
          <w:noProof/>
        </w:rPr>
        <w:t>Criteria for Fish and Wildlife Propagation, Recreation, and Stock Watering Waters</w:t>
      </w:r>
      <w:r>
        <w:rPr>
          <w:noProof/>
        </w:rPr>
        <w:tab/>
      </w:r>
      <w:r>
        <w:rPr>
          <w:noProof/>
        </w:rPr>
        <w:fldChar w:fldCharType="begin"/>
      </w:r>
      <w:r>
        <w:rPr>
          <w:noProof/>
        </w:rPr>
        <w:instrText xml:space="preserve"> PAGEREF _Toc253843583 \h </w:instrText>
      </w:r>
      <w:r>
        <w:rPr>
          <w:noProof/>
        </w:rPr>
      </w:r>
      <w:r>
        <w:rPr>
          <w:noProof/>
        </w:rPr>
        <w:fldChar w:fldCharType="separate"/>
      </w:r>
      <w:r>
        <w:rPr>
          <w:noProof/>
        </w:rPr>
        <w:t>114</w:t>
      </w:r>
      <w:r>
        <w:rPr>
          <w:noProof/>
        </w:rPr>
        <w:fldChar w:fldCharType="end"/>
      </w:r>
    </w:p>
    <w:p w14:paraId="2617290E" w14:textId="77777777" w:rsidR="000A573B" w:rsidRDefault="000A573B">
      <w:pPr>
        <w:pStyle w:val="TableofFigures"/>
        <w:tabs>
          <w:tab w:val="left" w:pos="1057"/>
          <w:tab w:val="right" w:leader="dot" w:pos="9350"/>
        </w:tabs>
        <w:rPr>
          <w:noProof/>
          <w:sz w:val="24"/>
          <w:szCs w:val="24"/>
          <w:lang w:eastAsia="ja-JP"/>
        </w:rPr>
      </w:pPr>
      <w:r>
        <w:rPr>
          <w:noProof/>
        </w:rPr>
        <w:t>Table 27</w:t>
      </w:r>
      <w:r>
        <w:rPr>
          <w:noProof/>
          <w:sz w:val="24"/>
          <w:szCs w:val="24"/>
          <w:lang w:eastAsia="ja-JP"/>
        </w:rPr>
        <w:tab/>
      </w:r>
      <w:r>
        <w:rPr>
          <w:noProof/>
        </w:rPr>
        <w:t>Wounded Knee Creek Criteria Comparison</w:t>
      </w:r>
      <w:r>
        <w:rPr>
          <w:noProof/>
        </w:rPr>
        <w:tab/>
      </w:r>
      <w:r>
        <w:rPr>
          <w:noProof/>
        </w:rPr>
        <w:fldChar w:fldCharType="begin"/>
      </w:r>
      <w:r>
        <w:rPr>
          <w:noProof/>
        </w:rPr>
        <w:instrText xml:space="preserve"> PAGEREF _Toc253843584 \h </w:instrText>
      </w:r>
      <w:r>
        <w:rPr>
          <w:noProof/>
        </w:rPr>
      </w:r>
      <w:r>
        <w:rPr>
          <w:noProof/>
        </w:rPr>
        <w:fldChar w:fldCharType="separate"/>
      </w:r>
      <w:r>
        <w:rPr>
          <w:noProof/>
        </w:rPr>
        <w:t>115</w:t>
      </w:r>
      <w:r>
        <w:rPr>
          <w:noProof/>
        </w:rPr>
        <w:fldChar w:fldCharType="end"/>
      </w:r>
    </w:p>
    <w:p w14:paraId="32FAE078" w14:textId="77777777" w:rsidR="004F15F6" w:rsidRDefault="00314C7F" w:rsidP="004F15F6">
      <w:pPr>
        <w:pStyle w:val="Heading1"/>
        <w:tabs>
          <w:tab w:val="left" w:pos="990"/>
        </w:tabs>
      </w:pPr>
      <w:r>
        <w:fldChar w:fldCharType="end"/>
      </w:r>
      <w:bookmarkStart w:id="2" w:name="_Toc306705158"/>
    </w:p>
    <w:p w14:paraId="5D823C79" w14:textId="77777777" w:rsidR="004F15F6" w:rsidRDefault="004F15F6">
      <w:pPr>
        <w:rPr>
          <w:rFonts w:asciiTheme="majorHAnsi" w:eastAsiaTheme="majorEastAsia" w:hAnsiTheme="majorHAnsi" w:cstheme="majorBidi"/>
          <w:b/>
          <w:bCs/>
          <w:color w:val="365F91" w:themeColor="accent1" w:themeShade="BF"/>
          <w:sz w:val="28"/>
          <w:szCs w:val="28"/>
        </w:rPr>
      </w:pPr>
      <w:r>
        <w:br w:type="page"/>
      </w:r>
    </w:p>
    <w:p w14:paraId="6856E8D6" w14:textId="77777777" w:rsidR="00BA6682" w:rsidRDefault="004F1051" w:rsidP="004F15F6">
      <w:pPr>
        <w:pStyle w:val="Heading1"/>
        <w:tabs>
          <w:tab w:val="left" w:pos="990"/>
        </w:tabs>
      </w:pPr>
      <w:bookmarkStart w:id="3" w:name="_Toc262198151"/>
      <w:r>
        <w:t>List of Figures</w:t>
      </w:r>
      <w:bookmarkEnd w:id="2"/>
      <w:bookmarkEnd w:id="3"/>
    </w:p>
    <w:p w14:paraId="2DD0081F" w14:textId="77777777" w:rsidR="000A573B" w:rsidRDefault="00314C7F">
      <w:pPr>
        <w:pStyle w:val="TableofFigures"/>
        <w:tabs>
          <w:tab w:val="right" w:leader="dot" w:pos="9350"/>
        </w:tabs>
        <w:rPr>
          <w:noProof/>
          <w:sz w:val="24"/>
          <w:szCs w:val="24"/>
          <w:lang w:eastAsia="ja-JP"/>
        </w:rPr>
      </w:pPr>
      <w:r>
        <w:rPr>
          <w:b/>
        </w:rPr>
        <w:fldChar w:fldCharType="begin"/>
      </w:r>
      <w:r w:rsidR="00BA6682">
        <w:rPr>
          <w:b/>
        </w:rPr>
        <w:instrText xml:space="preserve"> TOC \h \z \c "Figure" </w:instrText>
      </w:r>
      <w:r>
        <w:rPr>
          <w:b/>
        </w:rPr>
        <w:fldChar w:fldCharType="separate"/>
      </w:r>
      <w:r w:rsidR="000A573B">
        <w:rPr>
          <w:noProof/>
        </w:rPr>
        <w:t>Figure 1: Map of Pine Ridge Indian Reservation (BIA 1997)</w:t>
      </w:r>
      <w:r w:rsidR="000A573B">
        <w:rPr>
          <w:noProof/>
        </w:rPr>
        <w:tab/>
      </w:r>
      <w:r w:rsidR="000A573B">
        <w:rPr>
          <w:noProof/>
        </w:rPr>
        <w:fldChar w:fldCharType="begin"/>
      </w:r>
      <w:r w:rsidR="000A573B">
        <w:rPr>
          <w:noProof/>
        </w:rPr>
        <w:instrText xml:space="preserve"> PAGEREF _Toc253843589 \h </w:instrText>
      </w:r>
      <w:r w:rsidR="000A573B">
        <w:rPr>
          <w:noProof/>
        </w:rPr>
      </w:r>
      <w:r w:rsidR="000A573B">
        <w:rPr>
          <w:noProof/>
        </w:rPr>
        <w:fldChar w:fldCharType="separate"/>
      </w:r>
      <w:r w:rsidR="000A573B">
        <w:rPr>
          <w:noProof/>
        </w:rPr>
        <w:t>6</w:t>
      </w:r>
      <w:r w:rsidR="000A573B">
        <w:rPr>
          <w:noProof/>
        </w:rPr>
        <w:fldChar w:fldCharType="end"/>
      </w:r>
    </w:p>
    <w:p w14:paraId="20D44E14" w14:textId="77777777" w:rsidR="000A573B" w:rsidRDefault="000A573B">
      <w:pPr>
        <w:pStyle w:val="TableofFigures"/>
        <w:tabs>
          <w:tab w:val="right" w:leader="dot" w:pos="9350"/>
        </w:tabs>
        <w:rPr>
          <w:noProof/>
          <w:sz w:val="24"/>
          <w:szCs w:val="24"/>
          <w:lang w:eastAsia="ja-JP"/>
        </w:rPr>
      </w:pPr>
      <w:r>
        <w:rPr>
          <w:noProof/>
        </w:rPr>
        <w:t>Figure 2: Subwatersheds and Surface Water Monitoring Sites on the Pine Ridge Reservation</w:t>
      </w:r>
      <w:r>
        <w:rPr>
          <w:noProof/>
        </w:rPr>
        <w:tab/>
      </w:r>
      <w:r>
        <w:rPr>
          <w:noProof/>
        </w:rPr>
        <w:fldChar w:fldCharType="begin"/>
      </w:r>
      <w:r>
        <w:rPr>
          <w:noProof/>
        </w:rPr>
        <w:instrText xml:space="preserve"> PAGEREF _Toc253843590 \h </w:instrText>
      </w:r>
      <w:r>
        <w:rPr>
          <w:noProof/>
        </w:rPr>
      </w:r>
      <w:r>
        <w:rPr>
          <w:noProof/>
        </w:rPr>
        <w:fldChar w:fldCharType="separate"/>
      </w:r>
      <w:r>
        <w:rPr>
          <w:noProof/>
        </w:rPr>
        <w:t>8</w:t>
      </w:r>
      <w:r>
        <w:rPr>
          <w:noProof/>
        </w:rPr>
        <w:fldChar w:fldCharType="end"/>
      </w:r>
    </w:p>
    <w:p w14:paraId="0BC40D51" w14:textId="77777777" w:rsidR="000A573B" w:rsidRDefault="000A573B">
      <w:pPr>
        <w:pStyle w:val="TableofFigures"/>
        <w:tabs>
          <w:tab w:val="right" w:leader="dot" w:pos="9350"/>
        </w:tabs>
        <w:rPr>
          <w:noProof/>
          <w:sz w:val="24"/>
          <w:szCs w:val="24"/>
          <w:lang w:eastAsia="ja-JP"/>
        </w:rPr>
      </w:pPr>
      <w:r>
        <w:rPr>
          <w:noProof/>
        </w:rPr>
        <w:t>Figure 3: Flow Duration Curves for the White River and Little White River Watersheds</w:t>
      </w:r>
      <w:r>
        <w:rPr>
          <w:noProof/>
        </w:rPr>
        <w:tab/>
      </w:r>
      <w:r>
        <w:rPr>
          <w:noProof/>
        </w:rPr>
        <w:fldChar w:fldCharType="begin"/>
      </w:r>
      <w:r>
        <w:rPr>
          <w:noProof/>
        </w:rPr>
        <w:instrText xml:space="preserve"> PAGEREF _Toc253843591 \h </w:instrText>
      </w:r>
      <w:r>
        <w:rPr>
          <w:noProof/>
        </w:rPr>
      </w:r>
      <w:r>
        <w:rPr>
          <w:noProof/>
        </w:rPr>
        <w:fldChar w:fldCharType="separate"/>
      </w:r>
      <w:r>
        <w:rPr>
          <w:noProof/>
        </w:rPr>
        <w:t>10</w:t>
      </w:r>
      <w:r>
        <w:rPr>
          <w:noProof/>
        </w:rPr>
        <w:fldChar w:fldCharType="end"/>
      </w:r>
    </w:p>
    <w:p w14:paraId="7B3F8ACE" w14:textId="77777777" w:rsidR="000A573B" w:rsidRDefault="000A573B">
      <w:pPr>
        <w:pStyle w:val="TableofFigures"/>
        <w:tabs>
          <w:tab w:val="right" w:leader="dot" w:pos="9350"/>
        </w:tabs>
        <w:rPr>
          <w:noProof/>
          <w:sz w:val="24"/>
          <w:szCs w:val="24"/>
          <w:lang w:eastAsia="ja-JP"/>
        </w:rPr>
      </w:pPr>
      <w:r>
        <w:rPr>
          <w:noProof/>
        </w:rPr>
        <w:t>Figure 3: Fecal Coliform Samples for 2008-2011</w:t>
      </w:r>
      <w:r>
        <w:rPr>
          <w:noProof/>
        </w:rPr>
        <w:tab/>
      </w:r>
      <w:r>
        <w:rPr>
          <w:noProof/>
        </w:rPr>
        <w:fldChar w:fldCharType="begin"/>
      </w:r>
      <w:r>
        <w:rPr>
          <w:noProof/>
        </w:rPr>
        <w:instrText xml:space="preserve"> PAGEREF _Toc253843592 \h </w:instrText>
      </w:r>
      <w:r>
        <w:rPr>
          <w:noProof/>
        </w:rPr>
      </w:r>
      <w:r>
        <w:rPr>
          <w:noProof/>
        </w:rPr>
        <w:fldChar w:fldCharType="separate"/>
      </w:r>
      <w:r>
        <w:rPr>
          <w:noProof/>
        </w:rPr>
        <w:t>17</w:t>
      </w:r>
      <w:r>
        <w:rPr>
          <w:noProof/>
        </w:rPr>
        <w:fldChar w:fldCharType="end"/>
      </w:r>
    </w:p>
    <w:p w14:paraId="4FBCEB62" w14:textId="77777777" w:rsidR="000A573B" w:rsidRDefault="000A573B">
      <w:pPr>
        <w:pStyle w:val="TableofFigures"/>
        <w:tabs>
          <w:tab w:val="right" w:leader="dot" w:pos="9350"/>
        </w:tabs>
        <w:rPr>
          <w:noProof/>
          <w:sz w:val="24"/>
          <w:szCs w:val="24"/>
          <w:lang w:eastAsia="ja-JP"/>
        </w:rPr>
      </w:pPr>
      <w:r>
        <w:rPr>
          <w:noProof/>
        </w:rPr>
        <w:t>Figure 4: E-coli Samples for 2008-2011</w:t>
      </w:r>
      <w:r>
        <w:rPr>
          <w:noProof/>
        </w:rPr>
        <w:tab/>
      </w:r>
      <w:r>
        <w:rPr>
          <w:noProof/>
        </w:rPr>
        <w:fldChar w:fldCharType="begin"/>
      </w:r>
      <w:r>
        <w:rPr>
          <w:noProof/>
        </w:rPr>
        <w:instrText xml:space="preserve"> PAGEREF _Toc253843593 \h </w:instrText>
      </w:r>
      <w:r>
        <w:rPr>
          <w:noProof/>
        </w:rPr>
      </w:r>
      <w:r>
        <w:rPr>
          <w:noProof/>
        </w:rPr>
        <w:fldChar w:fldCharType="separate"/>
      </w:r>
      <w:r>
        <w:rPr>
          <w:noProof/>
        </w:rPr>
        <w:t>18</w:t>
      </w:r>
      <w:r>
        <w:rPr>
          <w:noProof/>
        </w:rPr>
        <w:fldChar w:fldCharType="end"/>
      </w:r>
    </w:p>
    <w:p w14:paraId="1D9EF3D5" w14:textId="77777777" w:rsidR="000A573B" w:rsidRDefault="000A573B">
      <w:pPr>
        <w:pStyle w:val="TableofFigures"/>
        <w:tabs>
          <w:tab w:val="right" w:leader="dot" w:pos="9350"/>
        </w:tabs>
        <w:rPr>
          <w:noProof/>
          <w:sz w:val="24"/>
          <w:szCs w:val="24"/>
          <w:lang w:eastAsia="ja-JP"/>
        </w:rPr>
      </w:pPr>
      <w:r>
        <w:rPr>
          <w:noProof/>
        </w:rPr>
        <w:t>Figure 5: Biochemical Oxygen Demand Samples for 2008-2011</w:t>
      </w:r>
      <w:r>
        <w:rPr>
          <w:noProof/>
        </w:rPr>
        <w:tab/>
      </w:r>
      <w:r>
        <w:rPr>
          <w:noProof/>
        </w:rPr>
        <w:fldChar w:fldCharType="begin"/>
      </w:r>
      <w:r>
        <w:rPr>
          <w:noProof/>
        </w:rPr>
        <w:instrText xml:space="preserve"> PAGEREF _Toc253843594 \h </w:instrText>
      </w:r>
      <w:r>
        <w:rPr>
          <w:noProof/>
        </w:rPr>
      </w:r>
      <w:r>
        <w:rPr>
          <w:noProof/>
        </w:rPr>
        <w:fldChar w:fldCharType="separate"/>
      </w:r>
      <w:r>
        <w:rPr>
          <w:noProof/>
        </w:rPr>
        <w:t>18</w:t>
      </w:r>
      <w:r>
        <w:rPr>
          <w:noProof/>
        </w:rPr>
        <w:fldChar w:fldCharType="end"/>
      </w:r>
    </w:p>
    <w:p w14:paraId="75FCF510" w14:textId="77777777" w:rsidR="000A573B" w:rsidRDefault="000A573B">
      <w:pPr>
        <w:pStyle w:val="TableofFigures"/>
        <w:tabs>
          <w:tab w:val="right" w:leader="dot" w:pos="9350"/>
        </w:tabs>
        <w:rPr>
          <w:noProof/>
          <w:sz w:val="24"/>
          <w:szCs w:val="24"/>
          <w:lang w:eastAsia="ja-JP"/>
        </w:rPr>
      </w:pPr>
      <w:r>
        <w:rPr>
          <w:noProof/>
        </w:rPr>
        <w:t>Figure 6: Total Suspended Samples for 2008-2011</w:t>
      </w:r>
      <w:r>
        <w:rPr>
          <w:noProof/>
        </w:rPr>
        <w:tab/>
      </w:r>
      <w:r>
        <w:rPr>
          <w:noProof/>
        </w:rPr>
        <w:fldChar w:fldCharType="begin"/>
      </w:r>
      <w:r>
        <w:rPr>
          <w:noProof/>
        </w:rPr>
        <w:instrText xml:space="preserve"> PAGEREF _Toc253843595 \h </w:instrText>
      </w:r>
      <w:r>
        <w:rPr>
          <w:noProof/>
        </w:rPr>
      </w:r>
      <w:r>
        <w:rPr>
          <w:noProof/>
        </w:rPr>
        <w:fldChar w:fldCharType="separate"/>
      </w:r>
      <w:r>
        <w:rPr>
          <w:noProof/>
        </w:rPr>
        <w:t>19</w:t>
      </w:r>
      <w:r>
        <w:rPr>
          <w:noProof/>
        </w:rPr>
        <w:fldChar w:fldCharType="end"/>
      </w:r>
    </w:p>
    <w:p w14:paraId="045259FB" w14:textId="77777777" w:rsidR="000A573B" w:rsidRDefault="000A573B">
      <w:pPr>
        <w:pStyle w:val="TableofFigures"/>
        <w:tabs>
          <w:tab w:val="right" w:leader="dot" w:pos="9350"/>
        </w:tabs>
        <w:rPr>
          <w:noProof/>
          <w:sz w:val="24"/>
          <w:szCs w:val="24"/>
          <w:lang w:eastAsia="ja-JP"/>
        </w:rPr>
      </w:pPr>
      <w:r>
        <w:rPr>
          <w:noProof/>
        </w:rPr>
        <w:t>Figure 7: Nitrogen as Ammonia Samples for 2008-2011</w:t>
      </w:r>
      <w:r>
        <w:rPr>
          <w:noProof/>
        </w:rPr>
        <w:tab/>
      </w:r>
      <w:r>
        <w:rPr>
          <w:noProof/>
        </w:rPr>
        <w:fldChar w:fldCharType="begin"/>
      </w:r>
      <w:r>
        <w:rPr>
          <w:noProof/>
        </w:rPr>
        <w:instrText xml:space="preserve"> PAGEREF _Toc253843596 \h </w:instrText>
      </w:r>
      <w:r>
        <w:rPr>
          <w:noProof/>
        </w:rPr>
      </w:r>
      <w:r>
        <w:rPr>
          <w:noProof/>
        </w:rPr>
        <w:fldChar w:fldCharType="separate"/>
      </w:r>
      <w:r>
        <w:rPr>
          <w:noProof/>
        </w:rPr>
        <w:t>19</w:t>
      </w:r>
      <w:r>
        <w:rPr>
          <w:noProof/>
        </w:rPr>
        <w:fldChar w:fldCharType="end"/>
      </w:r>
    </w:p>
    <w:p w14:paraId="6652ACB3" w14:textId="77777777" w:rsidR="000A573B" w:rsidRDefault="000A573B">
      <w:pPr>
        <w:pStyle w:val="TableofFigures"/>
        <w:tabs>
          <w:tab w:val="right" w:leader="dot" w:pos="9350"/>
        </w:tabs>
        <w:rPr>
          <w:noProof/>
          <w:sz w:val="24"/>
          <w:szCs w:val="24"/>
          <w:lang w:eastAsia="ja-JP"/>
        </w:rPr>
      </w:pPr>
      <w:r>
        <w:rPr>
          <w:noProof/>
        </w:rPr>
        <w:t>Figure 8: Nitrogen as Nitrate for 2008-2011 samples</w:t>
      </w:r>
      <w:r>
        <w:rPr>
          <w:noProof/>
        </w:rPr>
        <w:tab/>
      </w:r>
      <w:r>
        <w:rPr>
          <w:noProof/>
        </w:rPr>
        <w:fldChar w:fldCharType="begin"/>
      </w:r>
      <w:r>
        <w:rPr>
          <w:noProof/>
        </w:rPr>
        <w:instrText xml:space="preserve"> PAGEREF _Toc253843597 \h </w:instrText>
      </w:r>
      <w:r>
        <w:rPr>
          <w:noProof/>
        </w:rPr>
      </w:r>
      <w:r>
        <w:rPr>
          <w:noProof/>
        </w:rPr>
        <w:fldChar w:fldCharType="separate"/>
      </w:r>
      <w:r>
        <w:rPr>
          <w:noProof/>
        </w:rPr>
        <w:t>20</w:t>
      </w:r>
      <w:r>
        <w:rPr>
          <w:noProof/>
        </w:rPr>
        <w:fldChar w:fldCharType="end"/>
      </w:r>
    </w:p>
    <w:p w14:paraId="0CB849EA" w14:textId="77777777" w:rsidR="000A573B" w:rsidRDefault="000A573B">
      <w:pPr>
        <w:pStyle w:val="TableofFigures"/>
        <w:tabs>
          <w:tab w:val="right" w:leader="dot" w:pos="9350"/>
        </w:tabs>
        <w:rPr>
          <w:noProof/>
          <w:sz w:val="24"/>
          <w:szCs w:val="24"/>
          <w:lang w:eastAsia="ja-JP"/>
        </w:rPr>
      </w:pPr>
      <w:r>
        <w:rPr>
          <w:noProof/>
        </w:rPr>
        <w:t>Figure 9: Total Phosphorus for 2008-2011 Samples</w:t>
      </w:r>
      <w:r>
        <w:rPr>
          <w:noProof/>
        </w:rPr>
        <w:tab/>
      </w:r>
      <w:r>
        <w:rPr>
          <w:noProof/>
        </w:rPr>
        <w:fldChar w:fldCharType="begin"/>
      </w:r>
      <w:r>
        <w:rPr>
          <w:noProof/>
        </w:rPr>
        <w:instrText xml:space="preserve"> PAGEREF _Toc253843598 \h </w:instrText>
      </w:r>
      <w:r>
        <w:rPr>
          <w:noProof/>
        </w:rPr>
      </w:r>
      <w:r>
        <w:rPr>
          <w:noProof/>
        </w:rPr>
        <w:fldChar w:fldCharType="separate"/>
      </w:r>
      <w:r>
        <w:rPr>
          <w:noProof/>
        </w:rPr>
        <w:t>20</w:t>
      </w:r>
      <w:r>
        <w:rPr>
          <w:noProof/>
        </w:rPr>
        <w:fldChar w:fldCharType="end"/>
      </w:r>
    </w:p>
    <w:p w14:paraId="14F8454A" w14:textId="77777777" w:rsidR="000A573B" w:rsidRDefault="000A573B">
      <w:pPr>
        <w:pStyle w:val="TableofFigures"/>
        <w:tabs>
          <w:tab w:val="right" w:leader="dot" w:pos="9350"/>
        </w:tabs>
        <w:rPr>
          <w:noProof/>
          <w:sz w:val="24"/>
          <w:szCs w:val="24"/>
          <w:lang w:eastAsia="ja-JP"/>
        </w:rPr>
      </w:pPr>
      <w:r>
        <w:rPr>
          <w:noProof/>
        </w:rPr>
        <w:t>Figure 10:  Soluable Reactive Phosphorus for 2008-2011 Samples</w:t>
      </w:r>
      <w:r>
        <w:rPr>
          <w:noProof/>
        </w:rPr>
        <w:tab/>
      </w:r>
      <w:r>
        <w:rPr>
          <w:noProof/>
        </w:rPr>
        <w:fldChar w:fldCharType="begin"/>
      </w:r>
      <w:r>
        <w:rPr>
          <w:noProof/>
        </w:rPr>
        <w:instrText xml:space="preserve"> PAGEREF _Toc253843599 \h </w:instrText>
      </w:r>
      <w:r>
        <w:rPr>
          <w:noProof/>
        </w:rPr>
      </w:r>
      <w:r>
        <w:rPr>
          <w:noProof/>
        </w:rPr>
        <w:fldChar w:fldCharType="separate"/>
      </w:r>
      <w:r>
        <w:rPr>
          <w:noProof/>
        </w:rPr>
        <w:t>21</w:t>
      </w:r>
      <w:r>
        <w:rPr>
          <w:noProof/>
        </w:rPr>
        <w:fldChar w:fldCharType="end"/>
      </w:r>
    </w:p>
    <w:p w14:paraId="1386F2F7" w14:textId="77777777" w:rsidR="000A573B" w:rsidRDefault="000A573B">
      <w:pPr>
        <w:pStyle w:val="TableofFigures"/>
        <w:tabs>
          <w:tab w:val="right" w:leader="dot" w:pos="9350"/>
        </w:tabs>
        <w:rPr>
          <w:noProof/>
          <w:sz w:val="24"/>
          <w:szCs w:val="24"/>
          <w:lang w:eastAsia="ja-JP"/>
        </w:rPr>
      </w:pPr>
      <w:r>
        <w:rPr>
          <w:noProof/>
        </w:rPr>
        <w:t>Figure 11: Macroinvertebrate Taxa Richness for 1993-2011 Samples</w:t>
      </w:r>
      <w:r>
        <w:rPr>
          <w:noProof/>
        </w:rPr>
        <w:tab/>
      </w:r>
      <w:r>
        <w:rPr>
          <w:noProof/>
        </w:rPr>
        <w:fldChar w:fldCharType="begin"/>
      </w:r>
      <w:r>
        <w:rPr>
          <w:noProof/>
        </w:rPr>
        <w:instrText xml:space="preserve"> PAGEREF _Toc253843600 \h </w:instrText>
      </w:r>
      <w:r>
        <w:rPr>
          <w:noProof/>
        </w:rPr>
      </w:r>
      <w:r>
        <w:rPr>
          <w:noProof/>
        </w:rPr>
        <w:fldChar w:fldCharType="separate"/>
      </w:r>
      <w:r>
        <w:rPr>
          <w:noProof/>
        </w:rPr>
        <w:t>39</w:t>
      </w:r>
      <w:r>
        <w:rPr>
          <w:noProof/>
        </w:rPr>
        <w:fldChar w:fldCharType="end"/>
      </w:r>
    </w:p>
    <w:p w14:paraId="3B23A15B" w14:textId="77777777" w:rsidR="000A573B" w:rsidRDefault="000A573B">
      <w:pPr>
        <w:pStyle w:val="TableofFigures"/>
        <w:tabs>
          <w:tab w:val="right" w:leader="dot" w:pos="9350"/>
        </w:tabs>
        <w:rPr>
          <w:noProof/>
          <w:sz w:val="24"/>
          <w:szCs w:val="24"/>
          <w:lang w:eastAsia="ja-JP"/>
        </w:rPr>
      </w:pPr>
      <w:r>
        <w:rPr>
          <w:noProof/>
        </w:rPr>
        <w:t>Figure 12: Macroinvertebrate EPT Index for 1993-2011 Samples</w:t>
      </w:r>
      <w:r>
        <w:rPr>
          <w:noProof/>
        </w:rPr>
        <w:tab/>
      </w:r>
      <w:r>
        <w:rPr>
          <w:noProof/>
        </w:rPr>
        <w:fldChar w:fldCharType="begin"/>
      </w:r>
      <w:r>
        <w:rPr>
          <w:noProof/>
        </w:rPr>
        <w:instrText xml:space="preserve"> PAGEREF _Toc253843601 \h </w:instrText>
      </w:r>
      <w:r>
        <w:rPr>
          <w:noProof/>
        </w:rPr>
      </w:r>
      <w:r>
        <w:rPr>
          <w:noProof/>
        </w:rPr>
        <w:fldChar w:fldCharType="separate"/>
      </w:r>
      <w:r>
        <w:rPr>
          <w:noProof/>
        </w:rPr>
        <w:t>39</w:t>
      </w:r>
      <w:r>
        <w:rPr>
          <w:noProof/>
        </w:rPr>
        <w:fldChar w:fldCharType="end"/>
      </w:r>
    </w:p>
    <w:p w14:paraId="60F1FFAA" w14:textId="77777777" w:rsidR="000A573B" w:rsidRDefault="000A573B">
      <w:pPr>
        <w:pStyle w:val="TableofFigures"/>
        <w:tabs>
          <w:tab w:val="right" w:leader="dot" w:pos="9350"/>
        </w:tabs>
        <w:rPr>
          <w:noProof/>
          <w:sz w:val="24"/>
          <w:szCs w:val="24"/>
          <w:lang w:eastAsia="ja-JP"/>
        </w:rPr>
      </w:pPr>
      <w:r>
        <w:rPr>
          <w:noProof/>
        </w:rPr>
        <w:t>Figure 13: Macroinvertebrate Family Biotic Index for 1993-2011 Samples</w:t>
      </w:r>
      <w:r>
        <w:rPr>
          <w:noProof/>
        </w:rPr>
        <w:tab/>
      </w:r>
      <w:r>
        <w:rPr>
          <w:noProof/>
        </w:rPr>
        <w:fldChar w:fldCharType="begin"/>
      </w:r>
      <w:r>
        <w:rPr>
          <w:noProof/>
        </w:rPr>
        <w:instrText xml:space="preserve"> PAGEREF _Toc253843602 \h </w:instrText>
      </w:r>
      <w:r>
        <w:rPr>
          <w:noProof/>
        </w:rPr>
      </w:r>
      <w:r>
        <w:rPr>
          <w:noProof/>
        </w:rPr>
        <w:fldChar w:fldCharType="separate"/>
      </w:r>
      <w:r>
        <w:rPr>
          <w:noProof/>
        </w:rPr>
        <w:t>40</w:t>
      </w:r>
      <w:r>
        <w:rPr>
          <w:noProof/>
        </w:rPr>
        <w:fldChar w:fldCharType="end"/>
      </w:r>
    </w:p>
    <w:p w14:paraId="3EEA1445" w14:textId="77777777" w:rsidR="000A573B" w:rsidRDefault="000A573B">
      <w:pPr>
        <w:pStyle w:val="TableofFigures"/>
        <w:tabs>
          <w:tab w:val="right" w:leader="dot" w:pos="9350"/>
        </w:tabs>
        <w:rPr>
          <w:noProof/>
          <w:sz w:val="24"/>
          <w:szCs w:val="24"/>
          <w:lang w:eastAsia="ja-JP"/>
        </w:rPr>
      </w:pPr>
      <w:r>
        <w:rPr>
          <w:noProof/>
        </w:rPr>
        <w:t>Figure 14: Macroinvertebrate %Dominant Family for 1993-2011 Samples</w:t>
      </w:r>
      <w:r>
        <w:rPr>
          <w:noProof/>
        </w:rPr>
        <w:tab/>
      </w:r>
      <w:r>
        <w:rPr>
          <w:noProof/>
        </w:rPr>
        <w:fldChar w:fldCharType="begin"/>
      </w:r>
      <w:r>
        <w:rPr>
          <w:noProof/>
        </w:rPr>
        <w:instrText xml:space="preserve"> PAGEREF _Toc253843603 \h </w:instrText>
      </w:r>
      <w:r>
        <w:rPr>
          <w:noProof/>
        </w:rPr>
      </w:r>
      <w:r>
        <w:rPr>
          <w:noProof/>
        </w:rPr>
        <w:fldChar w:fldCharType="separate"/>
      </w:r>
      <w:r>
        <w:rPr>
          <w:noProof/>
        </w:rPr>
        <w:t>40</w:t>
      </w:r>
      <w:r>
        <w:rPr>
          <w:noProof/>
        </w:rPr>
        <w:fldChar w:fldCharType="end"/>
      </w:r>
    </w:p>
    <w:p w14:paraId="35186A0B" w14:textId="77777777" w:rsidR="000A573B" w:rsidRDefault="000A573B">
      <w:pPr>
        <w:pStyle w:val="TableofFigures"/>
        <w:tabs>
          <w:tab w:val="right" w:leader="dot" w:pos="9350"/>
        </w:tabs>
        <w:rPr>
          <w:noProof/>
          <w:sz w:val="24"/>
          <w:szCs w:val="24"/>
          <w:lang w:eastAsia="ja-JP"/>
        </w:rPr>
      </w:pPr>
      <w:r>
        <w:rPr>
          <w:noProof/>
        </w:rPr>
        <w:t>Figure 15: Macroinvertebrate %Dipteran and Non-Insect for 1993-2011 Samples</w:t>
      </w:r>
      <w:r>
        <w:rPr>
          <w:noProof/>
        </w:rPr>
        <w:tab/>
      </w:r>
      <w:r>
        <w:rPr>
          <w:noProof/>
        </w:rPr>
        <w:fldChar w:fldCharType="begin"/>
      </w:r>
      <w:r>
        <w:rPr>
          <w:noProof/>
        </w:rPr>
        <w:instrText xml:space="preserve"> PAGEREF _Toc253843604 \h </w:instrText>
      </w:r>
      <w:r>
        <w:rPr>
          <w:noProof/>
        </w:rPr>
      </w:r>
      <w:r>
        <w:rPr>
          <w:noProof/>
        </w:rPr>
        <w:fldChar w:fldCharType="separate"/>
      </w:r>
      <w:r>
        <w:rPr>
          <w:noProof/>
        </w:rPr>
        <w:t>41</w:t>
      </w:r>
      <w:r>
        <w:rPr>
          <w:noProof/>
        </w:rPr>
        <w:fldChar w:fldCharType="end"/>
      </w:r>
    </w:p>
    <w:p w14:paraId="04A8ECB6" w14:textId="77777777" w:rsidR="000A573B" w:rsidRDefault="000A573B">
      <w:pPr>
        <w:pStyle w:val="TableofFigures"/>
        <w:tabs>
          <w:tab w:val="right" w:leader="dot" w:pos="9350"/>
        </w:tabs>
        <w:rPr>
          <w:noProof/>
          <w:sz w:val="24"/>
          <w:szCs w:val="24"/>
          <w:lang w:eastAsia="ja-JP"/>
        </w:rPr>
      </w:pPr>
      <w:r>
        <w:rPr>
          <w:noProof/>
        </w:rPr>
        <w:t>Figure 16: Macroinvertebrate %Collector Gatherer for 1993-2011 Samples</w:t>
      </w:r>
      <w:r>
        <w:rPr>
          <w:noProof/>
        </w:rPr>
        <w:tab/>
      </w:r>
      <w:r>
        <w:rPr>
          <w:noProof/>
        </w:rPr>
        <w:fldChar w:fldCharType="begin"/>
      </w:r>
      <w:r>
        <w:rPr>
          <w:noProof/>
        </w:rPr>
        <w:instrText xml:space="preserve"> PAGEREF _Toc253843605 \h </w:instrText>
      </w:r>
      <w:r>
        <w:rPr>
          <w:noProof/>
        </w:rPr>
      </w:r>
      <w:r>
        <w:rPr>
          <w:noProof/>
        </w:rPr>
        <w:fldChar w:fldCharType="separate"/>
      </w:r>
      <w:r>
        <w:rPr>
          <w:noProof/>
        </w:rPr>
        <w:t>41</w:t>
      </w:r>
      <w:r>
        <w:rPr>
          <w:noProof/>
        </w:rPr>
        <w:fldChar w:fldCharType="end"/>
      </w:r>
    </w:p>
    <w:p w14:paraId="5F8DA4E2" w14:textId="77777777" w:rsidR="000A573B" w:rsidRDefault="000A573B">
      <w:pPr>
        <w:pStyle w:val="TableofFigures"/>
        <w:tabs>
          <w:tab w:val="right" w:leader="dot" w:pos="9350"/>
        </w:tabs>
        <w:rPr>
          <w:noProof/>
          <w:sz w:val="24"/>
          <w:szCs w:val="24"/>
          <w:lang w:eastAsia="ja-JP"/>
        </w:rPr>
      </w:pPr>
      <w:r>
        <w:rPr>
          <w:noProof/>
        </w:rPr>
        <w:t>Figure 17: Macroinvertebrate Total Health Score for 1993-2011 Samples</w:t>
      </w:r>
      <w:r>
        <w:rPr>
          <w:noProof/>
        </w:rPr>
        <w:tab/>
      </w:r>
      <w:r>
        <w:rPr>
          <w:noProof/>
        </w:rPr>
        <w:fldChar w:fldCharType="begin"/>
      </w:r>
      <w:r>
        <w:rPr>
          <w:noProof/>
        </w:rPr>
        <w:instrText xml:space="preserve"> PAGEREF _Toc253843606 \h </w:instrText>
      </w:r>
      <w:r>
        <w:rPr>
          <w:noProof/>
        </w:rPr>
      </w:r>
      <w:r>
        <w:rPr>
          <w:noProof/>
        </w:rPr>
        <w:fldChar w:fldCharType="separate"/>
      </w:r>
      <w:r>
        <w:rPr>
          <w:noProof/>
        </w:rPr>
        <w:t>42</w:t>
      </w:r>
      <w:r>
        <w:rPr>
          <w:noProof/>
        </w:rPr>
        <w:fldChar w:fldCharType="end"/>
      </w:r>
    </w:p>
    <w:p w14:paraId="1790AC02" w14:textId="77777777" w:rsidR="00BA6682" w:rsidRDefault="00314C7F" w:rsidP="00534F7C">
      <w:pPr>
        <w:pStyle w:val="Heading1"/>
      </w:pPr>
      <w:r>
        <w:fldChar w:fldCharType="end"/>
      </w:r>
      <w:bookmarkStart w:id="4" w:name="_Toc306705159"/>
      <w:bookmarkStart w:id="5" w:name="_Toc262198152"/>
      <w:r w:rsidR="004F1051">
        <w:t>List of Equations</w:t>
      </w:r>
      <w:bookmarkEnd w:id="4"/>
      <w:bookmarkEnd w:id="5"/>
    </w:p>
    <w:p w14:paraId="242381F9" w14:textId="77777777" w:rsidR="003A315F" w:rsidRDefault="00314C7F">
      <w:pPr>
        <w:pStyle w:val="TableofFigures"/>
        <w:tabs>
          <w:tab w:val="left" w:pos="1320"/>
          <w:tab w:val="right" w:leader="dot" w:pos="9350"/>
        </w:tabs>
        <w:rPr>
          <w:noProof/>
        </w:rPr>
      </w:pPr>
      <w:r>
        <w:rPr>
          <w:b/>
          <w:bCs/>
        </w:rPr>
        <w:fldChar w:fldCharType="begin"/>
      </w:r>
      <w:r w:rsidR="00DC38B8">
        <w:rPr>
          <w:b/>
          <w:bCs/>
        </w:rPr>
        <w:instrText xml:space="preserve"> TOC \h \z \c "Equation" </w:instrText>
      </w:r>
      <w:r>
        <w:rPr>
          <w:b/>
          <w:bCs/>
        </w:rPr>
        <w:fldChar w:fldCharType="separate"/>
      </w:r>
      <w:hyperlink w:anchor="_Toc297235202" w:history="1">
        <w:r w:rsidR="003A315F" w:rsidRPr="00FA1BF7">
          <w:rPr>
            <w:rStyle w:val="Hyperlink"/>
            <w:noProof/>
          </w:rPr>
          <w:t>Equation 1</w:t>
        </w:r>
        <w:r w:rsidR="003A315F">
          <w:rPr>
            <w:noProof/>
          </w:rPr>
          <w:tab/>
        </w:r>
        <w:r w:rsidR="003A315F" w:rsidRPr="00FA1BF7">
          <w:rPr>
            <w:rStyle w:val="Hyperlink"/>
            <w:noProof/>
          </w:rPr>
          <w:t>Calculating Load (3)</w:t>
        </w:r>
        <w:r w:rsidR="003A315F">
          <w:rPr>
            <w:noProof/>
            <w:webHidden/>
          </w:rPr>
          <w:tab/>
        </w:r>
        <w:r>
          <w:rPr>
            <w:noProof/>
            <w:webHidden/>
          </w:rPr>
          <w:fldChar w:fldCharType="begin"/>
        </w:r>
        <w:r w:rsidR="003A315F">
          <w:rPr>
            <w:noProof/>
            <w:webHidden/>
          </w:rPr>
          <w:instrText xml:space="preserve"> PAGEREF _Toc297235202 \h </w:instrText>
        </w:r>
        <w:r>
          <w:rPr>
            <w:noProof/>
            <w:webHidden/>
          </w:rPr>
        </w:r>
        <w:r>
          <w:rPr>
            <w:noProof/>
            <w:webHidden/>
          </w:rPr>
          <w:fldChar w:fldCharType="separate"/>
        </w:r>
        <w:r w:rsidR="00994042">
          <w:rPr>
            <w:noProof/>
            <w:webHidden/>
          </w:rPr>
          <w:t>86</w:t>
        </w:r>
        <w:r>
          <w:rPr>
            <w:noProof/>
            <w:webHidden/>
          </w:rPr>
          <w:fldChar w:fldCharType="end"/>
        </w:r>
      </w:hyperlink>
    </w:p>
    <w:p w14:paraId="013DFE9C" w14:textId="77777777" w:rsidR="00DC38B8" w:rsidRDefault="00314C7F" w:rsidP="00DC38B8">
      <w:r>
        <w:fldChar w:fldCharType="end"/>
      </w:r>
    </w:p>
    <w:p w14:paraId="425D4F48" w14:textId="57FB56BB" w:rsidR="000A573B" w:rsidRDefault="000A573B">
      <w:pPr>
        <w:rPr>
          <w:rFonts w:asciiTheme="majorHAnsi" w:eastAsiaTheme="majorEastAsia" w:hAnsiTheme="majorHAnsi" w:cstheme="majorBidi"/>
          <w:b/>
          <w:bCs/>
          <w:color w:val="365F91" w:themeColor="accent1" w:themeShade="BF"/>
          <w:sz w:val="28"/>
          <w:szCs w:val="28"/>
        </w:rPr>
      </w:pPr>
      <w:r>
        <w:br w:type="page"/>
      </w:r>
    </w:p>
    <w:p w14:paraId="603B1B99" w14:textId="77777777" w:rsidR="00874984" w:rsidRDefault="00874984" w:rsidP="00F93EF4">
      <w:pPr>
        <w:pStyle w:val="Heading1"/>
        <w:sectPr w:rsidR="00874984" w:rsidSect="00DC15F8">
          <w:headerReference w:type="even" r:id="rId11"/>
          <w:headerReference w:type="default" r:id="rId12"/>
          <w:footerReference w:type="default" r:id="rId13"/>
          <w:type w:val="continuous"/>
          <w:pgSz w:w="12240" w:h="15840"/>
          <w:pgMar w:top="1440" w:right="1440" w:bottom="1440" w:left="1440" w:header="720" w:footer="720" w:gutter="0"/>
          <w:cols w:space="720"/>
          <w:titlePg/>
          <w:docGrid w:linePitch="360"/>
        </w:sectPr>
      </w:pPr>
    </w:p>
    <w:p w14:paraId="10B7683C" w14:textId="77777777" w:rsidR="003155B6" w:rsidRPr="001E2FCE" w:rsidRDefault="002D5C05" w:rsidP="00F93EF4">
      <w:pPr>
        <w:pStyle w:val="Heading1"/>
      </w:pPr>
      <w:bookmarkStart w:id="6" w:name="_Toc262198153"/>
      <w:r>
        <w:t>1.0</w:t>
      </w:r>
      <w:r>
        <w:tab/>
      </w:r>
      <w:r w:rsidR="0051033D" w:rsidRPr="001E2FCE">
        <w:t>Introduction</w:t>
      </w:r>
      <w:bookmarkEnd w:id="6"/>
    </w:p>
    <w:p w14:paraId="67267407" w14:textId="77777777" w:rsidR="00A05FCD" w:rsidRPr="006C1C11" w:rsidRDefault="00A05FCD" w:rsidP="00A05FCD">
      <w:pPr>
        <w:pStyle w:val="NoSpacing"/>
      </w:pPr>
      <w:r w:rsidRPr="006C1C11">
        <w:t>The Oglala Sioux Tribe (OST) Water Pollution Control Program is responsible for developing watershed based plans for water quality restoration, identifying impacts to water quality, implementing the monitoring program and to identify best management practices.</w:t>
      </w:r>
    </w:p>
    <w:p w14:paraId="493E0D27" w14:textId="77777777" w:rsidR="00A05FCD" w:rsidRPr="006C1C11" w:rsidRDefault="00A05FCD" w:rsidP="00A05FCD">
      <w:pPr>
        <w:pStyle w:val="NoSpacing"/>
      </w:pPr>
    </w:p>
    <w:p w14:paraId="6C8B7E7C" w14:textId="6CD5B159" w:rsidR="000A3581" w:rsidRDefault="00A05FCD" w:rsidP="0062788C">
      <w:pPr>
        <w:pStyle w:val="NoSpacing"/>
      </w:pPr>
      <w:r w:rsidRPr="006C1C11">
        <w:t xml:space="preserve">In September 2005 Tetra Tech, Inc. developed </w:t>
      </w:r>
      <w:r w:rsidRPr="006C1C11">
        <w:rPr>
          <w:rFonts w:cstheme="minorHAnsi"/>
        </w:rPr>
        <w:t xml:space="preserve">an NPS Assessment Report and NPS Management Program Plan </w:t>
      </w:r>
      <w:r w:rsidR="0083440A" w:rsidRPr="006C1C11">
        <w:rPr>
          <w:rFonts w:cstheme="minorHAnsi"/>
        </w:rPr>
        <w:t xml:space="preserve">for the </w:t>
      </w:r>
      <w:r w:rsidRPr="006C1C11">
        <w:rPr>
          <w:rFonts w:cstheme="minorHAnsi"/>
        </w:rPr>
        <w:t xml:space="preserve">Environmental Protection Agency (EPA) and </w:t>
      </w:r>
      <w:r w:rsidR="00723D23">
        <w:rPr>
          <w:rFonts w:cstheme="minorHAnsi"/>
        </w:rPr>
        <w:t xml:space="preserve">the </w:t>
      </w:r>
      <w:r w:rsidRPr="006C1C11">
        <w:rPr>
          <w:rFonts w:cstheme="minorHAnsi"/>
        </w:rPr>
        <w:t>OST</w:t>
      </w:r>
      <w:r w:rsidR="0083440A" w:rsidRPr="006C1C11">
        <w:rPr>
          <w:rFonts w:cstheme="minorHAnsi"/>
        </w:rPr>
        <w:t xml:space="preserve">.  The NPS plan complies </w:t>
      </w:r>
      <w:r w:rsidRPr="006C1C11">
        <w:rPr>
          <w:rFonts w:cstheme="minorHAnsi"/>
        </w:rPr>
        <w:t xml:space="preserve">with guidelines associated with Section 319 of the Clean Water Act.  Matrix Consulting reviewed the NPS Assessment Report and NPS Management Plan </w:t>
      </w:r>
      <w:r w:rsidR="0083440A" w:rsidRPr="006C1C11">
        <w:rPr>
          <w:rFonts w:cstheme="minorHAnsi"/>
        </w:rPr>
        <w:t xml:space="preserve">in 2010 and </w:t>
      </w:r>
      <w:r w:rsidR="0083440A" w:rsidRPr="006C1C11">
        <w:t>analyzed</w:t>
      </w:r>
      <w:r w:rsidR="00D063AD" w:rsidRPr="006C1C11">
        <w:t xml:space="preserve"> </w:t>
      </w:r>
      <w:r w:rsidR="0083440A" w:rsidRPr="006C1C11">
        <w:t>water quality data for the</w:t>
      </w:r>
      <w:r w:rsidR="00D063AD" w:rsidRPr="006C1C11">
        <w:t xml:space="preserve"> Wounded Knee and Porcupine </w:t>
      </w:r>
      <w:r w:rsidR="0083440A" w:rsidRPr="006C1C11">
        <w:t>subw</w:t>
      </w:r>
      <w:r w:rsidR="00D063AD" w:rsidRPr="006C1C11">
        <w:t xml:space="preserve">atersheds </w:t>
      </w:r>
      <w:r w:rsidR="0083440A" w:rsidRPr="006C1C11">
        <w:t>for 2005-2009</w:t>
      </w:r>
      <w:r w:rsidR="00D063AD" w:rsidRPr="006C1C11">
        <w:t>.</w:t>
      </w:r>
      <w:r w:rsidR="0083440A" w:rsidRPr="006C1C11">
        <w:t xml:space="preserve"> </w:t>
      </w:r>
    </w:p>
    <w:p w14:paraId="3E805BC6" w14:textId="77777777" w:rsidR="000A3581" w:rsidRPr="00A804CE" w:rsidRDefault="000A3581" w:rsidP="0062788C">
      <w:pPr>
        <w:pStyle w:val="NoSpacing"/>
      </w:pPr>
    </w:p>
    <w:p w14:paraId="5D4D972A" w14:textId="22889555" w:rsidR="007144E4" w:rsidRPr="00A804CE" w:rsidRDefault="00C92F45" w:rsidP="0062788C">
      <w:pPr>
        <w:pStyle w:val="NoSpacing"/>
      </w:pPr>
      <w:r w:rsidRPr="00A804CE">
        <w:t xml:space="preserve">The Oglala Lakota College </w:t>
      </w:r>
      <w:r w:rsidR="00B45425">
        <w:t xml:space="preserve">(OLC) Science Technology Engineering and </w:t>
      </w:r>
      <w:r w:rsidRPr="00A804CE">
        <w:t>Math</w:t>
      </w:r>
      <w:r w:rsidR="00B45425">
        <w:t>ematics (STEM)</w:t>
      </w:r>
      <w:r w:rsidRPr="00A804CE">
        <w:t xml:space="preserve"> Department reviewed the Matrix Consulting report and analyzed water quality for 2008-2011 and macroinvertebrate data for 1993-2011</w:t>
      </w:r>
      <w:r w:rsidR="00B45425">
        <w:t xml:space="preserve"> as a </w:t>
      </w:r>
      <w:r w:rsidR="00723D23">
        <w:t>service-learning</w:t>
      </w:r>
      <w:r w:rsidR="00B45425">
        <w:t xml:space="preserve"> project</w:t>
      </w:r>
      <w:r w:rsidRPr="00A804CE">
        <w:t>.</w:t>
      </w:r>
      <w:r w:rsidR="00B45425">
        <w:t xml:space="preserve">  </w:t>
      </w:r>
      <w:r w:rsidR="0083440A" w:rsidRPr="00A804CE">
        <w:t>The goal of our report is to provide guidance to the OST Water Pollution Control Program on stream health on the Pine Ridge Reservation (</w:t>
      </w:r>
      <w:r w:rsidR="00B45425">
        <w:t>F</w:t>
      </w:r>
      <w:r w:rsidR="0083440A" w:rsidRPr="00A804CE">
        <w:t xml:space="preserve">igure 1).  </w:t>
      </w:r>
      <w:r w:rsidR="00D063AD" w:rsidRPr="00A804CE">
        <w:t xml:space="preserve">The specific objectives of the report are: </w:t>
      </w:r>
      <w:r w:rsidR="00B45425">
        <w:t>1</w:t>
      </w:r>
      <w:r w:rsidR="00D063AD" w:rsidRPr="00A804CE">
        <w:t xml:space="preserve">) </w:t>
      </w:r>
      <w:r w:rsidR="00A05FCD" w:rsidRPr="00A804CE">
        <w:t>analyze water quality data collected by the Oglala Sioux Tribe (OST) Water Quality Program from 2008-201</w:t>
      </w:r>
      <w:r w:rsidRPr="00A804CE">
        <w:t>1</w:t>
      </w:r>
      <w:r w:rsidR="00A05FCD" w:rsidRPr="00A804CE">
        <w:t xml:space="preserve">, </w:t>
      </w:r>
      <w:r w:rsidR="00B45425">
        <w:t>2</w:t>
      </w:r>
      <w:r w:rsidR="00A05FCD" w:rsidRPr="00A804CE">
        <w:t xml:space="preserve">) integrate macroinvertebrate sampling data collected </w:t>
      </w:r>
      <w:r w:rsidR="00B45425">
        <w:t xml:space="preserve">by the OST </w:t>
      </w:r>
      <w:r w:rsidR="00A05FCD" w:rsidRPr="00A804CE">
        <w:t xml:space="preserve">from </w:t>
      </w:r>
      <w:r w:rsidR="004E6F00" w:rsidRPr="00A804CE">
        <w:t>1993</w:t>
      </w:r>
      <w:r w:rsidR="00A05FCD" w:rsidRPr="00A804CE">
        <w:t>-20</w:t>
      </w:r>
      <w:r w:rsidR="00B45425">
        <w:t>08 and by the OST and OLC STEM Department 2010 – 2011</w:t>
      </w:r>
      <w:r w:rsidR="00A05FCD" w:rsidRPr="00A804CE">
        <w:t xml:space="preserve">, </w:t>
      </w:r>
      <w:r w:rsidR="00B45425">
        <w:t>3</w:t>
      </w:r>
      <w:r w:rsidR="00A05FCD" w:rsidRPr="00A804CE">
        <w:t xml:space="preserve">) </w:t>
      </w:r>
      <w:r w:rsidR="007144E4" w:rsidRPr="00A804CE">
        <w:t>refine recommendations for future monitoring and implementation of best management practices (BMPs)</w:t>
      </w:r>
      <w:r w:rsidR="00A05FCD" w:rsidRPr="00A804CE">
        <w:t>.</w:t>
      </w:r>
      <w:r w:rsidR="007144E4" w:rsidRPr="00A804CE">
        <w:t xml:space="preserve"> </w:t>
      </w:r>
    </w:p>
    <w:p w14:paraId="04AD171B" w14:textId="77777777" w:rsidR="00F06035" w:rsidRDefault="00F06035" w:rsidP="0062788C">
      <w:pPr>
        <w:pStyle w:val="NoSpacing"/>
        <w:rPr>
          <w:rFonts w:cstheme="minorHAnsi"/>
        </w:rPr>
      </w:pPr>
    </w:p>
    <w:p w14:paraId="7F5C090C" w14:textId="77777777" w:rsidR="00F5106C" w:rsidRDefault="008C2F7A" w:rsidP="00F5106C">
      <w:pPr>
        <w:keepNext/>
        <w:jc w:val="center"/>
      </w:pPr>
      <w:r>
        <w:rPr>
          <w:rFonts w:cstheme="minorHAnsi"/>
          <w:noProof/>
        </w:rPr>
        <w:drawing>
          <wp:inline distT="0" distB="0" distL="0" distR="0" wp14:anchorId="12FB3EC8" wp14:editId="4BA43B6C">
            <wp:extent cx="2700867" cy="3487543"/>
            <wp:effectExtent l="25400" t="25400" r="17145" b="17780"/>
            <wp:docPr id="3" name="Picture 2" descr="PineRidgeReservationIn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eRidgeReservationInSD.jpg"/>
                    <pic:cNvPicPr/>
                  </pic:nvPicPr>
                  <pic:blipFill>
                    <a:blip r:embed="rId14" cstate="print"/>
                    <a:srcRect l="1399" t="1347" b="1149"/>
                    <a:stretch>
                      <a:fillRect/>
                    </a:stretch>
                  </pic:blipFill>
                  <pic:spPr>
                    <a:xfrm>
                      <a:off x="0" y="0"/>
                      <a:ext cx="2701124" cy="3487875"/>
                    </a:xfrm>
                    <a:prstGeom prst="rect">
                      <a:avLst/>
                    </a:prstGeom>
                    <a:ln w="12700">
                      <a:solidFill>
                        <a:schemeClr val="tx1"/>
                      </a:solidFill>
                    </a:ln>
                  </pic:spPr>
                </pic:pic>
              </a:graphicData>
            </a:graphic>
          </wp:inline>
        </w:drawing>
      </w:r>
    </w:p>
    <w:p w14:paraId="08D411F1" w14:textId="77777777" w:rsidR="000B4AD5" w:rsidRDefault="00F5106C" w:rsidP="00F5106C">
      <w:pPr>
        <w:pStyle w:val="Caption"/>
        <w:jc w:val="center"/>
      </w:pPr>
      <w:bookmarkStart w:id="7" w:name="_Toc253843589"/>
      <w:r>
        <w:t xml:space="preserve">Figure </w:t>
      </w:r>
      <w:fldSimple w:instr=" SEQ Figure \* ARABIC ">
        <w:r w:rsidR="005B32E6">
          <w:rPr>
            <w:noProof/>
          </w:rPr>
          <w:t>1</w:t>
        </w:r>
      </w:fldSimple>
      <w:r>
        <w:t>: Map of Pine Ridge Indian Reservation (BIA 1997)</w:t>
      </w:r>
      <w:bookmarkEnd w:id="7"/>
    </w:p>
    <w:p w14:paraId="4AC0F256" w14:textId="17B7E0B1" w:rsidR="00617AA4" w:rsidRDefault="00617AA4" w:rsidP="00617AA4">
      <w:pPr>
        <w:pStyle w:val="Heading2"/>
      </w:pPr>
      <w:bookmarkStart w:id="8" w:name="_Toc262198154"/>
      <w:r>
        <w:t>1.1</w:t>
      </w:r>
      <w:r w:rsidRPr="001E2FCE">
        <w:tab/>
        <w:t xml:space="preserve">Watershed </w:t>
      </w:r>
      <w:r>
        <w:t>description</w:t>
      </w:r>
      <w:r w:rsidR="00402E12">
        <w:t>s</w:t>
      </w:r>
      <w:bookmarkEnd w:id="8"/>
    </w:p>
    <w:p w14:paraId="671DB863" w14:textId="6B5BDFF1" w:rsidR="003260CE" w:rsidRPr="006D5F96" w:rsidRDefault="00BF44D7" w:rsidP="00623BB8">
      <w:r w:rsidRPr="006D5F96">
        <w:rPr>
          <w:rFonts w:cstheme="minorHAnsi"/>
        </w:rPr>
        <w:t>The White River Basin is the most southern of five major drain</w:t>
      </w:r>
      <w:r w:rsidR="0052079B" w:rsidRPr="006D5F96">
        <w:rPr>
          <w:rFonts w:cstheme="minorHAnsi"/>
        </w:rPr>
        <w:t>ages in South Dakota that enter</w:t>
      </w:r>
      <w:r w:rsidRPr="006D5F96">
        <w:rPr>
          <w:rFonts w:cstheme="minorHAnsi"/>
        </w:rPr>
        <w:t xml:space="preserve"> the Missouri</w:t>
      </w:r>
      <w:r w:rsidR="00946D18" w:rsidRPr="006D5F96">
        <w:rPr>
          <w:rFonts w:cstheme="minorHAnsi"/>
        </w:rPr>
        <w:t xml:space="preserve"> River from the west</w:t>
      </w:r>
      <w:r w:rsidR="0083440A" w:rsidRPr="006D5F96">
        <w:rPr>
          <w:rFonts w:cstheme="minorHAnsi"/>
        </w:rPr>
        <w:t xml:space="preserve"> (Matrix 2010)</w:t>
      </w:r>
      <w:r w:rsidR="00946D18" w:rsidRPr="006D5F96">
        <w:rPr>
          <w:rFonts w:cstheme="minorHAnsi"/>
        </w:rPr>
        <w:t xml:space="preserve">. </w:t>
      </w:r>
      <w:r w:rsidR="00402E12">
        <w:rPr>
          <w:rFonts w:cstheme="minorHAnsi"/>
        </w:rPr>
        <w:t xml:space="preserve">The watershed divide with the Cheyenne River is along the northwest </w:t>
      </w:r>
      <w:r w:rsidR="00723D23">
        <w:rPr>
          <w:rFonts w:cstheme="minorHAnsi"/>
        </w:rPr>
        <w:t xml:space="preserve">corner of the Pine Ridge Reservation (PRR).  </w:t>
      </w:r>
      <w:r w:rsidR="00DC38B8" w:rsidRPr="006D5F96">
        <w:t xml:space="preserve">The </w:t>
      </w:r>
      <w:r w:rsidR="00402E12">
        <w:t xml:space="preserve">upper </w:t>
      </w:r>
      <w:r w:rsidR="00DC38B8" w:rsidRPr="006D5F96">
        <w:t>White River</w:t>
      </w:r>
      <w:r w:rsidR="00AB011A" w:rsidRPr="006D5F96">
        <w:t xml:space="preserve"> </w:t>
      </w:r>
      <w:r w:rsidR="0052079B" w:rsidRPr="006D5F96">
        <w:t xml:space="preserve">Basin </w:t>
      </w:r>
      <w:r w:rsidR="00DC38B8" w:rsidRPr="006D5F96">
        <w:t>extends south</w:t>
      </w:r>
      <w:r w:rsidR="00A60789" w:rsidRPr="006D5F96">
        <w:t xml:space="preserve"> to the southern border of the </w:t>
      </w:r>
      <w:r w:rsidR="00723D23">
        <w:t>PRR</w:t>
      </w:r>
      <w:r w:rsidR="009237E6" w:rsidRPr="006D5F96">
        <w:t>. W</w:t>
      </w:r>
      <w:r w:rsidR="003260CE" w:rsidRPr="006D5F96">
        <w:t>atersheds were subdivided into the following sub watersheds</w:t>
      </w:r>
      <w:r w:rsidR="009237E6" w:rsidRPr="006D5F96">
        <w:t xml:space="preserve"> for the NPS Management Program Plan</w:t>
      </w:r>
      <w:r w:rsidR="00946D18" w:rsidRPr="006D5F96">
        <w:t xml:space="preserve"> </w:t>
      </w:r>
      <w:r w:rsidR="008C2F7A" w:rsidRPr="006D5F96">
        <w:t>(</w:t>
      </w:r>
      <w:r w:rsidR="00946D18" w:rsidRPr="006D5F96">
        <w:t>Figure 2</w:t>
      </w:r>
      <w:r w:rsidR="008C2F7A" w:rsidRPr="006D5F96">
        <w:t>)</w:t>
      </w:r>
      <w:r w:rsidR="003260CE" w:rsidRPr="006D5F96">
        <w:t>:</w:t>
      </w:r>
    </w:p>
    <w:p w14:paraId="7A37A46C" w14:textId="6113892A" w:rsidR="009237E6" w:rsidRPr="006D5F96" w:rsidRDefault="009237E6" w:rsidP="00FD2DC9">
      <w:pPr>
        <w:pStyle w:val="ListParagraph"/>
        <w:numPr>
          <w:ilvl w:val="0"/>
          <w:numId w:val="17"/>
        </w:numPr>
      </w:pPr>
      <w:r w:rsidRPr="006D5F96">
        <w:rPr>
          <w:u w:val="single"/>
        </w:rPr>
        <w:t>Cheyenne River Tributaries</w:t>
      </w:r>
      <w:r w:rsidRPr="006D5F96">
        <w:t xml:space="preserve">- </w:t>
      </w:r>
      <w:r w:rsidR="00723D23">
        <w:t>The Cheyenne River drains t</w:t>
      </w:r>
      <w:r w:rsidRPr="006D5F96">
        <w:t>he northwestern corner of the reservation with the Cheyenne River itself forming 17.2 miles of the reservation boundary. The Cheyenne River drains to the Missouri River; the confluence is northeast of the reservation boundary</w:t>
      </w:r>
      <w:r w:rsidR="00BB57B3" w:rsidRPr="006D5F96">
        <w:t xml:space="preserve"> (Tetra tech 2005)</w:t>
      </w:r>
      <w:r w:rsidRPr="006D5F96">
        <w:t xml:space="preserve">. </w:t>
      </w:r>
    </w:p>
    <w:p w14:paraId="43ABCA1B" w14:textId="77777777" w:rsidR="008B2241" w:rsidRPr="006D5F96" w:rsidRDefault="008B2241" w:rsidP="008B2241">
      <w:pPr>
        <w:pStyle w:val="ListParagraph"/>
      </w:pPr>
    </w:p>
    <w:p w14:paraId="307545DA" w14:textId="5D642D6F" w:rsidR="006E353F" w:rsidRPr="006D5F96" w:rsidRDefault="003260CE" w:rsidP="006E353F">
      <w:pPr>
        <w:pStyle w:val="ListParagraph"/>
        <w:numPr>
          <w:ilvl w:val="0"/>
          <w:numId w:val="17"/>
        </w:numPr>
      </w:pPr>
      <w:r w:rsidRPr="006D5F96">
        <w:rPr>
          <w:u w:val="single"/>
        </w:rPr>
        <w:t>Upper White River</w:t>
      </w:r>
      <w:r w:rsidR="00946D18" w:rsidRPr="006D5F96">
        <w:t>-</w:t>
      </w:r>
      <w:r w:rsidR="009237E6" w:rsidRPr="006D5F96">
        <w:t xml:space="preserve"> </w:t>
      </w:r>
      <w:r w:rsidR="00723D23" w:rsidRPr="006D5F96">
        <w:t xml:space="preserve">Upper White River watershed </w:t>
      </w:r>
      <w:r w:rsidR="00723D23">
        <w:t>drains t</w:t>
      </w:r>
      <w:r w:rsidR="009237E6" w:rsidRPr="006D5F96">
        <w:t>he southwe</w:t>
      </w:r>
      <w:r w:rsidR="00723D23">
        <w:t>stern corner of the reservation</w:t>
      </w:r>
      <w:r w:rsidR="009237E6" w:rsidRPr="006D5F96">
        <w:t xml:space="preserve"> including the</w:t>
      </w:r>
      <w:r w:rsidR="00723D23">
        <w:t xml:space="preserve"> towns of Oglala and Pine Ridge</w:t>
      </w:r>
      <w:r w:rsidR="009237E6" w:rsidRPr="006D5F96">
        <w:t xml:space="preserve"> falls. The White River enters the reservation from the south and flows north through the Upper White River watershed. The White River’s confluence with White Clay Creek, </w:t>
      </w:r>
      <w:r w:rsidR="00723D23">
        <w:t xml:space="preserve">which is </w:t>
      </w:r>
      <w:r w:rsidR="009237E6" w:rsidRPr="006D5F96">
        <w:t xml:space="preserve">northwest of the town of Oglala, </w:t>
      </w:r>
      <w:r w:rsidR="00723D23">
        <w:t xml:space="preserve">is </w:t>
      </w:r>
      <w:r w:rsidR="009237E6" w:rsidRPr="006D5F96">
        <w:t xml:space="preserve">the boundary of the Upper White River watershed </w:t>
      </w:r>
      <w:r w:rsidR="00723D23">
        <w:t>and</w:t>
      </w:r>
      <w:r w:rsidR="009237E6" w:rsidRPr="006D5F96">
        <w:t xml:space="preserve"> the White River/Wounded Knee Creek watershed</w:t>
      </w:r>
      <w:r w:rsidR="00BB57B3" w:rsidRPr="006D5F96">
        <w:t xml:space="preserve"> (Tetra tech 2005)</w:t>
      </w:r>
      <w:r w:rsidR="009237E6" w:rsidRPr="006D5F96">
        <w:t xml:space="preserve">.  </w:t>
      </w:r>
    </w:p>
    <w:p w14:paraId="1E058015" w14:textId="77777777" w:rsidR="009237E6" w:rsidRPr="006D5F96" w:rsidRDefault="009237E6" w:rsidP="009237E6">
      <w:pPr>
        <w:pStyle w:val="ListParagraph"/>
      </w:pPr>
    </w:p>
    <w:p w14:paraId="540F6ED5" w14:textId="500F5F42" w:rsidR="008B2241" w:rsidRPr="006D5F96" w:rsidRDefault="003260CE" w:rsidP="00FD2DC9">
      <w:pPr>
        <w:pStyle w:val="ListParagraph"/>
        <w:numPr>
          <w:ilvl w:val="0"/>
          <w:numId w:val="17"/>
        </w:numPr>
      </w:pPr>
      <w:r w:rsidRPr="006D5F96">
        <w:rPr>
          <w:u w:val="single"/>
        </w:rPr>
        <w:t>White River/Wounded Knee Creek</w:t>
      </w:r>
      <w:r w:rsidR="00946D18" w:rsidRPr="006D5F96">
        <w:t>-</w:t>
      </w:r>
      <w:r w:rsidR="009237E6" w:rsidRPr="006D5F96">
        <w:rPr>
          <w:rFonts w:ascii="Times New Roman" w:hAnsi="Times New Roman" w:cs="Times New Roman"/>
          <w:sz w:val="24"/>
          <w:szCs w:val="24"/>
        </w:rPr>
        <w:t xml:space="preserve"> </w:t>
      </w:r>
      <w:r w:rsidR="009237E6" w:rsidRPr="006D5F96">
        <w:t xml:space="preserve">The White River/Wounded Knee Creek subwatershed </w:t>
      </w:r>
      <w:r w:rsidR="00723D23">
        <w:t>drains</w:t>
      </w:r>
      <w:r w:rsidR="009237E6" w:rsidRPr="006D5F96">
        <w:t xml:space="preserve"> the western portion of the reservation from the Upper White River subwatershed to the south to the Cheyenne River watershed to the northwest. The southeastern portion of the White River/Wounded Knee Creek subwatershed extends south to the southern border of the reservation. The White River flows into the White River/Wounded Knee Creek subwatershed from the Upper White River watershed and flows approximately 67.3 miles north and northeast to the boundary with the White River/Medicine Root Creek w</w:t>
      </w:r>
      <w:r w:rsidR="00E828D9" w:rsidRPr="006D5F96">
        <w:t>atershed near the White River</w:t>
      </w:r>
      <w:r w:rsidR="009237E6" w:rsidRPr="006D5F96">
        <w:t xml:space="preserve"> confluence with Porcupine Creek</w:t>
      </w:r>
      <w:r w:rsidR="00723D23">
        <w:t xml:space="preserve"> </w:t>
      </w:r>
      <w:r w:rsidR="00723D23" w:rsidRPr="006D5F96">
        <w:t>(Tetra tech 2005)</w:t>
      </w:r>
      <w:r w:rsidR="009237E6" w:rsidRPr="006D5F96">
        <w:t xml:space="preserve">. </w:t>
      </w:r>
    </w:p>
    <w:p w14:paraId="6F1BCCF9" w14:textId="77777777" w:rsidR="008B2241" w:rsidRPr="006D5F96" w:rsidRDefault="008B2241" w:rsidP="008B2241">
      <w:pPr>
        <w:pStyle w:val="ListParagraph"/>
      </w:pPr>
    </w:p>
    <w:p w14:paraId="1893665E" w14:textId="50566FD8" w:rsidR="009D3188" w:rsidRPr="006D5F96" w:rsidRDefault="00BB57B3" w:rsidP="00723D23">
      <w:pPr>
        <w:pStyle w:val="ListParagraph"/>
        <w:numPr>
          <w:ilvl w:val="0"/>
          <w:numId w:val="17"/>
        </w:numPr>
      </w:pPr>
      <w:r w:rsidRPr="006D5F96">
        <w:rPr>
          <w:u w:val="single"/>
        </w:rPr>
        <w:t>White River/Medicine Root Creek</w:t>
      </w:r>
      <w:r w:rsidRPr="006D5F96">
        <w:t xml:space="preserve">-The White River/Medicine Root Creek subwatershed </w:t>
      </w:r>
      <w:r w:rsidR="00723D23">
        <w:t xml:space="preserve">drains </w:t>
      </w:r>
      <w:r w:rsidRPr="006D5F96">
        <w:t>the reservation from the northwestern corner of Bennett County to the northern border of the reservation and west to the boundary of the Cheyenn</w:t>
      </w:r>
      <w:r w:rsidR="00723D23">
        <w:t>e River watershed</w:t>
      </w:r>
      <w:r w:rsidRPr="006D5F96">
        <w:t>. The White River flows into the White River/Medicine Root Creek subwatershed from the White River/Wounded Knee Creek subwatershed and flows approximately 37.1 miles northeast to the boundary with the White River/Bear-in-the-Lodge Creek subwatershed near the White River’s confluence with Red Water Creek (Tetra tech 2005).</w:t>
      </w:r>
    </w:p>
    <w:p w14:paraId="69CAEC01" w14:textId="77777777" w:rsidR="009D3188" w:rsidRPr="006D5F96" w:rsidRDefault="009D3188" w:rsidP="009D3188">
      <w:pPr>
        <w:pStyle w:val="ListParagraph"/>
      </w:pPr>
    </w:p>
    <w:p w14:paraId="28CCC39F" w14:textId="6A1E732C" w:rsidR="00355626" w:rsidRPr="006D5F96" w:rsidRDefault="00355626" w:rsidP="00FD2DC9">
      <w:pPr>
        <w:pStyle w:val="ListParagraph"/>
        <w:numPr>
          <w:ilvl w:val="0"/>
          <w:numId w:val="29"/>
        </w:numPr>
        <w:ind w:left="720"/>
      </w:pPr>
      <w:r w:rsidRPr="006D5F96">
        <w:rPr>
          <w:u w:val="single"/>
        </w:rPr>
        <w:t>White River/Bear-in-the-Lodge Creek</w:t>
      </w:r>
      <w:r w:rsidRPr="006D5F96">
        <w:t>- The White River/Bear-in-the Lodge Creek subwatershed encompasses approximately 734 square miles of the reservation from north of Highway 18 in Bennett County north to the White River at the northern border of the reservation. The White River flows into the White River/Bear-in-the-Lodge Creek subwatershed from the White River/Medicine Root Creek subwatershed and flows approximately 44.2 miles east to the boundary with the White River/Pass Creek subw</w:t>
      </w:r>
      <w:r w:rsidR="00641B8C" w:rsidRPr="006D5F96">
        <w:t>atershed near the White River</w:t>
      </w:r>
      <w:r w:rsidRPr="006D5F96">
        <w:t xml:space="preserve"> confluence with Eagle Nest Creek.</w:t>
      </w:r>
    </w:p>
    <w:p w14:paraId="52797BC2" w14:textId="77777777" w:rsidR="00DD6D92" w:rsidRPr="006D5F96" w:rsidRDefault="00DD6D92" w:rsidP="00355626">
      <w:pPr>
        <w:pStyle w:val="ListParagraph"/>
      </w:pPr>
    </w:p>
    <w:p w14:paraId="198DA8E1" w14:textId="77777777" w:rsidR="00DD6D92" w:rsidRPr="006D5F96" w:rsidRDefault="00DD6D92" w:rsidP="00FD2DC9">
      <w:pPr>
        <w:pStyle w:val="ListParagraph"/>
        <w:numPr>
          <w:ilvl w:val="0"/>
          <w:numId w:val="29"/>
        </w:numPr>
        <w:ind w:left="720"/>
      </w:pPr>
      <w:r w:rsidRPr="006D5F96">
        <w:rPr>
          <w:u w:val="single"/>
        </w:rPr>
        <w:t>White River/Pass Creek</w:t>
      </w:r>
      <w:r w:rsidRPr="006D5F96">
        <w:t>- The White River/Pass Creek subwatershed encompasses approximately 746 square miles of the reservation from just north of Highway 18 in Bennett County north to the White River at the northern border of the reservation and east to the eastern border of the reservation (see Figure 2).  The White River flows into the White River/Pass Creek subwatershed from the White River/Bear-in-the-Lodge Creek subwatershed and flows approximately 40.5 miles along the northern border of the reservation east to the reservation boundary.</w:t>
      </w:r>
    </w:p>
    <w:p w14:paraId="6A948CB0" w14:textId="77777777" w:rsidR="00DD6D92" w:rsidRPr="006D5F96" w:rsidRDefault="00DD6D92" w:rsidP="00DD6D92">
      <w:pPr>
        <w:pStyle w:val="ListParagraph"/>
      </w:pPr>
    </w:p>
    <w:p w14:paraId="5FE62AAE" w14:textId="5194F3E3" w:rsidR="00E828D9" w:rsidRPr="006D5F96" w:rsidRDefault="00DD6D92" w:rsidP="00E828D9">
      <w:pPr>
        <w:pStyle w:val="ListParagraph"/>
      </w:pPr>
      <w:r w:rsidRPr="006D5F96">
        <w:rPr>
          <w:u w:val="single"/>
        </w:rPr>
        <w:t>White River/Little White River</w:t>
      </w:r>
      <w:r w:rsidRPr="006D5F96">
        <w:t>- The Little White River watershed encompasses approximately 604 square miles of the reservation from the southern boundaries of the White River/Medicine Root Creek/Bear-in-the-Lodge Creek/Pass Creek subwatersheds south to the northern boundary of the Niobrara River</w:t>
      </w:r>
      <w:r w:rsidR="00E828D9" w:rsidRPr="006D5F96">
        <w:t xml:space="preserve"> </w:t>
      </w:r>
      <w:r w:rsidRPr="006D5F96">
        <w:t>Tributaries watershed and from the southeastern boundary of the White River/Wounded Knee Creek subwatershed east to the eastern reser</w:t>
      </w:r>
      <w:r w:rsidR="00723D23">
        <w:t>vation border</w:t>
      </w:r>
      <w:r w:rsidRPr="006D5F96">
        <w:t>. The Little White River flows through the watershed from west to east. The river’s headwaters are in Shannon County, near U.S. Highway 18. The</w:t>
      </w:r>
      <w:r w:rsidR="00723D23">
        <w:t xml:space="preserve"> Little White River</w:t>
      </w:r>
      <w:r w:rsidRPr="006D5F96">
        <w:t xml:space="preserve"> flows off the reservation near the southeastern corner. The Little White River flows to the White River; the rivers’ confluence is east of the reservation in Mellette County, just downstream of U.S. Highway 83.</w:t>
      </w:r>
    </w:p>
    <w:p w14:paraId="1C0040E3" w14:textId="77777777" w:rsidR="00E828D9" w:rsidRPr="006D5F96" w:rsidRDefault="00E828D9" w:rsidP="00E828D9">
      <w:pPr>
        <w:pStyle w:val="ListParagraph"/>
      </w:pPr>
    </w:p>
    <w:p w14:paraId="50C5F89D" w14:textId="77777777" w:rsidR="00DD6D92" w:rsidRPr="006D5F96" w:rsidRDefault="00DD6D92" w:rsidP="00E828D9">
      <w:pPr>
        <w:pStyle w:val="ListParagraph"/>
      </w:pPr>
      <w:r w:rsidRPr="006D5F96">
        <w:t xml:space="preserve">The Little White River watershed, within reservation boundaries, includes </w:t>
      </w:r>
      <w:proofErr w:type="spellStart"/>
      <w:r w:rsidRPr="006D5F96">
        <w:t>LaCreek</w:t>
      </w:r>
      <w:proofErr w:type="spellEnd"/>
      <w:r w:rsidRPr="006D5F96">
        <w:t xml:space="preserve"> Migratory</w:t>
      </w:r>
      <w:r w:rsidR="00E828D9" w:rsidRPr="006D5F96">
        <w:t xml:space="preserve"> </w:t>
      </w:r>
      <w:r w:rsidRPr="006D5F96">
        <w:t xml:space="preserve">Waterfowl Refuge, tribal and non-tribal ranching activities, </w:t>
      </w:r>
      <w:proofErr w:type="spellStart"/>
      <w:r w:rsidRPr="006D5F96">
        <w:t>dryland</w:t>
      </w:r>
      <w:proofErr w:type="spellEnd"/>
      <w:r w:rsidRPr="006D5F96">
        <w:t xml:space="preserve"> and irrigated agriculture, and</w:t>
      </w:r>
      <w:r w:rsidR="00E828D9" w:rsidRPr="006D5F96">
        <w:t xml:space="preserve"> </w:t>
      </w:r>
      <w:r w:rsidRPr="006D5F96">
        <w:t xml:space="preserve">the communities of Martin (population approximately 2,500), Batesland, </w:t>
      </w:r>
      <w:proofErr w:type="spellStart"/>
      <w:r w:rsidRPr="006D5F96">
        <w:t>Tuthill</w:t>
      </w:r>
      <w:proofErr w:type="spellEnd"/>
      <w:r w:rsidRPr="006D5F96">
        <w:t xml:space="preserve"> (approximately</w:t>
      </w:r>
    </w:p>
    <w:p w14:paraId="55DF890F" w14:textId="77777777" w:rsidR="00DD6D92" w:rsidRPr="006D5F96" w:rsidRDefault="00DD6D92" w:rsidP="00DD6D92">
      <w:pPr>
        <w:pStyle w:val="ListParagraph"/>
      </w:pPr>
      <w:proofErr w:type="gramStart"/>
      <w:r w:rsidRPr="006D5F96">
        <w:t xml:space="preserve">10 to 15 houses), and </w:t>
      </w:r>
      <w:proofErr w:type="spellStart"/>
      <w:r w:rsidRPr="006D5F96">
        <w:t>Swett</w:t>
      </w:r>
      <w:proofErr w:type="spellEnd"/>
      <w:r w:rsidRPr="006D5F96">
        <w:t>.</w:t>
      </w:r>
      <w:proofErr w:type="gramEnd"/>
      <w:r w:rsidRPr="006D5F96">
        <w:t xml:space="preserve"> The communities of Martin, </w:t>
      </w:r>
      <w:proofErr w:type="spellStart"/>
      <w:r w:rsidRPr="006D5F96">
        <w:t>Tuthill</w:t>
      </w:r>
      <w:proofErr w:type="spellEnd"/>
      <w:r w:rsidRPr="006D5F96">
        <w:t xml:space="preserve">, Batesland, and </w:t>
      </w:r>
      <w:proofErr w:type="spellStart"/>
      <w:r w:rsidRPr="006D5F96">
        <w:t>Swett</w:t>
      </w:r>
      <w:proofErr w:type="spellEnd"/>
      <w:r w:rsidRPr="006D5F96">
        <w:t xml:space="preserve"> are non-</w:t>
      </w:r>
    </w:p>
    <w:p w14:paraId="7B99DF1C" w14:textId="77777777" w:rsidR="00DD6D92" w:rsidRPr="006D5F96" w:rsidRDefault="00DD6D92" w:rsidP="00DD6D92">
      <w:pPr>
        <w:pStyle w:val="ListParagraph"/>
      </w:pPr>
      <w:r w:rsidRPr="006D5F96">
        <w:t>Indian and do not fall under tribal jurisdiction; however, there are tribal housing developments</w:t>
      </w:r>
    </w:p>
    <w:p w14:paraId="02FD43DA" w14:textId="2429D6AA" w:rsidR="008C2F7A" w:rsidRPr="006D5F96" w:rsidRDefault="008C2F7A" w:rsidP="006D5F96">
      <w:pPr>
        <w:pStyle w:val="ListParagraph"/>
      </w:pPr>
      <w:proofErr w:type="gramStart"/>
      <w:r w:rsidRPr="006D5F96">
        <w:t>near</w:t>
      </w:r>
      <w:proofErr w:type="gramEnd"/>
      <w:r w:rsidRPr="006D5F96">
        <w:t xml:space="preserve"> Batesland and </w:t>
      </w:r>
      <w:proofErr w:type="spellStart"/>
      <w:r w:rsidRPr="006D5F96">
        <w:t>Swett</w:t>
      </w:r>
      <w:proofErr w:type="spellEnd"/>
      <w:r w:rsidR="00DD6D92" w:rsidRPr="006D5F96">
        <w:t>. The water table tends to be very shallow in this watershed.</w:t>
      </w:r>
    </w:p>
    <w:p w14:paraId="4920B525" w14:textId="77777777" w:rsidR="008C2F7A" w:rsidRPr="006D5F96" w:rsidRDefault="008C2F7A" w:rsidP="008C2F7A">
      <w:pPr>
        <w:pStyle w:val="Heading3"/>
        <w:rPr>
          <w:color w:val="auto"/>
        </w:rPr>
      </w:pPr>
      <w:bookmarkStart w:id="9" w:name="_Toc262198155"/>
      <w:r w:rsidRPr="006D5F96">
        <w:rPr>
          <w:color w:val="auto"/>
        </w:rPr>
        <w:t>1.1.1</w:t>
      </w:r>
      <w:r w:rsidRPr="006D5F96">
        <w:rPr>
          <w:color w:val="auto"/>
        </w:rPr>
        <w:tab/>
        <w:t>Communities and Economy</w:t>
      </w:r>
      <w:bookmarkEnd w:id="9"/>
    </w:p>
    <w:p w14:paraId="06D23A11" w14:textId="64652B59" w:rsidR="008C2F7A" w:rsidRPr="006D5F96" w:rsidRDefault="00D06C9E" w:rsidP="00D06C9E">
      <w:pPr>
        <w:rPr>
          <w:rFonts w:cstheme="minorHAnsi"/>
        </w:rPr>
      </w:pPr>
      <w:r w:rsidRPr="006D5F96">
        <w:rPr>
          <w:rFonts w:cstheme="minorHAnsi"/>
        </w:rPr>
        <w:t xml:space="preserve">The major economic land uses in the White River watershed are agriculture-related with rangeland and cropland dominating in the Little White River subwatershed and rangeland and hay farming dominating all other </w:t>
      </w:r>
      <w:r w:rsidR="00723D23">
        <w:rPr>
          <w:rFonts w:cstheme="minorHAnsi"/>
        </w:rPr>
        <w:t>subwatersheds</w:t>
      </w:r>
      <w:r w:rsidRPr="006D5F96">
        <w:rPr>
          <w:rFonts w:cstheme="minorHAnsi"/>
        </w:rPr>
        <w:t xml:space="preserve">.  Community wastewater collection systems with treatment lagoons are used to treat municipal waste in PRR communities </w:t>
      </w:r>
      <w:r w:rsidR="00723D23">
        <w:rPr>
          <w:noProof/>
        </w:rPr>
        <w:t>(</w:t>
      </w:r>
      <w:r w:rsidR="008C2F7A" w:rsidRPr="006D5F96">
        <w:rPr>
          <w:noProof/>
        </w:rPr>
        <w:t>Tetra Tech, Inc. 2005</w:t>
      </w:r>
      <w:r w:rsidR="00723D23">
        <w:rPr>
          <w:noProof/>
        </w:rPr>
        <w:t xml:space="preserve">, </w:t>
      </w:r>
      <w:r w:rsidR="008C2F7A" w:rsidRPr="006D5F96">
        <w:rPr>
          <w:rFonts w:cstheme="minorHAnsi"/>
        </w:rPr>
        <w:t>Matrix 2011</w:t>
      </w:r>
      <w:r w:rsidR="00723D23">
        <w:rPr>
          <w:rFonts w:cstheme="minorHAnsi"/>
        </w:rPr>
        <w:t>)</w:t>
      </w:r>
      <w:r w:rsidRPr="006D5F96">
        <w:rPr>
          <w:rFonts w:cstheme="minorHAnsi"/>
        </w:rPr>
        <w:t>.</w:t>
      </w:r>
    </w:p>
    <w:p w14:paraId="4A0A5EB0" w14:textId="77777777" w:rsidR="00F5106C" w:rsidRDefault="0052079B" w:rsidP="00F5106C">
      <w:pPr>
        <w:keepNext/>
      </w:pPr>
      <w:r>
        <w:rPr>
          <w:noProof/>
        </w:rPr>
        <w:drawing>
          <wp:inline distT="0" distB="0" distL="0" distR="0" wp14:anchorId="768883FC" wp14:editId="6E3C4E02">
            <wp:extent cx="5486400" cy="3930650"/>
            <wp:effectExtent l="25400" t="25400" r="25400" b="31750"/>
            <wp:docPr id="9" name="Picture 0" descr="Subwatersheds and Surface Water Monitoring Sites.jpg"/>
            <wp:cNvGraphicFramePr/>
            <a:graphic xmlns:a="http://schemas.openxmlformats.org/drawingml/2006/main">
              <a:graphicData uri="http://schemas.openxmlformats.org/drawingml/2006/picture">
                <pic:pic xmlns:pic="http://schemas.openxmlformats.org/drawingml/2006/picture">
                  <pic:nvPicPr>
                    <pic:cNvPr id="9" name="Picture 0" descr="Subwatersheds and Surface Water Monitoring Sites.jpg"/>
                    <pic:cNvPicPr/>
                  </pic:nvPicPr>
                  <pic:blipFill>
                    <a:blip r:embed="rId15" cstate="print"/>
                    <a:srcRect l="801" t="7196" r="801"/>
                    <a:stretch>
                      <a:fillRect/>
                    </a:stretch>
                  </pic:blipFill>
                  <pic:spPr>
                    <a:xfrm>
                      <a:off x="0" y="0"/>
                      <a:ext cx="5486400" cy="3930650"/>
                    </a:xfrm>
                    <a:prstGeom prst="rect">
                      <a:avLst/>
                    </a:prstGeom>
                    <a:ln w="12700">
                      <a:solidFill>
                        <a:schemeClr val="tx1"/>
                      </a:solidFill>
                    </a:ln>
                  </pic:spPr>
                </pic:pic>
              </a:graphicData>
            </a:graphic>
          </wp:inline>
        </w:drawing>
      </w:r>
    </w:p>
    <w:p w14:paraId="0ADF6ED7" w14:textId="77777777" w:rsidR="009E773A" w:rsidRDefault="00F5106C" w:rsidP="00F5106C">
      <w:pPr>
        <w:pStyle w:val="Caption"/>
      </w:pPr>
      <w:bookmarkStart w:id="10" w:name="_Toc253843590"/>
      <w:r>
        <w:t xml:space="preserve">Figure </w:t>
      </w:r>
      <w:fldSimple w:instr=" SEQ Figure \* ARABIC ">
        <w:r w:rsidR="005B32E6">
          <w:rPr>
            <w:noProof/>
          </w:rPr>
          <w:t>2</w:t>
        </w:r>
      </w:fldSimple>
      <w:r>
        <w:t>: Subwatersheds and Surface Water Monitoring Sites on the Pine Ridge Reservation</w:t>
      </w:r>
      <w:bookmarkEnd w:id="10"/>
    </w:p>
    <w:p w14:paraId="38ABECF9" w14:textId="754E1E51" w:rsidR="008B2241" w:rsidRPr="00A804CE" w:rsidRDefault="008B2241" w:rsidP="004E3543">
      <w:r w:rsidRPr="006D5F96">
        <w:t xml:space="preserve">The Upper White River subwatershed, </w:t>
      </w:r>
      <w:r w:rsidR="00C27F8B" w:rsidRPr="006D5F96">
        <w:t xml:space="preserve">which extends </w:t>
      </w:r>
      <w:r w:rsidRPr="006D5F96">
        <w:t>within reservation boundaries</w:t>
      </w:r>
      <w:r w:rsidR="00C27F8B" w:rsidRPr="006D5F96">
        <w:t xml:space="preserve"> from the southern border of the Pine Ridge Reservation to above the confluence with Wounded Knee Creek</w:t>
      </w:r>
      <w:r w:rsidRPr="006D5F96">
        <w:t>, includes tribal and nontribal ranching activities and the communities of Oglala (population approximately 2,000) and Pine Ridge (population approximately 4,000). Both Oglala and Pine Ridge are served by community wastewater collection systems; there at least four treatment lagoons between these two communities. The Prairie Wind Casino, near the town of Oglala, is also served by a sewage collection and treatment lagoon system (Tetra tec</w:t>
      </w:r>
      <w:r w:rsidRPr="00A804CE">
        <w:t>h 2005</w:t>
      </w:r>
      <w:r w:rsidR="00723D23">
        <w:t xml:space="preserve">, </w:t>
      </w:r>
      <w:r w:rsidR="00A804CE" w:rsidRPr="00A804CE">
        <w:t>Matrix 2011)</w:t>
      </w:r>
    </w:p>
    <w:p w14:paraId="18E3AA55" w14:textId="77AC8558" w:rsidR="008B2241" w:rsidRPr="00A804CE" w:rsidRDefault="008B2241" w:rsidP="004E3543">
      <w:r w:rsidRPr="00A804CE">
        <w:t xml:space="preserve">The White River/Wounded Knee Creek subwatershed, within reservation boundaries, includes southern portions of the Badlands, tribal and non-tribal ranching activities, hay farming, and the communities of Rockyford, Sharps Corner (population approximately 150), Porcupine (population approximately 1,000), </w:t>
      </w:r>
      <w:proofErr w:type="spellStart"/>
      <w:r w:rsidRPr="00A804CE">
        <w:t>Manderson</w:t>
      </w:r>
      <w:proofErr w:type="spellEnd"/>
      <w:r w:rsidRPr="00A804CE">
        <w:t xml:space="preserve"> (population approximately 1,000), and Wounded Knee (population approximately 800). All of these communities are served by community wastewater collection systems with treatment lagoons  (Tetra tech 2005</w:t>
      </w:r>
      <w:r w:rsidR="00723D23">
        <w:t xml:space="preserve">, </w:t>
      </w:r>
      <w:r w:rsidR="00A804CE" w:rsidRPr="00A804CE">
        <w:t>Matrix 2011)</w:t>
      </w:r>
      <w:r w:rsidRPr="00A804CE">
        <w:t>.</w:t>
      </w:r>
    </w:p>
    <w:p w14:paraId="710A4C6D" w14:textId="26697506" w:rsidR="009D3188" w:rsidRPr="006D5F96" w:rsidRDefault="009D3188" w:rsidP="004E3543">
      <w:r w:rsidRPr="00A804CE">
        <w:t>The White River/Medicine Root Creek subwatershed, within reservation boundaries, includes</w:t>
      </w:r>
      <w:r w:rsidR="004E3543" w:rsidRPr="00A804CE">
        <w:t xml:space="preserve"> </w:t>
      </w:r>
      <w:r w:rsidRPr="00A804CE">
        <w:t>portions of Badlands National Park, including portions of the Badlands Bombing Range, tribal</w:t>
      </w:r>
      <w:r w:rsidR="004E3543" w:rsidRPr="00A804CE">
        <w:t xml:space="preserve"> </w:t>
      </w:r>
      <w:r w:rsidRPr="00A804CE">
        <w:t>and non-tribal ranching activities, and the community of Kyle (population approximately 2,000).</w:t>
      </w:r>
      <w:r w:rsidR="004E3543" w:rsidRPr="00A804CE">
        <w:t xml:space="preserve">  </w:t>
      </w:r>
      <w:r w:rsidRPr="00A804CE">
        <w:t>Kyle is one of the fastest-growing communities on the reservation (Tetra tech 2005).  Kyle is served by a community wastewater collection system with treatment lagoons</w:t>
      </w:r>
      <w:r w:rsidR="00A804CE" w:rsidRPr="00A804CE">
        <w:t xml:space="preserve"> (Matrix 2011)</w:t>
      </w:r>
      <w:r w:rsidRPr="00A804CE">
        <w:t>.</w:t>
      </w:r>
      <w:r w:rsidRPr="006D5F96">
        <w:t xml:space="preserve">  An infiltration gallery for the Mni Wiconi Drinking Water project is located along th</w:t>
      </w:r>
      <w:r w:rsidR="00E828D9" w:rsidRPr="006D5F96">
        <w:t>e American Horse Creek alluvium.</w:t>
      </w:r>
    </w:p>
    <w:p w14:paraId="3322F1BA" w14:textId="1251719B" w:rsidR="009D3188" w:rsidRPr="006D5F96" w:rsidRDefault="009D3188" w:rsidP="004E3543">
      <w:r w:rsidRPr="006D5F96">
        <w:t xml:space="preserve">The White River/Bear-in-the-Lodge Creek subwatershed, within reservation boundaries, includes portions of Badlands National Park and portions of the Badlands Bombing Range, tribal and non-tribal ranching activities, and the communities of Potato Creek, Allen, and </w:t>
      </w:r>
      <w:proofErr w:type="spellStart"/>
      <w:r w:rsidRPr="006D5F96">
        <w:t>Hisle</w:t>
      </w:r>
      <w:proofErr w:type="spellEnd"/>
      <w:r w:rsidRPr="006D5F96">
        <w:t xml:space="preserve"> (population approximately 20)</w:t>
      </w:r>
      <w:r w:rsidR="00A804CE">
        <w:t xml:space="preserve"> (Matrix 2011)</w:t>
      </w:r>
      <w:r w:rsidRPr="006D5F96">
        <w:t>.</w:t>
      </w:r>
    </w:p>
    <w:p w14:paraId="5EA0376C" w14:textId="34EDAAAB" w:rsidR="008B2241" w:rsidRPr="006D5F96" w:rsidRDefault="008B2241" w:rsidP="008C2F7A">
      <w:r w:rsidRPr="006D5F96">
        <w:t>The Cheyenne River watershed, within reservation boundaries, includes western portions of Badlands National Park, including the Badlands Bombing Range, tribal and non-tribal ranching activities, irrigated crop production, and the community of Red Shirt Village (population approximately</w:t>
      </w:r>
      <w:r w:rsidR="00723D23">
        <w:t xml:space="preserve"> 150) (Tetra tech 2005, </w:t>
      </w:r>
      <w:r w:rsidR="00E828D9" w:rsidRPr="006D5F96">
        <w:t>Matrix 2011</w:t>
      </w:r>
      <w:r w:rsidR="00723D23">
        <w:t>)</w:t>
      </w:r>
      <w:r w:rsidRPr="006D5F96">
        <w:t xml:space="preserve">. </w:t>
      </w:r>
    </w:p>
    <w:p w14:paraId="437B15AF" w14:textId="7A460F37" w:rsidR="009D3188" w:rsidRPr="008C2F7A" w:rsidRDefault="009D3188" w:rsidP="008C2F7A">
      <w:pPr>
        <w:rPr>
          <w:color w:val="3366FF"/>
        </w:rPr>
      </w:pPr>
      <w:r w:rsidRPr="006D5F96">
        <w:t>The White River/Pass Creek subwatershed, within reservation boundaries, includes portions of</w:t>
      </w:r>
      <w:r w:rsidR="008C2F7A" w:rsidRPr="006D5F96">
        <w:t xml:space="preserve"> </w:t>
      </w:r>
      <w:r w:rsidRPr="006D5F96">
        <w:t xml:space="preserve">Badlands National Park, tribal and non-tribal ranching activities, irrigated agriculture including alfalfa and corn production, and the communities of Wanblee (population approximately 1,500), Long Valley (population approximately 100), and </w:t>
      </w:r>
      <w:proofErr w:type="spellStart"/>
      <w:r w:rsidRPr="006D5F96">
        <w:t>Vetal</w:t>
      </w:r>
      <w:proofErr w:type="spellEnd"/>
      <w:r w:rsidRPr="006D5F96">
        <w:t xml:space="preserve"> (population approximately 50). Th</w:t>
      </w:r>
      <w:r w:rsidR="008C2F7A" w:rsidRPr="006D5F96">
        <w:t>e</w:t>
      </w:r>
      <w:r w:rsidRPr="006D5F96">
        <w:t xml:space="preserve"> communities of Long Valley and </w:t>
      </w:r>
      <w:proofErr w:type="spellStart"/>
      <w:r w:rsidRPr="006D5F96">
        <w:t>Vetal</w:t>
      </w:r>
      <w:proofErr w:type="spellEnd"/>
      <w:r w:rsidRPr="006D5F96">
        <w:t xml:space="preserve"> are non-Indian and do not fall under tribal jurisdiction</w:t>
      </w:r>
      <w:r w:rsidR="00E828D9" w:rsidRPr="006D5F96">
        <w:t xml:space="preserve"> </w:t>
      </w:r>
      <w:r w:rsidR="00723D23">
        <w:t>(</w:t>
      </w:r>
      <w:r w:rsidR="00E828D9" w:rsidRPr="006D5F96">
        <w:t>Matrix 2011</w:t>
      </w:r>
      <w:r w:rsidR="00723D23">
        <w:t>)</w:t>
      </w:r>
      <w:r w:rsidRPr="006D5F96">
        <w:t>.</w:t>
      </w:r>
    </w:p>
    <w:p w14:paraId="473CFB19" w14:textId="4A7C1876" w:rsidR="001434B9" w:rsidRPr="00C27F8B" w:rsidRDefault="00F96C96" w:rsidP="00C27F8B">
      <w:pPr>
        <w:pStyle w:val="Heading3"/>
      </w:pPr>
      <w:bookmarkStart w:id="11" w:name="_Toc262198156"/>
      <w:r>
        <w:t>1.1.2</w:t>
      </w:r>
      <w:r>
        <w:tab/>
        <w:t>Climate</w:t>
      </w:r>
      <w:r w:rsidR="00B13B7E">
        <w:t xml:space="preserve"> and Geology</w:t>
      </w:r>
      <w:bookmarkEnd w:id="11"/>
    </w:p>
    <w:p w14:paraId="7B05C325" w14:textId="49B27268" w:rsidR="006D5F96" w:rsidRDefault="001434B9" w:rsidP="001434B9">
      <w:r w:rsidRPr="009B5D70">
        <w:t>The climate is typical of the Northern Great Plains with a median temperature</w:t>
      </w:r>
      <w:r w:rsidRPr="00B77FAF">
        <w:t xml:space="preserve"> of 5</w:t>
      </w:r>
      <w:r w:rsidRPr="00B77FAF">
        <w:rPr>
          <w:vertAlign w:val="superscript"/>
        </w:rPr>
        <w:t>0</w:t>
      </w:r>
      <w:r w:rsidR="00ED5D88">
        <w:t>F in January and 73</w:t>
      </w:r>
      <w:r w:rsidRPr="00B77FAF">
        <w:rPr>
          <w:vertAlign w:val="superscript"/>
        </w:rPr>
        <w:t>0</w:t>
      </w:r>
      <w:r w:rsidRPr="00B77FAF">
        <w:t xml:space="preserve">F in July </w:t>
      </w:r>
      <w:r>
        <w:t>(</w:t>
      </w:r>
      <w:r w:rsidRPr="00B77FAF">
        <w:t xml:space="preserve">SDSU </w:t>
      </w:r>
      <w:r>
        <w:t xml:space="preserve">climate website, </w:t>
      </w:r>
      <w:r w:rsidRPr="00B77FAF">
        <w:t>accessed March 6</w:t>
      </w:r>
      <w:r>
        <w:t>, 2013)</w:t>
      </w:r>
      <w:r w:rsidRPr="00B77FAF">
        <w:t xml:space="preserve">.  The average annual precipitation between the years 1971 and 2000 at the </w:t>
      </w:r>
      <w:proofErr w:type="spellStart"/>
      <w:r w:rsidRPr="00B77FAF">
        <w:t>Manderson</w:t>
      </w:r>
      <w:proofErr w:type="spellEnd"/>
      <w:r w:rsidRPr="00B77FAF">
        <w:t xml:space="preserve"> 3 NE station is 19.3 inches with January as the driest month (0.39 inches) and June as the wettest month (3.18 inches).  The </w:t>
      </w:r>
      <w:proofErr w:type="spellStart"/>
      <w:r w:rsidRPr="00B77FAF">
        <w:t>Manderson</w:t>
      </w:r>
      <w:proofErr w:type="spellEnd"/>
      <w:r w:rsidRPr="00B77FAF">
        <w:t xml:space="preserve"> station is slightly drier than the rest of the south-central region of South Dakota, which has an average precipitation of 21.6 +/-4.5 inches (standard deviation</w:t>
      </w:r>
      <w:r>
        <w:t>) (</w:t>
      </w:r>
      <w:r w:rsidRPr="00B77FAF">
        <w:t xml:space="preserve">SDSU </w:t>
      </w:r>
      <w:r>
        <w:t xml:space="preserve">climate website, </w:t>
      </w:r>
      <w:r w:rsidRPr="00B77FAF">
        <w:t>accessed March 6</w:t>
      </w:r>
      <w:r>
        <w:t>, 2013)</w:t>
      </w:r>
      <w:r w:rsidRPr="00B77FAF">
        <w:t>.</w:t>
      </w:r>
      <w:r>
        <w:t xml:space="preserve">  </w:t>
      </w:r>
      <w:r w:rsidRPr="009E4B1C">
        <w:rPr>
          <w:rFonts w:cstheme="minorHAnsi"/>
        </w:rPr>
        <w:t>The Keya Paha Tablelands receives a mean annual precipitation of 16-20 inches while the Pine Ridge Escarpment receives 16-17 inches (Bryce et al., 1998).</w:t>
      </w:r>
      <w:r>
        <w:rPr>
          <w:rFonts w:cstheme="minorHAnsi"/>
          <w:noProof/>
        </w:rPr>
        <w:t xml:space="preserve"> </w:t>
      </w:r>
      <w:r w:rsidRPr="00B77FAF">
        <w:t xml:space="preserve"> The Great Plains has an historical record of major drought </w:t>
      </w:r>
      <w:r>
        <w:fldChar w:fldCharType="begin"/>
      </w:r>
      <w:r>
        <w:instrText xml:space="preserve"> ADDIN EN.CITE &lt;EndNote&gt;&lt;Cite&gt;&lt;Author&gt;Meyer&lt;/Author&gt;&lt;Year&gt;1999&lt;/Year&gt;&lt;RecNum&gt;339&lt;/RecNum&gt;&lt;DisplayText&gt;(Meyer et al., 1999)&lt;/DisplayText&gt;&lt;record&gt;&lt;rec-number&gt;339&lt;/rec-number&gt;&lt;foreign-keys&gt;&lt;key app="EN" db-id="9dfzrewpwp5zzvere07vw9x3z5wrx5pvrd95"&gt;339&lt;/key&gt;&lt;/foreign-keys&gt;&lt;ref-type name="Journal Article"&gt;17&lt;/ref-type&gt;&lt;contributors&gt;&lt;authors&gt;&lt;author&gt;Meyer, J.L.&lt;/author&gt;&lt;author&gt;Sale, M.J.&lt;/author&gt;&lt;author&gt;Mulholland, P.J.&lt;/author&gt;&lt;author&gt;Poff, N.L.R.&lt;/author&gt;&lt;/authors&gt;&lt;/contributors&gt;&lt;titles&gt;&lt;title&gt;Impacts of Climate Change on Aquatic Ecosystem Functioning and Health&lt;/title&gt;&lt;secondary-title&gt;JAWRA Journal of the American Water Resources Association&lt;/secondary-title&gt;&lt;/titles&gt;&lt;periodical&gt;&lt;full-title&gt;JAWRA Journal of the American Water Resources Association&lt;/full-title&gt;&lt;/periodical&gt;&lt;pages&gt;1373-1386&lt;/pages&gt;&lt;volume&gt;35&lt;/volume&gt;&lt;number&gt;6&lt;/number&gt;&lt;dates&gt;&lt;year&gt;1999&lt;/year&gt;&lt;/dates&gt;&lt;isbn&gt;1752-1688&lt;/isbn&gt;&lt;urls&gt;&lt;/urls&gt;&lt;/record&gt;&lt;/Cite&gt;&lt;/EndNote&gt;</w:instrText>
      </w:r>
      <w:r>
        <w:fldChar w:fldCharType="separate"/>
      </w:r>
      <w:r>
        <w:rPr>
          <w:noProof/>
        </w:rPr>
        <w:t>(</w:t>
      </w:r>
      <w:hyperlink w:anchor="_ENREF_20" w:tooltip="Meyer, 1999 #339" w:history="1">
        <w:r>
          <w:rPr>
            <w:noProof/>
          </w:rPr>
          <w:t>Meyer et al., 1999</w:t>
        </w:r>
      </w:hyperlink>
      <w:r>
        <w:rPr>
          <w:noProof/>
        </w:rPr>
        <w:t>)</w:t>
      </w:r>
      <w:r>
        <w:fldChar w:fldCharType="end"/>
      </w:r>
      <w:r w:rsidRPr="00B77FAF">
        <w:t xml:space="preserve">.  The 2012 drought resulted in zero flow conditions in the White River and a majority of </w:t>
      </w:r>
      <w:r w:rsidR="00723D23">
        <w:t xml:space="preserve">White River </w:t>
      </w:r>
      <w:r w:rsidRPr="00B77FAF">
        <w:t xml:space="preserve">tributary streams </w:t>
      </w:r>
      <w:r>
        <w:t>(</w:t>
      </w:r>
      <w:r w:rsidRPr="00B77FAF">
        <w:t>Tinant</w:t>
      </w:r>
      <w:r>
        <w:t xml:space="preserve"> personal observation)</w:t>
      </w:r>
      <w:r w:rsidRPr="00B77FAF">
        <w:t xml:space="preserve">.  </w:t>
      </w:r>
    </w:p>
    <w:p w14:paraId="271C6917" w14:textId="60715152" w:rsidR="006D5F96" w:rsidRPr="00B77FAF" w:rsidRDefault="006D5F96" w:rsidP="001434B9">
      <w:r w:rsidRPr="009B5D70">
        <w:t>The amount and frequency of hydrological exchange between</w:t>
      </w:r>
      <w:r w:rsidRPr="00B77FAF">
        <w:t xml:space="preserve"> the floodplain, groundwater and the stream depends on </w:t>
      </w:r>
      <w:r w:rsidR="00ED5D88">
        <w:t xml:space="preserve">geology and </w:t>
      </w:r>
      <w:r w:rsidRPr="00B77FAF">
        <w:t>alluvial co</w:t>
      </w:r>
      <w:r w:rsidR="00ED5D88">
        <w:t>mposition</w:t>
      </w:r>
      <w:r w:rsidRPr="00B77FAF">
        <w:t>.</w:t>
      </w:r>
      <w:r w:rsidRPr="00B77FAF">
        <w:rPr>
          <w:i/>
        </w:rPr>
        <w:t xml:space="preserve"> </w:t>
      </w:r>
      <w:r>
        <w:t xml:space="preserve">Upper White River tributaries begin in central Nebraska as springs. </w:t>
      </w:r>
      <w:r w:rsidRPr="00B77FAF">
        <w:t xml:space="preserve">Middle White River tributaries begin in </w:t>
      </w:r>
      <w:proofErr w:type="spellStart"/>
      <w:r w:rsidRPr="00B77FAF">
        <w:t>Arikaree</w:t>
      </w:r>
      <w:proofErr w:type="spellEnd"/>
      <w:r w:rsidRPr="00B77FAF">
        <w:t xml:space="preserve"> Group sandstones and siltstones, and then flow across </w:t>
      </w:r>
      <w:r>
        <w:t>White River Group</w:t>
      </w:r>
      <w:r w:rsidRPr="00B77FAF">
        <w:t xml:space="preserve"> </w:t>
      </w:r>
      <w:proofErr w:type="spellStart"/>
      <w:r w:rsidRPr="00B77FAF">
        <w:t>volcaniclastic</w:t>
      </w:r>
      <w:proofErr w:type="spellEnd"/>
      <w:r w:rsidRPr="00B77FAF">
        <w:t xml:space="preserve"> </w:t>
      </w:r>
      <w:proofErr w:type="spellStart"/>
      <w:r w:rsidRPr="00B77FAF">
        <w:t>claystones</w:t>
      </w:r>
      <w:proofErr w:type="spellEnd"/>
      <w:r w:rsidRPr="00B77FAF">
        <w:t xml:space="preserve">, before draining into the White River </w:t>
      </w:r>
      <w:r w:rsidR="00ED5D88">
        <w:t xml:space="preserve">(Bryce et al. 1998, </w:t>
      </w:r>
      <w:proofErr w:type="spellStart"/>
      <w:r w:rsidR="00ED5D88">
        <w:t>Heakin</w:t>
      </w:r>
      <w:proofErr w:type="spellEnd"/>
      <w:r w:rsidR="00ED5D88" w:rsidRPr="00ED5D88">
        <w:t xml:space="preserve"> 1999). </w:t>
      </w:r>
      <w:r w:rsidRPr="00B77FAF">
        <w:t xml:space="preserve">Sandier units of the </w:t>
      </w:r>
      <w:proofErr w:type="spellStart"/>
      <w:r w:rsidRPr="00B77FAF">
        <w:t>Arikaree</w:t>
      </w:r>
      <w:proofErr w:type="spellEnd"/>
      <w:r w:rsidRPr="00B77FAF">
        <w:t xml:space="preserve"> group form water table aquifers that sustain base flow in the </w:t>
      </w:r>
      <w:r>
        <w:t>upper</w:t>
      </w:r>
      <w:r w:rsidRPr="00B77FAF">
        <w:t xml:space="preserve"> reaches of White River tributaries</w:t>
      </w:r>
      <w:r w:rsidR="00723D23">
        <w:t xml:space="preserve"> (</w:t>
      </w:r>
      <w:proofErr w:type="spellStart"/>
      <w:r w:rsidR="00723D23">
        <w:t>Heaken</w:t>
      </w:r>
      <w:proofErr w:type="spellEnd"/>
      <w:r w:rsidR="00723D23">
        <w:t xml:space="preserve"> 1999)</w:t>
      </w:r>
      <w:r w:rsidRPr="00B77FAF">
        <w:t xml:space="preserve">.  </w:t>
      </w:r>
      <w:r w:rsidR="00ED5D88">
        <w:t>T</w:t>
      </w:r>
      <w:r w:rsidR="00ED5D88" w:rsidRPr="00B77FAF">
        <w:t xml:space="preserve">he hydrologic regime </w:t>
      </w:r>
      <w:r w:rsidR="00ED5D88">
        <w:t xml:space="preserve">shifts </w:t>
      </w:r>
      <w:r w:rsidR="00ED5D88" w:rsidRPr="00B77FAF">
        <w:t xml:space="preserve">from a mixed flow regime to an event-dominated regime </w:t>
      </w:r>
      <w:r w:rsidR="00ED5D88">
        <w:t xml:space="preserve">as streams cross the </w:t>
      </w:r>
      <w:proofErr w:type="spellStart"/>
      <w:r w:rsidR="00ED5D88">
        <w:t>Arikaree</w:t>
      </w:r>
      <w:proofErr w:type="spellEnd"/>
      <w:r w:rsidR="00ED5D88">
        <w:t xml:space="preserve"> Group – White River Group contact as i</w:t>
      </w:r>
      <w:r w:rsidRPr="00B77FAF">
        <w:t>nfiltration</w:t>
      </w:r>
      <w:r w:rsidR="00ED5D88">
        <w:t xml:space="preserve"> rates decrease</w:t>
      </w:r>
      <w:r w:rsidRPr="00B77FAF">
        <w:t xml:space="preserve"> and </w:t>
      </w:r>
      <w:r w:rsidR="00ED5D88">
        <w:t xml:space="preserve">the volume of </w:t>
      </w:r>
      <w:r w:rsidRPr="00B77FAF">
        <w:t>overland flow increase</w:t>
      </w:r>
      <w:r>
        <w:t>s</w:t>
      </w:r>
      <w:r w:rsidRPr="00B77FAF">
        <w:t xml:space="preserve"> </w:t>
      </w:r>
      <w:r>
        <w:t>(</w:t>
      </w:r>
      <w:r w:rsidRPr="00B77FAF">
        <w:t>Foreman 2006</w:t>
      </w:r>
      <w:r>
        <w:t>)</w:t>
      </w:r>
      <w:r w:rsidRPr="00B77FAF">
        <w:t>.</w:t>
      </w:r>
      <w:r>
        <w:t xml:space="preserve">   Infiltration, percolation and ground water flow dominates</w:t>
      </w:r>
      <w:r w:rsidR="00ED5D88">
        <w:t xml:space="preserve"> Sandhills ecoregion hydrology in</w:t>
      </w:r>
      <w:r>
        <w:t xml:space="preserve"> the Little White River watershed (Figure 3).</w:t>
      </w:r>
      <w:r w:rsidR="00E01BA4">
        <w:t xml:space="preserve">  </w:t>
      </w:r>
      <w:proofErr w:type="gramStart"/>
      <w:r w:rsidR="00E01BA4">
        <w:t>Days</w:t>
      </w:r>
      <w:proofErr w:type="gramEnd"/>
      <w:r w:rsidR="00E01BA4">
        <w:t xml:space="preserve"> of accrual which is shown on the figure refers to the average number of days between spates greater than 3-times the median flow rate.</w:t>
      </w:r>
    </w:p>
    <w:p w14:paraId="79569AA8" w14:textId="15DC0504" w:rsidR="006D5F96" w:rsidRPr="008C2F7A" w:rsidRDefault="006D5F96" w:rsidP="00205AB5">
      <w:pPr>
        <w:rPr>
          <w:color w:val="3366FF"/>
        </w:rPr>
      </w:pPr>
      <w:r>
        <w:rPr>
          <w:noProof/>
          <w:color w:val="3366FF"/>
        </w:rPr>
        <w:drawing>
          <wp:inline distT="0" distB="0" distL="0" distR="0" wp14:anchorId="2116894C" wp14:editId="48184470">
            <wp:extent cx="5308600" cy="3813598"/>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17309" t="20344" r="19329" b="18624"/>
                    <a:stretch/>
                  </pic:blipFill>
                  <pic:spPr bwMode="auto">
                    <a:xfrm>
                      <a:off x="0" y="0"/>
                      <a:ext cx="5309623" cy="3814333"/>
                    </a:xfrm>
                    <a:prstGeom prst="rect">
                      <a:avLst/>
                    </a:prstGeom>
                    <a:noFill/>
                    <a:ln>
                      <a:noFill/>
                    </a:ln>
                    <a:extLst>
                      <a:ext uri="{53640926-AAD7-44d8-BBD7-CCE9431645EC}">
                        <a14:shadowObscured xmlns:a14="http://schemas.microsoft.com/office/drawing/2010/main"/>
                      </a:ext>
                    </a:extLst>
                  </pic:spPr>
                </pic:pic>
              </a:graphicData>
            </a:graphic>
          </wp:inline>
        </w:drawing>
      </w:r>
    </w:p>
    <w:p w14:paraId="6DAB3378" w14:textId="295A9912" w:rsidR="006D5F96" w:rsidRDefault="006D5F96" w:rsidP="006D5F96">
      <w:pPr>
        <w:pStyle w:val="Caption"/>
      </w:pPr>
      <w:bookmarkStart w:id="12" w:name="_Toc253843591"/>
      <w:r>
        <w:t xml:space="preserve">Figure </w:t>
      </w:r>
      <w:fldSimple w:instr=" SEQ Figure \* ARABIC ">
        <w:r>
          <w:rPr>
            <w:noProof/>
          </w:rPr>
          <w:t>3</w:t>
        </w:r>
      </w:fldSimple>
      <w:r>
        <w:t>: Flow Duration Curves for the White River and Little White River Watersheds</w:t>
      </w:r>
      <w:bookmarkEnd w:id="12"/>
    </w:p>
    <w:p w14:paraId="6D0A28CC" w14:textId="77777777" w:rsidR="006D5F96" w:rsidRPr="006D5F96" w:rsidRDefault="006D5F96" w:rsidP="006D5F96">
      <w:pPr>
        <w:pStyle w:val="Heading3"/>
        <w:rPr>
          <w:color w:val="auto"/>
        </w:rPr>
      </w:pPr>
      <w:bookmarkStart w:id="13" w:name="_Toc262198157"/>
      <w:r w:rsidRPr="006D5F96">
        <w:rPr>
          <w:color w:val="auto"/>
        </w:rPr>
        <w:t>1.1.3</w:t>
      </w:r>
      <w:r w:rsidRPr="006D5F96">
        <w:rPr>
          <w:color w:val="auto"/>
        </w:rPr>
        <w:tab/>
        <w:t>Monitoring Sites</w:t>
      </w:r>
      <w:bookmarkEnd w:id="13"/>
    </w:p>
    <w:p w14:paraId="0C732D8C" w14:textId="00B936BC" w:rsidR="005B20FA" w:rsidRPr="006D5F96" w:rsidRDefault="006D5F96" w:rsidP="006D5F96">
      <w:pPr>
        <w:rPr>
          <w:rFonts w:asciiTheme="majorHAnsi" w:eastAsiaTheme="majorEastAsia" w:hAnsiTheme="majorHAnsi" w:cstheme="majorBidi"/>
          <w:b/>
          <w:bCs/>
          <w:i/>
          <w:iCs/>
        </w:rPr>
      </w:pPr>
      <w:r w:rsidRPr="006D5F96">
        <w:t xml:space="preserve">The Oglala Sioux Tribe (OST) currently maintains </w:t>
      </w:r>
      <w:r w:rsidR="00E01BA4">
        <w:t>38</w:t>
      </w:r>
      <w:r w:rsidRPr="006D5F96">
        <w:t xml:space="preserve"> water-quality monitoring stations.  The Upper White River subwatershed includes three monitoring stations on White Clay Creek (WCC1</w:t>
      </w:r>
      <w:r w:rsidR="00E01BA4">
        <w:t xml:space="preserve"> – WCC3</w:t>
      </w:r>
      <w:r w:rsidRPr="006D5F96">
        <w:t>), a station on Wolf Creek (WOL1), and a station on the White River (WH</w:t>
      </w:r>
      <w:r w:rsidR="00E01BA4">
        <w:t>R</w:t>
      </w:r>
      <w:r w:rsidRPr="006D5F96">
        <w:t>1).  The White River/Wounded Knee Creek subwatershed includes four stati</w:t>
      </w:r>
      <w:r w:rsidR="00E01BA4">
        <w:t>ons on Wounded Knee Creek (WOK1 –</w:t>
      </w:r>
      <w:r w:rsidRPr="006D5F96">
        <w:t>WOK</w:t>
      </w:r>
      <w:r w:rsidR="00E01BA4">
        <w:t>4)</w:t>
      </w:r>
      <w:r w:rsidRPr="006D5F96">
        <w:t>, three stations on Porcupine Creek (POR1</w:t>
      </w:r>
      <w:r w:rsidR="00E01BA4">
        <w:t xml:space="preserve"> – </w:t>
      </w:r>
      <w:r w:rsidRPr="006D5F96">
        <w:t xml:space="preserve">POR3) and a station on the White River (WHR2).  The White River/Medicine Root Creek subwatershed includes three stations on Medicine Root Creek (MER1, MER3, </w:t>
      </w:r>
      <w:proofErr w:type="gramStart"/>
      <w:r w:rsidRPr="006D5F96">
        <w:t>MER4</w:t>
      </w:r>
      <w:proofErr w:type="gramEnd"/>
      <w:r w:rsidRPr="006D5F96">
        <w:t>), a station on No Flesh Creek (NF</w:t>
      </w:r>
      <w:r w:rsidR="00E01BA4">
        <w:t>L</w:t>
      </w:r>
      <w:r w:rsidRPr="006D5F96">
        <w:t>1), a station on American Horse Creek (AMH1), and a station on Red Water Creek (RED1).  The White River/Bear-in-the-Lodge Creek subwatershed includes stations on the Bear Creek and Bear in the Lodge Cr</w:t>
      </w:r>
      <w:r w:rsidR="00E01BA4">
        <w:t xml:space="preserve">eek complex (BEA1 – BEA3, BLC1, </w:t>
      </w:r>
      <w:r w:rsidRPr="006D5F96">
        <w:t>BLC2), a station on Potato Creek (POT1), a station on Lost Dog Creek (LDC1), a station on Corn Creek (COR1), two stati</w:t>
      </w:r>
      <w:r w:rsidR="00E01BA4">
        <w:t xml:space="preserve">ons on Eagle Nest Creek (EAN1, </w:t>
      </w:r>
      <w:r w:rsidRPr="006D5F96">
        <w:t xml:space="preserve">EAN2) and a station on the White River (WHR5). </w:t>
      </w:r>
      <w:r w:rsidR="00E01BA4">
        <w:t xml:space="preserve"> The White River/Pass Creek sub</w:t>
      </w:r>
      <w:r w:rsidRPr="006D5F96">
        <w:t>watershed contains a station on Corn Creek (COR1), a station on Craven Creek (CRA1), a station on Long Creek (LON1), a station on Buzzard Creek (BUZ1), three stations on Pass Creek (PAS1</w:t>
      </w:r>
      <w:r w:rsidR="00E01BA4">
        <w:t xml:space="preserve"> – </w:t>
      </w:r>
      <w:r w:rsidRPr="006D5F96">
        <w:t>PAS3), and a station on the White River (WHR4).  The Cheyenne River watershed contains two stations on the Cheyenne River (CH</w:t>
      </w:r>
      <w:r w:rsidR="00E01BA4">
        <w:t xml:space="preserve">R1 and CHR2) (Tetra tech 2005, </w:t>
      </w:r>
      <w:r w:rsidRPr="006D5F96">
        <w:t>Matrix 2011).</w:t>
      </w:r>
    </w:p>
    <w:p w14:paraId="39A71DF7" w14:textId="77777777" w:rsidR="00617AA4" w:rsidRPr="006D5F96" w:rsidRDefault="00617AA4" w:rsidP="00617AA4">
      <w:pPr>
        <w:pStyle w:val="Heading3"/>
        <w:rPr>
          <w:color w:val="auto"/>
        </w:rPr>
      </w:pPr>
      <w:bookmarkStart w:id="14" w:name="_Toc262198158"/>
      <w:r w:rsidRPr="006D5F96">
        <w:rPr>
          <w:color w:val="auto"/>
        </w:rPr>
        <w:t>1.1.</w:t>
      </w:r>
      <w:r w:rsidR="00F96C96" w:rsidRPr="006D5F96">
        <w:rPr>
          <w:color w:val="auto"/>
        </w:rPr>
        <w:t>4</w:t>
      </w:r>
      <w:r w:rsidRPr="006D5F96">
        <w:rPr>
          <w:color w:val="auto"/>
        </w:rPr>
        <w:tab/>
      </w:r>
      <w:r w:rsidR="000C3DEA" w:rsidRPr="006D5F96">
        <w:rPr>
          <w:color w:val="auto"/>
        </w:rPr>
        <w:t xml:space="preserve">Beneficial Uses and </w:t>
      </w:r>
      <w:r w:rsidRPr="006D5F96">
        <w:rPr>
          <w:color w:val="auto"/>
        </w:rPr>
        <w:t xml:space="preserve">Water </w:t>
      </w:r>
      <w:r w:rsidR="00777CE2" w:rsidRPr="006D5F96">
        <w:rPr>
          <w:color w:val="auto"/>
        </w:rPr>
        <w:t>Q</w:t>
      </w:r>
      <w:r w:rsidRPr="006D5F96">
        <w:rPr>
          <w:color w:val="auto"/>
        </w:rPr>
        <w:t xml:space="preserve">uality </w:t>
      </w:r>
      <w:r w:rsidR="0031712B" w:rsidRPr="006D5F96">
        <w:rPr>
          <w:color w:val="auto"/>
        </w:rPr>
        <w:t>Standards</w:t>
      </w:r>
      <w:bookmarkEnd w:id="14"/>
      <w:r w:rsidR="000C3DEA" w:rsidRPr="006D5F96">
        <w:rPr>
          <w:color w:val="auto"/>
        </w:rPr>
        <w:t xml:space="preserve"> </w:t>
      </w:r>
    </w:p>
    <w:p w14:paraId="5B3558DB" w14:textId="14DE0056" w:rsidR="000C3DEA" w:rsidRPr="006D5F96" w:rsidRDefault="00205AB5" w:rsidP="00A923FF">
      <w:r w:rsidRPr="006D5F96">
        <w:rPr>
          <w:rFonts w:cstheme="minorHAnsi"/>
        </w:rPr>
        <w:t>“</w:t>
      </w:r>
      <w:r w:rsidR="009D7470" w:rsidRPr="006D5F96">
        <w:rPr>
          <w:rFonts w:cstheme="minorHAnsi"/>
        </w:rPr>
        <w:t>The purpose of water quality standards</w:t>
      </w:r>
      <w:r w:rsidR="00A60789" w:rsidRPr="006D5F96">
        <w:rPr>
          <w:rFonts w:cstheme="minorHAnsi"/>
        </w:rPr>
        <w:t xml:space="preserve"> is</w:t>
      </w:r>
      <w:r w:rsidR="00BC3CF2">
        <w:rPr>
          <w:rFonts w:cstheme="minorHAnsi"/>
        </w:rPr>
        <w:t xml:space="preserve"> to define </w:t>
      </w:r>
      <w:r w:rsidR="00ED5D88">
        <w:rPr>
          <w:rFonts w:cstheme="minorHAnsi"/>
        </w:rPr>
        <w:t>the</w:t>
      </w:r>
      <w:r w:rsidR="0098573B" w:rsidRPr="006D5F96">
        <w:rPr>
          <w:rFonts w:cstheme="minorHAnsi"/>
        </w:rPr>
        <w:t xml:space="preserve"> water quality goals of a water body, or portion thereof, by designating the use or uses and </w:t>
      </w:r>
      <w:r w:rsidR="00932F7A" w:rsidRPr="006D5F96">
        <w:rPr>
          <w:rFonts w:cstheme="minorHAnsi"/>
        </w:rPr>
        <w:t>identifying</w:t>
      </w:r>
      <w:r w:rsidR="0098573B" w:rsidRPr="006D5F96">
        <w:rPr>
          <w:rFonts w:cstheme="minorHAnsi"/>
        </w:rPr>
        <w:t xml:space="preserve"> criteria necessary to protect the uses.</w:t>
      </w:r>
      <w:r w:rsidR="00EA5E43" w:rsidRPr="006D5F96">
        <w:rPr>
          <w:rFonts w:cstheme="minorHAnsi"/>
        </w:rPr>
        <w:t xml:space="preserve">  </w:t>
      </w:r>
      <w:r w:rsidR="00E60978" w:rsidRPr="006D5F96">
        <w:rPr>
          <w:rFonts w:cstheme="minorHAnsi"/>
        </w:rPr>
        <w:t>Each state</w:t>
      </w:r>
      <w:r w:rsidR="00A611E5" w:rsidRPr="006D5F96">
        <w:rPr>
          <w:rFonts w:cstheme="minorHAnsi"/>
        </w:rPr>
        <w:t xml:space="preserve"> adopt</w:t>
      </w:r>
      <w:r w:rsidR="00932F7A" w:rsidRPr="006D5F96">
        <w:rPr>
          <w:rFonts w:cstheme="minorHAnsi"/>
        </w:rPr>
        <w:t>s</w:t>
      </w:r>
      <w:r w:rsidR="00A611E5" w:rsidRPr="006D5F96">
        <w:rPr>
          <w:rFonts w:cstheme="minorHAnsi"/>
        </w:rPr>
        <w:t xml:space="preserve"> water quality standards to protect public health or welfare, </w:t>
      </w:r>
      <w:r w:rsidR="00064648" w:rsidRPr="006D5F96">
        <w:rPr>
          <w:rFonts w:cstheme="minorHAnsi"/>
        </w:rPr>
        <w:t>enhance</w:t>
      </w:r>
      <w:r w:rsidR="00A611E5" w:rsidRPr="006D5F96">
        <w:rPr>
          <w:rFonts w:cstheme="minorHAnsi"/>
        </w:rPr>
        <w:t xml:space="preserve"> the quality of water and serve the purposes of the Clean Water Act, established by Congress in 1972</w:t>
      </w:r>
      <w:r w:rsidR="00ED5D88">
        <w:rPr>
          <w:rFonts w:cstheme="minorHAnsi"/>
        </w:rPr>
        <w:t>”</w:t>
      </w:r>
      <w:r w:rsidR="00A611E5" w:rsidRPr="006D5F96">
        <w:rPr>
          <w:rFonts w:cstheme="minorHAnsi"/>
        </w:rPr>
        <w:t xml:space="preserve"> </w:t>
      </w:r>
      <w:r w:rsidR="009709D1" w:rsidRPr="006D5F96">
        <w:rPr>
          <w:rFonts w:cstheme="minorHAnsi"/>
          <w:noProof/>
        </w:rPr>
        <w:t>(The U.</w:t>
      </w:r>
      <w:r w:rsidR="00E01BA4">
        <w:rPr>
          <w:rFonts w:cstheme="minorHAnsi"/>
          <w:noProof/>
        </w:rPr>
        <w:t>S. Government's Printing Office</w:t>
      </w:r>
      <w:r w:rsidR="009709D1" w:rsidRPr="006D5F96">
        <w:rPr>
          <w:rFonts w:cstheme="minorHAnsi"/>
          <w:noProof/>
        </w:rPr>
        <w:t xml:space="preserve"> 2011)</w:t>
      </w:r>
      <w:r w:rsidR="00A611E5" w:rsidRPr="006D5F96">
        <w:rPr>
          <w:rFonts w:cstheme="minorHAnsi"/>
        </w:rPr>
        <w:t>.</w:t>
      </w:r>
      <w:r w:rsidR="00D627BE" w:rsidRPr="006D5F96">
        <w:t xml:space="preserve"> Water Quality Standards consist of Beneficial Uses, Water Quality Criteria, and Anti</w:t>
      </w:r>
      <w:r w:rsidR="00ED5D88">
        <w:t>-</w:t>
      </w:r>
      <w:r w:rsidR="00F06035" w:rsidRPr="006D5F96">
        <w:t>d</w:t>
      </w:r>
      <w:r w:rsidR="005763EA" w:rsidRPr="006D5F96">
        <w:t>egradation Clauses</w:t>
      </w:r>
      <w:r w:rsidRPr="006D5F96">
        <w:t>” (Matrix 2011)</w:t>
      </w:r>
      <w:r w:rsidR="005763EA" w:rsidRPr="006D5F96">
        <w:t xml:space="preserve">.  </w:t>
      </w:r>
      <w:r w:rsidR="000C3DEA" w:rsidRPr="006D5F96">
        <w:t xml:space="preserve">The Tetra-tech (2005) and Matrix (2011) reports describe OST and South Dakota administrative rules for </w:t>
      </w:r>
      <w:r w:rsidR="00E86E6B" w:rsidRPr="006D5F96">
        <w:t>beneficial</w:t>
      </w:r>
      <w:r w:rsidR="000C3DEA" w:rsidRPr="006D5F96">
        <w:t xml:space="preserve"> uses, water quality criteria and anti</w:t>
      </w:r>
      <w:r w:rsidR="00F5106C" w:rsidRPr="006D5F96">
        <w:t>-</w:t>
      </w:r>
      <w:r w:rsidR="000C3DEA" w:rsidRPr="006D5F96">
        <w:t>degra</w:t>
      </w:r>
      <w:r w:rsidR="00E86E6B" w:rsidRPr="006D5F96">
        <w:t>da</w:t>
      </w:r>
      <w:r w:rsidR="000C3DEA" w:rsidRPr="006D5F96">
        <w:t>tion clauses</w:t>
      </w:r>
      <w:r w:rsidR="00E86E6B" w:rsidRPr="006D5F96">
        <w:t xml:space="preserve"> in effect for the Pine Ridge Reservation</w:t>
      </w:r>
      <w:r w:rsidR="000C3DEA" w:rsidRPr="006D5F96">
        <w:t xml:space="preserve">. </w:t>
      </w:r>
    </w:p>
    <w:p w14:paraId="289EB861" w14:textId="77777777" w:rsidR="0051033D" w:rsidRPr="004E6F00" w:rsidRDefault="00617AA4" w:rsidP="00225D77">
      <w:pPr>
        <w:pStyle w:val="Heading2"/>
      </w:pPr>
      <w:bookmarkStart w:id="15" w:name="_Toc262198159"/>
      <w:r w:rsidRPr="004E6F00">
        <w:t>1.2</w:t>
      </w:r>
      <w:r w:rsidR="002D5C05" w:rsidRPr="004E6F00">
        <w:tab/>
      </w:r>
      <w:r w:rsidR="003155B6" w:rsidRPr="004E6F00">
        <w:t xml:space="preserve">Goals </w:t>
      </w:r>
      <w:r w:rsidR="001E2FCE" w:rsidRPr="004E6F00">
        <w:t>and Objectives</w:t>
      </w:r>
      <w:bookmarkEnd w:id="15"/>
    </w:p>
    <w:p w14:paraId="6C142D83" w14:textId="264A4A81" w:rsidR="00617AA4" w:rsidRPr="004E6F00" w:rsidRDefault="005C3BCF" w:rsidP="006D6021">
      <w:r w:rsidRPr="004E6F00">
        <w:t xml:space="preserve">The overall goals and objectives </w:t>
      </w:r>
      <w:r w:rsidR="00744FF4" w:rsidRPr="004E6F00">
        <w:t xml:space="preserve">of the 106 Water Quality Program </w:t>
      </w:r>
      <w:r w:rsidRPr="004E6F00">
        <w:t>remain consistent with the</w:t>
      </w:r>
      <w:r w:rsidR="00617AA4" w:rsidRPr="004E6F00">
        <w:t xml:space="preserve"> NPS</w:t>
      </w:r>
      <w:r w:rsidR="00744FF4" w:rsidRPr="004E6F00">
        <w:t xml:space="preserve"> Management Program Pla</w:t>
      </w:r>
      <w:r w:rsidR="00E01BA4">
        <w:t xml:space="preserve">n (Tetra Tech 2005, </w:t>
      </w:r>
      <w:r w:rsidR="00E86E6B">
        <w:t>Matrix 2011), which include</w:t>
      </w:r>
      <w:r w:rsidR="00617AA4" w:rsidRPr="004E6F00">
        <w:t>:</w:t>
      </w:r>
    </w:p>
    <w:p w14:paraId="5D22F758" w14:textId="77777777" w:rsidR="00617AA4" w:rsidRPr="004E6F00" w:rsidRDefault="00617AA4" w:rsidP="00FD2DC9">
      <w:pPr>
        <w:pStyle w:val="ListParagraph"/>
        <w:numPr>
          <w:ilvl w:val="0"/>
          <w:numId w:val="8"/>
        </w:numPr>
      </w:pPr>
      <w:r w:rsidRPr="004E6F00">
        <w:t>Restore and maintain the chemical, physical and biological integrity of the waters within the jurisdiction of OST to preserve and enhance the environment within the jurisdiction of the Tribe.</w:t>
      </w:r>
    </w:p>
    <w:p w14:paraId="2177D572" w14:textId="77777777" w:rsidR="00617AA4" w:rsidRPr="004E6F00" w:rsidRDefault="00617AA4" w:rsidP="00FD2DC9">
      <w:pPr>
        <w:pStyle w:val="ListParagraph"/>
        <w:numPr>
          <w:ilvl w:val="0"/>
          <w:numId w:val="8"/>
        </w:numPr>
      </w:pPr>
      <w:r w:rsidRPr="004E6F00">
        <w:t>Conserve waters within the jurisdiction of the Tribe by protecting, maintaining and improving the quality of water for public water supplies, wildlife, fish and aquatic life, recreation, agriculture, industry, cultural and other beneficial uses.</w:t>
      </w:r>
    </w:p>
    <w:p w14:paraId="0D442E2A" w14:textId="77777777" w:rsidR="00617AA4" w:rsidRPr="004E6F00" w:rsidRDefault="00617AA4" w:rsidP="00FD2DC9">
      <w:pPr>
        <w:pStyle w:val="ListParagraph"/>
        <w:numPr>
          <w:ilvl w:val="0"/>
          <w:numId w:val="8"/>
        </w:numPr>
      </w:pPr>
      <w:r w:rsidRPr="004E6F00">
        <w:t>Identify the BMPs and measures to be undertaken to reduce pollutant loading from each category and subcategory of nonpoint source pollution in each watershed, taking into account the impact of best management practices on groundwater quality.</w:t>
      </w:r>
    </w:p>
    <w:p w14:paraId="0BABBA22" w14:textId="77777777" w:rsidR="00617AA4" w:rsidRPr="004E6F00" w:rsidRDefault="00617AA4" w:rsidP="00FD2DC9">
      <w:pPr>
        <w:pStyle w:val="ListParagraph"/>
        <w:numPr>
          <w:ilvl w:val="0"/>
          <w:numId w:val="8"/>
        </w:numPr>
      </w:pPr>
      <w:r w:rsidRPr="004E6F00">
        <w:t>Identify programs to achieve BMPs.</w:t>
      </w:r>
    </w:p>
    <w:p w14:paraId="561058A8" w14:textId="77777777" w:rsidR="00CB7F38" w:rsidRPr="004E6F00" w:rsidRDefault="00CB7F38" w:rsidP="00FD2DC9">
      <w:pPr>
        <w:pStyle w:val="ListParagraph"/>
        <w:numPr>
          <w:ilvl w:val="0"/>
          <w:numId w:val="8"/>
        </w:numPr>
      </w:pPr>
      <w:r w:rsidRPr="004E6F00">
        <w:t>Develop a schedule, with milestones, for the implementation of BMPs in each water within the jurisdiction of the Tribe</w:t>
      </w:r>
    </w:p>
    <w:p w14:paraId="4C26089C" w14:textId="77777777" w:rsidR="00617AA4" w:rsidRPr="004E6F00" w:rsidRDefault="00617AA4" w:rsidP="00FD2DC9">
      <w:pPr>
        <w:pStyle w:val="ListParagraph"/>
        <w:numPr>
          <w:ilvl w:val="0"/>
          <w:numId w:val="8"/>
        </w:numPr>
      </w:pPr>
      <w:r w:rsidRPr="004E6F00">
        <w:t>Identify sources of federal funding and other funding available to assist in controlling NPS pollution.</w:t>
      </w:r>
    </w:p>
    <w:p w14:paraId="6A2531DE" w14:textId="77777777" w:rsidR="00CB7F38" w:rsidRPr="004E6F00" w:rsidRDefault="00CB7F38" w:rsidP="00FD2DC9">
      <w:pPr>
        <w:pStyle w:val="ListParagraph"/>
        <w:numPr>
          <w:ilvl w:val="0"/>
          <w:numId w:val="8"/>
        </w:numPr>
      </w:pPr>
      <w:r w:rsidRPr="004E6F00">
        <w:t xml:space="preserve">Describe the involvement in NPS pollution control of local public and private agencies and organizations that have experience in controlling of NPS pollution </w:t>
      </w:r>
    </w:p>
    <w:p w14:paraId="2FF712C0" w14:textId="77777777" w:rsidR="00617AA4" w:rsidRPr="004E6F00" w:rsidRDefault="00617AA4" w:rsidP="006D6021">
      <w:r w:rsidRPr="004E6F00">
        <w:t>This report focuses on the following objectives</w:t>
      </w:r>
      <w:r w:rsidR="004E6F00" w:rsidRPr="004E6F00">
        <w:t>:</w:t>
      </w:r>
    </w:p>
    <w:p w14:paraId="34972851" w14:textId="77777777" w:rsidR="00617AA4" w:rsidRPr="004E6F00" w:rsidRDefault="00617AA4" w:rsidP="00FD2DC9">
      <w:pPr>
        <w:pStyle w:val="ListParagraph"/>
        <w:numPr>
          <w:ilvl w:val="0"/>
          <w:numId w:val="4"/>
        </w:numPr>
      </w:pPr>
      <w:r w:rsidRPr="004E6F00">
        <w:t>Report and evaluate wat</w:t>
      </w:r>
      <w:r w:rsidR="005763EA" w:rsidRPr="004E6F00">
        <w:t xml:space="preserve">er quality data collected from </w:t>
      </w:r>
      <w:r w:rsidRPr="004E6F00">
        <w:t>20</w:t>
      </w:r>
      <w:r w:rsidR="004E6F00" w:rsidRPr="004E6F00">
        <w:t>08</w:t>
      </w:r>
      <w:r w:rsidR="005763EA" w:rsidRPr="004E6F00">
        <w:t>-20</w:t>
      </w:r>
      <w:r w:rsidR="004E6F00" w:rsidRPr="004E6F00">
        <w:t>11</w:t>
      </w:r>
      <w:r w:rsidR="005763EA" w:rsidRPr="004E6F00">
        <w:t xml:space="preserve"> </w:t>
      </w:r>
      <w:r w:rsidRPr="004E6F00">
        <w:t xml:space="preserve">and </w:t>
      </w:r>
      <w:r w:rsidR="009D1351" w:rsidRPr="004E6F00">
        <w:t xml:space="preserve">incorporate </w:t>
      </w:r>
      <w:r w:rsidRPr="004E6F00">
        <w:t>previous assessment results</w:t>
      </w:r>
      <w:r w:rsidR="004E6F00" w:rsidRPr="004E6F00">
        <w:t>;</w:t>
      </w:r>
    </w:p>
    <w:p w14:paraId="25F279BA" w14:textId="77777777" w:rsidR="004E6F00" w:rsidRPr="004E6F00" w:rsidRDefault="004E6F00" w:rsidP="00FD2DC9">
      <w:pPr>
        <w:pStyle w:val="ListParagraph"/>
        <w:numPr>
          <w:ilvl w:val="0"/>
          <w:numId w:val="4"/>
        </w:numPr>
      </w:pPr>
      <w:r w:rsidRPr="004E6F00">
        <w:t>Evaluate and integrate macroinvertebrate sampling data collected between 1993-2011 with water quality results</w:t>
      </w:r>
    </w:p>
    <w:p w14:paraId="6234A74A" w14:textId="77777777" w:rsidR="00617AA4" w:rsidRPr="00E01BA4" w:rsidRDefault="00617AA4" w:rsidP="00FD2DC9">
      <w:pPr>
        <w:pStyle w:val="ListParagraph"/>
        <w:numPr>
          <w:ilvl w:val="0"/>
          <w:numId w:val="4"/>
        </w:numPr>
      </w:pPr>
      <w:r w:rsidRPr="004E6F00">
        <w:t xml:space="preserve">Make </w:t>
      </w:r>
      <w:r w:rsidRPr="00E01BA4">
        <w:t>recommendations on:</w:t>
      </w:r>
    </w:p>
    <w:p w14:paraId="1902B01B" w14:textId="77777777" w:rsidR="00617AA4" w:rsidRPr="00E01BA4" w:rsidRDefault="00617AA4" w:rsidP="00FD2DC9">
      <w:pPr>
        <w:pStyle w:val="ListParagraph"/>
        <w:numPr>
          <w:ilvl w:val="1"/>
          <w:numId w:val="4"/>
        </w:numPr>
      </w:pPr>
      <w:r w:rsidRPr="00E01BA4">
        <w:t>Current monitoring program</w:t>
      </w:r>
    </w:p>
    <w:p w14:paraId="172AB6B4" w14:textId="77777777" w:rsidR="0066308E" w:rsidRPr="00E01BA4" w:rsidRDefault="00617AA4" w:rsidP="00E86E6B">
      <w:pPr>
        <w:pStyle w:val="ListParagraph"/>
        <w:numPr>
          <w:ilvl w:val="1"/>
          <w:numId w:val="4"/>
        </w:numPr>
      </w:pPr>
      <w:r w:rsidRPr="00E01BA4">
        <w:t xml:space="preserve">Identifying specific </w:t>
      </w:r>
      <w:r w:rsidR="00744FF4" w:rsidRPr="00E01BA4">
        <w:t xml:space="preserve">BMPs </w:t>
      </w:r>
      <w:r w:rsidRPr="00E01BA4">
        <w:t>for implementation</w:t>
      </w:r>
    </w:p>
    <w:p w14:paraId="5CAFE863" w14:textId="77777777" w:rsidR="00E54E32" w:rsidRPr="004E6F00" w:rsidRDefault="002D5C05" w:rsidP="002D5C05">
      <w:pPr>
        <w:pStyle w:val="Heading1"/>
      </w:pPr>
      <w:bookmarkStart w:id="16" w:name="_Toc262198160"/>
      <w:r w:rsidRPr="004E6F00">
        <w:t>2.0</w:t>
      </w:r>
      <w:r w:rsidRPr="004E6F00">
        <w:tab/>
      </w:r>
      <w:r w:rsidR="00014D57">
        <w:t xml:space="preserve">Monitoring Strategy and </w:t>
      </w:r>
      <w:r w:rsidR="00087515" w:rsidRPr="004E6F00">
        <w:t xml:space="preserve">Previous </w:t>
      </w:r>
      <w:r w:rsidR="00014D57">
        <w:t>Results</w:t>
      </w:r>
      <w:bookmarkEnd w:id="16"/>
    </w:p>
    <w:p w14:paraId="6373055D" w14:textId="2B96BA6C" w:rsidR="00DC1A98" w:rsidRPr="00A81593" w:rsidRDefault="00DC1A98" w:rsidP="00DC1A98">
      <w:r w:rsidRPr="001E2FCE">
        <w:t>The NPS Management Program Plan</w:t>
      </w:r>
      <w:r>
        <w:t xml:space="preserve"> </w:t>
      </w:r>
      <w:r w:rsidR="00E01BA4">
        <w:rPr>
          <w:noProof/>
        </w:rPr>
        <w:t>(Tetra Tech</w:t>
      </w:r>
      <w:r w:rsidRPr="00AB5ACB">
        <w:rPr>
          <w:noProof/>
        </w:rPr>
        <w:t xml:space="preserve"> 2005b)</w:t>
      </w:r>
      <w:r w:rsidRPr="001E2FCE">
        <w:t xml:space="preserve"> describes the process the </w:t>
      </w:r>
      <w:r>
        <w:t>OST</w:t>
      </w:r>
      <w:r w:rsidRPr="001E2FCE">
        <w:t xml:space="preserve"> use</w:t>
      </w:r>
      <w:r>
        <w:t>d for the period 2005-2009</w:t>
      </w:r>
      <w:r w:rsidRPr="001E2FCE">
        <w:t xml:space="preserve"> to address NPS pollution</w:t>
      </w:r>
      <w:r>
        <w:t xml:space="preserve"> on the Pine Ridge Reservation as </w:t>
      </w:r>
      <w:r w:rsidRPr="001E2FCE">
        <w:t>identified in the NPS Assessment Report</w:t>
      </w:r>
      <w:r>
        <w:t>.  Specific</w:t>
      </w:r>
      <w:r w:rsidRPr="001E2FCE">
        <w:t xml:space="preserve"> management activities and long-term goals </w:t>
      </w:r>
      <w:r>
        <w:t xml:space="preserve">identified in the NPS Management Plan include: </w:t>
      </w:r>
    </w:p>
    <w:p w14:paraId="4EA1B419" w14:textId="77777777" w:rsidR="00DC1A98" w:rsidRPr="00214D2E" w:rsidRDefault="00DC1A98" w:rsidP="00DC1A98">
      <w:pPr>
        <w:pStyle w:val="ListParagraph"/>
        <w:numPr>
          <w:ilvl w:val="0"/>
          <w:numId w:val="18"/>
        </w:numPr>
      </w:pPr>
      <w:r w:rsidRPr="00214D2E">
        <w:t>Conducting the administrative activities, assessments, monitoring, and education activities to support and maintain the practices and programs that will be implemented to address NPS pollution</w:t>
      </w:r>
    </w:p>
    <w:p w14:paraId="2C8711D4" w14:textId="77777777" w:rsidR="00DC1A98" w:rsidRPr="00214D2E" w:rsidRDefault="00DC1A98" w:rsidP="00DC1A98">
      <w:pPr>
        <w:pStyle w:val="ListParagraph"/>
        <w:numPr>
          <w:ilvl w:val="0"/>
          <w:numId w:val="18"/>
        </w:numPr>
      </w:pPr>
      <w:r w:rsidRPr="00214D2E">
        <w:t>Eliminating grazing-related nonpoint source pollutant contributions to surface waters</w:t>
      </w:r>
    </w:p>
    <w:p w14:paraId="54C3B753" w14:textId="77777777" w:rsidR="00DC1A98" w:rsidRPr="00214D2E" w:rsidRDefault="00DC1A98" w:rsidP="00DC1A98">
      <w:pPr>
        <w:pStyle w:val="ListParagraph"/>
        <w:numPr>
          <w:ilvl w:val="0"/>
          <w:numId w:val="18"/>
        </w:numPr>
      </w:pPr>
      <w:r w:rsidRPr="00214D2E">
        <w:t>Implementing appropriate BMPs to minimize NPS contributions of herbicides and other agricultural chemicals</w:t>
      </w:r>
    </w:p>
    <w:p w14:paraId="735CC5AA" w14:textId="77777777" w:rsidR="00DC1A98" w:rsidRPr="00214D2E" w:rsidRDefault="00DC1A98" w:rsidP="00DC1A98">
      <w:pPr>
        <w:pStyle w:val="ListParagraph"/>
        <w:numPr>
          <w:ilvl w:val="0"/>
          <w:numId w:val="18"/>
        </w:numPr>
      </w:pPr>
      <w:r w:rsidRPr="00214D2E">
        <w:t>Eliminating illegal dumping and minimizing NPS pollutant contributions from the improper disposal of automobiles, appliances, and hazardous waste</w:t>
      </w:r>
    </w:p>
    <w:p w14:paraId="4917F4C8" w14:textId="77777777" w:rsidR="00DC1A98" w:rsidRPr="00214D2E" w:rsidRDefault="00DC1A98" w:rsidP="00DC1A98">
      <w:pPr>
        <w:pStyle w:val="ListParagraph"/>
        <w:numPr>
          <w:ilvl w:val="0"/>
          <w:numId w:val="18"/>
        </w:numPr>
      </w:pPr>
      <w:r w:rsidRPr="00214D2E">
        <w:t>Rehabilitating failing septic systems and relocating poorly sited systems</w:t>
      </w:r>
    </w:p>
    <w:p w14:paraId="37167765" w14:textId="77777777" w:rsidR="00DC1A98" w:rsidRPr="00214D2E" w:rsidRDefault="00DC1A98" w:rsidP="00DC1A98">
      <w:pPr>
        <w:pStyle w:val="ListParagraph"/>
        <w:numPr>
          <w:ilvl w:val="0"/>
          <w:numId w:val="18"/>
        </w:numPr>
      </w:pPr>
      <w:r w:rsidRPr="00214D2E">
        <w:t>Integrating storm water and NPS pollution concerns into road planning and maintenance on the reservation</w:t>
      </w:r>
    </w:p>
    <w:p w14:paraId="73EF3641" w14:textId="77777777" w:rsidR="00DC1A98" w:rsidRPr="00214D2E" w:rsidRDefault="00DC1A98" w:rsidP="00DC1A98">
      <w:pPr>
        <w:pStyle w:val="ListParagraph"/>
        <w:numPr>
          <w:ilvl w:val="0"/>
          <w:numId w:val="18"/>
        </w:numPr>
      </w:pPr>
      <w:r w:rsidRPr="00214D2E">
        <w:t>Integrating storm water and NPS pollution concerns into construction planning and building activities on the reservation</w:t>
      </w:r>
    </w:p>
    <w:p w14:paraId="3B015047" w14:textId="77777777" w:rsidR="00DC1A98" w:rsidRPr="00B75E43" w:rsidRDefault="00DC1A98" w:rsidP="00DC1A98">
      <w:pPr>
        <w:pStyle w:val="ListParagraph"/>
        <w:numPr>
          <w:ilvl w:val="0"/>
          <w:numId w:val="18"/>
        </w:numPr>
      </w:pPr>
      <w:r w:rsidRPr="00B75E43">
        <w:t>Minimizing the NPS pollutant contributions in urban runoff from towns and villages</w:t>
      </w:r>
    </w:p>
    <w:p w14:paraId="3C718697" w14:textId="545D6812" w:rsidR="00132C79" w:rsidRPr="00B75E43" w:rsidRDefault="00014D57" w:rsidP="009D01B9">
      <w:r w:rsidRPr="00B75E43">
        <w:t>The OST monitoring strategy is divided into two phases: a) monitoring between 1992-2005 and b) monitoring between 2005-</w:t>
      </w:r>
      <w:del w:id="17" w:author="Charles Jason Tinant" w:date="2014-09-24T11:03:00Z">
        <w:r w:rsidRPr="00B75E43" w:rsidDel="00D0232A">
          <w:delText xml:space="preserve">2012 </w:delText>
        </w:r>
      </w:del>
      <w:ins w:id="18" w:author="Charles Jason Tinant" w:date="2014-09-24T11:03:00Z">
        <w:r w:rsidR="00D0232A" w:rsidRPr="00B75E43">
          <w:t>201</w:t>
        </w:r>
        <w:r w:rsidR="00D0232A">
          <w:t>3</w:t>
        </w:r>
        <w:r w:rsidR="00D0232A" w:rsidRPr="00B75E43">
          <w:t xml:space="preserve"> </w:t>
        </w:r>
      </w:ins>
      <w:r w:rsidRPr="00B75E43">
        <w:t xml:space="preserve">(the latest available data).  </w:t>
      </w:r>
      <w:proofErr w:type="gramStart"/>
      <w:r w:rsidRPr="00B75E43">
        <w:t>Phase</w:t>
      </w:r>
      <w:proofErr w:type="gramEnd"/>
      <w:r w:rsidRPr="00B75E43">
        <w:t xml:space="preserve"> I activities focused on site identification, </w:t>
      </w:r>
      <w:r w:rsidR="00FB3A97" w:rsidRPr="00B75E43">
        <w:t xml:space="preserve">physical, chemical, and macroinvertebrate data collection.  </w:t>
      </w:r>
      <w:r w:rsidR="00E01BA4">
        <w:t>Monitoring of c</w:t>
      </w:r>
      <w:r w:rsidR="00FB3A97" w:rsidRPr="00B75E43">
        <w:t xml:space="preserve">hemical parameters focused on nutrients, common inorganics and metals including heavy metals (Matrix 2011).  </w:t>
      </w:r>
      <w:r w:rsidR="00E01BA4">
        <w:t>Monitoring of p</w:t>
      </w:r>
      <w:r w:rsidR="00FB3A97" w:rsidRPr="00B75E43">
        <w:t xml:space="preserve">hysical parameters focused on </w:t>
      </w:r>
      <w:r w:rsidR="009D01B9" w:rsidRPr="00B75E43">
        <w:t xml:space="preserve">conductivity, </w:t>
      </w:r>
      <w:r w:rsidR="00FB3A97" w:rsidRPr="00B75E43">
        <w:t xml:space="preserve">pH, dissolved oxygen, turbidity and temperature (Matrix 2011). </w:t>
      </w:r>
    </w:p>
    <w:p w14:paraId="6A451DAE" w14:textId="77777777" w:rsidR="00DC1A98" w:rsidRPr="00B75E43" w:rsidRDefault="00DC1A98" w:rsidP="009D01B9">
      <w:pPr>
        <w:sectPr w:rsidR="00DC1A98" w:rsidRPr="00B75E43" w:rsidSect="00C41439">
          <w:headerReference w:type="even" r:id="rId17"/>
          <w:headerReference w:type="default" r:id="rId18"/>
          <w:headerReference w:type="first" r:id="rId19"/>
          <w:footerReference w:type="first" r:id="rId20"/>
          <w:type w:val="continuous"/>
          <w:pgSz w:w="12240" w:h="15840"/>
          <w:pgMar w:top="1440" w:right="1440" w:bottom="1440" w:left="1440" w:header="720" w:footer="720" w:gutter="0"/>
          <w:cols w:space="720"/>
          <w:docGrid w:linePitch="360"/>
        </w:sectPr>
      </w:pPr>
    </w:p>
    <w:p w14:paraId="4DB8E657" w14:textId="064AC39F" w:rsidR="00B75E43" w:rsidRPr="00B75E43" w:rsidRDefault="00D77154" w:rsidP="00D65250">
      <w:r w:rsidRPr="00B75E43">
        <w:t>Tetra Tech (2005) analyzed historic</w:t>
      </w:r>
      <w:r w:rsidR="007D5A7F" w:rsidRPr="00B75E43">
        <w:t xml:space="preserve">al water quality data pre-2005 and </w:t>
      </w:r>
      <w:r w:rsidRPr="00B75E43">
        <w:t>found wides</w:t>
      </w:r>
      <w:r w:rsidR="009D01B9" w:rsidRPr="00B75E43">
        <w:t xml:space="preserve">pread </w:t>
      </w:r>
      <w:proofErr w:type="spellStart"/>
      <w:r w:rsidR="009D01B9" w:rsidRPr="00B75E43">
        <w:t>exceedences</w:t>
      </w:r>
      <w:proofErr w:type="spellEnd"/>
      <w:r w:rsidR="009D01B9" w:rsidRPr="00B75E43">
        <w:t xml:space="preserve"> in</w:t>
      </w:r>
      <w:r w:rsidRPr="00B75E43">
        <w:t xml:space="preserve"> </w:t>
      </w:r>
      <w:r w:rsidR="00E01BA4">
        <w:t xml:space="preserve">several </w:t>
      </w:r>
      <w:r w:rsidRPr="00B75E43">
        <w:t>water quality parameters.</w:t>
      </w:r>
      <w:r w:rsidR="007D5A7F" w:rsidRPr="00B75E43">
        <w:t xml:space="preserve">  </w:t>
      </w:r>
    </w:p>
    <w:p w14:paraId="37E94AA2" w14:textId="77777777" w:rsidR="00B75E43" w:rsidRPr="00B75E43" w:rsidRDefault="007D5A7F" w:rsidP="00B75E43">
      <w:pPr>
        <w:pStyle w:val="ListParagraph"/>
        <w:numPr>
          <w:ilvl w:val="0"/>
          <w:numId w:val="36"/>
        </w:numPr>
      </w:pPr>
      <w:r w:rsidRPr="00B75E43">
        <w:t>W</w:t>
      </w:r>
      <w:r w:rsidR="009D01B9" w:rsidRPr="00B75E43">
        <w:t>ater quality exceedances</w:t>
      </w:r>
      <w:r w:rsidRPr="00B75E43">
        <w:t xml:space="preserve"> for Cheyenne River stations occurring in greater</w:t>
      </w:r>
      <w:r w:rsidR="009D01B9" w:rsidRPr="00B75E43">
        <w:t xml:space="preserve"> than 10% of cases</w:t>
      </w:r>
      <w:r w:rsidRPr="00B75E43">
        <w:t xml:space="preserve"> when less than 10 samples </w:t>
      </w:r>
      <w:r w:rsidR="00221762" w:rsidRPr="00B75E43">
        <w:t>were collected (</w:t>
      </w:r>
      <w:r w:rsidR="009D01B9" w:rsidRPr="00B75E43">
        <w:t xml:space="preserve">water bodies designated “Threatened”) include: </w:t>
      </w:r>
      <w:r w:rsidRPr="00B75E43">
        <w:t>pH (upper limit), dissolved oxy</w:t>
      </w:r>
      <w:r w:rsidR="00221762" w:rsidRPr="00B75E43">
        <w:t xml:space="preserve">gen, turbidity, selenium.  Water quality exceedances for Cheyenne River stations occurring in greater than 10% of cases when greater than 10 samples  (water bodies designated “Impaired”) include: arsenic, cadmium, iron, manganese, mercury, and total phosphorus.  </w:t>
      </w:r>
    </w:p>
    <w:p w14:paraId="4F095650" w14:textId="77777777" w:rsidR="00B75E43" w:rsidRPr="00B75E43" w:rsidRDefault="00221762" w:rsidP="00B75E43">
      <w:pPr>
        <w:pStyle w:val="ListParagraph"/>
        <w:numPr>
          <w:ilvl w:val="0"/>
          <w:numId w:val="36"/>
        </w:numPr>
      </w:pPr>
      <w:r w:rsidRPr="00B75E43">
        <w:t>Water quality exceedances for Upper White River sub</w:t>
      </w:r>
      <w:r w:rsidR="00852698" w:rsidRPr="00B75E43">
        <w:t xml:space="preserve"> </w:t>
      </w:r>
      <w:r w:rsidRPr="00B75E43">
        <w:t>watershed</w:t>
      </w:r>
      <w:r w:rsidR="00852698" w:rsidRPr="00B75E43">
        <w:t xml:space="preserve">s occurring in greater than 10% of cases when less than 10 samples were collected (water bodies designated “Threatened”) include: turbidity, pH (lower limit).  Water quality exceedances for Upper White River sub watershed stations occurring in greater than 10% of cases when greater than 10 samples  (water bodies designated “Impaired”) include: </w:t>
      </w:r>
      <w:r w:rsidR="00E5215C" w:rsidRPr="00B75E43">
        <w:t xml:space="preserve">pH (upper limit), dissolved oxygen, </w:t>
      </w:r>
      <w:r w:rsidR="00852698" w:rsidRPr="00B75E43">
        <w:t xml:space="preserve">arsenic, cadmium, iron, manganese, mercury, and total phosphorus.  </w:t>
      </w:r>
    </w:p>
    <w:p w14:paraId="40CB8815" w14:textId="77777777" w:rsidR="00B75E43" w:rsidRPr="00B75E43" w:rsidRDefault="00E5215C" w:rsidP="00B75E43">
      <w:pPr>
        <w:pStyle w:val="ListParagraph"/>
        <w:numPr>
          <w:ilvl w:val="0"/>
          <w:numId w:val="36"/>
        </w:numPr>
      </w:pPr>
      <w:r w:rsidRPr="00B75E43">
        <w:t xml:space="preserve">Water quality exceedances for White River/Wounded Knee Creek stations occurring in less than 10% of cases when less than 10 samples were collected (water bodies designated “Threatened”) include: temperature, pH (upper limit), dissolved oxygen, turbidity, selenium.  Water quality exceedances for White River/Wounded Knee Creek stations occurring in greater than 10% of cases when greater than 10 samples  (water bodies designated “Impaired”) include: arsenic, cadmium, iron, manganese, mercury, and total phosphorus.  </w:t>
      </w:r>
    </w:p>
    <w:p w14:paraId="67B3FE28" w14:textId="77777777" w:rsidR="00B75E43" w:rsidRPr="00B75E43" w:rsidRDefault="00E5215C" w:rsidP="00B75E43">
      <w:pPr>
        <w:pStyle w:val="ListParagraph"/>
        <w:numPr>
          <w:ilvl w:val="0"/>
          <w:numId w:val="36"/>
        </w:numPr>
      </w:pPr>
      <w:r w:rsidRPr="00B75E43">
        <w:t>Water quality exceedances for White River/Medicine Root Creek stations occurring in greater than 10% of cases when less than 10 samples were collected (water bodies designated “Threatened”) include: dissolved oxygen, turbidity, and cadmium.  Water quality exceedances for White River/</w:t>
      </w:r>
      <w:r w:rsidR="00A31989" w:rsidRPr="00B75E43">
        <w:t>Medicine Root</w:t>
      </w:r>
      <w:r w:rsidRPr="00B75E43">
        <w:t xml:space="preserve"> Creek stations occurring in greater than 10% of cases when greater than 10 samples  (water bodies designated “Impaired”) include: temperature, pH (upper limit), arsenic, </w:t>
      </w:r>
      <w:r w:rsidR="00A31989" w:rsidRPr="00B75E43">
        <w:t xml:space="preserve">cadmium, </w:t>
      </w:r>
      <w:r w:rsidRPr="00B75E43">
        <w:t>iron, manganese, mercury, and total phosphorus.</w:t>
      </w:r>
      <w:r w:rsidR="006F6E79" w:rsidRPr="00B75E43">
        <w:t xml:space="preserve">  </w:t>
      </w:r>
    </w:p>
    <w:p w14:paraId="43B02B62" w14:textId="77777777" w:rsidR="00856162" w:rsidRDefault="00A31989" w:rsidP="00B75E43">
      <w:pPr>
        <w:pStyle w:val="ListParagraph"/>
        <w:numPr>
          <w:ilvl w:val="0"/>
          <w:numId w:val="36"/>
        </w:numPr>
      </w:pPr>
      <w:r w:rsidRPr="00B75E43">
        <w:t xml:space="preserve">Water quality exceedances for White River/Bear-in-the-Lodge Creek stations occurring in greater than 10% of cases when less than 10 samples were collected (water bodies designated “Threatened”) include: turbidity.  Water quality exceedances for White River/ Bear-in-the-Lodge Creek stations occurring in greater than 10% of cases when greater than 10 samples  (water bodies designated “Impaired”) include: temperature, pH (upper limit), dissolved oxygen, arsenic, cadmium, iron, manganese, mercury, and total phosphorus.  </w:t>
      </w:r>
    </w:p>
    <w:p w14:paraId="533217FB" w14:textId="77777777" w:rsidR="00856162" w:rsidRDefault="00A31989" w:rsidP="00B75E43">
      <w:pPr>
        <w:pStyle w:val="ListParagraph"/>
        <w:numPr>
          <w:ilvl w:val="0"/>
          <w:numId w:val="36"/>
        </w:numPr>
      </w:pPr>
      <w:r w:rsidRPr="00B75E43">
        <w:t xml:space="preserve">Water quality exceedances for White River/Pass Creek stations occurring in greater than 10% of cases when less than 10 samples were collected (water bodies designated “Threatened”) include: </w:t>
      </w:r>
      <w:r w:rsidR="00AE3A7E" w:rsidRPr="00B75E43">
        <w:t xml:space="preserve">temperature, </w:t>
      </w:r>
      <w:r w:rsidRPr="00B75E43">
        <w:t>turbidity</w:t>
      </w:r>
      <w:r w:rsidR="00AE3A7E" w:rsidRPr="00B75E43">
        <w:t>, cadmium, selenium and zinc</w:t>
      </w:r>
      <w:r w:rsidRPr="00B75E43">
        <w:t xml:space="preserve">. </w:t>
      </w:r>
      <w:r w:rsidR="00D65250" w:rsidRPr="00B75E43">
        <w:t xml:space="preserve"> </w:t>
      </w:r>
      <w:r w:rsidRPr="00B75E43">
        <w:t>Water quality exceedances for White River/Pass Creek stations occurring in greater than 10% of cases when greater than 10 samples  (water bodies designated “Impaired”) include: pH (upper limit), di</w:t>
      </w:r>
      <w:r w:rsidR="00AE3A7E" w:rsidRPr="00B75E43">
        <w:t>ssolved oxygen, arsenic</w:t>
      </w:r>
      <w:r w:rsidRPr="00B75E43">
        <w:t xml:space="preserve">, iron, </w:t>
      </w:r>
      <w:r w:rsidR="00AE3A7E" w:rsidRPr="00B75E43">
        <w:t xml:space="preserve">lead, </w:t>
      </w:r>
      <w:r w:rsidRPr="00B75E43">
        <w:t>manganese, mercury, and total phosphorus.</w:t>
      </w:r>
      <w:r w:rsidR="00D56A62" w:rsidRPr="00B75E43">
        <w:t xml:space="preserve">  </w:t>
      </w:r>
    </w:p>
    <w:p w14:paraId="78907958" w14:textId="43CEEB80" w:rsidR="00D65250" w:rsidRPr="00B75E43" w:rsidRDefault="00D65250" w:rsidP="00B75E43">
      <w:pPr>
        <w:pStyle w:val="ListParagraph"/>
        <w:numPr>
          <w:ilvl w:val="0"/>
          <w:numId w:val="36"/>
        </w:numPr>
      </w:pPr>
      <w:r w:rsidRPr="00B75E43">
        <w:t>Water quality exceedances for White River/</w:t>
      </w:r>
      <w:r w:rsidR="00D56A62" w:rsidRPr="00B75E43">
        <w:t>Little White River</w:t>
      </w:r>
      <w:r w:rsidRPr="00B75E43">
        <w:t xml:space="preserve"> stations occurring in greater than 10% of cases when less than 10 samples were collected (water bodies designated “Threatened”) include: pH (upper limit), dissolved oxygen, turbidity, cadmium, selenium</w:t>
      </w:r>
      <w:r w:rsidR="00D56A62" w:rsidRPr="00B75E43">
        <w:t>, and silver</w:t>
      </w:r>
      <w:r w:rsidRPr="00B75E43">
        <w:t>.  Water quality exceedances for White River/</w:t>
      </w:r>
      <w:r w:rsidR="00D56A62" w:rsidRPr="00B75E43">
        <w:t>Little White River</w:t>
      </w:r>
      <w:r w:rsidRPr="00B75E43">
        <w:t xml:space="preserve"> stations occurring in greater than 10% of cases when greater than 10 samples  (water bodies designated “Impaired”) include: arsenic, iron, lead, manganese, mercury,</w:t>
      </w:r>
      <w:r w:rsidR="00D56A62" w:rsidRPr="00B75E43">
        <w:t xml:space="preserve"> zinc</w:t>
      </w:r>
      <w:r w:rsidRPr="00B75E43">
        <w:t xml:space="preserve"> and total phosphorus.</w:t>
      </w:r>
    </w:p>
    <w:p w14:paraId="598C1CB4" w14:textId="77777777" w:rsidR="00A31989" w:rsidRPr="001C1910" w:rsidRDefault="00D77154" w:rsidP="00D77154">
      <w:r w:rsidRPr="001C1910">
        <w:t>T</w:t>
      </w:r>
      <w:r w:rsidR="00D56A62" w:rsidRPr="001C1910">
        <w:t>etra Tech (</w:t>
      </w:r>
      <w:r w:rsidRPr="001C1910">
        <w:rPr>
          <w:noProof/>
        </w:rPr>
        <w:t>2005a)</w:t>
      </w:r>
      <w:r w:rsidRPr="001C1910">
        <w:t xml:space="preserve"> </w:t>
      </w:r>
      <w:r w:rsidR="00E5215C" w:rsidRPr="001C1910">
        <w:t>concluded that</w:t>
      </w:r>
      <w:r w:rsidRPr="001C1910">
        <w:t xml:space="preserve"> many of the </w:t>
      </w:r>
      <w:r w:rsidR="00A31989" w:rsidRPr="001C1910">
        <w:t xml:space="preserve">metals exceeding water quality standards </w:t>
      </w:r>
      <w:r w:rsidRPr="001C1910">
        <w:t xml:space="preserve">in </w:t>
      </w:r>
      <w:r w:rsidR="00A31989" w:rsidRPr="001C1910">
        <w:t>Pine Ridge reservation surface waters</w:t>
      </w:r>
      <w:r w:rsidRPr="001C1910">
        <w:t xml:space="preserve"> could originate from natural sources</w:t>
      </w:r>
      <w:r w:rsidR="00D56A62" w:rsidRPr="001C1910">
        <w:t xml:space="preserve"> and proscribed</w:t>
      </w:r>
      <w:r w:rsidR="00A31989" w:rsidRPr="001C1910">
        <w:t xml:space="preserve"> </w:t>
      </w:r>
      <w:r w:rsidR="00D56A62" w:rsidRPr="001C1910">
        <w:t>b</w:t>
      </w:r>
      <w:r w:rsidR="00A31989" w:rsidRPr="001C1910">
        <w:t>est management practices aimed at redu</w:t>
      </w:r>
      <w:r w:rsidR="00D56A62" w:rsidRPr="001C1910">
        <w:t>cing total suspended solids and nutrient loading for the following land uses:</w:t>
      </w:r>
    </w:p>
    <w:p w14:paraId="6F36096B" w14:textId="7FBC9537" w:rsidR="00D56A62" w:rsidRPr="001C1910" w:rsidRDefault="00D56A62" w:rsidP="006F6E79">
      <w:pPr>
        <w:ind w:left="360"/>
      </w:pPr>
      <w:r w:rsidRPr="001C1910">
        <w:rPr>
          <w:b/>
        </w:rPr>
        <w:t>Agricultural runoff</w:t>
      </w:r>
      <w:r w:rsidR="00F27A7E" w:rsidRPr="001C1910">
        <w:t xml:space="preserve"> - </w:t>
      </w:r>
      <w:r w:rsidRPr="001C1910">
        <w:t>EPA determined</w:t>
      </w:r>
      <w:r w:rsidR="0068085B">
        <w:t xml:space="preserve"> in March 2004</w:t>
      </w:r>
      <w:r w:rsidRPr="001C1910">
        <w:t xml:space="preserve"> there were approximately 20 cattle ranching operations across the reservation, with agricultural activities include cattle grazing, crop production, and winter feeding and calving areas (Matrix 2011). Crop agriculture</w:t>
      </w:r>
      <w:r w:rsidR="00F27A7E" w:rsidRPr="001C1910">
        <w:t xml:space="preserve">, which consists primarily of </w:t>
      </w:r>
      <w:proofErr w:type="spellStart"/>
      <w:r w:rsidR="00F27A7E" w:rsidRPr="001C1910">
        <w:t>dryland</w:t>
      </w:r>
      <w:proofErr w:type="spellEnd"/>
      <w:r w:rsidR="00F27A7E" w:rsidRPr="001C1910">
        <w:t xml:space="preserve"> and irrigated faming for spring and winter wheat,</w:t>
      </w:r>
      <w:r w:rsidRPr="001C1910">
        <w:t xml:space="preserve"> is conducted primarily in the southeastern portion of the reservation. </w:t>
      </w:r>
    </w:p>
    <w:p w14:paraId="07143A85" w14:textId="77777777" w:rsidR="00D56A62" w:rsidRPr="001C1910" w:rsidRDefault="00D56A62" w:rsidP="006F6E79">
      <w:pPr>
        <w:ind w:left="360"/>
      </w:pPr>
      <w:r w:rsidRPr="001C1910">
        <w:rPr>
          <w:b/>
        </w:rPr>
        <w:t>Septic Systems</w:t>
      </w:r>
      <w:r w:rsidRPr="001C1910">
        <w:t xml:space="preserve"> - </w:t>
      </w:r>
      <w:r w:rsidR="00F27A7E" w:rsidRPr="001C1910">
        <w:t>A</w:t>
      </w:r>
      <w:r w:rsidRPr="001C1910">
        <w:t>pproximately 50 percent of households on tribal land are served by individual septic systems</w:t>
      </w:r>
      <w:r w:rsidR="00F27A7E" w:rsidRPr="001C1910">
        <w:t xml:space="preserve"> (Tetra tech 2005)</w:t>
      </w:r>
      <w:r w:rsidRPr="001C1910">
        <w:t xml:space="preserve">. </w:t>
      </w:r>
    </w:p>
    <w:p w14:paraId="2E15C27B" w14:textId="3C7CBFB6" w:rsidR="00D56A62" w:rsidRPr="001C1910" w:rsidRDefault="00D56A62" w:rsidP="006F6E79">
      <w:pPr>
        <w:ind w:left="360"/>
      </w:pPr>
      <w:r w:rsidRPr="001C1910">
        <w:rPr>
          <w:b/>
        </w:rPr>
        <w:t>Storm water Runoff</w:t>
      </w:r>
      <w:r w:rsidRPr="001C1910">
        <w:t xml:space="preserve"> - Most towns and villages across the reservation lack storm water collection systems. Pine Ridge and Martin have storm water collection systems, however, the Tribe is unaware of any BMPS being implemented to minimize pollutant loads</w:t>
      </w:r>
      <w:r w:rsidR="0068085B">
        <w:t xml:space="preserve"> (Tetra tech 2005, </w:t>
      </w:r>
      <w:r w:rsidR="00F27A7E" w:rsidRPr="001C1910">
        <w:t>Matrix 2011)</w:t>
      </w:r>
      <w:r w:rsidRPr="001C1910">
        <w:t xml:space="preserve">. </w:t>
      </w:r>
    </w:p>
    <w:p w14:paraId="13D2AB13" w14:textId="1237BB54" w:rsidR="00D56A62" w:rsidRPr="001C1910" w:rsidRDefault="00D56A62" w:rsidP="006F6E79">
      <w:pPr>
        <w:ind w:left="360"/>
      </w:pPr>
      <w:r w:rsidRPr="001C1910">
        <w:rPr>
          <w:b/>
        </w:rPr>
        <w:t>Illegal dumping</w:t>
      </w:r>
      <w:r w:rsidRPr="001C1910">
        <w:t xml:space="preserve"> - Improper disposal of domestic solid waste, household appliances and automobiles continue to contribute pollutants to surface waters</w:t>
      </w:r>
      <w:r w:rsidR="0068085B">
        <w:t xml:space="preserve"> (Tetra tech 2005,</w:t>
      </w:r>
      <w:r w:rsidR="0068085B" w:rsidRPr="001C1910">
        <w:t xml:space="preserve"> </w:t>
      </w:r>
      <w:r w:rsidR="00F27A7E" w:rsidRPr="001C1910">
        <w:t>Matrix 2011)</w:t>
      </w:r>
      <w:r w:rsidRPr="001C1910">
        <w:t xml:space="preserve">.  </w:t>
      </w:r>
    </w:p>
    <w:p w14:paraId="13F9A8D5" w14:textId="740DABFD" w:rsidR="00D56A62" w:rsidRPr="001C1910" w:rsidRDefault="00D56A62" w:rsidP="006F6E79">
      <w:pPr>
        <w:ind w:left="360"/>
      </w:pPr>
      <w:r w:rsidRPr="001C1910">
        <w:rPr>
          <w:b/>
        </w:rPr>
        <w:t>Roads</w:t>
      </w:r>
      <w:r w:rsidRPr="001C1910">
        <w:t xml:space="preserve"> - Many roads across the reservation are constructed of dirt and gravel, contributing significant sediment loads to surface waters</w:t>
      </w:r>
      <w:r w:rsidR="0068085B">
        <w:t xml:space="preserve"> (Tetra tech 2005,</w:t>
      </w:r>
      <w:r w:rsidR="0068085B" w:rsidRPr="001C1910">
        <w:t xml:space="preserve"> </w:t>
      </w:r>
      <w:r w:rsidR="00F27A7E" w:rsidRPr="001C1910">
        <w:t>Matrix 2011)</w:t>
      </w:r>
      <w:r w:rsidRPr="001C1910">
        <w:t xml:space="preserve">.   </w:t>
      </w:r>
    </w:p>
    <w:p w14:paraId="6BCEBE4E" w14:textId="5207E02B" w:rsidR="00D56A62" w:rsidRPr="001C1910" w:rsidRDefault="00D56A62" w:rsidP="006F6E79">
      <w:pPr>
        <w:ind w:left="360"/>
      </w:pPr>
      <w:r w:rsidRPr="001C1910">
        <w:rPr>
          <w:b/>
        </w:rPr>
        <w:t xml:space="preserve">Construction - </w:t>
      </w:r>
      <w:r w:rsidRPr="001C1910">
        <w:t>Silt fences and other BMPS do not appear to be used for smaller construction projects.</w:t>
      </w:r>
      <w:r w:rsidRPr="001C1910">
        <w:rPr>
          <w:b/>
        </w:rPr>
        <w:t xml:space="preserve">  </w:t>
      </w:r>
      <w:r w:rsidRPr="001C1910">
        <w:t>BMPs could be used to minimize sediment loads from construction projects into surface waters</w:t>
      </w:r>
      <w:r w:rsidR="00F27A7E" w:rsidRPr="001C1910">
        <w:t xml:space="preserve"> (Tetra tech 2005</w:t>
      </w:r>
      <w:r w:rsidR="0068085B">
        <w:t xml:space="preserve">, </w:t>
      </w:r>
      <w:r w:rsidR="00F27A7E" w:rsidRPr="001C1910">
        <w:t>Matrix 2011)</w:t>
      </w:r>
      <w:r w:rsidRPr="001C1910">
        <w:t xml:space="preserve">. </w:t>
      </w:r>
    </w:p>
    <w:p w14:paraId="7567A8C0" w14:textId="69C0A428" w:rsidR="00DC1A98" w:rsidRPr="001C1910" w:rsidRDefault="006F6E79" w:rsidP="00DC1A98">
      <w:r w:rsidRPr="001C1910">
        <w:t>OST phase II monitoring activities included a reduction in sampl</w:t>
      </w:r>
      <w:r w:rsidR="000B7679" w:rsidRPr="001C1910">
        <w:t>ing stations</w:t>
      </w:r>
      <w:r w:rsidRPr="001C1910">
        <w:t xml:space="preserve"> </w:t>
      </w:r>
      <w:r w:rsidR="000B7679" w:rsidRPr="001C1910">
        <w:t xml:space="preserve">from 41 stations </w:t>
      </w:r>
      <w:r w:rsidRPr="001C1910">
        <w:t xml:space="preserve">to </w:t>
      </w:r>
      <w:r w:rsidR="000B7679" w:rsidRPr="001C1910">
        <w:t>38</w:t>
      </w:r>
      <w:r w:rsidRPr="001C1910">
        <w:t xml:space="preserve"> s</w:t>
      </w:r>
      <w:r w:rsidR="000B7679" w:rsidRPr="001C1910">
        <w:t>tations</w:t>
      </w:r>
      <w:r w:rsidRPr="001C1910">
        <w:t xml:space="preserve"> and a shift in parameters from metals and toxins to bacteria, nutrients, and inorganics (Matrix 2011).  The physical parameters sampled include: pH, temperature, conductivity, dissolved oxygen, temperature, and turbidity; the conventional pollutants include: biochemical oxygen demand (BOD), total suspended solids (TSS), fecal coliform bacteria, and E-coli; and non-conventional pollutants include: ammonia-nitrogen, nitrate-nitrogen, hardness, and total phosphorus.</w:t>
      </w:r>
      <w:r w:rsidR="00DC1A98" w:rsidRPr="001C1910">
        <w:t xml:space="preserve">  Water quality samples are collected during three months with the highest annual precipitation, April, May and June, and four months with low precipitation, July, August, September, and October for water quality parameters reflecting parameters of concern based on criteria for beneficial uses.  In 2011, in addition to parameters of concern, Soluble Reactive Phosphorus (SRP) and additional anions and </w:t>
      </w:r>
      <w:proofErr w:type="spellStart"/>
      <w:r w:rsidR="00DC1A98" w:rsidRPr="001C1910">
        <w:t>cations</w:t>
      </w:r>
      <w:proofErr w:type="spellEnd"/>
      <w:r w:rsidR="00DC1A98" w:rsidRPr="001C1910">
        <w:t xml:space="preserve"> were collected in order to better understand phosphorus sources and to develop a more complete understanding of the distribution of common inorganic ions in order to evaluate historical metals data (Table 8).</w:t>
      </w:r>
      <w:r w:rsidR="00E01BA4">
        <w:t xml:space="preserve">  The results of the additional sampling are given in sections 4.2 and 4.3 of this report.</w:t>
      </w:r>
    </w:p>
    <w:p w14:paraId="24C1B5AD" w14:textId="1E66901D" w:rsidR="004E26DF" w:rsidRPr="001C1910" w:rsidRDefault="00F9002E" w:rsidP="00D77154">
      <w:r w:rsidRPr="001C1910">
        <w:t xml:space="preserve">Matrix Consulting </w:t>
      </w:r>
      <w:r w:rsidR="004E26DF" w:rsidRPr="001C1910">
        <w:t>(2011) analyzed physical and chemical data collected between 2005-2009 for the White River/Wounded Knee Creek watershed.  Water quality exceedances for Wounded Knee Creek stations occurring in less than 10% of cases when less than 10 samples were collected (water bodies designated “Threatened”) include: Fecal c</w:t>
      </w:r>
      <w:r w:rsidR="00150253" w:rsidRPr="001C1910">
        <w:t>oliform, E. coli, and TSS.  Fecal coliform exceed water quality criteria at Wounded Knee Creek Station 1 (WOK1) with a 25% exceedances (1 of 4 samples), Wounded Knee Creek Station 3 (WOK3) with a 33% exceedance (1 of 3 samples), and Wounded Knee Creek Station 4 (WOK4) with a 50% exceedance (2 of 4 samples).</w:t>
      </w:r>
      <w:r w:rsidR="008B48F7" w:rsidRPr="001C1910">
        <w:t xml:space="preserve">  </w:t>
      </w:r>
      <w:r w:rsidR="00150253" w:rsidRPr="001C1910">
        <w:t>Escherichia coli (E. coli) exceed water quality criteria at Wounded Knee Creek 2 (WOK2) with a 25% exceedance (1 of 4 samples), WOK3 with a 60% exceedance (3 of 5 samples), and WOK4 with a 100% exceedance (4 of 4 samples).  Total suspended solids (TSS) exceed water quality criteria at WOK4 with a 25% exceedance (1 of 4 samples)</w:t>
      </w:r>
      <w:r w:rsidR="008B48F7" w:rsidRPr="001C1910">
        <w:t xml:space="preserve">.  </w:t>
      </w:r>
      <w:r w:rsidR="00150253" w:rsidRPr="001C1910">
        <w:t xml:space="preserve">No exceedances were found for Porcupine Creek </w:t>
      </w:r>
      <w:r w:rsidR="008B48F7" w:rsidRPr="001C1910">
        <w:t xml:space="preserve">monitoring </w:t>
      </w:r>
      <w:r w:rsidR="00150253" w:rsidRPr="001C1910">
        <w:t xml:space="preserve">stations during the sampling period.  </w:t>
      </w:r>
    </w:p>
    <w:p w14:paraId="6F082B0D" w14:textId="67E0C2CA" w:rsidR="00C27F8B" w:rsidRPr="001C1910" w:rsidRDefault="00DC1A98" w:rsidP="00D77154">
      <w:r w:rsidRPr="001C1910">
        <w:t xml:space="preserve">Macroinvertebrate were incorporated into a NPS monitoring on the Pine Ridge Reservation in 1999 (Matrix 2011). </w:t>
      </w:r>
      <w:r w:rsidR="008B48F7" w:rsidRPr="001C1910">
        <w:t>Stream health monitoring using benthic macroinvertebrate began in 1993.  Based on sample</w:t>
      </w:r>
      <w:r w:rsidR="00970FA4" w:rsidRPr="001C1910">
        <w:t>s</w:t>
      </w:r>
      <w:r w:rsidR="008B48F7" w:rsidRPr="001C1910">
        <w:t xml:space="preserve"> collected between </w:t>
      </w:r>
      <w:r w:rsidR="00970FA4" w:rsidRPr="001C1910">
        <w:t>1993-1996, s</w:t>
      </w:r>
      <w:r w:rsidR="008B48F7" w:rsidRPr="001C1910">
        <w:t>even metric scoring criteria were chos</w:t>
      </w:r>
      <w:r w:rsidR="00970FA4" w:rsidRPr="001C1910">
        <w:t>en</w:t>
      </w:r>
      <w:r w:rsidR="009C010E" w:rsidRPr="001C1910">
        <w:t xml:space="preserve">: Taxa Richness, EPT Index, % EPT, Family Biotic Index, % Dominant, Family, % Dipterans and Non-Insects, and % Collector-Gatherer.  To determine the relationship between habitat quality and biological condition, </w:t>
      </w:r>
      <w:proofErr w:type="spellStart"/>
      <w:r w:rsidR="009C010E" w:rsidRPr="001C1910">
        <w:t>biosurvey</w:t>
      </w:r>
      <w:proofErr w:type="spellEnd"/>
      <w:r w:rsidR="009C010E" w:rsidRPr="001C1910">
        <w:t xml:space="preserve"> and habitat data collected from April to November 1998 for 3</w:t>
      </w:r>
      <w:r w:rsidR="00E01BA4">
        <w:t>8</w:t>
      </w:r>
      <w:r w:rsidR="009C010E" w:rsidRPr="001C1910">
        <w:t xml:space="preserve"> monitoring stations.</w:t>
      </w:r>
      <w:r w:rsidR="00C23DDD" w:rsidRPr="001C1910">
        <w:t xml:space="preserve"> The study identified biological conditions for the White River/Porcupine Creek watershed ranging from severely impaired (WOK1), to moderately </w:t>
      </w:r>
      <w:proofErr w:type="gramStart"/>
      <w:r w:rsidR="00C23DDD" w:rsidRPr="001C1910">
        <w:t>impaired</w:t>
      </w:r>
      <w:proofErr w:type="gramEnd"/>
      <w:r w:rsidR="00C23DDD" w:rsidRPr="001C1910">
        <w:t xml:space="preserve"> (WOK2, WOK3, POR1), to unimpaired (POR2, POR3) and </w:t>
      </w:r>
      <w:r w:rsidR="00E01BA4">
        <w:t xml:space="preserve">overall </w:t>
      </w:r>
      <w:r w:rsidR="00C23DDD" w:rsidRPr="001C1910">
        <w:t>habitat ratings of sub-optimal.</w:t>
      </w:r>
      <w:r w:rsidRPr="001C1910">
        <w:t xml:space="preserve">  The report concluded nutrient enrichment to be the cause of reduced bi</w:t>
      </w:r>
      <w:r w:rsidR="00C27F8B" w:rsidRPr="001C1910">
        <w:t>ological integrity (Matrix 2011)</w:t>
      </w:r>
      <w:r w:rsidR="00557C67">
        <w:t>.</w:t>
      </w:r>
    </w:p>
    <w:p w14:paraId="3C25B101" w14:textId="77777777" w:rsidR="00C27F8B" w:rsidRDefault="00C27F8B" w:rsidP="00C27F8B">
      <w:pPr>
        <w:pStyle w:val="Heading1"/>
      </w:pPr>
      <w:bookmarkStart w:id="19" w:name="_Toc262198161"/>
      <w:r>
        <w:t>3</w:t>
      </w:r>
      <w:r w:rsidRPr="00A94A0C">
        <w:t>.0</w:t>
      </w:r>
      <w:r w:rsidRPr="00A94A0C">
        <w:tab/>
        <w:t>Data Analysis</w:t>
      </w:r>
      <w:bookmarkEnd w:id="19"/>
    </w:p>
    <w:p w14:paraId="68A9C98F" w14:textId="63DA360C" w:rsidR="00D77154" w:rsidRDefault="00D77154" w:rsidP="00D77154">
      <w:r>
        <w:t xml:space="preserve">This section presents the </w:t>
      </w:r>
      <w:r w:rsidR="008E42F4">
        <w:t xml:space="preserve">chemical </w:t>
      </w:r>
      <w:r>
        <w:t>data analysis for streams monitored between 2008-2011.</w:t>
      </w:r>
      <w:r w:rsidR="008E42F4">
        <w:t xml:space="preserve">  Physical data including pH, conductivity, temperature, and </w:t>
      </w:r>
      <w:r w:rsidR="00B03FDC">
        <w:t xml:space="preserve">dissolved oxygen was collected as instantaneous measurements between 2008-2011, however these results will be published </w:t>
      </w:r>
      <w:r w:rsidR="00E01BA4">
        <w:t>as part of</w:t>
      </w:r>
      <w:r w:rsidR="00B03FDC">
        <w:t xml:space="preserve"> individual watershed assessment reports</w:t>
      </w:r>
      <w:r w:rsidR="00E01BA4">
        <w:t xml:space="preserve"> beginning in 2014</w:t>
      </w:r>
      <w:r w:rsidR="00B03FDC">
        <w:t>.</w:t>
      </w:r>
      <w:r>
        <w:t xml:space="preserve">  Water quality is an indicator of the general condition of the watershed and pollutant source types, locations, and behavior</w:t>
      </w:r>
      <w:r w:rsidR="00E01BA4">
        <w:rPr>
          <w:noProof/>
        </w:rPr>
        <w:t xml:space="preserve"> (USEPA</w:t>
      </w:r>
      <w:r>
        <w:rPr>
          <w:noProof/>
        </w:rPr>
        <w:t xml:space="preserve"> 2010)</w:t>
      </w:r>
      <w:r>
        <w:t>.  The process of conducting data analyses to characterize the watershed and its pollutant sources began with broad assessments evaluating the averages, minimums, and maximums of measured parameters at the monitoring sites</w:t>
      </w:r>
      <w:r w:rsidR="00E01BA4">
        <w:t xml:space="preserve"> (Matrix 2011)</w:t>
      </w:r>
      <w:r>
        <w:t>.</w:t>
      </w:r>
      <w:r w:rsidRPr="00EF6665">
        <w:t xml:space="preserve"> </w:t>
      </w:r>
    </w:p>
    <w:p w14:paraId="54A65B8C" w14:textId="0BBE9C64" w:rsidR="00D77154" w:rsidRDefault="00D77154" w:rsidP="00A035F4">
      <w:r w:rsidRPr="001C1910">
        <w:t xml:space="preserve">Water quality data alone does not adequately characterize stream health (Shapiro 2008).  Reports commissioned in early 2000 to address questions from the US Congress on the condition of US waters found that the US lacked the data necessary to report the current status of its ecological resources, trends in these conditions, and causes of environmental degradation </w:t>
      </w:r>
      <w:r w:rsidR="00576AF9">
        <w:t>(</w:t>
      </w:r>
      <w:proofErr w:type="spellStart"/>
      <w:r w:rsidRPr="001C1910">
        <w:t>Heintz</w:t>
      </w:r>
      <w:proofErr w:type="spellEnd"/>
      <w:r w:rsidRPr="001C1910">
        <w:t xml:space="preserve"> 2002, USEPA 2003, Shapiro 2008</w:t>
      </w:r>
      <w:r w:rsidR="00576AF9">
        <w:t>).  The early 2000 reporting resulted</w:t>
      </w:r>
      <w:r w:rsidRPr="001C1910">
        <w:t xml:space="preserve"> </w:t>
      </w:r>
      <w:r w:rsidR="00576AF9">
        <w:t xml:space="preserve">in the </w:t>
      </w:r>
      <w:r w:rsidRPr="001C1910">
        <w:t xml:space="preserve">development and application of standardized protocols focusing on biological indicators for sampling, processing and interpreting core indicators of biological condition and of key stressors </w:t>
      </w:r>
      <w:r w:rsidR="00576AF9">
        <w:t>(</w:t>
      </w:r>
      <w:r w:rsidRPr="001C1910">
        <w:t>Barbour 1999</w:t>
      </w:r>
      <w:r w:rsidR="00576AF9">
        <w:t>,</w:t>
      </w:r>
      <w:r w:rsidRPr="001C1910">
        <w:t xml:space="preserve"> Shapiro 2008</w:t>
      </w:r>
      <w:r w:rsidR="00576AF9">
        <w:t>)</w:t>
      </w:r>
      <w:r w:rsidRPr="001C1910">
        <w:t xml:space="preserve">.  Stream health is defined </w:t>
      </w:r>
      <w:proofErr w:type="gramStart"/>
      <w:r w:rsidRPr="001C1910">
        <w:t xml:space="preserve">as “a </w:t>
      </w:r>
      <w:r w:rsidRPr="001C1910">
        <w:rPr>
          <w:bCs/>
        </w:rPr>
        <w:t xml:space="preserve">desirable and sustainable ecosystem </w:t>
      </w:r>
      <w:r w:rsidRPr="001C1910">
        <w:t>structure and function, or ecosystem integrity”</w:t>
      </w:r>
      <w:proofErr w:type="gramEnd"/>
      <w:r w:rsidRPr="001C1910">
        <w:t xml:space="preserve"> </w:t>
      </w:r>
      <w:r w:rsidR="00576AF9">
        <w:t>(</w:t>
      </w:r>
      <w:r w:rsidRPr="001C1910">
        <w:t>Merritt 1986, Karr 1989</w:t>
      </w:r>
      <w:r w:rsidR="00576AF9">
        <w:t>)</w:t>
      </w:r>
      <w:r w:rsidRPr="001C1910">
        <w:t xml:space="preserve">.  Macroinvertebrate taxa are often used as an indicator of overall ecosystem integrity through a multi-metric approach that measure a wide range of gradients from individual health to landscape dynamics </w:t>
      </w:r>
      <w:r w:rsidR="00576AF9">
        <w:t>(</w:t>
      </w:r>
      <w:proofErr w:type="spellStart"/>
      <w:r w:rsidRPr="001C1910">
        <w:t>Planfkin</w:t>
      </w:r>
      <w:proofErr w:type="spellEnd"/>
      <w:r w:rsidRPr="001C1910">
        <w:t xml:space="preserve"> 1999</w:t>
      </w:r>
      <w:r w:rsidR="00576AF9">
        <w:t>)</w:t>
      </w:r>
      <w:r w:rsidRPr="001C1910">
        <w:t xml:space="preserve">.  Metrics incorporate taxa richness, dominance of taxa that are sensitive or insensitive to pollution, balance of functional feeding groups </w:t>
      </w:r>
      <w:r w:rsidR="00576AF9">
        <w:t>(</w:t>
      </w:r>
      <w:r w:rsidRPr="001C1910">
        <w:t xml:space="preserve">Rosenberg and </w:t>
      </w:r>
      <w:proofErr w:type="spellStart"/>
      <w:r w:rsidRPr="001C1910">
        <w:t>Resh</w:t>
      </w:r>
      <w:proofErr w:type="spellEnd"/>
      <w:r w:rsidRPr="001C1910">
        <w:t xml:space="preserve"> 1993, Merritt 1986</w:t>
      </w:r>
      <w:r w:rsidR="00576AF9">
        <w:t>)</w:t>
      </w:r>
      <w:r w:rsidRPr="001C1910">
        <w:t xml:space="preserve">.  </w:t>
      </w:r>
    </w:p>
    <w:p w14:paraId="2B7E171D" w14:textId="069CA13A" w:rsidR="00557C67" w:rsidRPr="004E6F00" w:rsidRDefault="00557C67" w:rsidP="00557C67">
      <w:pPr>
        <w:pStyle w:val="Heading2"/>
      </w:pPr>
      <w:bookmarkStart w:id="20" w:name="_Toc262198162"/>
      <w:r>
        <w:t>3</w:t>
      </w:r>
      <w:r w:rsidRPr="004E6F00">
        <w:t>.</w:t>
      </w:r>
      <w:r>
        <w:t>1</w:t>
      </w:r>
      <w:r w:rsidRPr="004E6F00">
        <w:tab/>
        <w:t>Goals and Objectives</w:t>
      </w:r>
      <w:bookmarkEnd w:id="20"/>
    </w:p>
    <w:p w14:paraId="2BFD75F0" w14:textId="77777777" w:rsidR="00405E44" w:rsidRDefault="00F12F59" w:rsidP="00F12F59">
      <w:r>
        <w:t xml:space="preserve">Samples collected by the </w:t>
      </w:r>
      <w:r w:rsidR="00E81026">
        <w:t>OST Water Pollution Control Program</w:t>
      </w:r>
      <w:r>
        <w:t xml:space="preserve"> were tested through Energy Labs in Rapid City, SD for chemical properties, outli</w:t>
      </w:r>
      <w:r w:rsidR="00032490">
        <w:t xml:space="preserve">ned in Table 8.  </w:t>
      </w:r>
      <w:r w:rsidR="000A3581">
        <w:t>Energy Labs recorded samples with concentrations below the reporting limit as “Non-detect”</w:t>
      </w:r>
      <w:r>
        <w:t>.</w:t>
      </w:r>
    </w:p>
    <w:p w14:paraId="35A2437E" w14:textId="77777777" w:rsidR="00F12F59" w:rsidRPr="00FC052A" w:rsidRDefault="00F12F59" w:rsidP="00F12F59">
      <w:pPr>
        <w:pStyle w:val="Caption"/>
        <w:keepNext/>
        <w:jc w:val="center"/>
        <w:rPr>
          <w:sz w:val="22"/>
        </w:rPr>
      </w:pPr>
      <w:bookmarkStart w:id="21" w:name="_Toc276729602"/>
      <w:bookmarkStart w:id="22" w:name="_Ref277670109"/>
      <w:bookmarkStart w:id="23" w:name="_Toc253843558"/>
      <w:proofErr w:type="gramStart"/>
      <w:r w:rsidRPr="00FC052A">
        <w:rPr>
          <w:sz w:val="22"/>
        </w:rPr>
        <w:t xml:space="preserve">Table </w:t>
      </w:r>
      <w:r w:rsidR="00314C7F" w:rsidRPr="00FC052A">
        <w:rPr>
          <w:sz w:val="22"/>
        </w:rPr>
        <w:fldChar w:fldCharType="begin"/>
      </w:r>
      <w:r w:rsidRPr="00FC052A">
        <w:rPr>
          <w:sz w:val="22"/>
        </w:rPr>
        <w:instrText xml:space="preserve"> SEQ Table \* ARABIC </w:instrText>
      </w:r>
      <w:r w:rsidR="00314C7F" w:rsidRPr="00FC052A">
        <w:rPr>
          <w:sz w:val="22"/>
        </w:rPr>
        <w:fldChar w:fldCharType="separate"/>
      </w:r>
      <w:r w:rsidR="00994042">
        <w:rPr>
          <w:noProof/>
          <w:sz w:val="22"/>
        </w:rPr>
        <w:t>1</w:t>
      </w:r>
      <w:r w:rsidR="00314C7F" w:rsidRPr="00FC052A">
        <w:rPr>
          <w:sz w:val="22"/>
        </w:rPr>
        <w:fldChar w:fldCharType="end"/>
      </w:r>
      <w:r w:rsidR="00110C8C">
        <w:rPr>
          <w:sz w:val="22"/>
        </w:rPr>
        <w:t>.</w:t>
      </w:r>
      <w:proofErr w:type="gramEnd"/>
      <w:r w:rsidR="00110C8C">
        <w:rPr>
          <w:sz w:val="22"/>
        </w:rPr>
        <w:t xml:space="preserve">  </w:t>
      </w:r>
      <w:r w:rsidRPr="00FC052A">
        <w:rPr>
          <w:sz w:val="22"/>
        </w:rPr>
        <w:t>Chemical Property Parameters</w:t>
      </w:r>
      <w:bookmarkEnd w:id="21"/>
      <w:bookmarkEnd w:id="22"/>
      <w:bookmarkEnd w:id="23"/>
    </w:p>
    <w:tbl>
      <w:tblPr>
        <w:tblStyle w:val="TableGrid"/>
        <w:tblW w:w="5000" w:type="pct"/>
        <w:tblLook w:val="04A0" w:firstRow="1" w:lastRow="0" w:firstColumn="1" w:lastColumn="0" w:noHBand="0" w:noVBand="1"/>
      </w:tblPr>
      <w:tblGrid>
        <w:gridCol w:w="2177"/>
        <w:gridCol w:w="3601"/>
        <w:gridCol w:w="1800"/>
        <w:gridCol w:w="1998"/>
      </w:tblGrid>
      <w:tr w:rsidR="00F12F59" w:rsidRPr="00194855" w14:paraId="632255A2" w14:textId="77777777" w:rsidTr="0083344B">
        <w:tc>
          <w:tcPr>
            <w:tcW w:w="1137" w:type="pct"/>
          </w:tcPr>
          <w:p w14:paraId="2D04014E" w14:textId="77777777" w:rsidR="00F12F59" w:rsidRPr="00194855" w:rsidRDefault="00F12F59" w:rsidP="00F362E9">
            <w:pPr>
              <w:jc w:val="center"/>
              <w:rPr>
                <w:b/>
                <w:caps/>
              </w:rPr>
            </w:pPr>
            <w:r w:rsidRPr="00194855">
              <w:rPr>
                <w:b/>
                <w:caps/>
              </w:rPr>
              <w:t>Analyses</w:t>
            </w:r>
          </w:p>
        </w:tc>
        <w:tc>
          <w:tcPr>
            <w:tcW w:w="1880" w:type="pct"/>
          </w:tcPr>
          <w:p w14:paraId="0DB2E096" w14:textId="77777777" w:rsidR="00F12F59" w:rsidRPr="00194855" w:rsidRDefault="00F12F59" w:rsidP="00F362E9">
            <w:pPr>
              <w:jc w:val="center"/>
              <w:rPr>
                <w:b/>
                <w:caps/>
              </w:rPr>
            </w:pPr>
            <w:r w:rsidRPr="00194855">
              <w:rPr>
                <w:b/>
                <w:caps/>
              </w:rPr>
              <w:t>Parameter</w:t>
            </w:r>
          </w:p>
        </w:tc>
        <w:tc>
          <w:tcPr>
            <w:tcW w:w="940" w:type="pct"/>
          </w:tcPr>
          <w:p w14:paraId="225E8667" w14:textId="77777777" w:rsidR="00F12F59" w:rsidRPr="00194855" w:rsidRDefault="00F12F59" w:rsidP="00F362E9">
            <w:pPr>
              <w:jc w:val="center"/>
              <w:rPr>
                <w:b/>
                <w:caps/>
              </w:rPr>
            </w:pPr>
            <w:r w:rsidRPr="00194855">
              <w:rPr>
                <w:b/>
                <w:caps/>
              </w:rPr>
              <w:t>Units</w:t>
            </w:r>
          </w:p>
        </w:tc>
        <w:tc>
          <w:tcPr>
            <w:tcW w:w="1043" w:type="pct"/>
          </w:tcPr>
          <w:p w14:paraId="1F56E1D4" w14:textId="77777777" w:rsidR="00F12F59" w:rsidRPr="00194855" w:rsidRDefault="00F12F59" w:rsidP="00F362E9">
            <w:pPr>
              <w:jc w:val="center"/>
              <w:rPr>
                <w:b/>
                <w:caps/>
              </w:rPr>
            </w:pPr>
            <w:r w:rsidRPr="00194855">
              <w:rPr>
                <w:b/>
                <w:caps/>
              </w:rPr>
              <w:t>Reporting Limit</w:t>
            </w:r>
          </w:p>
        </w:tc>
      </w:tr>
      <w:tr w:rsidR="0083344B" w14:paraId="70522183" w14:textId="77777777" w:rsidTr="0083344B">
        <w:tc>
          <w:tcPr>
            <w:tcW w:w="1137" w:type="pct"/>
            <w:vMerge w:val="restart"/>
          </w:tcPr>
          <w:p w14:paraId="373C1CF7" w14:textId="77777777" w:rsidR="0083344B" w:rsidRDefault="0083344B" w:rsidP="00F362E9">
            <w:r>
              <w:t>Microbiological</w:t>
            </w:r>
          </w:p>
        </w:tc>
        <w:tc>
          <w:tcPr>
            <w:tcW w:w="1880" w:type="pct"/>
          </w:tcPr>
          <w:p w14:paraId="183005E7" w14:textId="77777777" w:rsidR="0083344B" w:rsidRDefault="0083344B" w:rsidP="00F362E9">
            <w:r>
              <w:t xml:space="preserve">Bacteria, Fecal Coliform </w:t>
            </w:r>
          </w:p>
        </w:tc>
        <w:tc>
          <w:tcPr>
            <w:tcW w:w="940" w:type="pct"/>
          </w:tcPr>
          <w:p w14:paraId="055F1E0D" w14:textId="77777777" w:rsidR="0083344B" w:rsidRDefault="0083344B" w:rsidP="00F362E9">
            <w:pPr>
              <w:jc w:val="center"/>
            </w:pPr>
            <w:r>
              <w:t>CFU 100 ml</w:t>
            </w:r>
          </w:p>
        </w:tc>
        <w:tc>
          <w:tcPr>
            <w:tcW w:w="1043" w:type="pct"/>
          </w:tcPr>
          <w:p w14:paraId="2D1095DE" w14:textId="77777777" w:rsidR="0083344B" w:rsidRDefault="00F364B7" w:rsidP="00F362E9">
            <w:pPr>
              <w:jc w:val="center"/>
            </w:pPr>
            <w:r>
              <w:t>1</w:t>
            </w:r>
          </w:p>
        </w:tc>
      </w:tr>
      <w:tr w:rsidR="0083344B" w14:paraId="0AE69D8F" w14:textId="77777777" w:rsidTr="0083344B">
        <w:tc>
          <w:tcPr>
            <w:tcW w:w="1137" w:type="pct"/>
            <w:vMerge/>
          </w:tcPr>
          <w:p w14:paraId="19DCA3D1" w14:textId="77777777" w:rsidR="0083344B" w:rsidRDefault="0083344B" w:rsidP="00F362E9"/>
        </w:tc>
        <w:tc>
          <w:tcPr>
            <w:tcW w:w="1880" w:type="pct"/>
          </w:tcPr>
          <w:p w14:paraId="40853AE7" w14:textId="77777777" w:rsidR="0083344B" w:rsidRPr="006C1345" w:rsidRDefault="0083344B" w:rsidP="00F362E9">
            <w:pPr>
              <w:rPr>
                <w:strike/>
              </w:rPr>
            </w:pPr>
            <w:r>
              <w:t xml:space="preserve">Bacteria, E-Coli Coliform </w:t>
            </w:r>
          </w:p>
        </w:tc>
        <w:tc>
          <w:tcPr>
            <w:tcW w:w="940" w:type="pct"/>
          </w:tcPr>
          <w:p w14:paraId="52318FAD" w14:textId="77777777" w:rsidR="0083344B" w:rsidRPr="006C1345" w:rsidRDefault="0083344B" w:rsidP="00F362E9">
            <w:pPr>
              <w:jc w:val="center"/>
              <w:rPr>
                <w:strike/>
              </w:rPr>
            </w:pPr>
            <w:proofErr w:type="spellStart"/>
            <w:proofErr w:type="gramStart"/>
            <w:r>
              <w:t>mpn</w:t>
            </w:r>
            <w:proofErr w:type="spellEnd"/>
            <w:proofErr w:type="gramEnd"/>
            <w:r>
              <w:t>/100 ml</w:t>
            </w:r>
          </w:p>
        </w:tc>
        <w:tc>
          <w:tcPr>
            <w:tcW w:w="1043" w:type="pct"/>
          </w:tcPr>
          <w:p w14:paraId="5261BEEE" w14:textId="77777777" w:rsidR="0083344B" w:rsidRPr="006C1345" w:rsidRDefault="0083344B" w:rsidP="00F362E9">
            <w:pPr>
              <w:jc w:val="center"/>
              <w:rPr>
                <w:strike/>
              </w:rPr>
            </w:pPr>
            <w:r>
              <w:t>1</w:t>
            </w:r>
          </w:p>
        </w:tc>
      </w:tr>
      <w:tr w:rsidR="0083344B" w14:paraId="7E5C951D" w14:textId="77777777" w:rsidTr="0083344B">
        <w:tc>
          <w:tcPr>
            <w:tcW w:w="1137" w:type="pct"/>
            <w:vMerge w:val="restart"/>
          </w:tcPr>
          <w:p w14:paraId="4C373C68" w14:textId="77777777" w:rsidR="0083344B" w:rsidRDefault="0083344B" w:rsidP="00F362E9">
            <w:r>
              <w:t>Physical</w:t>
            </w:r>
          </w:p>
        </w:tc>
        <w:tc>
          <w:tcPr>
            <w:tcW w:w="1880" w:type="pct"/>
          </w:tcPr>
          <w:p w14:paraId="7E154A3A" w14:textId="77777777" w:rsidR="0083344B" w:rsidRDefault="0083344B" w:rsidP="00F362E9">
            <w:r>
              <w:t xml:space="preserve">Biochemical Oxygen Demand (BOD) </w:t>
            </w:r>
          </w:p>
        </w:tc>
        <w:tc>
          <w:tcPr>
            <w:tcW w:w="940" w:type="pct"/>
          </w:tcPr>
          <w:p w14:paraId="11CD9B38" w14:textId="77777777" w:rsidR="0083344B" w:rsidRDefault="0083344B" w:rsidP="00F362E9">
            <w:pPr>
              <w:jc w:val="center"/>
            </w:pPr>
            <w:proofErr w:type="gramStart"/>
            <w:r>
              <w:t>mg</w:t>
            </w:r>
            <w:proofErr w:type="gramEnd"/>
            <w:r>
              <w:t>/L</w:t>
            </w:r>
          </w:p>
        </w:tc>
        <w:tc>
          <w:tcPr>
            <w:tcW w:w="1043" w:type="pct"/>
          </w:tcPr>
          <w:p w14:paraId="17C86878" w14:textId="77777777" w:rsidR="0083344B" w:rsidRDefault="00F364B7" w:rsidP="00F362E9">
            <w:pPr>
              <w:jc w:val="center"/>
            </w:pPr>
            <w:r>
              <w:t>2</w:t>
            </w:r>
          </w:p>
        </w:tc>
      </w:tr>
      <w:tr w:rsidR="0083344B" w14:paraId="2C1E865B" w14:textId="77777777" w:rsidTr="0083344B">
        <w:tc>
          <w:tcPr>
            <w:tcW w:w="1137" w:type="pct"/>
            <w:vMerge/>
          </w:tcPr>
          <w:p w14:paraId="40D16B5A" w14:textId="77777777" w:rsidR="0083344B" w:rsidRDefault="0083344B" w:rsidP="00F362E9"/>
        </w:tc>
        <w:tc>
          <w:tcPr>
            <w:tcW w:w="1880" w:type="pct"/>
          </w:tcPr>
          <w:p w14:paraId="3D10323D" w14:textId="77777777" w:rsidR="0083344B" w:rsidRDefault="0083344B" w:rsidP="00F362E9">
            <w:r>
              <w:t xml:space="preserve">Total Suspended Solids (TSS) </w:t>
            </w:r>
          </w:p>
        </w:tc>
        <w:tc>
          <w:tcPr>
            <w:tcW w:w="940" w:type="pct"/>
          </w:tcPr>
          <w:p w14:paraId="31642022" w14:textId="77777777" w:rsidR="0083344B" w:rsidRDefault="0083344B" w:rsidP="00F362E9">
            <w:pPr>
              <w:jc w:val="center"/>
            </w:pPr>
            <w:proofErr w:type="gramStart"/>
            <w:r>
              <w:t>mg</w:t>
            </w:r>
            <w:proofErr w:type="gramEnd"/>
            <w:r>
              <w:t>/L</w:t>
            </w:r>
          </w:p>
        </w:tc>
        <w:tc>
          <w:tcPr>
            <w:tcW w:w="1043" w:type="pct"/>
          </w:tcPr>
          <w:p w14:paraId="69318740" w14:textId="77777777" w:rsidR="0083344B" w:rsidRDefault="00F364B7" w:rsidP="00F362E9">
            <w:pPr>
              <w:jc w:val="center"/>
            </w:pPr>
            <w:r>
              <w:t>10</w:t>
            </w:r>
          </w:p>
        </w:tc>
      </w:tr>
      <w:tr w:rsidR="0083344B" w14:paraId="0611887C" w14:textId="77777777" w:rsidTr="0083344B">
        <w:tc>
          <w:tcPr>
            <w:tcW w:w="1137" w:type="pct"/>
            <w:vMerge w:val="restart"/>
          </w:tcPr>
          <w:p w14:paraId="2A151E50" w14:textId="77777777" w:rsidR="0083344B" w:rsidRDefault="0083344B" w:rsidP="00F362E9">
            <w:proofErr w:type="spellStart"/>
            <w:r>
              <w:t>Cations</w:t>
            </w:r>
            <w:proofErr w:type="spellEnd"/>
          </w:p>
        </w:tc>
        <w:tc>
          <w:tcPr>
            <w:tcW w:w="1880" w:type="pct"/>
          </w:tcPr>
          <w:p w14:paraId="0738A0F5" w14:textId="77777777" w:rsidR="0083344B" w:rsidRDefault="0083344B" w:rsidP="00F362E9">
            <w:r>
              <w:t xml:space="preserve">Hardness as CaCO3 </w:t>
            </w:r>
          </w:p>
        </w:tc>
        <w:tc>
          <w:tcPr>
            <w:tcW w:w="940" w:type="pct"/>
          </w:tcPr>
          <w:p w14:paraId="22838BD5" w14:textId="77777777" w:rsidR="0083344B" w:rsidRDefault="0083344B" w:rsidP="00F362E9">
            <w:pPr>
              <w:jc w:val="center"/>
            </w:pPr>
            <w:proofErr w:type="gramStart"/>
            <w:r>
              <w:t>mg</w:t>
            </w:r>
            <w:proofErr w:type="gramEnd"/>
            <w:r>
              <w:t>/L</w:t>
            </w:r>
          </w:p>
        </w:tc>
        <w:tc>
          <w:tcPr>
            <w:tcW w:w="1043" w:type="pct"/>
          </w:tcPr>
          <w:p w14:paraId="2B982007" w14:textId="77777777" w:rsidR="0083344B" w:rsidRDefault="00F364B7" w:rsidP="00F362E9">
            <w:pPr>
              <w:jc w:val="center"/>
            </w:pPr>
            <w:r>
              <w:t>1</w:t>
            </w:r>
          </w:p>
        </w:tc>
      </w:tr>
      <w:tr w:rsidR="0083344B" w14:paraId="7E10A71C" w14:textId="77777777" w:rsidTr="0083344B">
        <w:tc>
          <w:tcPr>
            <w:tcW w:w="1137" w:type="pct"/>
            <w:vMerge/>
          </w:tcPr>
          <w:p w14:paraId="69ADABA6" w14:textId="77777777" w:rsidR="0083344B" w:rsidRDefault="0083344B" w:rsidP="00F362E9"/>
        </w:tc>
        <w:tc>
          <w:tcPr>
            <w:tcW w:w="1880" w:type="pct"/>
          </w:tcPr>
          <w:p w14:paraId="469EFEC2" w14:textId="77777777" w:rsidR="0083344B" w:rsidRPr="00C653EB" w:rsidRDefault="0083344B" w:rsidP="00F362E9">
            <w:r w:rsidRPr="00C653EB">
              <w:t xml:space="preserve">Calcium </w:t>
            </w:r>
          </w:p>
        </w:tc>
        <w:tc>
          <w:tcPr>
            <w:tcW w:w="940" w:type="pct"/>
          </w:tcPr>
          <w:p w14:paraId="5CA03131" w14:textId="77777777" w:rsidR="0083344B" w:rsidRPr="00C653EB" w:rsidRDefault="0083344B" w:rsidP="00F362E9">
            <w:pPr>
              <w:jc w:val="center"/>
            </w:pPr>
            <w:proofErr w:type="gramStart"/>
            <w:r w:rsidRPr="00C653EB">
              <w:t>mg</w:t>
            </w:r>
            <w:proofErr w:type="gramEnd"/>
            <w:r w:rsidRPr="00C653EB">
              <w:t>/L</w:t>
            </w:r>
          </w:p>
        </w:tc>
        <w:tc>
          <w:tcPr>
            <w:tcW w:w="1043" w:type="pct"/>
          </w:tcPr>
          <w:p w14:paraId="088C010B" w14:textId="77777777" w:rsidR="0083344B" w:rsidRPr="00C653EB" w:rsidRDefault="00F364B7" w:rsidP="00F362E9">
            <w:pPr>
              <w:jc w:val="center"/>
            </w:pPr>
            <w:r w:rsidRPr="00C653EB">
              <w:t>1</w:t>
            </w:r>
          </w:p>
        </w:tc>
      </w:tr>
      <w:tr w:rsidR="0083344B" w14:paraId="217C7B69" w14:textId="77777777" w:rsidTr="0083344B">
        <w:tc>
          <w:tcPr>
            <w:tcW w:w="1137" w:type="pct"/>
            <w:vMerge/>
          </w:tcPr>
          <w:p w14:paraId="5FE7CC24" w14:textId="77777777" w:rsidR="0083344B" w:rsidRDefault="0083344B" w:rsidP="00F362E9"/>
        </w:tc>
        <w:tc>
          <w:tcPr>
            <w:tcW w:w="1880" w:type="pct"/>
          </w:tcPr>
          <w:p w14:paraId="5A8F5B5E" w14:textId="77777777" w:rsidR="0083344B" w:rsidRPr="00C653EB" w:rsidRDefault="0083344B" w:rsidP="00E77BD2">
            <w:r w:rsidRPr="00C653EB">
              <w:t xml:space="preserve">Magnesium </w:t>
            </w:r>
          </w:p>
        </w:tc>
        <w:tc>
          <w:tcPr>
            <w:tcW w:w="940" w:type="pct"/>
          </w:tcPr>
          <w:p w14:paraId="48B0FA44" w14:textId="77777777" w:rsidR="0083344B" w:rsidRPr="00C653EB" w:rsidRDefault="0083344B" w:rsidP="00F362E9">
            <w:pPr>
              <w:jc w:val="center"/>
            </w:pPr>
            <w:proofErr w:type="gramStart"/>
            <w:r w:rsidRPr="00C653EB">
              <w:t>mg</w:t>
            </w:r>
            <w:proofErr w:type="gramEnd"/>
            <w:r w:rsidRPr="00C653EB">
              <w:t>/L</w:t>
            </w:r>
          </w:p>
        </w:tc>
        <w:tc>
          <w:tcPr>
            <w:tcW w:w="1043" w:type="pct"/>
          </w:tcPr>
          <w:p w14:paraId="487DE9BB" w14:textId="77777777" w:rsidR="0083344B" w:rsidRPr="00C653EB" w:rsidRDefault="00F364B7" w:rsidP="00F362E9">
            <w:pPr>
              <w:jc w:val="center"/>
            </w:pPr>
            <w:r w:rsidRPr="00C653EB">
              <w:t>1</w:t>
            </w:r>
          </w:p>
        </w:tc>
      </w:tr>
      <w:tr w:rsidR="0083344B" w14:paraId="79C99D00" w14:textId="77777777" w:rsidTr="0083344B">
        <w:tc>
          <w:tcPr>
            <w:tcW w:w="1137" w:type="pct"/>
            <w:vMerge/>
          </w:tcPr>
          <w:p w14:paraId="3F9721C5" w14:textId="77777777" w:rsidR="0083344B" w:rsidRDefault="0083344B" w:rsidP="00F362E9"/>
        </w:tc>
        <w:tc>
          <w:tcPr>
            <w:tcW w:w="1880" w:type="pct"/>
          </w:tcPr>
          <w:p w14:paraId="23F74601" w14:textId="77777777" w:rsidR="0083344B" w:rsidRPr="00C653EB" w:rsidRDefault="0083344B" w:rsidP="00F362E9">
            <w:r w:rsidRPr="00C653EB">
              <w:t>Sodium</w:t>
            </w:r>
          </w:p>
        </w:tc>
        <w:tc>
          <w:tcPr>
            <w:tcW w:w="940" w:type="pct"/>
          </w:tcPr>
          <w:p w14:paraId="60455A1F" w14:textId="77777777" w:rsidR="0083344B" w:rsidRPr="00C653EB" w:rsidRDefault="0083344B" w:rsidP="00F362E9">
            <w:pPr>
              <w:jc w:val="center"/>
            </w:pPr>
            <w:proofErr w:type="gramStart"/>
            <w:r w:rsidRPr="00C653EB">
              <w:t>mg</w:t>
            </w:r>
            <w:proofErr w:type="gramEnd"/>
            <w:r w:rsidRPr="00C653EB">
              <w:t>/L</w:t>
            </w:r>
          </w:p>
        </w:tc>
        <w:tc>
          <w:tcPr>
            <w:tcW w:w="1043" w:type="pct"/>
          </w:tcPr>
          <w:p w14:paraId="5F9F3538" w14:textId="77777777" w:rsidR="0083344B" w:rsidRPr="00C653EB" w:rsidRDefault="00F364B7" w:rsidP="00F362E9">
            <w:pPr>
              <w:jc w:val="center"/>
            </w:pPr>
            <w:r w:rsidRPr="00C653EB">
              <w:t>1</w:t>
            </w:r>
          </w:p>
        </w:tc>
      </w:tr>
      <w:tr w:rsidR="0083344B" w14:paraId="0640FC06" w14:textId="77777777" w:rsidTr="0083344B">
        <w:tc>
          <w:tcPr>
            <w:tcW w:w="1137" w:type="pct"/>
            <w:vMerge/>
          </w:tcPr>
          <w:p w14:paraId="46990C46" w14:textId="77777777" w:rsidR="0083344B" w:rsidRDefault="0083344B" w:rsidP="00F362E9"/>
        </w:tc>
        <w:tc>
          <w:tcPr>
            <w:tcW w:w="1880" w:type="pct"/>
          </w:tcPr>
          <w:p w14:paraId="7878BC42" w14:textId="77777777" w:rsidR="0083344B" w:rsidRPr="00C653EB" w:rsidRDefault="0083344B" w:rsidP="00F362E9">
            <w:r w:rsidRPr="00C653EB">
              <w:t>Potassium</w:t>
            </w:r>
          </w:p>
        </w:tc>
        <w:tc>
          <w:tcPr>
            <w:tcW w:w="940" w:type="pct"/>
          </w:tcPr>
          <w:p w14:paraId="4ADB2038" w14:textId="77777777" w:rsidR="0083344B" w:rsidRPr="00C653EB" w:rsidRDefault="0083344B" w:rsidP="00F362E9">
            <w:pPr>
              <w:jc w:val="center"/>
            </w:pPr>
            <w:proofErr w:type="gramStart"/>
            <w:r w:rsidRPr="00C653EB">
              <w:t>mg</w:t>
            </w:r>
            <w:proofErr w:type="gramEnd"/>
            <w:r w:rsidRPr="00C653EB">
              <w:t>/L</w:t>
            </w:r>
          </w:p>
        </w:tc>
        <w:tc>
          <w:tcPr>
            <w:tcW w:w="1043" w:type="pct"/>
          </w:tcPr>
          <w:p w14:paraId="536FE214" w14:textId="77777777" w:rsidR="0083344B" w:rsidRPr="00C653EB" w:rsidRDefault="00F364B7" w:rsidP="00F362E9">
            <w:pPr>
              <w:jc w:val="center"/>
            </w:pPr>
            <w:r w:rsidRPr="00C653EB">
              <w:t>1</w:t>
            </w:r>
          </w:p>
        </w:tc>
      </w:tr>
      <w:tr w:rsidR="0083344B" w14:paraId="18E7F2DF" w14:textId="77777777" w:rsidTr="0083344B">
        <w:tc>
          <w:tcPr>
            <w:tcW w:w="1137" w:type="pct"/>
            <w:vMerge w:val="restart"/>
          </w:tcPr>
          <w:p w14:paraId="06113518" w14:textId="77777777" w:rsidR="0083344B" w:rsidRDefault="0083344B" w:rsidP="00F362E9">
            <w:r>
              <w:t>Anions</w:t>
            </w:r>
          </w:p>
        </w:tc>
        <w:tc>
          <w:tcPr>
            <w:tcW w:w="1880" w:type="pct"/>
          </w:tcPr>
          <w:p w14:paraId="5D2E950F" w14:textId="77777777" w:rsidR="0083344B" w:rsidRPr="00C653EB" w:rsidRDefault="0083344B" w:rsidP="00F362E9">
            <w:r w:rsidRPr="00C653EB">
              <w:t>Chloride</w:t>
            </w:r>
          </w:p>
        </w:tc>
        <w:tc>
          <w:tcPr>
            <w:tcW w:w="940" w:type="pct"/>
          </w:tcPr>
          <w:p w14:paraId="5F195B41" w14:textId="77777777" w:rsidR="0083344B" w:rsidRPr="00C653EB" w:rsidRDefault="0083344B" w:rsidP="00F362E9">
            <w:pPr>
              <w:jc w:val="center"/>
            </w:pPr>
            <w:proofErr w:type="gramStart"/>
            <w:r w:rsidRPr="00C653EB">
              <w:t>mg</w:t>
            </w:r>
            <w:proofErr w:type="gramEnd"/>
            <w:r w:rsidRPr="00C653EB">
              <w:t>/L</w:t>
            </w:r>
          </w:p>
        </w:tc>
        <w:tc>
          <w:tcPr>
            <w:tcW w:w="1043" w:type="pct"/>
          </w:tcPr>
          <w:p w14:paraId="6ACEC1A6" w14:textId="77777777" w:rsidR="0083344B" w:rsidRPr="00C653EB" w:rsidRDefault="00F364B7" w:rsidP="00F362E9">
            <w:pPr>
              <w:jc w:val="center"/>
            </w:pPr>
            <w:r w:rsidRPr="00C653EB">
              <w:t>1</w:t>
            </w:r>
          </w:p>
        </w:tc>
      </w:tr>
      <w:tr w:rsidR="0083344B" w14:paraId="7890D902" w14:textId="77777777" w:rsidTr="0083344B">
        <w:tc>
          <w:tcPr>
            <w:tcW w:w="1137" w:type="pct"/>
            <w:vMerge/>
          </w:tcPr>
          <w:p w14:paraId="155D0857" w14:textId="77777777" w:rsidR="0083344B" w:rsidRDefault="0083344B" w:rsidP="00F362E9"/>
        </w:tc>
        <w:tc>
          <w:tcPr>
            <w:tcW w:w="1880" w:type="pct"/>
          </w:tcPr>
          <w:p w14:paraId="2D15B558" w14:textId="77777777" w:rsidR="0083344B" w:rsidRPr="00C653EB" w:rsidRDefault="0083344B" w:rsidP="00F362E9">
            <w:r w:rsidRPr="00C653EB">
              <w:t>Sulfate</w:t>
            </w:r>
          </w:p>
        </w:tc>
        <w:tc>
          <w:tcPr>
            <w:tcW w:w="940" w:type="pct"/>
          </w:tcPr>
          <w:p w14:paraId="34DAAC3D" w14:textId="77777777" w:rsidR="0083344B" w:rsidRPr="00C653EB" w:rsidRDefault="0083344B" w:rsidP="00F362E9">
            <w:pPr>
              <w:jc w:val="center"/>
            </w:pPr>
            <w:proofErr w:type="gramStart"/>
            <w:r w:rsidRPr="00C653EB">
              <w:t>mg</w:t>
            </w:r>
            <w:proofErr w:type="gramEnd"/>
            <w:r w:rsidRPr="00C653EB">
              <w:t>/L</w:t>
            </w:r>
          </w:p>
        </w:tc>
        <w:tc>
          <w:tcPr>
            <w:tcW w:w="1043" w:type="pct"/>
          </w:tcPr>
          <w:p w14:paraId="440E6DA3" w14:textId="77777777" w:rsidR="0083344B" w:rsidRPr="00C653EB" w:rsidRDefault="00F364B7" w:rsidP="00F364B7">
            <w:pPr>
              <w:jc w:val="center"/>
            </w:pPr>
            <w:r w:rsidRPr="00C653EB">
              <w:t>1</w:t>
            </w:r>
          </w:p>
        </w:tc>
      </w:tr>
      <w:tr w:rsidR="0083344B" w14:paraId="21FD18D6" w14:textId="77777777" w:rsidTr="0083344B">
        <w:tc>
          <w:tcPr>
            <w:tcW w:w="1137" w:type="pct"/>
            <w:vMerge w:val="restart"/>
          </w:tcPr>
          <w:p w14:paraId="67E216EA" w14:textId="77777777" w:rsidR="0083344B" w:rsidRDefault="0083344B" w:rsidP="00F362E9">
            <w:r>
              <w:t>Nutrients</w:t>
            </w:r>
          </w:p>
        </w:tc>
        <w:tc>
          <w:tcPr>
            <w:tcW w:w="1880" w:type="pct"/>
          </w:tcPr>
          <w:p w14:paraId="6795EC24" w14:textId="77777777" w:rsidR="0083344B" w:rsidRPr="00C653EB" w:rsidRDefault="0083344B" w:rsidP="00F362E9">
            <w:r w:rsidRPr="00C653EB">
              <w:t xml:space="preserve">Phosphorus, Total as P </w:t>
            </w:r>
          </w:p>
        </w:tc>
        <w:tc>
          <w:tcPr>
            <w:tcW w:w="940" w:type="pct"/>
          </w:tcPr>
          <w:p w14:paraId="7D9118CF" w14:textId="77777777" w:rsidR="0083344B" w:rsidRPr="00C653EB" w:rsidRDefault="008D6928" w:rsidP="00F362E9">
            <w:pPr>
              <w:jc w:val="center"/>
            </w:pPr>
            <w:proofErr w:type="gramStart"/>
            <w:r w:rsidRPr="00C653EB">
              <w:t>m</w:t>
            </w:r>
            <w:r w:rsidR="0083344B" w:rsidRPr="00C653EB">
              <w:t>g</w:t>
            </w:r>
            <w:proofErr w:type="gramEnd"/>
            <w:r w:rsidR="0083344B" w:rsidRPr="00C653EB">
              <w:t>/L</w:t>
            </w:r>
          </w:p>
        </w:tc>
        <w:tc>
          <w:tcPr>
            <w:tcW w:w="1043" w:type="pct"/>
          </w:tcPr>
          <w:p w14:paraId="4271C771" w14:textId="77777777" w:rsidR="0083344B" w:rsidRPr="00C653EB" w:rsidRDefault="00F364B7" w:rsidP="00F364B7">
            <w:pPr>
              <w:jc w:val="center"/>
            </w:pPr>
            <w:r w:rsidRPr="00C653EB">
              <w:t>0.01</w:t>
            </w:r>
          </w:p>
        </w:tc>
      </w:tr>
      <w:tr w:rsidR="0083344B" w14:paraId="42980EE8" w14:textId="77777777" w:rsidTr="0083344B">
        <w:tc>
          <w:tcPr>
            <w:tcW w:w="1137" w:type="pct"/>
            <w:vMerge/>
          </w:tcPr>
          <w:p w14:paraId="05AE9AF8" w14:textId="77777777" w:rsidR="0083344B" w:rsidRDefault="0083344B" w:rsidP="00F362E9"/>
        </w:tc>
        <w:tc>
          <w:tcPr>
            <w:tcW w:w="1880" w:type="pct"/>
          </w:tcPr>
          <w:p w14:paraId="167BCBAD" w14:textId="77777777" w:rsidR="0083344B" w:rsidRPr="00C653EB" w:rsidRDefault="0083344B" w:rsidP="00DC1A98">
            <w:r w:rsidRPr="00C653EB">
              <w:t xml:space="preserve">Phosphorus, SRP </w:t>
            </w:r>
          </w:p>
        </w:tc>
        <w:tc>
          <w:tcPr>
            <w:tcW w:w="940" w:type="pct"/>
          </w:tcPr>
          <w:p w14:paraId="26416C70" w14:textId="77777777" w:rsidR="0083344B" w:rsidRPr="00C653EB" w:rsidRDefault="008D6928" w:rsidP="00F362E9">
            <w:pPr>
              <w:jc w:val="center"/>
            </w:pPr>
            <w:proofErr w:type="gramStart"/>
            <w:r w:rsidRPr="00C653EB">
              <w:t>m</w:t>
            </w:r>
            <w:r w:rsidR="0083344B" w:rsidRPr="00C653EB">
              <w:t>g</w:t>
            </w:r>
            <w:proofErr w:type="gramEnd"/>
            <w:r w:rsidR="0083344B" w:rsidRPr="00C653EB">
              <w:t>/L</w:t>
            </w:r>
          </w:p>
        </w:tc>
        <w:tc>
          <w:tcPr>
            <w:tcW w:w="1043" w:type="pct"/>
          </w:tcPr>
          <w:p w14:paraId="36E9CE31" w14:textId="77777777" w:rsidR="0083344B" w:rsidRPr="00C653EB" w:rsidRDefault="00F364B7" w:rsidP="00F364B7">
            <w:pPr>
              <w:jc w:val="center"/>
            </w:pPr>
            <w:r w:rsidRPr="00C653EB">
              <w:t>0.01</w:t>
            </w:r>
          </w:p>
        </w:tc>
      </w:tr>
      <w:tr w:rsidR="0083344B" w14:paraId="6DEED1C1" w14:textId="77777777" w:rsidTr="0083344B">
        <w:tc>
          <w:tcPr>
            <w:tcW w:w="1137" w:type="pct"/>
            <w:vMerge/>
          </w:tcPr>
          <w:p w14:paraId="5E80C3B4" w14:textId="77777777" w:rsidR="0083344B" w:rsidRDefault="0083344B" w:rsidP="00F362E9"/>
        </w:tc>
        <w:tc>
          <w:tcPr>
            <w:tcW w:w="1880" w:type="pct"/>
          </w:tcPr>
          <w:p w14:paraId="0CE0C00A" w14:textId="77777777" w:rsidR="0083344B" w:rsidRDefault="0083344B" w:rsidP="00E121E1">
            <w:r>
              <w:t>Nitrogen, Ammonia as N</w:t>
            </w:r>
          </w:p>
        </w:tc>
        <w:tc>
          <w:tcPr>
            <w:tcW w:w="940" w:type="pct"/>
          </w:tcPr>
          <w:p w14:paraId="2533E579" w14:textId="77777777" w:rsidR="0083344B" w:rsidRDefault="0083344B" w:rsidP="00F362E9">
            <w:pPr>
              <w:jc w:val="center"/>
            </w:pPr>
            <w:proofErr w:type="gramStart"/>
            <w:r>
              <w:t>mg</w:t>
            </w:r>
            <w:proofErr w:type="gramEnd"/>
            <w:r>
              <w:t>/L</w:t>
            </w:r>
          </w:p>
        </w:tc>
        <w:tc>
          <w:tcPr>
            <w:tcW w:w="1043" w:type="pct"/>
          </w:tcPr>
          <w:p w14:paraId="52F72261" w14:textId="77777777" w:rsidR="0083344B" w:rsidRDefault="00F364B7" w:rsidP="00F364B7">
            <w:pPr>
              <w:jc w:val="center"/>
            </w:pPr>
            <w:r>
              <w:t>0.05</w:t>
            </w:r>
          </w:p>
        </w:tc>
      </w:tr>
      <w:tr w:rsidR="0083344B" w14:paraId="10F2DCFF" w14:textId="77777777" w:rsidTr="0083344B">
        <w:tc>
          <w:tcPr>
            <w:tcW w:w="1137" w:type="pct"/>
            <w:vMerge/>
          </w:tcPr>
          <w:p w14:paraId="7DF1D63D" w14:textId="77777777" w:rsidR="0083344B" w:rsidRDefault="0083344B" w:rsidP="00F362E9"/>
        </w:tc>
        <w:tc>
          <w:tcPr>
            <w:tcW w:w="1880" w:type="pct"/>
          </w:tcPr>
          <w:p w14:paraId="41B4EF8D" w14:textId="77777777" w:rsidR="0083344B" w:rsidRDefault="0083344B" w:rsidP="00F362E9">
            <w:r>
              <w:t>Nitrogen, Nitrate as N</w:t>
            </w:r>
          </w:p>
        </w:tc>
        <w:tc>
          <w:tcPr>
            <w:tcW w:w="940" w:type="pct"/>
          </w:tcPr>
          <w:p w14:paraId="5556C4C5" w14:textId="77777777" w:rsidR="0083344B" w:rsidRDefault="0083344B" w:rsidP="00F362E9">
            <w:pPr>
              <w:jc w:val="center"/>
            </w:pPr>
            <w:proofErr w:type="gramStart"/>
            <w:r>
              <w:t>mg</w:t>
            </w:r>
            <w:proofErr w:type="gramEnd"/>
            <w:r>
              <w:t>/L</w:t>
            </w:r>
          </w:p>
        </w:tc>
        <w:tc>
          <w:tcPr>
            <w:tcW w:w="1043" w:type="pct"/>
          </w:tcPr>
          <w:p w14:paraId="7CC79D84" w14:textId="77777777" w:rsidR="0083344B" w:rsidRDefault="0083344B" w:rsidP="00F364B7">
            <w:pPr>
              <w:jc w:val="center"/>
            </w:pPr>
            <w:r>
              <w:t>0.</w:t>
            </w:r>
            <w:r w:rsidR="00924FF1">
              <w:t>0</w:t>
            </w:r>
            <w:r w:rsidR="00F364B7">
              <w:t>5</w:t>
            </w:r>
          </w:p>
        </w:tc>
      </w:tr>
    </w:tbl>
    <w:p w14:paraId="5014E8D8" w14:textId="77777777" w:rsidR="00405E44" w:rsidRPr="00F12F59" w:rsidRDefault="00405E44" w:rsidP="00F12F59"/>
    <w:p w14:paraId="33E871D6" w14:textId="77777777" w:rsidR="00E02FE9" w:rsidRDefault="00E02FE9">
      <w:pPr>
        <w:rPr>
          <w:rFonts w:asciiTheme="majorHAnsi" w:eastAsiaTheme="majorEastAsia" w:hAnsiTheme="majorHAnsi" w:cstheme="majorBidi"/>
          <w:b/>
          <w:bCs/>
          <w:color w:val="4F81BD" w:themeColor="accent1"/>
          <w:sz w:val="26"/>
          <w:szCs w:val="26"/>
        </w:rPr>
      </w:pPr>
      <w:r>
        <w:br w:type="page"/>
      </w:r>
    </w:p>
    <w:p w14:paraId="50CD6FB4" w14:textId="7763FA00" w:rsidR="00E02FE9" w:rsidRPr="00E02FE9" w:rsidRDefault="00E02FE9" w:rsidP="00E02FE9">
      <w:pPr>
        <w:pStyle w:val="Heading2"/>
      </w:pPr>
      <w:bookmarkStart w:id="24" w:name="_Toc262198163"/>
      <w:r>
        <w:t>3</w:t>
      </w:r>
      <w:r w:rsidRPr="004E6F00">
        <w:t>.2</w:t>
      </w:r>
      <w:r w:rsidRPr="004E6F00">
        <w:tab/>
      </w:r>
      <w:r>
        <w:t>Water Quality Data</w:t>
      </w:r>
      <w:bookmarkEnd w:id="24"/>
    </w:p>
    <w:p w14:paraId="19AA7B50" w14:textId="77777777" w:rsidR="00F5106C" w:rsidRDefault="00C16741" w:rsidP="00F5106C">
      <w:pPr>
        <w:keepNext/>
      </w:pPr>
      <w:r>
        <w:rPr>
          <w:noProof/>
        </w:rPr>
        <w:drawing>
          <wp:inline distT="0" distB="0" distL="0" distR="0" wp14:anchorId="1A899F7C" wp14:editId="62D1523B">
            <wp:extent cx="5486400" cy="3467100"/>
            <wp:effectExtent l="0" t="0" r="0" b="1270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6362"/>
                    <a:stretch/>
                  </pic:blipFill>
                  <pic:spPr bwMode="auto">
                    <a:xfrm>
                      <a:off x="0" y="0"/>
                      <a:ext cx="548640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3C4964DC" w14:textId="77777777" w:rsidR="00C16741" w:rsidRPr="00C16741" w:rsidRDefault="00F5106C" w:rsidP="00F5106C">
      <w:pPr>
        <w:pStyle w:val="Caption"/>
      </w:pPr>
      <w:bookmarkStart w:id="25" w:name="_Toc253843592"/>
      <w:r>
        <w:t xml:space="preserve">Figure </w:t>
      </w:r>
      <w:fldSimple w:instr=" SEQ Figure \* ARABIC ">
        <w:r w:rsidR="005B32E6">
          <w:rPr>
            <w:noProof/>
          </w:rPr>
          <w:t>3</w:t>
        </w:r>
      </w:fldSimple>
      <w:r>
        <w:t>: Fecal Coliform Samples for 2008-2011</w:t>
      </w:r>
      <w:bookmarkEnd w:id="25"/>
    </w:p>
    <w:p w14:paraId="66AF199F" w14:textId="77777777" w:rsidR="00F5106C" w:rsidRDefault="00B3085A" w:rsidP="00F5106C">
      <w:pPr>
        <w:keepNext/>
      </w:pPr>
      <w:r>
        <w:rPr>
          <w:noProof/>
        </w:rPr>
        <w:drawing>
          <wp:inline distT="0" distB="0" distL="0" distR="0" wp14:anchorId="2E1D08A5" wp14:editId="7C9FCA5E">
            <wp:extent cx="5486400" cy="3429000"/>
            <wp:effectExtent l="0" t="0" r="0" b="0"/>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6676D076" w14:textId="77777777" w:rsidR="00B3085A" w:rsidRDefault="00F5106C" w:rsidP="00F5106C">
      <w:pPr>
        <w:pStyle w:val="Caption"/>
      </w:pPr>
      <w:bookmarkStart w:id="26" w:name="_Toc253843593"/>
      <w:r>
        <w:t xml:space="preserve">Figure </w:t>
      </w:r>
      <w:fldSimple w:instr=" SEQ Figure \* ARABIC ">
        <w:r w:rsidR="005B32E6">
          <w:rPr>
            <w:noProof/>
          </w:rPr>
          <w:t>4</w:t>
        </w:r>
      </w:fldSimple>
      <w:r>
        <w:t>: E-coli Samples for 2008-2011</w:t>
      </w:r>
      <w:bookmarkEnd w:id="26"/>
    </w:p>
    <w:p w14:paraId="772827B0" w14:textId="77777777" w:rsidR="00F5106C" w:rsidRDefault="006C1345" w:rsidP="00F5106C">
      <w:pPr>
        <w:keepNext/>
      </w:pPr>
      <w:r>
        <w:rPr>
          <w:noProof/>
        </w:rPr>
        <w:drawing>
          <wp:inline distT="0" distB="0" distL="0" distR="0" wp14:anchorId="2265B23C" wp14:editId="1E718051">
            <wp:extent cx="5486400" cy="33782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4248"/>
                    <a:stretch/>
                  </pic:blipFill>
                  <pic:spPr bwMode="auto">
                    <a:xfrm>
                      <a:off x="0" y="0"/>
                      <a:ext cx="5486400" cy="3378200"/>
                    </a:xfrm>
                    <a:prstGeom prst="rect">
                      <a:avLst/>
                    </a:prstGeom>
                    <a:noFill/>
                    <a:ln>
                      <a:noFill/>
                    </a:ln>
                    <a:extLst>
                      <a:ext uri="{53640926-AAD7-44d8-BBD7-CCE9431645EC}">
                        <a14:shadowObscured xmlns:a14="http://schemas.microsoft.com/office/drawing/2010/main"/>
                      </a:ext>
                    </a:extLst>
                  </pic:spPr>
                </pic:pic>
              </a:graphicData>
            </a:graphic>
          </wp:inline>
        </w:drawing>
      </w:r>
    </w:p>
    <w:p w14:paraId="5A878F8F" w14:textId="77777777" w:rsidR="00B3085A" w:rsidRDefault="00F5106C" w:rsidP="00F5106C">
      <w:pPr>
        <w:pStyle w:val="Caption"/>
      </w:pPr>
      <w:bookmarkStart w:id="27" w:name="_Toc253843594"/>
      <w:r>
        <w:t xml:space="preserve">Figure </w:t>
      </w:r>
      <w:fldSimple w:instr=" SEQ Figure \* ARABIC ">
        <w:r w:rsidR="005B32E6">
          <w:rPr>
            <w:noProof/>
          </w:rPr>
          <w:t>5</w:t>
        </w:r>
      </w:fldSimple>
      <w:r>
        <w:t>: Biochemical Oxygen Demand Samples for 2008-2011</w:t>
      </w:r>
      <w:bookmarkEnd w:id="27"/>
    </w:p>
    <w:p w14:paraId="1D9B4E46" w14:textId="77777777" w:rsidR="00F5106C" w:rsidRDefault="00F46035" w:rsidP="00F5106C">
      <w:pPr>
        <w:keepNext/>
      </w:pPr>
      <w:r w:rsidRPr="00F46035">
        <w:rPr>
          <w:noProof/>
        </w:rPr>
        <w:t xml:space="preserve"> </w:t>
      </w:r>
      <w:r>
        <w:rPr>
          <w:noProof/>
        </w:rPr>
        <w:drawing>
          <wp:inline distT="0" distB="0" distL="0" distR="0" wp14:anchorId="0FF70D4B" wp14:editId="13C5AAA0">
            <wp:extent cx="5486400" cy="32004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a:extLst/>
                  </pic:spPr>
                </pic:pic>
              </a:graphicData>
            </a:graphic>
          </wp:inline>
        </w:drawing>
      </w:r>
    </w:p>
    <w:p w14:paraId="6A16876D" w14:textId="77777777" w:rsidR="00B3085A" w:rsidRDefault="00F5106C" w:rsidP="00F5106C">
      <w:pPr>
        <w:pStyle w:val="Caption"/>
      </w:pPr>
      <w:bookmarkStart w:id="28" w:name="_Toc253843595"/>
      <w:r>
        <w:t xml:space="preserve">Figure </w:t>
      </w:r>
      <w:fldSimple w:instr=" SEQ Figure \* ARABIC ">
        <w:r w:rsidR="005B32E6">
          <w:rPr>
            <w:noProof/>
          </w:rPr>
          <w:t>6</w:t>
        </w:r>
      </w:fldSimple>
      <w:r>
        <w:t>: Total Suspended Samples for 2008-2011</w:t>
      </w:r>
      <w:bookmarkEnd w:id="28"/>
    </w:p>
    <w:p w14:paraId="2A514F8D" w14:textId="03547148" w:rsidR="00A41DAC" w:rsidRPr="00A41DAC" w:rsidRDefault="00F5106C" w:rsidP="00E02FE9">
      <w:pPr>
        <w:keepNext/>
      </w:pPr>
      <w:r>
        <w:rPr>
          <w:noProof/>
        </w:rPr>
        <w:drawing>
          <wp:inline distT="0" distB="0" distL="0" distR="0" wp14:anchorId="212F6E54" wp14:editId="33A85AD1">
            <wp:extent cx="5486400" cy="3462867"/>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462867"/>
                    </a:xfrm>
                    <a:prstGeom prst="rect">
                      <a:avLst/>
                    </a:prstGeom>
                    <a:noFill/>
                    <a:ln>
                      <a:noFill/>
                    </a:ln>
                    <a:extLst/>
                  </pic:spPr>
                </pic:pic>
              </a:graphicData>
            </a:graphic>
          </wp:inline>
        </w:drawing>
      </w:r>
    </w:p>
    <w:p w14:paraId="0C65ADC4" w14:textId="77777777" w:rsidR="00F5106C" w:rsidRPr="00F5106C" w:rsidRDefault="00F1062E" w:rsidP="00F1062E">
      <w:pPr>
        <w:pStyle w:val="Caption"/>
      </w:pPr>
      <w:bookmarkStart w:id="29" w:name="_Toc253843596"/>
      <w:r>
        <w:t xml:space="preserve">Figure </w:t>
      </w:r>
      <w:fldSimple w:instr=" SEQ Figure \* ARABIC ">
        <w:r w:rsidR="005B32E6">
          <w:rPr>
            <w:noProof/>
          </w:rPr>
          <w:t>7</w:t>
        </w:r>
      </w:fldSimple>
      <w:r>
        <w:t>: Nitrogen as Ammonia Samples for 2008-2011</w:t>
      </w:r>
      <w:bookmarkEnd w:id="29"/>
    </w:p>
    <w:p w14:paraId="33C7EE01" w14:textId="77777777" w:rsidR="00F1062E" w:rsidRDefault="009D717F" w:rsidP="00F1062E">
      <w:pPr>
        <w:keepNext/>
      </w:pPr>
      <w:r w:rsidRPr="009D717F">
        <w:rPr>
          <w:noProof/>
        </w:rPr>
        <w:t xml:space="preserve"> </w:t>
      </w:r>
      <w:r>
        <w:rPr>
          <w:noProof/>
        </w:rPr>
        <w:drawing>
          <wp:inline distT="0" distB="0" distL="0" distR="0" wp14:anchorId="5CB0D6A5" wp14:editId="0727662A">
            <wp:extent cx="5486400" cy="3579495"/>
            <wp:effectExtent l="0" t="0" r="0" b="190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579495"/>
                    </a:xfrm>
                    <a:prstGeom prst="rect">
                      <a:avLst/>
                    </a:prstGeom>
                    <a:noFill/>
                    <a:ln>
                      <a:noFill/>
                    </a:ln>
                    <a:extLst/>
                  </pic:spPr>
                </pic:pic>
              </a:graphicData>
            </a:graphic>
          </wp:inline>
        </w:drawing>
      </w:r>
    </w:p>
    <w:p w14:paraId="18025FE0" w14:textId="77777777" w:rsidR="00853B5F" w:rsidRDefault="00F1062E" w:rsidP="00F1062E">
      <w:pPr>
        <w:pStyle w:val="Caption"/>
        <w:rPr>
          <w:noProof/>
        </w:rPr>
      </w:pPr>
      <w:bookmarkStart w:id="30" w:name="_Toc253843597"/>
      <w:r>
        <w:t xml:space="preserve">Figure </w:t>
      </w:r>
      <w:fldSimple w:instr=" SEQ Figure \* ARABIC ">
        <w:r w:rsidR="005B32E6">
          <w:rPr>
            <w:noProof/>
          </w:rPr>
          <w:t>8</w:t>
        </w:r>
      </w:fldSimple>
      <w:r>
        <w:t>: Nitrogen as Nitrate for 2008-2011 samples</w:t>
      </w:r>
      <w:bookmarkEnd w:id="30"/>
    </w:p>
    <w:p w14:paraId="2E24E11A" w14:textId="77777777" w:rsidR="00F1062E" w:rsidRDefault="00A55A76" w:rsidP="0068085B">
      <w:pPr>
        <w:keepNext/>
      </w:pPr>
      <w:r>
        <w:rPr>
          <w:noProof/>
        </w:rPr>
        <w:drawing>
          <wp:inline distT="0" distB="0" distL="0" distR="0" wp14:anchorId="0D871428" wp14:editId="121CED2B">
            <wp:extent cx="5486400" cy="3424767"/>
            <wp:effectExtent l="0" t="0" r="0" b="444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424767"/>
                    </a:xfrm>
                    <a:prstGeom prst="rect">
                      <a:avLst/>
                    </a:prstGeom>
                    <a:noFill/>
                    <a:ln>
                      <a:noFill/>
                    </a:ln>
                    <a:extLst/>
                  </pic:spPr>
                </pic:pic>
              </a:graphicData>
            </a:graphic>
          </wp:inline>
        </w:drawing>
      </w:r>
    </w:p>
    <w:p w14:paraId="57DC7C49" w14:textId="77777777" w:rsidR="00853B5F" w:rsidRDefault="00F1062E" w:rsidP="00F1062E">
      <w:pPr>
        <w:pStyle w:val="Caption"/>
      </w:pPr>
      <w:bookmarkStart w:id="31" w:name="_Toc253843598"/>
      <w:r>
        <w:t xml:space="preserve">Figure </w:t>
      </w:r>
      <w:fldSimple w:instr=" SEQ Figure \* ARABIC ">
        <w:r w:rsidR="005B32E6">
          <w:rPr>
            <w:noProof/>
          </w:rPr>
          <w:t>9</w:t>
        </w:r>
      </w:fldSimple>
      <w:r>
        <w:t>: Total Phosphorus for 2008-2011 Samples</w:t>
      </w:r>
      <w:bookmarkEnd w:id="31"/>
    </w:p>
    <w:p w14:paraId="4098CE31" w14:textId="77777777" w:rsidR="00F1062E" w:rsidRDefault="00853B5F" w:rsidP="00F1062E">
      <w:pPr>
        <w:keepNext/>
        <w:tabs>
          <w:tab w:val="left" w:pos="2600"/>
        </w:tabs>
      </w:pPr>
      <w:r>
        <w:tab/>
      </w:r>
      <w:r>
        <w:rPr>
          <w:noProof/>
        </w:rPr>
        <w:drawing>
          <wp:inline distT="0" distB="0" distL="0" distR="0" wp14:anchorId="7AC34BA8" wp14:editId="313A5F59">
            <wp:extent cx="5486400" cy="3429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412B0731" w14:textId="5309BD96" w:rsidR="00E121E1" w:rsidRDefault="00F1062E" w:rsidP="00F1062E">
      <w:pPr>
        <w:pStyle w:val="Caption"/>
      </w:pPr>
      <w:bookmarkStart w:id="32" w:name="_Toc253843599"/>
      <w:r>
        <w:t xml:space="preserve">Figure </w:t>
      </w:r>
      <w:fldSimple w:instr=" SEQ Figure \* ARABIC ">
        <w:r w:rsidR="005B32E6">
          <w:rPr>
            <w:noProof/>
          </w:rPr>
          <w:t>10</w:t>
        </w:r>
      </w:fldSimple>
      <w:r>
        <w:t xml:space="preserve">:  </w:t>
      </w:r>
      <w:r w:rsidR="0068085B">
        <w:t>Soluble</w:t>
      </w:r>
      <w:r>
        <w:t xml:space="preserve"> Reactive Phosphorus for 2008-2011 Samples</w:t>
      </w:r>
      <w:bookmarkEnd w:id="32"/>
    </w:p>
    <w:p w14:paraId="2ABFB107" w14:textId="77777777" w:rsidR="00F1062E" w:rsidRDefault="00F1062E" w:rsidP="004A6859">
      <w:pPr>
        <w:pStyle w:val="Caption"/>
        <w:keepNext/>
        <w:jc w:val="center"/>
        <w:rPr>
          <w:sz w:val="22"/>
        </w:rPr>
      </w:pPr>
    </w:p>
    <w:p w14:paraId="16F7254C" w14:textId="05AC2093" w:rsidR="00B3085A" w:rsidRPr="004A6859" w:rsidDel="00251AFC" w:rsidRDefault="004A6859" w:rsidP="004A6859">
      <w:pPr>
        <w:pStyle w:val="Caption"/>
        <w:keepNext/>
        <w:jc w:val="center"/>
        <w:rPr>
          <w:del w:id="33" w:author="Charles Jason Tinant" w:date="2014-09-24T11:17:00Z"/>
          <w:sz w:val="22"/>
        </w:rPr>
      </w:pPr>
      <w:del w:id="34" w:author="Charles Jason Tinant" w:date="2014-09-24T11:17:00Z">
        <w:r w:rsidRPr="004A6859" w:rsidDel="00251AFC">
          <w:rPr>
            <w:sz w:val="22"/>
          </w:rPr>
          <w:delText xml:space="preserve"> </w:delText>
        </w:r>
        <w:bookmarkStart w:id="35" w:name="_Toc253843559"/>
        <w:r w:rsidRPr="00FC052A" w:rsidDel="00251AFC">
          <w:rPr>
            <w:sz w:val="22"/>
          </w:rPr>
          <w:delText xml:space="preserve">Table </w:delText>
        </w:r>
        <w:r w:rsidRPr="00FC052A" w:rsidDel="00251AFC">
          <w:rPr>
            <w:sz w:val="22"/>
          </w:rPr>
          <w:fldChar w:fldCharType="begin"/>
        </w:r>
        <w:r w:rsidRPr="00FC052A" w:rsidDel="00251AFC">
          <w:rPr>
            <w:sz w:val="22"/>
          </w:rPr>
          <w:delInstrText xml:space="preserve"> SEQ Table \* ARABIC </w:delInstrText>
        </w:r>
        <w:r w:rsidRPr="00FC052A" w:rsidDel="00251AFC">
          <w:rPr>
            <w:sz w:val="22"/>
          </w:rPr>
          <w:fldChar w:fldCharType="separate"/>
        </w:r>
        <w:r w:rsidR="00994042" w:rsidDel="00251AFC">
          <w:rPr>
            <w:noProof/>
            <w:sz w:val="22"/>
          </w:rPr>
          <w:delText>2</w:delText>
        </w:r>
        <w:r w:rsidRPr="00FC052A" w:rsidDel="00251AFC">
          <w:rPr>
            <w:sz w:val="22"/>
          </w:rPr>
          <w:fldChar w:fldCharType="end"/>
        </w:r>
        <w:r w:rsidDel="00251AFC">
          <w:rPr>
            <w:sz w:val="22"/>
          </w:rPr>
          <w:delText>.  Upper White River Stations</w:delText>
        </w:r>
        <w:bookmarkEnd w:id="35"/>
      </w:del>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4A6859" w:rsidRPr="00A87C7E" w:rsidDel="00251AFC" w14:paraId="36D60ECB" w14:textId="569D8041" w:rsidTr="00405E44">
        <w:trPr>
          <w:tblHeader/>
          <w:del w:id="36" w:author="Charles Jason Tinant" w:date="2014-09-24T11:17:00Z"/>
        </w:trPr>
        <w:tc>
          <w:tcPr>
            <w:tcW w:w="835" w:type="pct"/>
            <w:vAlign w:val="center"/>
          </w:tcPr>
          <w:p w14:paraId="225EA097" w14:textId="0635DB07" w:rsidR="004A6859" w:rsidRPr="00A87C7E" w:rsidDel="00251AFC" w:rsidRDefault="004A6859" w:rsidP="00405E44">
            <w:pPr>
              <w:pStyle w:val="NoSpacing"/>
              <w:jc w:val="center"/>
              <w:rPr>
                <w:del w:id="37" w:author="Charles Jason Tinant" w:date="2014-09-24T11:17:00Z"/>
                <w:b/>
                <w:sz w:val="20"/>
                <w:szCs w:val="20"/>
              </w:rPr>
            </w:pPr>
            <w:del w:id="38" w:author="Charles Jason Tinant" w:date="2014-09-24T11:17:00Z">
              <w:r w:rsidRPr="00A87C7E" w:rsidDel="00251AFC">
                <w:rPr>
                  <w:b/>
                  <w:sz w:val="20"/>
                  <w:szCs w:val="20"/>
                </w:rPr>
                <w:delText>Waterbody</w:delText>
              </w:r>
            </w:del>
          </w:p>
        </w:tc>
        <w:tc>
          <w:tcPr>
            <w:tcW w:w="522" w:type="pct"/>
            <w:vAlign w:val="center"/>
          </w:tcPr>
          <w:p w14:paraId="23437B60" w14:textId="7F98BA99" w:rsidR="004A6859" w:rsidRPr="00A87C7E" w:rsidDel="00251AFC" w:rsidRDefault="004A6859" w:rsidP="00405E44">
            <w:pPr>
              <w:pStyle w:val="NoSpacing"/>
              <w:jc w:val="center"/>
              <w:rPr>
                <w:del w:id="39" w:author="Charles Jason Tinant" w:date="2014-09-24T11:17:00Z"/>
                <w:b/>
                <w:sz w:val="20"/>
                <w:szCs w:val="20"/>
              </w:rPr>
            </w:pPr>
            <w:del w:id="40" w:author="Charles Jason Tinant" w:date="2014-09-24T11:17:00Z">
              <w:r w:rsidRPr="00A87C7E" w:rsidDel="00251AFC">
                <w:rPr>
                  <w:b/>
                  <w:sz w:val="20"/>
                  <w:szCs w:val="20"/>
                </w:rPr>
                <w:delText>Site #</w:delText>
              </w:r>
            </w:del>
          </w:p>
        </w:tc>
        <w:tc>
          <w:tcPr>
            <w:tcW w:w="1381" w:type="pct"/>
            <w:vAlign w:val="center"/>
          </w:tcPr>
          <w:p w14:paraId="6EE0E664" w14:textId="04B01C2E" w:rsidR="004A6859" w:rsidRPr="00A87C7E" w:rsidDel="00251AFC" w:rsidRDefault="004A6859" w:rsidP="00405E44">
            <w:pPr>
              <w:pStyle w:val="NoSpacing"/>
              <w:jc w:val="center"/>
              <w:rPr>
                <w:del w:id="41" w:author="Charles Jason Tinant" w:date="2014-09-24T11:17:00Z"/>
                <w:b/>
                <w:sz w:val="20"/>
                <w:szCs w:val="20"/>
              </w:rPr>
            </w:pPr>
            <w:del w:id="42" w:author="Charles Jason Tinant" w:date="2014-09-24T11:17:00Z">
              <w:r w:rsidRPr="00A87C7E" w:rsidDel="00251AFC">
                <w:rPr>
                  <w:b/>
                  <w:sz w:val="20"/>
                  <w:szCs w:val="20"/>
                </w:rPr>
                <w:delText>Parameter</w:delText>
              </w:r>
            </w:del>
          </w:p>
        </w:tc>
        <w:tc>
          <w:tcPr>
            <w:tcW w:w="717" w:type="pct"/>
            <w:vAlign w:val="center"/>
          </w:tcPr>
          <w:p w14:paraId="44F38656" w14:textId="6EF0EB69" w:rsidR="004A6859" w:rsidRPr="00A87C7E" w:rsidDel="00251AFC" w:rsidRDefault="004A6859" w:rsidP="00405E44">
            <w:pPr>
              <w:pStyle w:val="NoSpacing"/>
              <w:jc w:val="center"/>
              <w:rPr>
                <w:del w:id="43" w:author="Charles Jason Tinant" w:date="2014-09-24T11:17:00Z"/>
                <w:b/>
                <w:sz w:val="20"/>
                <w:szCs w:val="20"/>
              </w:rPr>
            </w:pPr>
            <w:del w:id="44" w:author="Charles Jason Tinant" w:date="2014-09-24T11:17:00Z">
              <w:r w:rsidRPr="00A87C7E" w:rsidDel="00251AFC">
                <w:rPr>
                  <w:b/>
                  <w:sz w:val="20"/>
                  <w:szCs w:val="20"/>
                </w:rPr>
                <w:delText>Criteria exceeded</w:delText>
              </w:r>
            </w:del>
          </w:p>
        </w:tc>
        <w:tc>
          <w:tcPr>
            <w:tcW w:w="810" w:type="pct"/>
            <w:vAlign w:val="center"/>
          </w:tcPr>
          <w:p w14:paraId="4D755C65" w14:textId="054540A7" w:rsidR="004A6859" w:rsidRPr="00A87C7E" w:rsidDel="00251AFC" w:rsidRDefault="004A6859" w:rsidP="00405E44">
            <w:pPr>
              <w:pStyle w:val="NoSpacing"/>
              <w:jc w:val="center"/>
              <w:rPr>
                <w:del w:id="45" w:author="Charles Jason Tinant" w:date="2014-09-24T11:17:00Z"/>
                <w:b/>
                <w:sz w:val="20"/>
                <w:szCs w:val="20"/>
              </w:rPr>
            </w:pPr>
            <w:del w:id="46" w:author="Charles Jason Tinant" w:date="2014-09-24T11:17:00Z">
              <w:r w:rsidRPr="00A87C7E" w:rsidDel="00251AFC">
                <w:rPr>
                  <w:b/>
                  <w:sz w:val="20"/>
                  <w:szCs w:val="20"/>
                </w:rPr>
                <w:delText># of Samples</w:delText>
              </w:r>
            </w:del>
          </w:p>
        </w:tc>
        <w:tc>
          <w:tcPr>
            <w:tcW w:w="735" w:type="pct"/>
            <w:vAlign w:val="center"/>
          </w:tcPr>
          <w:p w14:paraId="2A666FA6" w14:textId="15B1873A" w:rsidR="004A6859" w:rsidRPr="00A87C7E" w:rsidDel="00251AFC" w:rsidRDefault="004A6859" w:rsidP="00405E44">
            <w:pPr>
              <w:pStyle w:val="NoSpacing"/>
              <w:jc w:val="center"/>
              <w:rPr>
                <w:del w:id="47" w:author="Charles Jason Tinant" w:date="2014-09-24T11:17:00Z"/>
                <w:b/>
                <w:sz w:val="20"/>
                <w:szCs w:val="20"/>
              </w:rPr>
            </w:pPr>
            <w:del w:id="48" w:author="Charles Jason Tinant" w:date="2014-09-24T11:17:00Z">
              <w:r w:rsidRPr="00A87C7E" w:rsidDel="00251AFC">
                <w:rPr>
                  <w:b/>
                  <w:sz w:val="20"/>
                  <w:szCs w:val="20"/>
                </w:rPr>
                <w:delText>Percent exceedance</w:delText>
              </w:r>
            </w:del>
          </w:p>
        </w:tc>
      </w:tr>
      <w:tr w:rsidR="00765E5F" w:rsidRPr="00A87C7E" w:rsidDel="00251AFC" w14:paraId="5C8ABFAD" w14:textId="61DE832B" w:rsidTr="00405E44">
        <w:trPr>
          <w:del w:id="49" w:author="Charles Jason Tinant" w:date="2014-09-24T11:17:00Z"/>
        </w:trPr>
        <w:tc>
          <w:tcPr>
            <w:tcW w:w="835" w:type="pct"/>
            <w:vMerge w:val="restart"/>
          </w:tcPr>
          <w:p w14:paraId="4D025345" w14:textId="1795BB6B" w:rsidR="00765E5F" w:rsidRPr="00AE5A86" w:rsidDel="00251AFC" w:rsidRDefault="00765E5F" w:rsidP="00765E5F">
            <w:pPr>
              <w:pStyle w:val="NoSpacing"/>
              <w:rPr>
                <w:del w:id="50" w:author="Charles Jason Tinant" w:date="2014-09-24T11:17:00Z"/>
                <w:sz w:val="20"/>
                <w:szCs w:val="20"/>
                <w:highlight w:val="yellow"/>
              </w:rPr>
            </w:pPr>
            <w:del w:id="51" w:author="Charles Jason Tinant" w:date="2014-09-24T11:17:00Z">
              <w:r w:rsidRPr="003229E7" w:rsidDel="00251AFC">
                <w:rPr>
                  <w:sz w:val="20"/>
                  <w:szCs w:val="20"/>
                </w:rPr>
                <w:delText>White Clay Creek</w:delText>
              </w:r>
            </w:del>
          </w:p>
        </w:tc>
        <w:tc>
          <w:tcPr>
            <w:tcW w:w="522" w:type="pct"/>
            <w:vMerge w:val="restart"/>
            <w:vAlign w:val="center"/>
          </w:tcPr>
          <w:p w14:paraId="6D414984" w14:textId="4C594F48" w:rsidR="00765E5F" w:rsidRPr="00765E5F" w:rsidDel="00251AFC" w:rsidRDefault="00765E5F" w:rsidP="00765E5F">
            <w:pPr>
              <w:pStyle w:val="NoSpacing"/>
              <w:jc w:val="center"/>
              <w:rPr>
                <w:del w:id="52" w:author="Charles Jason Tinant" w:date="2014-09-24T11:17:00Z"/>
                <w:sz w:val="20"/>
                <w:szCs w:val="20"/>
              </w:rPr>
            </w:pPr>
            <w:del w:id="53" w:author="Charles Jason Tinant" w:date="2014-09-24T11:17:00Z">
              <w:r w:rsidRPr="00765E5F" w:rsidDel="00251AFC">
                <w:rPr>
                  <w:sz w:val="20"/>
                  <w:szCs w:val="20"/>
                </w:rPr>
                <w:delText>WCC1</w:delText>
              </w:r>
            </w:del>
          </w:p>
          <w:p w14:paraId="7CAE49C8" w14:textId="46A40F5C" w:rsidR="00765E5F" w:rsidRPr="00765E5F" w:rsidDel="00251AFC" w:rsidRDefault="00765E5F" w:rsidP="00765E5F">
            <w:pPr>
              <w:pStyle w:val="NoSpacing"/>
              <w:jc w:val="center"/>
              <w:rPr>
                <w:del w:id="54" w:author="Charles Jason Tinant" w:date="2014-09-24T11:17:00Z"/>
                <w:sz w:val="20"/>
                <w:szCs w:val="20"/>
              </w:rPr>
            </w:pPr>
            <w:del w:id="55" w:author="Charles Jason Tinant" w:date="2014-09-24T11:17:00Z">
              <w:r w:rsidRPr="00765E5F" w:rsidDel="00251AFC">
                <w:rPr>
                  <w:sz w:val="20"/>
                  <w:szCs w:val="20"/>
                </w:rPr>
                <w:delText>(2009)</w:delText>
              </w:r>
            </w:del>
          </w:p>
          <w:p w14:paraId="45516F2C" w14:textId="31C43863" w:rsidR="00765E5F" w:rsidRPr="00AE5A86" w:rsidDel="00251AFC" w:rsidRDefault="00765E5F" w:rsidP="00765E5F">
            <w:pPr>
              <w:pStyle w:val="NoSpacing"/>
              <w:jc w:val="center"/>
              <w:rPr>
                <w:del w:id="56" w:author="Charles Jason Tinant" w:date="2014-09-24T11:17:00Z"/>
                <w:sz w:val="20"/>
                <w:szCs w:val="20"/>
                <w:highlight w:val="yellow"/>
              </w:rPr>
            </w:pPr>
            <w:del w:id="57" w:author="Charles Jason Tinant" w:date="2014-09-24T11:17:00Z">
              <w:r w:rsidRPr="00765E5F" w:rsidDel="00251AFC">
                <w:rPr>
                  <w:sz w:val="20"/>
                  <w:szCs w:val="20"/>
                </w:rPr>
                <w:delText>(2011)</w:delText>
              </w:r>
            </w:del>
          </w:p>
        </w:tc>
        <w:tc>
          <w:tcPr>
            <w:tcW w:w="1381" w:type="pct"/>
          </w:tcPr>
          <w:p w14:paraId="6022CC04" w14:textId="48F277A1" w:rsidR="00765E5F" w:rsidRPr="00AE5A86" w:rsidDel="00251AFC" w:rsidRDefault="00765E5F" w:rsidP="00765E5F">
            <w:pPr>
              <w:pStyle w:val="NoSpacing"/>
              <w:rPr>
                <w:del w:id="58" w:author="Charles Jason Tinant" w:date="2014-09-24T11:17:00Z"/>
                <w:sz w:val="20"/>
                <w:szCs w:val="20"/>
                <w:highlight w:val="yellow"/>
              </w:rPr>
            </w:pPr>
            <w:del w:id="59" w:author="Charles Jason Tinant" w:date="2014-09-24T11:17:00Z">
              <w:r w:rsidDel="00251AFC">
                <w:rPr>
                  <w:sz w:val="20"/>
                  <w:szCs w:val="20"/>
                </w:rPr>
                <w:delText>Fecal Coliform</w:delText>
              </w:r>
            </w:del>
          </w:p>
        </w:tc>
        <w:tc>
          <w:tcPr>
            <w:tcW w:w="717" w:type="pct"/>
            <w:vAlign w:val="center"/>
          </w:tcPr>
          <w:p w14:paraId="31F997E9" w14:textId="0485B8B6" w:rsidR="00765E5F" w:rsidRPr="00F618C2" w:rsidDel="00251AFC" w:rsidRDefault="00765E5F" w:rsidP="00765E5F">
            <w:pPr>
              <w:pStyle w:val="NoSpacing"/>
              <w:jc w:val="center"/>
              <w:rPr>
                <w:del w:id="60" w:author="Charles Jason Tinant" w:date="2014-09-24T11:17:00Z"/>
                <w:sz w:val="20"/>
                <w:szCs w:val="20"/>
                <w:highlight w:val="yellow"/>
              </w:rPr>
            </w:pPr>
            <w:del w:id="61" w:author="Charles Jason Tinant" w:date="2014-09-24T11:17:00Z">
              <w:r w:rsidRPr="006A638F" w:rsidDel="00251AFC">
                <w:rPr>
                  <w:rFonts w:cstheme="minorHAnsi"/>
                  <w:sz w:val="20"/>
                  <w:szCs w:val="20"/>
                </w:rPr>
                <w:delText>&gt; 400 CFU / 100 ml</w:delText>
              </w:r>
            </w:del>
          </w:p>
        </w:tc>
        <w:tc>
          <w:tcPr>
            <w:tcW w:w="810" w:type="pct"/>
            <w:vAlign w:val="center"/>
          </w:tcPr>
          <w:p w14:paraId="4F45930B" w14:textId="22F3A713" w:rsidR="00765E5F" w:rsidDel="00251AFC" w:rsidRDefault="00ED1865" w:rsidP="00765E5F">
            <w:pPr>
              <w:pStyle w:val="NoSpacing"/>
              <w:jc w:val="center"/>
              <w:rPr>
                <w:del w:id="62" w:author="Charles Jason Tinant" w:date="2014-09-24T11:17:00Z"/>
                <w:sz w:val="20"/>
                <w:szCs w:val="20"/>
              </w:rPr>
            </w:pPr>
            <w:del w:id="63" w:author="Charles Jason Tinant" w:date="2014-09-24T11:17:00Z">
              <w:r w:rsidDel="00251AFC">
                <w:rPr>
                  <w:sz w:val="20"/>
                  <w:szCs w:val="20"/>
                </w:rPr>
                <w:delText>3</w:delText>
              </w:r>
              <w:r w:rsidR="004B1FE4" w:rsidDel="00251AFC">
                <w:rPr>
                  <w:sz w:val="20"/>
                  <w:szCs w:val="20"/>
                </w:rPr>
                <w:delText xml:space="preserve"> of </w:delText>
              </w:r>
              <w:r w:rsidDel="00251AFC">
                <w:rPr>
                  <w:sz w:val="20"/>
                  <w:szCs w:val="20"/>
                </w:rPr>
                <w:delText>5</w:delText>
              </w:r>
            </w:del>
          </w:p>
          <w:p w14:paraId="3B26FF30" w14:textId="7083C6CA" w:rsidR="004B1FE4" w:rsidRPr="00A87C7E" w:rsidDel="00251AFC" w:rsidRDefault="003229E7" w:rsidP="00765E5F">
            <w:pPr>
              <w:pStyle w:val="NoSpacing"/>
              <w:jc w:val="center"/>
              <w:rPr>
                <w:del w:id="64" w:author="Charles Jason Tinant" w:date="2014-09-24T11:17:00Z"/>
                <w:sz w:val="20"/>
                <w:szCs w:val="20"/>
              </w:rPr>
            </w:pPr>
            <w:del w:id="65" w:author="Charles Jason Tinant" w:date="2014-09-24T11:17:00Z">
              <w:r w:rsidDel="00251AFC">
                <w:rPr>
                  <w:sz w:val="20"/>
                  <w:szCs w:val="20"/>
                </w:rPr>
                <w:delText xml:space="preserve">2 of </w:delText>
              </w:r>
              <w:r w:rsidR="00ED1865" w:rsidDel="00251AFC">
                <w:rPr>
                  <w:sz w:val="20"/>
                  <w:szCs w:val="20"/>
                </w:rPr>
                <w:delText>6</w:delText>
              </w:r>
            </w:del>
          </w:p>
        </w:tc>
        <w:tc>
          <w:tcPr>
            <w:tcW w:w="735" w:type="pct"/>
            <w:vAlign w:val="center"/>
          </w:tcPr>
          <w:p w14:paraId="6218A762" w14:textId="480376C7" w:rsidR="00765E5F" w:rsidDel="00251AFC" w:rsidRDefault="00ED1865" w:rsidP="00765E5F">
            <w:pPr>
              <w:pStyle w:val="NoSpacing"/>
              <w:jc w:val="center"/>
              <w:rPr>
                <w:del w:id="66" w:author="Charles Jason Tinant" w:date="2014-09-24T11:17:00Z"/>
                <w:sz w:val="20"/>
                <w:szCs w:val="20"/>
              </w:rPr>
            </w:pPr>
            <w:del w:id="67" w:author="Charles Jason Tinant" w:date="2014-09-24T11:17:00Z">
              <w:r w:rsidDel="00251AFC">
                <w:rPr>
                  <w:sz w:val="20"/>
                  <w:szCs w:val="20"/>
                </w:rPr>
                <w:delText>6</w:delText>
              </w:r>
              <w:r w:rsidR="004B1FE4" w:rsidDel="00251AFC">
                <w:rPr>
                  <w:sz w:val="20"/>
                  <w:szCs w:val="20"/>
                </w:rPr>
                <w:delText>0%</w:delText>
              </w:r>
            </w:del>
          </w:p>
          <w:p w14:paraId="66DA375C" w14:textId="682EAE38" w:rsidR="004B1FE4" w:rsidRPr="00A87C7E" w:rsidDel="00251AFC" w:rsidRDefault="003D5305" w:rsidP="00765E5F">
            <w:pPr>
              <w:pStyle w:val="NoSpacing"/>
              <w:jc w:val="center"/>
              <w:rPr>
                <w:del w:id="68" w:author="Charles Jason Tinant" w:date="2014-09-24T11:17:00Z"/>
                <w:sz w:val="20"/>
                <w:szCs w:val="20"/>
              </w:rPr>
            </w:pPr>
            <w:del w:id="69" w:author="Charles Jason Tinant" w:date="2014-09-24T11:17:00Z">
              <w:r w:rsidDel="00251AFC">
                <w:rPr>
                  <w:sz w:val="20"/>
                  <w:szCs w:val="20"/>
                </w:rPr>
                <w:delText>33</w:delText>
              </w:r>
              <w:r w:rsidR="004B1FE4" w:rsidDel="00251AFC">
                <w:rPr>
                  <w:sz w:val="20"/>
                  <w:szCs w:val="20"/>
                </w:rPr>
                <w:delText>%</w:delText>
              </w:r>
            </w:del>
          </w:p>
        </w:tc>
      </w:tr>
      <w:tr w:rsidR="00765E5F" w:rsidRPr="00A87C7E" w:rsidDel="00251AFC" w14:paraId="0ED49F6D" w14:textId="59C43A8D" w:rsidTr="00405E44">
        <w:trPr>
          <w:del w:id="70" w:author="Charles Jason Tinant" w:date="2014-09-24T11:17:00Z"/>
        </w:trPr>
        <w:tc>
          <w:tcPr>
            <w:tcW w:w="835" w:type="pct"/>
            <w:vMerge/>
          </w:tcPr>
          <w:p w14:paraId="51E84855" w14:textId="305AE6E2" w:rsidR="00765E5F" w:rsidRPr="00AE5A86" w:rsidDel="00251AFC" w:rsidRDefault="00765E5F" w:rsidP="00765E5F">
            <w:pPr>
              <w:pStyle w:val="NoSpacing"/>
              <w:rPr>
                <w:del w:id="71" w:author="Charles Jason Tinant" w:date="2014-09-24T11:17:00Z"/>
                <w:sz w:val="20"/>
                <w:szCs w:val="20"/>
                <w:highlight w:val="yellow"/>
              </w:rPr>
            </w:pPr>
          </w:p>
        </w:tc>
        <w:tc>
          <w:tcPr>
            <w:tcW w:w="522" w:type="pct"/>
            <w:vMerge/>
            <w:vAlign w:val="center"/>
          </w:tcPr>
          <w:p w14:paraId="572BC1B7" w14:textId="2A5832E9" w:rsidR="00765E5F" w:rsidRPr="00AE5A86" w:rsidDel="00251AFC" w:rsidRDefault="00765E5F" w:rsidP="00765E5F">
            <w:pPr>
              <w:pStyle w:val="NoSpacing"/>
              <w:rPr>
                <w:del w:id="72" w:author="Charles Jason Tinant" w:date="2014-09-24T11:17:00Z"/>
                <w:sz w:val="20"/>
                <w:szCs w:val="20"/>
                <w:highlight w:val="yellow"/>
              </w:rPr>
            </w:pPr>
          </w:p>
        </w:tc>
        <w:tc>
          <w:tcPr>
            <w:tcW w:w="1381" w:type="pct"/>
          </w:tcPr>
          <w:p w14:paraId="44B36558" w14:textId="4C764DCE" w:rsidR="00765E5F" w:rsidRPr="00AE5A86" w:rsidDel="00251AFC" w:rsidRDefault="00765E5F" w:rsidP="00765E5F">
            <w:pPr>
              <w:pStyle w:val="NoSpacing"/>
              <w:rPr>
                <w:del w:id="73" w:author="Charles Jason Tinant" w:date="2014-09-24T11:17:00Z"/>
                <w:sz w:val="20"/>
                <w:szCs w:val="20"/>
                <w:highlight w:val="yellow"/>
              </w:rPr>
            </w:pPr>
            <w:del w:id="74"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3143AEF8" w14:textId="4FC5B299" w:rsidR="00765E5F" w:rsidRPr="00F618C2" w:rsidDel="00251AFC" w:rsidRDefault="00765E5F" w:rsidP="00765E5F">
            <w:pPr>
              <w:pStyle w:val="NoSpacing"/>
              <w:jc w:val="center"/>
              <w:rPr>
                <w:del w:id="75" w:author="Charles Jason Tinant" w:date="2014-09-24T11:17:00Z"/>
                <w:sz w:val="20"/>
                <w:szCs w:val="20"/>
                <w:highlight w:val="yellow"/>
              </w:rPr>
            </w:pPr>
            <w:del w:id="76"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0C9C3D4F" w14:textId="2ACA9399" w:rsidR="00765E5F" w:rsidDel="00251AFC" w:rsidRDefault="00ED1865" w:rsidP="00765E5F">
            <w:pPr>
              <w:pStyle w:val="NoSpacing"/>
              <w:jc w:val="center"/>
              <w:rPr>
                <w:del w:id="77" w:author="Charles Jason Tinant" w:date="2014-09-24T11:17:00Z"/>
                <w:sz w:val="20"/>
                <w:szCs w:val="20"/>
              </w:rPr>
            </w:pPr>
            <w:del w:id="78" w:author="Charles Jason Tinant" w:date="2014-09-24T11:17:00Z">
              <w:r w:rsidDel="00251AFC">
                <w:rPr>
                  <w:sz w:val="20"/>
                  <w:szCs w:val="20"/>
                </w:rPr>
                <w:delText>4 of 5</w:delText>
              </w:r>
            </w:del>
          </w:p>
          <w:p w14:paraId="60E8B1AD" w14:textId="199CC988" w:rsidR="00ED1865" w:rsidRPr="00A87C7E" w:rsidDel="00251AFC" w:rsidRDefault="00ED1865" w:rsidP="00765E5F">
            <w:pPr>
              <w:pStyle w:val="NoSpacing"/>
              <w:jc w:val="center"/>
              <w:rPr>
                <w:del w:id="79" w:author="Charles Jason Tinant" w:date="2014-09-24T11:17:00Z"/>
                <w:sz w:val="20"/>
                <w:szCs w:val="20"/>
              </w:rPr>
            </w:pPr>
            <w:del w:id="80" w:author="Charles Jason Tinant" w:date="2014-09-24T11:17:00Z">
              <w:r w:rsidDel="00251AFC">
                <w:rPr>
                  <w:sz w:val="20"/>
                  <w:szCs w:val="20"/>
                </w:rPr>
                <w:delText>5 of 6</w:delText>
              </w:r>
            </w:del>
          </w:p>
        </w:tc>
        <w:tc>
          <w:tcPr>
            <w:tcW w:w="735" w:type="pct"/>
            <w:vAlign w:val="center"/>
          </w:tcPr>
          <w:p w14:paraId="59F5199B" w14:textId="354A6683" w:rsidR="00765E5F" w:rsidDel="00251AFC" w:rsidRDefault="00ED1865" w:rsidP="00765E5F">
            <w:pPr>
              <w:pStyle w:val="NoSpacing"/>
              <w:jc w:val="center"/>
              <w:rPr>
                <w:del w:id="81" w:author="Charles Jason Tinant" w:date="2014-09-24T11:17:00Z"/>
                <w:sz w:val="20"/>
                <w:szCs w:val="20"/>
              </w:rPr>
            </w:pPr>
            <w:del w:id="82" w:author="Charles Jason Tinant" w:date="2014-09-24T11:17:00Z">
              <w:r w:rsidDel="00251AFC">
                <w:rPr>
                  <w:sz w:val="20"/>
                  <w:szCs w:val="20"/>
                </w:rPr>
                <w:delText>80%</w:delText>
              </w:r>
            </w:del>
          </w:p>
          <w:p w14:paraId="2AE42E65" w14:textId="26099C77" w:rsidR="00ED1865" w:rsidRPr="00A87C7E" w:rsidDel="00251AFC" w:rsidRDefault="00ED1865" w:rsidP="00765E5F">
            <w:pPr>
              <w:pStyle w:val="NoSpacing"/>
              <w:jc w:val="center"/>
              <w:rPr>
                <w:del w:id="83" w:author="Charles Jason Tinant" w:date="2014-09-24T11:17:00Z"/>
                <w:sz w:val="20"/>
                <w:szCs w:val="20"/>
              </w:rPr>
            </w:pPr>
            <w:del w:id="84" w:author="Charles Jason Tinant" w:date="2014-09-24T11:17:00Z">
              <w:r w:rsidDel="00251AFC">
                <w:rPr>
                  <w:sz w:val="20"/>
                  <w:szCs w:val="20"/>
                </w:rPr>
                <w:delText>83%</w:delText>
              </w:r>
            </w:del>
          </w:p>
        </w:tc>
      </w:tr>
      <w:tr w:rsidR="00765E5F" w:rsidRPr="00A87C7E" w:rsidDel="00251AFC" w14:paraId="57E473CC" w14:textId="209340C8" w:rsidTr="00405E44">
        <w:trPr>
          <w:del w:id="85" w:author="Charles Jason Tinant" w:date="2014-09-24T11:17:00Z"/>
        </w:trPr>
        <w:tc>
          <w:tcPr>
            <w:tcW w:w="835" w:type="pct"/>
            <w:vMerge/>
          </w:tcPr>
          <w:p w14:paraId="0DF4DE0F" w14:textId="58072257" w:rsidR="00765E5F" w:rsidRPr="00AE5A86" w:rsidDel="00251AFC" w:rsidRDefault="00765E5F" w:rsidP="00765E5F">
            <w:pPr>
              <w:pStyle w:val="NoSpacing"/>
              <w:rPr>
                <w:del w:id="86" w:author="Charles Jason Tinant" w:date="2014-09-24T11:17:00Z"/>
                <w:sz w:val="20"/>
                <w:szCs w:val="20"/>
                <w:highlight w:val="yellow"/>
              </w:rPr>
            </w:pPr>
          </w:p>
        </w:tc>
        <w:tc>
          <w:tcPr>
            <w:tcW w:w="522" w:type="pct"/>
            <w:vMerge/>
            <w:vAlign w:val="center"/>
          </w:tcPr>
          <w:p w14:paraId="05F7A78A" w14:textId="24BD4BC2" w:rsidR="00765E5F" w:rsidRPr="00AE5A86" w:rsidDel="00251AFC" w:rsidRDefault="00765E5F" w:rsidP="00765E5F">
            <w:pPr>
              <w:pStyle w:val="NoSpacing"/>
              <w:rPr>
                <w:del w:id="87" w:author="Charles Jason Tinant" w:date="2014-09-24T11:17:00Z"/>
                <w:sz w:val="20"/>
                <w:szCs w:val="20"/>
                <w:highlight w:val="yellow"/>
              </w:rPr>
            </w:pPr>
          </w:p>
        </w:tc>
        <w:tc>
          <w:tcPr>
            <w:tcW w:w="1381" w:type="pct"/>
          </w:tcPr>
          <w:p w14:paraId="08E3148E" w14:textId="58C6558E" w:rsidR="00765E5F" w:rsidRPr="00AE5A86" w:rsidDel="00251AFC" w:rsidRDefault="00765E5F" w:rsidP="00765E5F">
            <w:pPr>
              <w:pStyle w:val="NoSpacing"/>
              <w:rPr>
                <w:del w:id="88" w:author="Charles Jason Tinant" w:date="2014-09-24T11:17:00Z"/>
                <w:sz w:val="20"/>
                <w:szCs w:val="20"/>
                <w:highlight w:val="yellow"/>
              </w:rPr>
            </w:pPr>
            <w:del w:id="89" w:author="Charles Jason Tinant" w:date="2014-09-24T11:17:00Z">
              <w:r w:rsidDel="00251AFC">
                <w:rPr>
                  <w:sz w:val="20"/>
                  <w:szCs w:val="20"/>
                </w:rPr>
                <w:delText>Biochemical Oxygen Demand (BOD)</w:delText>
              </w:r>
            </w:del>
          </w:p>
        </w:tc>
        <w:tc>
          <w:tcPr>
            <w:tcW w:w="717" w:type="pct"/>
            <w:vAlign w:val="center"/>
          </w:tcPr>
          <w:p w14:paraId="0A9840A4" w14:textId="13757AAD" w:rsidR="00765E5F" w:rsidRPr="00F618C2" w:rsidDel="00251AFC" w:rsidRDefault="00765E5F" w:rsidP="00765E5F">
            <w:pPr>
              <w:pStyle w:val="NoSpacing"/>
              <w:jc w:val="center"/>
              <w:rPr>
                <w:del w:id="90" w:author="Charles Jason Tinant" w:date="2014-09-24T11:17:00Z"/>
                <w:sz w:val="20"/>
                <w:szCs w:val="20"/>
                <w:highlight w:val="yellow"/>
              </w:rPr>
            </w:pPr>
            <w:del w:id="91" w:author="Charles Jason Tinant" w:date="2014-09-24T11:17:00Z">
              <w:r w:rsidDel="00251AFC">
                <w:rPr>
                  <w:rFonts w:cstheme="minorHAnsi"/>
                  <w:sz w:val="20"/>
                  <w:szCs w:val="20"/>
                </w:rPr>
                <w:delText>&gt; 30 mg/L</w:delText>
              </w:r>
            </w:del>
          </w:p>
        </w:tc>
        <w:tc>
          <w:tcPr>
            <w:tcW w:w="810" w:type="pct"/>
            <w:vAlign w:val="center"/>
          </w:tcPr>
          <w:p w14:paraId="0DF477C6" w14:textId="0CD80C82" w:rsidR="00765E5F" w:rsidDel="00251AFC" w:rsidRDefault="0084184C" w:rsidP="00765E5F">
            <w:pPr>
              <w:pStyle w:val="NoSpacing"/>
              <w:jc w:val="center"/>
              <w:rPr>
                <w:del w:id="92" w:author="Charles Jason Tinant" w:date="2014-09-24T11:17:00Z"/>
                <w:sz w:val="20"/>
                <w:szCs w:val="20"/>
              </w:rPr>
            </w:pPr>
            <w:del w:id="93" w:author="Charles Jason Tinant" w:date="2014-09-24T11:17:00Z">
              <w:r w:rsidDel="00251AFC">
                <w:rPr>
                  <w:sz w:val="20"/>
                  <w:szCs w:val="20"/>
                </w:rPr>
                <w:delText xml:space="preserve">Zero </w:delText>
              </w:r>
              <w:r w:rsidR="00ED1865" w:rsidDel="00251AFC">
                <w:rPr>
                  <w:sz w:val="20"/>
                  <w:szCs w:val="20"/>
                </w:rPr>
                <w:delText>of 5</w:delText>
              </w:r>
            </w:del>
          </w:p>
          <w:p w14:paraId="76A39023" w14:textId="7520766C" w:rsidR="00ED1865" w:rsidRPr="00A87C7E" w:rsidDel="00251AFC" w:rsidRDefault="0084184C" w:rsidP="00765E5F">
            <w:pPr>
              <w:pStyle w:val="NoSpacing"/>
              <w:jc w:val="center"/>
              <w:rPr>
                <w:del w:id="94" w:author="Charles Jason Tinant" w:date="2014-09-24T11:17:00Z"/>
                <w:sz w:val="20"/>
                <w:szCs w:val="20"/>
              </w:rPr>
            </w:pPr>
            <w:del w:id="95" w:author="Charles Jason Tinant" w:date="2014-09-24T11:17:00Z">
              <w:r w:rsidDel="00251AFC">
                <w:rPr>
                  <w:sz w:val="20"/>
                  <w:szCs w:val="20"/>
                </w:rPr>
                <w:delText xml:space="preserve">Zero </w:delText>
              </w:r>
              <w:r w:rsidR="00ED1865" w:rsidDel="00251AFC">
                <w:rPr>
                  <w:sz w:val="20"/>
                  <w:szCs w:val="20"/>
                </w:rPr>
                <w:delText>of 6</w:delText>
              </w:r>
            </w:del>
          </w:p>
        </w:tc>
        <w:tc>
          <w:tcPr>
            <w:tcW w:w="735" w:type="pct"/>
            <w:vAlign w:val="center"/>
          </w:tcPr>
          <w:p w14:paraId="7BDD8B2B" w14:textId="40E1F84B" w:rsidR="00765E5F" w:rsidDel="00251AFC" w:rsidRDefault="00ED1865" w:rsidP="00765E5F">
            <w:pPr>
              <w:pStyle w:val="NoSpacing"/>
              <w:jc w:val="center"/>
              <w:rPr>
                <w:del w:id="96" w:author="Charles Jason Tinant" w:date="2014-09-24T11:17:00Z"/>
                <w:sz w:val="20"/>
                <w:szCs w:val="20"/>
              </w:rPr>
            </w:pPr>
            <w:del w:id="97" w:author="Charles Jason Tinant" w:date="2014-09-24T11:17:00Z">
              <w:r w:rsidDel="00251AFC">
                <w:rPr>
                  <w:sz w:val="20"/>
                  <w:szCs w:val="20"/>
                </w:rPr>
                <w:delText>0%</w:delText>
              </w:r>
            </w:del>
          </w:p>
          <w:p w14:paraId="7D30E595" w14:textId="55A11AF0" w:rsidR="00ED1865" w:rsidRPr="00A87C7E" w:rsidDel="00251AFC" w:rsidRDefault="00ED1865" w:rsidP="00765E5F">
            <w:pPr>
              <w:pStyle w:val="NoSpacing"/>
              <w:jc w:val="center"/>
              <w:rPr>
                <w:del w:id="98" w:author="Charles Jason Tinant" w:date="2014-09-24T11:17:00Z"/>
                <w:sz w:val="20"/>
                <w:szCs w:val="20"/>
              </w:rPr>
            </w:pPr>
            <w:del w:id="99" w:author="Charles Jason Tinant" w:date="2014-09-24T11:17:00Z">
              <w:r w:rsidDel="00251AFC">
                <w:rPr>
                  <w:sz w:val="20"/>
                  <w:szCs w:val="20"/>
                </w:rPr>
                <w:delText>0%</w:delText>
              </w:r>
            </w:del>
          </w:p>
        </w:tc>
      </w:tr>
      <w:tr w:rsidR="00765E5F" w:rsidRPr="00A87C7E" w:rsidDel="00251AFC" w14:paraId="40B8E5BB" w14:textId="1E01E8A1" w:rsidTr="00405E44">
        <w:trPr>
          <w:del w:id="100" w:author="Charles Jason Tinant" w:date="2014-09-24T11:17:00Z"/>
        </w:trPr>
        <w:tc>
          <w:tcPr>
            <w:tcW w:w="835" w:type="pct"/>
            <w:vMerge/>
          </w:tcPr>
          <w:p w14:paraId="723B3DE3" w14:textId="4C28F918" w:rsidR="00765E5F" w:rsidRPr="00AE5A86" w:rsidDel="00251AFC" w:rsidRDefault="00765E5F" w:rsidP="00765E5F">
            <w:pPr>
              <w:pStyle w:val="NoSpacing"/>
              <w:rPr>
                <w:del w:id="101" w:author="Charles Jason Tinant" w:date="2014-09-24T11:17:00Z"/>
                <w:sz w:val="20"/>
                <w:szCs w:val="20"/>
                <w:highlight w:val="yellow"/>
              </w:rPr>
            </w:pPr>
          </w:p>
        </w:tc>
        <w:tc>
          <w:tcPr>
            <w:tcW w:w="522" w:type="pct"/>
            <w:vMerge/>
            <w:vAlign w:val="center"/>
          </w:tcPr>
          <w:p w14:paraId="65C21311" w14:textId="5AE8EFA6" w:rsidR="00765E5F" w:rsidRPr="00AE5A86" w:rsidDel="00251AFC" w:rsidRDefault="00765E5F" w:rsidP="00765E5F">
            <w:pPr>
              <w:pStyle w:val="NoSpacing"/>
              <w:rPr>
                <w:del w:id="102" w:author="Charles Jason Tinant" w:date="2014-09-24T11:17:00Z"/>
                <w:sz w:val="20"/>
                <w:szCs w:val="20"/>
                <w:highlight w:val="yellow"/>
              </w:rPr>
            </w:pPr>
          </w:p>
        </w:tc>
        <w:tc>
          <w:tcPr>
            <w:tcW w:w="1381" w:type="pct"/>
          </w:tcPr>
          <w:p w14:paraId="616258B4" w14:textId="3E0C9B58" w:rsidR="00765E5F" w:rsidRPr="00AE5A86" w:rsidDel="00251AFC" w:rsidRDefault="00765E5F" w:rsidP="00765E5F">
            <w:pPr>
              <w:pStyle w:val="NoSpacing"/>
              <w:rPr>
                <w:del w:id="103" w:author="Charles Jason Tinant" w:date="2014-09-24T11:17:00Z"/>
                <w:sz w:val="20"/>
                <w:szCs w:val="20"/>
                <w:highlight w:val="yellow"/>
              </w:rPr>
            </w:pPr>
            <w:del w:id="104" w:author="Charles Jason Tinant" w:date="2014-09-24T11:17:00Z">
              <w:r w:rsidDel="00251AFC">
                <w:rPr>
                  <w:sz w:val="20"/>
                  <w:szCs w:val="20"/>
                </w:rPr>
                <w:delText>Total Suspended Solids (TSS)</w:delText>
              </w:r>
            </w:del>
          </w:p>
        </w:tc>
        <w:tc>
          <w:tcPr>
            <w:tcW w:w="717" w:type="pct"/>
            <w:vAlign w:val="center"/>
          </w:tcPr>
          <w:p w14:paraId="14F1CFF4" w14:textId="76C1E60A" w:rsidR="00765E5F" w:rsidRPr="00F618C2" w:rsidDel="00251AFC" w:rsidRDefault="00765E5F" w:rsidP="00ED1865">
            <w:pPr>
              <w:pStyle w:val="NoSpacing"/>
              <w:jc w:val="center"/>
              <w:rPr>
                <w:del w:id="105" w:author="Charles Jason Tinant" w:date="2014-09-24T11:17:00Z"/>
                <w:sz w:val="20"/>
                <w:szCs w:val="20"/>
                <w:highlight w:val="yellow"/>
              </w:rPr>
            </w:pPr>
            <w:del w:id="106" w:author="Charles Jason Tinant" w:date="2014-09-24T11:17:00Z">
              <w:r w:rsidDel="00251AFC">
                <w:rPr>
                  <w:rFonts w:cstheme="minorHAnsi"/>
                  <w:sz w:val="20"/>
                  <w:szCs w:val="20"/>
                </w:rPr>
                <w:delText xml:space="preserve">&gt; </w:delText>
              </w:r>
              <w:r w:rsidR="00ED1865" w:rsidDel="00251AFC">
                <w:rPr>
                  <w:rFonts w:cstheme="minorHAnsi"/>
                  <w:sz w:val="20"/>
                  <w:szCs w:val="20"/>
                </w:rPr>
                <w:delText>158</w:delText>
              </w:r>
              <w:r w:rsidDel="00251AFC">
                <w:rPr>
                  <w:rFonts w:cstheme="minorHAnsi"/>
                  <w:sz w:val="20"/>
                  <w:szCs w:val="20"/>
                </w:rPr>
                <w:delText xml:space="preserve"> mg/L</w:delText>
              </w:r>
            </w:del>
          </w:p>
        </w:tc>
        <w:tc>
          <w:tcPr>
            <w:tcW w:w="810" w:type="pct"/>
            <w:vAlign w:val="center"/>
          </w:tcPr>
          <w:p w14:paraId="1BC37FF6" w14:textId="7811F0FD" w:rsidR="00765E5F" w:rsidDel="00251AFC" w:rsidRDefault="0084184C" w:rsidP="00765E5F">
            <w:pPr>
              <w:pStyle w:val="NoSpacing"/>
              <w:jc w:val="center"/>
              <w:rPr>
                <w:del w:id="107" w:author="Charles Jason Tinant" w:date="2014-09-24T11:17:00Z"/>
                <w:sz w:val="20"/>
                <w:szCs w:val="20"/>
              </w:rPr>
            </w:pPr>
            <w:del w:id="108" w:author="Charles Jason Tinant" w:date="2014-09-24T11:17:00Z">
              <w:r w:rsidDel="00251AFC">
                <w:rPr>
                  <w:sz w:val="20"/>
                  <w:szCs w:val="20"/>
                </w:rPr>
                <w:delText>Zero</w:delText>
              </w:r>
              <w:r w:rsidR="00ED1865" w:rsidDel="00251AFC">
                <w:rPr>
                  <w:sz w:val="20"/>
                  <w:szCs w:val="20"/>
                </w:rPr>
                <w:delText xml:space="preserve"> of 5</w:delText>
              </w:r>
            </w:del>
          </w:p>
          <w:p w14:paraId="3610BC50" w14:textId="697D384A" w:rsidR="00ED1865" w:rsidRPr="00A87C7E" w:rsidDel="00251AFC" w:rsidRDefault="0084184C" w:rsidP="00765E5F">
            <w:pPr>
              <w:pStyle w:val="NoSpacing"/>
              <w:jc w:val="center"/>
              <w:rPr>
                <w:del w:id="109" w:author="Charles Jason Tinant" w:date="2014-09-24T11:17:00Z"/>
                <w:sz w:val="20"/>
                <w:szCs w:val="20"/>
              </w:rPr>
            </w:pPr>
            <w:del w:id="110" w:author="Charles Jason Tinant" w:date="2014-09-24T11:17:00Z">
              <w:r w:rsidDel="00251AFC">
                <w:rPr>
                  <w:sz w:val="20"/>
                  <w:szCs w:val="20"/>
                </w:rPr>
                <w:delText>Zero</w:delText>
              </w:r>
              <w:r w:rsidR="00ED1865" w:rsidDel="00251AFC">
                <w:rPr>
                  <w:sz w:val="20"/>
                  <w:szCs w:val="20"/>
                </w:rPr>
                <w:delText xml:space="preserve"> of 6</w:delText>
              </w:r>
            </w:del>
          </w:p>
        </w:tc>
        <w:tc>
          <w:tcPr>
            <w:tcW w:w="735" w:type="pct"/>
            <w:vAlign w:val="center"/>
          </w:tcPr>
          <w:p w14:paraId="3B150887" w14:textId="10349B16" w:rsidR="00765E5F" w:rsidDel="00251AFC" w:rsidRDefault="0084184C" w:rsidP="00765E5F">
            <w:pPr>
              <w:pStyle w:val="NoSpacing"/>
              <w:jc w:val="center"/>
              <w:rPr>
                <w:del w:id="111" w:author="Charles Jason Tinant" w:date="2014-09-24T11:17:00Z"/>
                <w:sz w:val="20"/>
                <w:szCs w:val="20"/>
              </w:rPr>
            </w:pPr>
            <w:del w:id="112" w:author="Charles Jason Tinant" w:date="2014-09-24T11:17:00Z">
              <w:r w:rsidDel="00251AFC">
                <w:rPr>
                  <w:sz w:val="20"/>
                  <w:szCs w:val="20"/>
                </w:rPr>
                <w:delText>0%</w:delText>
              </w:r>
            </w:del>
          </w:p>
          <w:p w14:paraId="30F4F71D" w14:textId="05CCD487" w:rsidR="0084184C" w:rsidRPr="00A87C7E" w:rsidDel="00251AFC" w:rsidRDefault="0084184C" w:rsidP="00765E5F">
            <w:pPr>
              <w:pStyle w:val="NoSpacing"/>
              <w:jc w:val="center"/>
              <w:rPr>
                <w:del w:id="113" w:author="Charles Jason Tinant" w:date="2014-09-24T11:17:00Z"/>
                <w:sz w:val="20"/>
                <w:szCs w:val="20"/>
              </w:rPr>
            </w:pPr>
            <w:del w:id="114" w:author="Charles Jason Tinant" w:date="2014-09-24T11:17:00Z">
              <w:r w:rsidDel="00251AFC">
                <w:rPr>
                  <w:sz w:val="20"/>
                  <w:szCs w:val="20"/>
                </w:rPr>
                <w:delText>0%</w:delText>
              </w:r>
            </w:del>
          </w:p>
        </w:tc>
      </w:tr>
      <w:tr w:rsidR="00765E5F" w:rsidRPr="00A87C7E" w:rsidDel="00251AFC" w14:paraId="552E2DF3" w14:textId="58A19600" w:rsidTr="00405E44">
        <w:trPr>
          <w:del w:id="115" w:author="Charles Jason Tinant" w:date="2014-09-24T11:17:00Z"/>
        </w:trPr>
        <w:tc>
          <w:tcPr>
            <w:tcW w:w="835" w:type="pct"/>
            <w:vMerge/>
          </w:tcPr>
          <w:p w14:paraId="10521ABE" w14:textId="4A463B0F" w:rsidR="00765E5F" w:rsidRPr="00AE5A86" w:rsidDel="00251AFC" w:rsidRDefault="00765E5F" w:rsidP="00765E5F">
            <w:pPr>
              <w:pStyle w:val="NoSpacing"/>
              <w:rPr>
                <w:del w:id="116" w:author="Charles Jason Tinant" w:date="2014-09-24T11:17:00Z"/>
                <w:sz w:val="20"/>
                <w:szCs w:val="20"/>
                <w:highlight w:val="yellow"/>
              </w:rPr>
            </w:pPr>
          </w:p>
        </w:tc>
        <w:tc>
          <w:tcPr>
            <w:tcW w:w="522" w:type="pct"/>
            <w:vMerge/>
            <w:vAlign w:val="center"/>
          </w:tcPr>
          <w:p w14:paraId="38D89C67" w14:textId="03548EBC" w:rsidR="00765E5F" w:rsidRPr="00AE5A86" w:rsidDel="00251AFC" w:rsidRDefault="00765E5F" w:rsidP="00765E5F">
            <w:pPr>
              <w:pStyle w:val="NoSpacing"/>
              <w:rPr>
                <w:del w:id="117" w:author="Charles Jason Tinant" w:date="2014-09-24T11:17:00Z"/>
                <w:sz w:val="20"/>
                <w:szCs w:val="20"/>
                <w:highlight w:val="yellow"/>
              </w:rPr>
            </w:pPr>
          </w:p>
        </w:tc>
        <w:tc>
          <w:tcPr>
            <w:tcW w:w="1381" w:type="pct"/>
          </w:tcPr>
          <w:p w14:paraId="68F4E9CA" w14:textId="03CBEFE7" w:rsidR="00765E5F" w:rsidRPr="00AE5A86" w:rsidDel="00251AFC" w:rsidRDefault="00765E5F" w:rsidP="00765E5F">
            <w:pPr>
              <w:pStyle w:val="NoSpacing"/>
              <w:rPr>
                <w:del w:id="118" w:author="Charles Jason Tinant" w:date="2014-09-24T11:17:00Z"/>
                <w:sz w:val="20"/>
                <w:szCs w:val="20"/>
                <w:highlight w:val="yellow"/>
              </w:rPr>
            </w:pPr>
            <w:del w:id="119"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vAlign w:val="center"/>
          </w:tcPr>
          <w:p w14:paraId="16B9EA70" w14:textId="78A9B51B" w:rsidR="00765E5F" w:rsidRPr="00F618C2" w:rsidDel="00251AFC" w:rsidRDefault="00845EFE" w:rsidP="00CE6266">
            <w:pPr>
              <w:pStyle w:val="NoSpacing"/>
              <w:jc w:val="center"/>
              <w:rPr>
                <w:del w:id="120" w:author="Charles Jason Tinant" w:date="2014-09-24T11:17:00Z"/>
                <w:sz w:val="20"/>
                <w:szCs w:val="20"/>
                <w:highlight w:val="yellow"/>
              </w:rPr>
            </w:pPr>
            <w:del w:id="121" w:author="Charles Jason Tinant" w:date="2014-09-24T11:17:00Z">
              <w:r w:rsidDel="00251AFC">
                <w:rPr>
                  <w:rFonts w:cstheme="minorHAnsi"/>
                  <w:sz w:val="20"/>
                  <w:szCs w:val="20"/>
                </w:rPr>
                <w:delText xml:space="preserve">&gt; </w:delText>
              </w:r>
              <w:r w:rsidR="00765E5F" w:rsidDel="00251AFC">
                <w:rPr>
                  <w:rFonts w:cstheme="minorHAnsi"/>
                  <w:sz w:val="20"/>
                  <w:szCs w:val="20"/>
                </w:rPr>
                <w:delText>1.8 mg/L</w:delText>
              </w:r>
              <w:r w:rsidR="00CE6266" w:rsidDel="00251AFC">
                <w:rPr>
                  <w:rFonts w:cstheme="minorHAnsi"/>
                  <w:sz w:val="20"/>
                  <w:szCs w:val="20"/>
                </w:rPr>
                <w:delText xml:space="preserve"> </w:delText>
              </w:r>
              <w:r w:rsidR="00CE6266" w:rsidRPr="00CE6266" w:rsidDel="00251AFC">
                <w:rPr>
                  <w:rFonts w:cstheme="minorHAnsi"/>
                  <w:sz w:val="20"/>
                  <w:szCs w:val="20"/>
                  <w:vertAlign w:val="subscript"/>
                </w:rPr>
                <w:delText>a</w:delText>
              </w:r>
            </w:del>
          </w:p>
        </w:tc>
        <w:tc>
          <w:tcPr>
            <w:tcW w:w="810" w:type="pct"/>
            <w:vAlign w:val="center"/>
          </w:tcPr>
          <w:p w14:paraId="75638E6B" w14:textId="474CEC91" w:rsidR="00765E5F" w:rsidDel="00251AFC" w:rsidRDefault="0084184C" w:rsidP="00765E5F">
            <w:pPr>
              <w:pStyle w:val="NoSpacing"/>
              <w:jc w:val="center"/>
              <w:rPr>
                <w:del w:id="122" w:author="Charles Jason Tinant" w:date="2014-09-24T11:17:00Z"/>
                <w:sz w:val="20"/>
                <w:szCs w:val="20"/>
              </w:rPr>
            </w:pPr>
            <w:del w:id="123" w:author="Charles Jason Tinant" w:date="2014-09-24T11:17:00Z">
              <w:r w:rsidDel="00251AFC">
                <w:rPr>
                  <w:sz w:val="20"/>
                  <w:szCs w:val="20"/>
                </w:rPr>
                <w:delText xml:space="preserve">Zero </w:delText>
              </w:r>
              <w:r w:rsidR="00ED1865" w:rsidDel="00251AFC">
                <w:rPr>
                  <w:sz w:val="20"/>
                  <w:szCs w:val="20"/>
                </w:rPr>
                <w:delText>of 5</w:delText>
              </w:r>
            </w:del>
          </w:p>
          <w:p w14:paraId="075BA6DF" w14:textId="72DF22E6" w:rsidR="00ED1865" w:rsidRPr="00A87C7E" w:rsidDel="00251AFC" w:rsidRDefault="00ED1865" w:rsidP="00765E5F">
            <w:pPr>
              <w:pStyle w:val="NoSpacing"/>
              <w:jc w:val="center"/>
              <w:rPr>
                <w:del w:id="124" w:author="Charles Jason Tinant" w:date="2014-09-24T11:17:00Z"/>
                <w:sz w:val="20"/>
                <w:szCs w:val="20"/>
              </w:rPr>
            </w:pPr>
            <w:del w:id="125" w:author="Charles Jason Tinant" w:date="2014-09-24T11:17:00Z">
              <w:r w:rsidDel="00251AFC">
                <w:rPr>
                  <w:sz w:val="20"/>
                  <w:szCs w:val="20"/>
                </w:rPr>
                <w:delText>No Data</w:delText>
              </w:r>
            </w:del>
          </w:p>
        </w:tc>
        <w:tc>
          <w:tcPr>
            <w:tcW w:w="735" w:type="pct"/>
            <w:vAlign w:val="center"/>
          </w:tcPr>
          <w:p w14:paraId="621D6033" w14:textId="4EF3F88A" w:rsidR="00765E5F" w:rsidDel="00251AFC" w:rsidRDefault="0084184C" w:rsidP="00765E5F">
            <w:pPr>
              <w:pStyle w:val="NoSpacing"/>
              <w:jc w:val="center"/>
              <w:rPr>
                <w:del w:id="126" w:author="Charles Jason Tinant" w:date="2014-09-24T11:17:00Z"/>
                <w:sz w:val="20"/>
                <w:szCs w:val="20"/>
              </w:rPr>
            </w:pPr>
            <w:del w:id="127" w:author="Charles Jason Tinant" w:date="2014-09-24T11:17:00Z">
              <w:r w:rsidDel="00251AFC">
                <w:rPr>
                  <w:sz w:val="20"/>
                  <w:szCs w:val="20"/>
                </w:rPr>
                <w:delText xml:space="preserve">0% </w:delText>
              </w:r>
            </w:del>
          </w:p>
          <w:p w14:paraId="1C005E4B" w14:textId="1312F083" w:rsidR="0084184C" w:rsidRPr="00A87C7E" w:rsidDel="00251AFC" w:rsidRDefault="0084184C" w:rsidP="00765E5F">
            <w:pPr>
              <w:pStyle w:val="NoSpacing"/>
              <w:jc w:val="center"/>
              <w:rPr>
                <w:del w:id="128" w:author="Charles Jason Tinant" w:date="2014-09-24T11:17:00Z"/>
                <w:sz w:val="20"/>
                <w:szCs w:val="20"/>
              </w:rPr>
            </w:pPr>
            <w:del w:id="129" w:author="Charles Jason Tinant" w:date="2014-09-24T11:17:00Z">
              <w:r w:rsidDel="00251AFC">
                <w:rPr>
                  <w:sz w:val="20"/>
                  <w:szCs w:val="20"/>
                </w:rPr>
                <w:delText>No Data</w:delText>
              </w:r>
            </w:del>
          </w:p>
        </w:tc>
      </w:tr>
      <w:tr w:rsidR="00765E5F" w:rsidRPr="00A87C7E" w:rsidDel="00251AFC" w14:paraId="1E502B15" w14:textId="3418679F" w:rsidTr="00405E44">
        <w:trPr>
          <w:del w:id="130" w:author="Charles Jason Tinant" w:date="2014-09-24T11:17:00Z"/>
        </w:trPr>
        <w:tc>
          <w:tcPr>
            <w:tcW w:w="835" w:type="pct"/>
            <w:vMerge/>
          </w:tcPr>
          <w:p w14:paraId="67A5A0C9" w14:textId="4A045D1F" w:rsidR="00765E5F" w:rsidRPr="00AE5A86" w:rsidDel="00251AFC" w:rsidRDefault="00765E5F" w:rsidP="00765E5F">
            <w:pPr>
              <w:pStyle w:val="NoSpacing"/>
              <w:rPr>
                <w:del w:id="131" w:author="Charles Jason Tinant" w:date="2014-09-24T11:17:00Z"/>
                <w:sz w:val="20"/>
                <w:szCs w:val="20"/>
                <w:highlight w:val="yellow"/>
              </w:rPr>
            </w:pPr>
          </w:p>
        </w:tc>
        <w:tc>
          <w:tcPr>
            <w:tcW w:w="522" w:type="pct"/>
            <w:vMerge/>
            <w:vAlign w:val="center"/>
          </w:tcPr>
          <w:p w14:paraId="5816333B" w14:textId="24754BA0" w:rsidR="00765E5F" w:rsidRPr="00AE5A86" w:rsidDel="00251AFC" w:rsidRDefault="00765E5F" w:rsidP="00765E5F">
            <w:pPr>
              <w:pStyle w:val="NoSpacing"/>
              <w:rPr>
                <w:del w:id="132" w:author="Charles Jason Tinant" w:date="2014-09-24T11:17:00Z"/>
                <w:sz w:val="20"/>
                <w:szCs w:val="20"/>
                <w:highlight w:val="yellow"/>
              </w:rPr>
            </w:pPr>
          </w:p>
        </w:tc>
        <w:tc>
          <w:tcPr>
            <w:tcW w:w="1381" w:type="pct"/>
          </w:tcPr>
          <w:p w14:paraId="66B85412" w14:textId="4BDE2C44" w:rsidR="00765E5F" w:rsidDel="00251AFC" w:rsidRDefault="00765E5F" w:rsidP="00765E5F">
            <w:pPr>
              <w:pStyle w:val="NoSpacing"/>
              <w:rPr>
                <w:del w:id="133" w:author="Charles Jason Tinant" w:date="2014-09-24T11:17:00Z"/>
                <w:sz w:val="20"/>
                <w:szCs w:val="20"/>
              </w:rPr>
            </w:pPr>
            <w:del w:id="134"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487E171F" w14:textId="255515D4" w:rsidR="00765E5F" w:rsidRPr="00AE5A86" w:rsidDel="00251AFC" w:rsidRDefault="00765E5F" w:rsidP="00765E5F">
            <w:pPr>
              <w:pStyle w:val="NoSpacing"/>
              <w:rPr>
                <w:del w:id="135" w:author="Charles Jason Tinant" w:date="2014-09-24T11:17:00Z"/>
                <w:sz w:val="20"/>
                <w:szCs w:val="20"/>
                <w:highlight w:val="yellow"/>
              </w:rPr>
            </w:pPr>
          </w:p>
        </w:tc>
        <w:tc>
          <w:tcPr>
            <w:tcW w:w="717" w:type="pct"/>
            <w:vAlign w:val="center"/>
          </w:tcPr>
          <w:p w14:paraId="2849DF46" w14:textId="0753DDAF" w:rsidR="00765E5F" w:rsidDel="00251AFC" w:rsidRDefault="00845EFE" w:rsidP="00765E5F">
            <w:pPr>
              <w:pStyle w:val="NoSpacing"/>
              <w:jc w:val="center"/>
              <w:rPr>
                <w:del w:id="136" w:author="Charles Jason Tinant" w:date="2014-09-24T11:17:00Z"/>
                <w:rFonts w:cstheme="minorHAnsi"/>
                <w:sz w:val="20"/>
                <w:szCs w:val="20"/>
              </w:rPr>
            </w:pPr>
            <w:del w:id="137" w:author="Charles Jason Tinant" w:date="2014-09-24T11:17:00Z">
              <w:r w:rsidDel="00251AFC">
                <w:rPr>
                  <w:rFonts w:cstheme="minorHAnsi"/>
                  <w:sz w:val="20"/>
                  <w:szCs w:val="20"/>
                </w:rPr>
                <w:delText xml:space="preserve">&gt; </w:delText>
              </w:r>
              <w:r w:rsidR="00765E5F" w:rsidDel="00251AFC">
                <w:rPr>
                  <w:rFonts w:cstheme="minorHAnsi"/>
                  <w:sz w:val="20"/>
                  <w:szCs w:val="20"/>
                </w:rPr>
                <w:delText>88 mg/L</w:delText>
              </w:r>
            </w:del>
          </w:p>
          <w:p w14:paraId="35074032" w14:textId="2B63489A" w:rsidR="00765E5F" w:rsidRPr="00F618C2" w:rsidDel="00251AFC" w:rsidRDefault="00845EFE" w:rsidP="00CE6266">
            <w:pPr>
              <w:pStyle w:val="NoSpacing"/>
              <w:jc w:val="center"/>
              <w:rPr>
                <w:del w:id="138" w:author="Charles Jason Tinant" w:date="2014-09-24T11:17:00Z"/>
                <w:sz w:val="20"/>
                <w:szCs w:val="20"/>
                <w:highlight w:val="yellow"/>
              </w:rPr>
            </w:pPr>
            <w:del w:id="139" w:author="Charles Jason Tinant" w:date="2014-09-24T11:17:00Z">
              <w:r w:rsidDel="00251AFC">
                <w:rPr>
                  <w:rFonts w:cstheme="minorHAnsi"/>
                  <w:sz w:val="20"/>
                  <w:szCs w:val="20"/>
                </w:rPr>
                <w:delText xml:space="preserve">&gt; </w:delText>
              </w:r>
              <w:r w:rsidR="00765E5F" w:rsidDel="00251AFC">
                <w:rPr>
                  <w:rFonts w:cstheme="minorHAnsi"/>
                  <w:sz w:val="20"/>
                  <w:szCs w:val="20"/>
                </w:rPr>
                <w:delText>0.56 mg/L</w:delText>
              </w:r>
              <w:r w:rsidR="00CE6266" w:rsidDel="00251AFC">
                <w:rPr>
                  <w:rFonts w:cstheme="minorHAnsi"/>
                  <w:sz w:val="20"/>
                  <w:szCs w:val="20"/>
                </w:rPr>
                <w:delText xml:space="preserve"> </w:delText>
              </w:r>
              <w:r w:rsidR="00CE6266" w:rsidRPr="00CE6266" w:rsidDel="00251AFC">
                <w:rPr>
                  <w:rFonts w:cstheme="minorHAnsi"/>
                  <w:sz w:val="20"/>
                  <w:szCs w:val="20"/>
                  <w:vertAlign w:val="subscript"/>
                </w:rPr>
                <w:delText>b</w:delText>
              </w:r>
            </w:del>
          </w:p>
        </w:tc>
        <w:tc>
          <w:tcPr>
            <w:tcW w:w="810" w:type="pct"/>
            <w:vAlign w:val="center"/>
          </w:tcPr>
          <w:p w14:paraId="723687BE" w14:textId="41549D0E" w:rsidR="00765E5F" w:rsidDel="00251AFC" w:rsidRDefault="0084184C" w:rsidP="00765E5F">
            <w:pPr>
              <w:pStyle w:val="NoSpacing"/>
              <w:jc w:val="center"/>
              <w:rPr>
                <w:del w:id="140" w:author="Charles Jason Tinant" w:date="2014-09-24T11:17:00Z"/>
                <w:sz w:val="20"/>
                <w:szCs w:val="20"/>
              </w:rPr>
            </w:pPr>
            <w:del w:id="141" w:author="Charles Jason Tinant" w:date="2014-09-24T11:17:00Z">
              <w:r w:rsidDel="00251AFC">
                <w:rPr>
                  <w:sz w:val="20"/>
                  <w:szCs w:val="20"/>
                </w:rPr>
                <w:delText xml:space="preserve">Zero </w:delText>
              </w:r>
              <w:r w:rsidR="00ED1865" w:rsidDel="00251AFC">
                <w:rPr>
                  <w:sz w:val="20"/>
                  <w:szCs w:val="20"/>
                </w:rPr>
                <w:delText>of 5</w:delText>
              </w:r>
            </w:del>
          </w:p>
          <w:p w14:paraId="31026C1A" w14:textId="0CC5F194" w:rsidR="00ED1865" w:rsidDel="00251AFC" w:rsidRDefault="00683B7C" w:rsidP="00765E5F">
            <w:pPr>
              <w:pStyle w:val="NoSpacing"/>
              <w:jc w:val="center"/>
              <w:rPr>
                <w:del w:id="142" w:author="Charles Jason Tinant" w:date="2014-09-24T11:17:00Z"/>
                <w:sz w:val="20"/>
                <w:szCs w:val="20"/>
              </w:rPr>
            </w:pPr>
            <w:del w:id="143" w:author="Charles Jason Tinant" w:date="2014-09-24T11:17:00Z">
              <w:r w:rsidDel="00251AFC">
                <w:rPr>
                  <w:sz w:val="20"/>
                  <w:szCs w:val="20"/>
                </w:rPr>
                <w:delText>3 of 5</w:delText>
              </w:r>
            </w:del>
          </w:p>
          <w:p w14:paraId="44F9E076" w14:textId="0BD40CA9" w:rsidR="00ED1865" w:rsidDel="00251AFC" w:rsidRDefault="0084184C" w:rsidP="00765E5F">
            <w:pPr>
              <w:pStyle w:val="NoSpacing"/>
              <w:jc w:val="center"/>
              <w:rPr>
                <w:del w:id="144" w:author="Charles Jason Tinant" w:date="2014-09-24T11:17:00Z"/>
                <w:sz w:val="20"/>
                <w:szCs w:val="20"/>
              </w:rPr>
            </w:pPr>
            <w:del w:id="145" w:author="Charles Jason Tinant" w:date="2014-09-24T11:17:00Z">
              <w:r w:rsidDel="00251AFC">
                <w:rPr>
                  <w:sz w:val="20"/>
                  <w:szCs w:val="20"/>
                </w:rPr>
                <w:delText xml:space="preserve">Zero </w:delText>
              </w:r>
              <w:r w:rsidR="00ED1865" w:rsidDel="00251AFC">
                <w:rPr>
                  <w:sz w:val="20"/>
                  <w:szCs w:val="20"/>
                </w:rPr>
                <w:delText>of 6</w:delText>
              </w:r>
            </w:del>
          </w:p>
          <w:p w14:paraId="4124DF7E" w14:textId="6627E319" w:rsidR="00ED1865" w:rsidRPr="00A87C7E" w:rsidDel="00251AFC" w:rsidRDefault="00ED1865" w:rsidP="00765E5F">
            <w:pPr>
              <w:pStyle w:val="NoSpacing"/>
              <w:jc w:val="center"/>
              <w:rPr>
                <w:del w:id="146" w:author="Charles Jason Tinant" w:date="2014-09-24T11:17:00Z"/>
                <w:sz w:val="20"/>
                <w:szCs w:val="20"/>
              </w:rPr>
            </w:pPr>
            <w:del w:id="147" w:author="Charles Jason Tinant" w:date="2014-09-24T11:17:00Z">
              <w:r w:rsidDel="00251AFC">
                <w:rPr>
                  <w:sz w:val="20"/>
                  <w:szCs w:val="20"/>
                </w:rPr>
                <w:delText>6 of 6</w:delText>
              </w:r>
            </w:del>
          </w:p>
        </w:tc>
        <w:tc>
          <w:tcPr>
            <w:tcW w:w="735" w:type="pct"/>
            <w:vAlign w:val="center"/>
          </w:tcPr>
          <w:p w14:paraId="3E9EA955" w14:textId="6D6A4E7D" w:rsidR="00765E5F" w:rsidDel="00251AFC" w:rsidRDefault="0084184C" w:rsidP="00765E5F">
            <w:pPr>
              <w:pStyle w:val="NoSpacing"/>
              <w:jc w:val="center"/>
              <w:rPr>
                <w:del w:id="148" w:author="Charles Jason Tinant" w:date="2014-09-24T11:17:00Z"/>
                <w:sz w:val="20"/>
                <w:szCs w:val="20"/>
              </w:rPr>
            </w:pPr>
            <w:del w:id="149" w:author="Charles Jason Tinant" w:date="2014-09-24T11:17:00Z">
              <w:r w:rsidDel="00251AFC">
                <w:rPr>
                  <w:sz w:val="20"/>
                  <w:szCs w:val="20"/>
                </w:rPr>
                <w:delText>0%</w:delText>
              </w:r>
            </w:del>
          </w:p>
          <w:p w14:paraId="67D3036F" w14:textId="3E4A2A83" w:rsidR="0084184C" w:rsidDel="00251AFC" w:rsidRDefault="00683B7C" w:rsidP="00765E5F">
            <w:pPr>
              <w:pStyle w:val="NoSpacing"/>
              <w:jc w:val="center"/>
              <w:rPr>
                <w:del w:id="150" w:author="Charles Jason Tinant" w:date="2014-09-24T11:17:00Z"/>
                <w:sz w:val="20"/>
                <w:szCs w:val="20"/>
              </w:rPr>
            </w:pPr>
            <w:del w:id="151" w:author="Charles Jason Tinant" w:date="2014-09-24T11:17:00Z">
              <w:r w:rsidDel="00251AFC">
                <w:rPr>
                  <w:sz w:val="20"/>
                  <w:szCs w:val="20"/>
                </w:rPr>
                <w:delText>60%</w:delText>
              </w:r>
            </w:del>
          </w:p>
          <w:p w14:paraId="2537A632" w14:textId="458EABF9" w:rsidR="0084184C" w:rsidDel="00251AFC" w:rsidRDefault="0084184C" w:rsidP="00765E5F">
            <w:pPr>
              <w:pStyle w:val="NoSpacing"/>
              <w:jc w:val="center"/>
              <w:rPr>
                <w:del w:id="152" w:author="Charles Jason Tinant" w:date="2014-09-24T11:17:00Z"/>
                <w:sz w:val="20"/>
                <w:szCs w:val="20"/>
              </w:rPr>
            </w:pPr>
            <w:del w:id="153" w:author="Charles Jason Tinant" w:date="2014-09-24T11:17:00Z">
              <w:r w:rsidDel="00251AFC">
                <w:rPr>
                  <w:sz w:val="20"/>
                  <w:szCs w:val="20"/>
                </w:rPr>
                <w:delText>0%</w:delText>
              </w:r>
            </w:del>
          </w:p>
          <w:p w14:paraId="62EFA314" w14:textId="732A2D4A" w:rsidR="0084184C" w:rsidRPr="00A87C7E" w:rsidDel="00251AFC" w:rsidRDefault="00683B7C" w:rsidP="00765E5F">
            <w:pPr>
              <w:pStyle w:val="NoSpacing"/>
              <w:jc w:val="center"/>
              <w:rPr>
                <w:del w:id="154" w:author="Charles Jason Tinant" w:date="2014-09-24T11:17:00Z"/>
                <w:sz w:val="20"/>
                <w:szCs w:val="20"/>
              </w:rPr>
            </w:pPr>
            <w:del w:id="155" w:author="Charles Jason Tinant" w:date="2014-09-24T11:17:00Z">
              <w:r w:rsidDel="00251AFC">
                <w:rPr>
                  <w:sz w:val="20"/>
                  <w:szCs w:val="20"/>
                </w:rPr>
                <w:delText>100%</w:delText>
              </w:r>
            </w:del>
          </w:p>
        </w:tc>
      </w:tr>
      <w:tr w:rsidR="00B5303D" w:rsidRPr="00A87C7E" w:rsidDel="00251AFC" w14:paraId="5F8D3F5B" w14:textId="5CFF94FB" w:rsidTr="00845EFE">
        <w:trPr>
          <w:del w:id="156" w:author="Charles Jason Tinant" w:date="2014-09-24T11:17:00Z"/>
        </w:trPr>
        <w:tc>
          <w:tcPr>
            <w:tcW w:w="835" w:type="pct"/>
            <w:vMerge/>
          </w:tcPr>
          <w:p w14:paraId="04917EED" w14:textId="274BFC6E" w:rsidR="00B5303D" w:rsidRPr="00AE5A86" w:rsidDel="00251AFC" w:rsidRDefault="00B5303D" w:rsidP="00B5303D">
            <w:pPr>
              <w:pStyle w:val="NoSpacing"/>
              <w:rPr>
                <w:del w:id="157" w:author="Charles Jason Tinant" w:date="2014-09-24T11:17:00Z"/>
                <w:sz w:val="20"/>
                <w:szCs w:val="20"/>
                <w:highlight w:val="yellow"/>
              </w:rPr>
            </w:pPr>
          </w:p>
        </w:tc>
        <w:tc>
          <w:tcPr>
            <w:tcW w:w="522" w:type="pct"/>
            <w:vMerge/>
            <w:vAlign w:val="center"/>
          </w:tcPr>
          <w:p w14:paraId="5CBF09B6" w14:textId="291FCE3F" w:rsidR="00B5303D" w:rsidRPr="00AE5A86" w:rsidDel="00251AFC" w:rsidRDefault="00B5303D" w:rsidP="00B5303D">
            <w:pPr>
              <w:pStyle w:val="NoSpacing"/>
              <w:rPr>
                <w:del w:id="158" w:author="Charles Jason Tinant" w:date="2014-09-24T11:17:00Z"/>
                <w:sz w:val="20"/>
                <w:szCs w:val="20"/>
                <w:highlight w:val="yellow"/>
              </w:rPr>
            </w:pPr>
          </w:p>
        </w:tc>
        <w:tc>
          <w:tcPr>
            <w:tcW w:w="1381" w:type="pct"/>
            <w:shd w:val="clear" w:color="auto" w:fill="auto"/>
          </w:tcPr>
          <w:p w14:paraId="27E46D20" w14:textId="34BA3A5E" w:rsidR="00B5303D" w:rsidRPr="00AE5A86" w:rsidDel="00251AFC" w:rsidRDefault="00B5303D" w:rsidP="00B5303D">
            <w:pPr>
              <w:pStyle w:val="NoSpacing"/>
              <w:rPr>
                <w:del w:id="159" w:author="Charles Jason Tinant" w:date="2014-09-24T11:17:00Z"/>
                <w:sz w:val="20"/>
                <w:szCs w:val="20"/>
                <w:highlight w:val="yellow"/>
              </w:rPr>
            </w:pPr>
            <w:del w:id="160" w:author="Charles Jason Tinant" w:date="2014-09-24T11:17:00Z">
              <w:r w:rsidDel="00251AFC">
                <w:rPr>
                  <w:sz w:val="20"/>
                  <w:szCs w:val="20"/>
                </w:rPr>
                <w:delText>Total Phosphorus</w:delText>
              </w:r>
            </w:del>
          </w:p>
        </w:tc>
        <w:tc>
          <w:tcPr>
            <w:tcW w:w="717" w:type="pct"/>
            <w:shd w:val="clear" w:color="auto" w:fill="auto"/>
            <w:vAlign w:val="center"/>
          </w:tcPr>
          <w:p w14:paraId="013B2E95" w14:textId="46BFBCF4" w:rsidR="00B5303D" w:rsidDel="00251AFC" w:rsidRDefault="00B5303D" w:rsidP="00CE6266">
            <w:pPr>
              <w:pStyle w:val="NoSpacing"/>
              <w:jc w:val="center"/>
              <w:rPr>
                <w:del w:id="161" w:author="Charles Jason Tinant" w:date="2014-09-24T11:17:00Z"/>
                <w:rFonts w:cstheme="minorHAnsi"/>
                <w:sz w:val="20"/>
                <w:szCs w:val="20"/>
              </w:rPr>
            </w:pPr>
            <w:del w:id="162" w:author="Charles Jason Tinant" w:date="2014-09-24T11:17:00Z">
              <w:r w:rsidDel="00251AFC">
                <w:rPr>
                  <w:rFonts w:cstheme="minorHAnsi"/>
                  <w:sz w:val="20"/>
                  <w:szCs w:val="20"/>
                </w:rPr>
                <w:delText>&gt; 0.037 mg/L</w:delText>
              </w:r>
              <w:r w:rsidR="00CE6266" w:rsidDel="00251AFC">
                <w:rPr>
                  <w:rFonts w:cstheme="minorHAnsi"/>
                  <w:sz w:val="20"/>
                  <w:szCs w:val="20"/>
                </w:rPr>
                <w:delText xml:space="preserve"> </w:delText>
              </w:r>
              <w:r w:rsidR="00CE6266" w:rsidRPr="00CE6266" w:rsidDel="00251AFC">
                <w:rPr>
                  <w:rFonts w:cstheme="minorHAnsi"/>
                  <w:sz w:val="20"/>
                  <w:szCs w:val="20"/>
                  <w:vertAlign w:val="subscript"/>
                </w:rPr>
                <w:delText>c</w:delText>
              </w:r>
            </w:del>
          </w:p>
          <w:p w14:paraId="5676C851" w14:textId="06133959" w:rsidR="00CE6266" w:rsidDel="00251AFC" w:rsidRDefault="00CE6266" w:rsidP="00CE6266">
            <w:pPr>
              <w:pStyle w:val="NoSpacing"/>
              <w:jc w:val="center"/>
              <w:rPr>
                <w:del w:id="163" w:author="Charles Jason Tinant" w:date="2014-09-24T11:17:00Z"/>
                <w:rFonts w:cstheme="minorHAnsi"/>
                <w:sz w:val="20"/>
                <w:szCs w:val="20"/>
                <w:vertAlign w:val="subscript"/>
              </w:rPr>
            </w:pPr>
            <w:del w:id="164" w:author="Charles Jason Tinant" w:date="2014-09-24T11:17:00Z">
              <w:r w:rsidDel="00251AFC">
                <w:rPr>
                  <w:rFonts w:cstheme="minorHAnsi"/>
                  <w:sz w:val="20"/>
                  <w:szCs w:val="20"/>
                </w:rPr>
                <w:delText xml:space="preserve">&gt; </w:delText>
              </w:r>
              <w:r w:rsidRPr="00CE6266" w:rsidDel="00251AFC">
                <w:rPr>
                  <w:rFonts w:cstheme="minorHAnsi"/>
                  <w:sz w:val="20"/>
                  <w:szCs w:val="20"/>
                </w:rPr>
                <w:delText>0.0</w:delText>
              </w:r>
              <w:r w:rsidR="00DB0CA2" w:rsidDel="00251AFC">
                <w:rPr>
                  <w:rFonts w:cstheme="minorHAnsi"/>
                  <w:sz w:val="20"/>
                  <w:szCs w:val="20"/>
                </w:rPr>
                <w:delText>9</w:delText>
              </w:r>
              <w:r w:rsidRPr="00CE6266" w:rsidDel="00251AFC">
                <w:rPr>
                  <w:rFonts w:cstheme="minorHAnsi"/>
                  <w:sz w:val="20"/>
                  <w:szCs w:val="20"/>
                </w:rPr>
                <w:delText xml:space="preserve"> mg/L</w:delText>
              </w:r>
              <w:r w:rsidDel="00251AFC">
                <w:rPr>
                  <w:rFonts w:cstheme="minorHAnsi"/>
                  <w:sz w:val="20"/>
                  <w:szCs w:val="20"/>
                  <w:vertAlign w:val="subscript"/>
                </w:rPr>
                <w:delText xml:space="preserve"> d</w:delText>
              </w:r>
            </w:del>
          </w:p>
          <w:p w14:paraId="25EFC27D" w14:textId="2A8BAF13" w:rsidR="00CE6266" w:rsidRPr="00F618C2" w:rsidDel="00251AFC" w:rsidRDefault="00CE6266" w:rsidP="00CE6266">
            <w:pPr>
              <w:pStyle w:val="NoSpacing"/>
              <w:jc w:val="center"/>
              <w:rPr>
                <w:del w:id="165" w:author="Charles Jason Tinant" w:date="2014-09-24T11:17:00Z"/>
                <w:sz w:val="20"/>
                <w:szCs w:val="20"/>
                <w:highlight w:val="yellow"/>
              </w:rPr>
            </w:pPr>
          </w:p>
        </w:tc>
        <w:tc>
          <w:tcPr>
            <w:tcW w:w="810" w:type="pct"/>
            <w:shd w:val="clear" w:color="auto" w:fill="auto"/>
            <w:vAlign w:val="center"/>
          </w:tcPr>
          <w:p w14:paraId="7A050C66" w14:textId="5B1A535C" w:rsidR="00B5303D" w:rsidDel="00251AFC" w:rsidRDefault="0084184C" w:rsidP="00B5303D">
            <w:pPr>
              <w:pStyle w:val="NoSpacing"/>
              <w:jc w:val="center"/>
              <w:rPr>
                <w:del w:id="166" w:author="Charles Jason Tinant" w:date="2014-09-24T11:17:00Z"/>
                <w:sz w:val="20"/>
                <w:szCs w:val="20"/>
              </w:rPr>
            </w:pPr>
            <w:del w:id="167" w:author="Charles Jason Tinant" w:date="2014-09-24T11:17:00Z">
              <w:r w:rsidDel="00251AFC">
                <w:rPr>
                  <w:sz w:val="20"/>
                  <w:szCs w:val="20"/>
                </w:rPr>
                <w:delText>5 of 5</w:delText>
              </w:r>
            </w:del>
          </w:p>
          <w:p w14:paraId="2EB9A0D6" w14:textId="4F9FB334" w:rsidR="00262863" w:rsidDel="00251AFC" w:rsidRDefault="00262863" w:rsidP="00B5303D">
            <w:pPr>
              <w:pStyle w:val="NoSpacing"/>
              <w:jc w:val="center"/>
              <w:rPr>
                <w:del w:id="168" w:author="Charles Jason Tinant" w:date="2014-09-24T11:17:00Z"/>
                <w:sz w:val="20"/>
                <w:szCs w:val="20"/>
              </w:rPr>
            </w:pPr>
            <w:del w:id="169" w:author="Charles Jason Tinant" w:date="2014-09-24T11:17:00Z">
              <w:r w:rsidDel="00251AFC">
                <w:rPr>
                  <w:sz w:val="20"/>
                  <w:szCs w:val="20"/>
                </w:rPr>
                <w:delText>4 of 5</w:delText>
              </w:r>
            </w:del>
          </w:p>
          <w:p w14:paraId="225C0E48" w14:textId="7D063A05" w:rsidR="0084184C" w:rsidDel="00251AFC" w:rsidRDefault="0084184C" w:rsidP="00B5303D">
            <w:pPr>
              <w:pStyle w:val="NoSpacing"/>
              <w:jc w:val="center"/>
              <w:rPr>
                <w:del w:id="170" w:author="Charles Jason Tinant" w:date="2014-09-24T11:17:00Z"/>
                <w:sz w:val="20"/>
                <w:szCs w:val="20"/>
              </w:rPr>
            </w:pPr>
            <w:del w:id="171" w:author="Charles Jason Tinant" w:date="2014-09-24T11:17:00Z">
              <w:r w:rsidDel="00251AFC">
                <w:rPr>
                  <w:sz w:val="20"/>
                  <w:szCs w:val="20"/>
                </w:rPr>
                <w:delText>6 of 6</w:delText>
              </w:r>
            </w:del>
          </w:p>
          <w:p w14:paraId="409CA025" w14:textId="68826BBA" w:rsidR="00262863" w:rsidRPr="00A87C7E" w:rsidDel="00251AFC" w:rsidRDefault="00994F4D" w:rsidP="00B5303D">
            <w:pPr>
              <w:pStyle w:val="NoSpacing"/>
              <w:jc w:val="center"/>
              <w:rPr>
                <w:del w:id="172" w:author="Charles Jason Tinant" w:date="2014-09-24T11:17:00Z"/>
                <w:sz w:val="20"/>
                <w:szCs w:val="20"/>
              </w:rPr>
            </w:pPr>
            <w:del w:id="173" w:author="Charles Jason Tinant" w:date="2014-09-24T11:17:00Z">
              <w:r w:rsidDel="00251AFC">
                <w:rPr>
                  <w:sz w:val="20"/>
                  <w:szCs w:val="20"/>
                </w:rPr>
                <w:delText>4</w:delText>
              </w:r>
              <w:r w:rsidR="00262863" w:rsidDel="00251AFC">
                <w:rPr>
                  <w:sz w:val="20"/>
                  <w:szCs w:val="20"/>
                </w:rPr>
                <w:delText xml:space="preserve"> of 6</w:delText>
              </w:r>
            </w:del>
          </w:p>
        </w:tc>
        <w:tc>
          <w:tcPr>
            <w:tcW w:w="735" w:type="pct"/>
            <w:shd w:val="clear" w:color="auto" w:fill="auto"/>
            <w:vAlign w:val="center"/>
          </w:tcPr>
          <w:p w14:paraId="53B889ED" w14:textId="35F5A9F0" w:rsidR="00B5303D" w:rsidDel="00251AFC" w:rsidRDefault="00943E4F" w:rsidP="00B5303D">
            <w:pPr>
              <w:pStyle w:val="NoSpacing"/>
              <w:jc w:val="center"/>
              <w:rPr>
                <w:del w:id="174" w:author="Charles Jason Tinant" w:date="2014-09-24T11:17:00Z"/>
                <w:rFonts w:cstheme="minorHAnsi"/>
                <w:sz w:val="20"/>
                <w:szCs w:val="20"/>
              </w:rPr>
            </w:pPr>
            <w:del w:id="175" w:author="Charles Jason Tinant" w:date="2014-09-24T11:17:00Z">
              <w:r w:rsidDel="00251AFC">
                <w:rPr>
                  <w:rFonts w:cstheme="minorHAnsi"/>
                  <w:sz w:val="20"/>
                  <w:szCs w:val="20"/>
                </w:rPr>
                <w:delText>100%</w:delText>
              </w:r>
            </w:del>
          </w:p>
          <w:p w14:paraId="699024CF" w14:textId="0EEC2B68" w:rsidR="00262863" w:rsidDel="00251AFC" w:rsidRDefault="00262863" w:rsidP="00B5303D">
            <w:pPr>
              <w:pStyle w:val="NoSpacing"/>
              <w:jc w:val="center"/>
              <w:rPr>
                <w:del w:id="176" w:author="Charles Jason Tinant" w:date="2014-09-24T11:17:00Z"/>
                <w:rFonts w:cstheme="minorHAnsi"/>
                <w:sz w:val="20"/>
                <w:szCs w:val="20"/>
              </w:rPr>
            </w:pPr>
            <w:del w:id="177" w:author="Charles Jason Tinant" w:date="2014-09-24T11:17:00Z">
              <w:r w:rsidDel="00251AFC">
                <w:rPr>
                  <w:rFonts w:cstheme="minorHAnsi"/>
                  <w:sz w:val="20"/>
                  <w:szCs w:val="20"/>
                </w:rPr>
                <w:delText>80%</w:delText>
              </w:r>
            </w:del>
          </w:p>
          <w:p w14:paraId="59E0FFA0" w14:textId="4F827C19" w:rsidR="00943E4F" w:rsidDel="00251AFC" w:rsidRDefault="00943E4F" w:rsidP="00B5303D">
            <w:pPr>
              <w:pStyle w:val="NoSpacing"/>
              <w:jc w:val="center"/>
              <w:rPr>
                <w:del w:id="178" w:author="Charles Jason Tinant" w:date="2014-09-24T11:17:00Z"/>
                <w:rFonts w:cstheme="minorHAnsi"/>
                <w:sz w:val="20"/>
                <w:szCs w:val="20"/>
              </w:rPr>
            </w:pPr>
            <w:del w:id="179" w:author="Charles Jason Tinant" w:date="2014-09-24T11:17:00Z">
              <w:r w:rsidDel="00251AFC">
                <w:rPr>
                  <w:rFonts w:cstheme="minorHAnsi"/>
                  <w:sz w:val="20"/>
                  <w:szCs w:val="20"/>
                </w:rPr>
                <w:delText>100%</w:delText>
              </w:r>
            </w:del>
          </w:p>
          <w:p w14:paraId="27BB8294" w14:textId="66E79302" w:rsidR="00262863" w:rsidRPr="00A87C7E" w:rsidDel="00251AFC" w:rsidRDefault="00994F4D" w:rsidP="00B5303D">
            <w:pPr>
              <w:pStyle w:val="NoSpacing"/>
              <w:jc w:val="center"/>
              <w:rPr>
                <w:del w:id="180" w:author="Charles Jason Tinant" w:date="2014-09-24T11:17:00Z"/>
                <w:rFonts w:cstheme="minorHAnsi"/>
                <w:sz w:val="20"/>
                <w:szCs w:val="20"/>
              </w:rPr>
            </w:pPr>
            <w:del w:id="181" w:author="Charles Jason Tinant" w:date="2014-09-24T11:17:00Z">
              <w:r w:rsidDel="00251AFC">
                <w:rPr>
                  <w:rFonts w:cstheme="minorHAnsi"/>
                  <w:sz w:val="20"/>
                  <w:szCs w:val="20"/>
                </w:rPr>
                <w:delText>66</w:delText>
              </w:r>
              <w:r w:rsidR="00262863" w:rsidDel="00251AFC">
                <w:rPr>
                  <w:rFonts w:cstheme="minorHAnsi"/>
                  <w:sz w:val="20"/>
                  <w:szCs w:val="20"/>
                </w:rPr>
                <w:delText>%</w:delText>
              </w:r>
            </w:del>
          </w:p>
        </w:tc>
      </w:tr>
      <w:tr w:rsidR="00B5303D" w:rsidRPr="00A87C7E" w:rsidDel="00251AFC" w14:paraId="7EB97D37" w14:textId="787C2196" w:rsidTr="00405E44">
        <w:trPr>
          <w:del w:id="182" w:author="Charles Jason Tinant" w:date="2014-09-24T11:17:00Z"/>
        </w:trPr>
        <w:tc>
          <w:tcPr>
            <w:tcW w:w="835" w:type="pct"/>
            <w:vMerge/>
          </w:tcPr>
          <w:p w14:paraId="48C46CDC" w14:textId="5403588B" w:rsidR="00B5303D" w:rsidRPr="00AE5A86" w:rsidDel="00251AFC" w:rsidRDefault="00B5303D" w:rsidP="00B5303D">
            <w:pPr>
              <w:pStyle w:val="NoSpacing"/>
              <w:rPr>
                <w:del w:id="183" w:author="Charles Jason Tinant" w:date="2014-09-24T11:17:00Z"/>
                <w:sz w:val="20"/>
                <w:szCs w:val="20"/>
                <w:highlight w:val="yellow"/>
              </w:rPr>
            </w:pPr>
          </w:p>
        </w:tc>
        <w:tc>
          <w:tcPr>
            <w:tcW w:w="522" w:type="pct"/>
            <w:vMerge/>
            <w:vAlign w:val="center"/>
          </w:tcPr>
          <w:p w14:paraId="329115DB" w14:textId="1F68B3E6" w:rsidR="00B5303D" w:rsidRPr="00AE5A86" w:rsidDel="00251AFC" w:rsidRDefault="00B5303D" w:rsidP="00B5303D">
            <w:pPr>
              <w:pStyle w:val="NoSpacing"/>
              <w:rPr>
                <w:del w:id="184" w:author="Charles Jason Tinant" w:date="2014-09-24T11:17:00Z"/>
                <w:sz w:val="20"/>
                <w:szCs w:val="20"/>
                <w:highlight w:val="yellow"/>
              </w:rPr>
            </w:pPr>
          </w:p>
        </w:tc>
        <w:tc>
          <w:tcPr>
            <w:tcW w:w="1381" w:type="pct"/>
          </w:tcPr>
          <w:p w14:paraId="0300358C" w14:textId="1528FAB4" w:rsidR="00B5303D" w:rsidRPr="00AE5A86" w:rsidDel="00251AFC" w:rsidRDefault="00B5303D" w:rsidP="00B5303D">
            <w:pPr>
              <w:pStyle w:val="NoSpacing"/>
              <w:rPr>
                <w:del w:id="185" w:author="Charles Jason Tinant" w:date="2014-09-24T11:17:00Z"/>
                <w:sz w:val="20"/>
                <w:szCs w:val="20"/>
                <w:highlight w:val="yellow"/>
              </w:rPr>
            </w:pPr>
            <w:del w:id="186" w:author="Charles Jason Tinant" w:date="2014-09-24T11:17:00Z">
              <w:r w:rsidDel="00251AFC">
                <w:rPr>
                  <w:sz w:val="20"/>
                  <w:szCs w:val="20"/>
                </w:rPr>
                <w:delText xml:space="preserve">Soluble Reactive Phosphorus </w:delText>
              </w:r>
              <w:r w:rsidR="00262863" w:rsidRPr="00262863" w:rsidDel="00251AFC">
                <w:rPr>
                  <w:sz w:val="20"/>
                  <w:szCs w:val="20"/>
                  <w:vertAlign w:val="subscript"/>
                </w:rPr>
                <w:delText xml:space="preserve">e </w:delText>
              </w:r>
              <w:r w:rsidDel="00251AFC">
                <w:rPr>
                  <w:sz w:val="20"/>
                  <w:szCs w:val="20"/>
                </w:rPr>
                <w:delText>(Ortho-phosphorus)</w:delText>
              </w:r>
            </w:del>
          </w:p>
        </w:tc>
        <w:tc>
          <w:tcPr>
            <w:tcW w:w="717" w:type="pct"/>
            <w:vAlign w:val="center"/>
          </w:tcPr>
          <w:p w14:paraId="3A12FE2C" w14:textId="7A609BF9" w:rsidR="00B5303D" w:rsidRPr="00F618C2" w:rsidDel="00251AFC" w:rsidRDefault="00683B7C" w:rsidP="00B5303D">
            <w:pPr>
              <w:pStyle w:val="NoSpacing"/>
              <w:jc w:val="center"/>
              <w:rPr>
                <w:del w:id="187" w:author="Charles Jason Tinant" w:date="2014-09-24T11:17:00Z"/>
                <w:rFonts w:cstheme="minorHAnsi"/>
                <w:sz w:val="20"/>
                <w:szCs w:val="20"/>
                <w:highlight w:val="yellow"/>
              </w:rPr>
            </w:pPr>
            <w:del w:id="188" w:author="Charles Jason Tinant" w:date="2014-09-24T11:17:00Z">
              <w:r w:rsidDel="00251AFC">
                <w:rPr>
                  <w:rFonts w:cstheme="minorHAnsi"/>
                  <w:sz w:val="20"/>
                  <w:szCs w:val="20"/>
                </w:rPr>
                <w:delText xml:space="preserve">&gt;0.037 mg/L </w:delText>
              </w:r>
              <w:r w:rsidRPr="00683B7C" w:rsidDel="00251AFC">
                <w:rPr>
                  <w:rFonts w:cstheme="minorHAnsi"/>
                  <w:sz w:val="20"/>
                  <w:szCs w:val="20"/>
                  <w:vertAlign w:val="subscript"/>
                </w:rPr>
                <w:delText>e</w:delText>
              </w:r>
            </w:del>
          </w:p>
        </w:tc>
        <w:tc>
          <w:tcPr>
            <w:tcW w:w="810" w:type="pct"/>
            <w:vAlign w:val="center"/>
          </w:tcPr>
          <w:p w14:paraId="05ADAE50" w14:textId="00767514" w:rsidR="00B5303D" w:rsidDel="00251AFC" w:rsidRDefault="0084184C" w:rsidP="00B5303D">
            <w:pPr>
              <w:pStyle w:val="NoSpacing"/>
              <w:jc w:val="center"/>
              <w:rPr>
                <w:del w:id="189" w:author="Charles Jason Tinant" w:date="2014-09-24T11:17:00Z"/>
                <w:sz w:val="20"/>
                <w:szCs w:val="20"/>
              </w:rPr>
            </w:pPr>
            <w:del w:id="190" w:author="Charles Jason Tinant" w:date="2014-09-24T11:17:00Z">
              <w:r w:rsidDel="00251AFC">
                <w:rPr>
                  <w:sz w:val="20"/>
                  <w:szCs w:val="20"/>
                </w:rPr>
                <w:delText>No data</w:delText>
              </w:r>
            </w:del>
          </w:p>
          <w:p w14:paraId="7304F2C0" w14:textId="602A7784" w:rsidR="0084184C" w:rsidRPr="00A87C7E" w:rsidDel="00251AFC" w:rsidRDefault="0084184C" w:rsidP="00B5303D">
            <w:pPr>
              <w:pStyle w:val="NoSpacing"/>
              <w:jc w:val="center"/>
              <w:rPr>
                <w:del w:id="191" w:author="Charles Jason Tinant" w:date="2014-09-24T11:17:00Z"/>
                <w:sz w:val="20"/>
                <w:szCs w:val="20"/>
              </w:rPr>
            </w:pPr>
            <w:del w:id="192" w:author="Charles Jason Tinant" w:date="2014-09-24T11:17:00Z">
              <w:r w:rsidDel="00251AFC">
                <w:rPr>
                  <w:sz w:val="20"/>
                  <w:szCs w:val="20"/>
                </w:rPr>
                <w:delText>6 of 6</w:delText>
              </w:r>
            </w:del>
          </w:p>
        </w:tc>
        <w:tc>
          <w:tcPr>
            <w:tcW w:w="735" w:type="pct"/>
            <w:vAlign w:val="center"/>
          </w:tcPr>
          <w:p w14:paraId="1FE198BA" w14:textId="7F8F9035" w:rsidR="00B5303D" w:rsidDel="00251AFC" w:rsidRDefault="00943E4F" w:rsidP="00B5303D">
            <w:pPr>
              <w:pStyle w:val="NoSpacing"/>
              <w:jc w:val="center"/>
              <w:rPr>
                <w:del w:id="193" w:author="Charles Jason Tinant" w:date="2014-09-24T11:17:00Z"/>
                <w:rFonts w:cstheme="minorHAnsi"/>
                <w:sz w:val="20"/>
                <w:szCs w:val="20"/>
              </w:rPr>
            </w:pPr>
            <w:del w:id="194" w:author="Charles Jason Tinant" w:date="2014-09-24T11:17:00Z">
              <w:r w:rsidDel="00251AFC">
                <w:rPr>
                  <w:rFonts w:cstheme="minorHAnsi"/>
                  <w:sz w:val="20"/>
                  <w:szCs w:val="20"/>
                </w:rPr>
                <w:delText xml:space="preserve">No </w:delText>
              </w:r>
              <w:r w:rsidR="00FA5098" w:rsidDel="00251AFC">
                <w:rPr>
                  <w:rFonts w:cstheme="minorHAnsi"/>
                  <w:sz w:val="20"/>
                  <w:szCs w:val="20"/>
                </w:rPr>
                <w:delText>d</w:delText>
              </w:r>
              <w:r w:rsidDel="00251AFC">
                <w:rPr>
                  <w:rFonts w:cstheme="minorHAnsi"/>
                  <w:sz w:val="20"/>
                  <w:szCs w:val="20"/>
                </w:rPr>
                <w:delText>ata</w:delText>
              </w:r>
            </w:del>
          </w:p>
          <w:p w14:paraId="2CACDD7B" w14:textId="233D0F2E" w:rsidR="00943E4F" w:rsidRPr="00A87C7E" w:rsidDel="00251AFC" w:rsidRDefault="00943E4F" w:rsidP="00B5303D">
            <w:pPr>
              <w:pStyle w:val="NoSpacing"/>
              <w:jc w:val="center"/>
              <w:rPr>
                <w:del w:id="195" w:author="Charles Jason Tinant" w:date="2014-09-24T11:17:00Z"/>
                <w:rFonts w:cstheme="minorHAnsi"/>
                <w:sz w:val="20"/>
                <w:szCs w:val="20"/>
              </w:rPr>
            </w:pPr>
            <w:del w:id="196" w:author="Charles Jason Tinant" w:date="2014-09-24T11:17:00Z">
              <w:r w:rsidDel="00251AFC">
                <w:rPr>
                  <w:rFonts w:cstheme="minorHAnsi"/>
                  <w:sz w:val="20"/>
                  <w:szCs w:val="20"/>
                </w:rPr>
                <w:delText>100%</w:delText>
              </w:r>
            </w:del>
          </w:p>
        </w:tc>
      </w:tr>
      <w:tr w:rsidR="00B5303D" w:rsidRPr="00A87C7E" w:rsidDel="00251AFC" w14:paraId="6C15059E" w14:textId="60F6596D" w:rsidTr="00405E44">
        <w:trPr>
          <w:del w:id="197" w:author="Charles Jason Tinant" w:date="2014-09-24T11:17:00Z"/>
        </w:trPr>
        <w:tc>
          <w:tcPr>
            <w:tcW w:w="835" w:type="pct"/>
            <w:vMerge/>
          </w:tcPr>
          <w:p w14:paraId="2D059666" w14:textId="4D217B71" w:rsidR="00B5303D" w:rsidRPr="00AE5A86" w:rsidDel="00251AFC" w:rsidRDefault="00B5303D" w:rsidP="00B5303D">
            <w:pPr>
              <w:pStyle w:val="NoSpacing"/>
              <w:rPr>
                <w:del w:id="198" w:author="Charles Jason Tinant" w:date="2014-09-24T11:17:00Z"/>
                <w:sz w:val="20"/>
                <w:szCs w:val="20"/>
                <w:highlight w:val="yellow"/>
              </w:rPr>
            </w:pPr>
          </w:p>
        </w:tc>
        <w:tc>
          <w:tcPr>
            <w:tcW w:w="522" w:type="pct"/>
            <w:vMerge w:val="restart"/>
            <w:vAlign w:val="center"/>
          </w:tcPr>
          <w:p w14:paraId="4A67A4CA" w14:textId="6C0B8008" w:rsidR="00C55EA8" w:rsidDel="00251AFC" w:rsidRDefault="00B5303D" w:rsidP="00B5303D">
            <w:pPr>
              <w:pStyle w:val="NoSpacing"/>
              <w:rPr>
                <w:del w:id="199" w:author="Charles Jason Tinant" w:date="2014-09-24T11:17:00Z"/>
                <w:sz w:val="20"/>
                <w:szCs w:val="20"/>
              </w:rPr>
            </w:pPr>
            <w:del w:id="200" w:author="Charles Jason Tinant" w:date="2014-09-24T11:17:00Z">
              <w:r w:rsidRPr="000119E3" w:rsidDel="00251AFC">
                <w:rPr>
                  <w:sz w:val="20"/>
                  <w:szCs w:val="20"/>
                </w:rPr>
                <w:delText>WOL1</w:delText>
              </w:r>
            </w:del>
          </w:p>
          <w:p w14:paraId="0529BC24" w14:textId="5DC605BE" w:rsidR="00B5303D" w:rsidDel="00251AFC" w:rsidRDefault="00C55EA8" w:rsidP="00B5303D">
            <w:pPr>
              <w:pStyle w:val="NoSpacing"/>
              <w:rPr>
                <w:del w:id="201" w:author="Charles Jason Tinant" w:date="2014-09-24T11:17:00Z"/>
                <w:sz w:val="20"/>
                <w:szCs w:val="20"/>
              </w:rPr>
            </w:pPr>
            <w:del w:id="202" w:author="Charles Jason Tinant" w:date="2014-09-24T11:17:00Z">
              <w:r w:rsidDel="00251AFC">
                <w:rPr>
                  <w:sz w:val="20"/>
                  <w:szCs w:val="20"/>
                </w:rPr>
                <w:delText>(2009)</w:delText>
              </w:r>
            </w:del>
          </w:p>
          <w:p w14:paraId="2D2373FE" w14:textId="2D8C8D26" w:rsidR="00C55EA8" w:rsidRPr="00AE5A86" w:rsidDel="00251AFC" w:rsidRDefault="00C55EA8" w:rsidP="00B5303D">
            <w:pPr>
              <w:pStyle w:val="NoSpacing"/>
              <w:rPr>
                <w:del w:id="203" w:author="Charles Jason Tinant" w:date="2014-09-24T11:17:00Z"/>
                <w:sz w:val="20"/>
                <w:szCs w:val="20"/>
                <w:highlight w:val="yellow"/>
              </w:rPr>
            </w:pPr>
            <w:del w:id="204" w:author="Charles Jason Tinant" w:date="2014-09-24T11:17:00Z">
              <w:r w:rsidDel="00251AFC">
                <w:rPr>
                  <w:sz w:val="20"/>
                  <w:szCs w:val="20"/>
                </w:rPr>
                <w:delText>(2011)</w:delText>
              </w:r>
            </w:del>
          </w:p>
        </w:tc>
        <w:tc>
          <w:tcPr>
            <w:tcW w:w="1381" w:type="pct"/>
          </w:tcPr>
          <w:p w14:paraId="4425929E" w14:textId="6BCCA18D" w:rsidR="00B5303D" w:rsidRPr="00AE5A86" w:rsidDel="00251AFC" w:rsidRDefault="00B5303D" w:rsidP="00B5303D">
            <w:pPr>
              <w:pStyle w:val="NoSpacing"/>
              <w:rPr>
                <w:del w:id="205" w:author="Charles Jason Tinant" w:date="2014-09-24T11:17:00Z"/>
                <w:sz w:val="20"/>
                <w:szCs w:val="20"/>
                <w:highlight w:val="yellow"/>
              </w:rPr>
            </w:pPr>
            <w:del w:id="206" w:author="Charles Jason Tinant" w:date="2014-09-24T11:17:00Z">
              <w:r w:rsidDel="00251AFC">
                <w:rPr>
                  <w:sz w:val="20"/>
                  <w:szCs w:val="20"/>
                </w:rPr>
                <w:delText>Fecal Coliform</w:delText>
              </w:r>
            </w:del>
          </w:p>
        </w:tc>
        <w:tc>
          <w:tcPr>
            <w:tcW w:w="717" w:type="pct"/>
            <w:vAlign w:val="center"/>
          </w:tcPr>
          <w:p w14:paraId="70768BD7" w14:textId="450B5D9C" w:rsidR="00B5303D" w:rsidRPr="00F618C2" w:rsidDel="00251AFC" w:rsidRDefault="00B5303D" w:rsidP="00B5303D">
            <w:pPr>
              <w:pStyle w:val="NoSpacing"/>
              <w:jc w:val="center"/>
              <w:rPr>
                <w:del w:id="207" w:author="Charles Jason Tinant" w:date="2014-09-24T11:17:00Z"/>
                <w:sz w:val="20"/>
                <w:szCs w:val="20"/>
                <w:highlight w:val="yellow"/>
              </w:rPr>
            </w:pPr>
            <w:del w:id="208" w:author="Charles Jason Tinant" w:date="2014-09-24T11:17:00Z">
              <w:r w:rsidRPr="006A638F" w:rsidDel="00251AFC">
                <w:rPr>
                  <w:rFonts w:cstheme="minorHAnsi"/>
                  <w:sz w:val="20"/>
                  <w:szCs w:val="20"/>
                </w:rPr>
                <w:delText>&gt; 400 CFU / 100 ml</w:delText>
              </w:r>
            </w:del>
          </w:p>
        </w:tc>
        <w:tc>
          <w:tcPr>
            <w:tcW w:w="810" w:type="pct"/>
            <w:vAlign w:val="center"/>
          </w:tcPr>
          <w:p w14:paraId="0EDFAC26" w14:textId="4598B70A" w:rsidR="00B5303D" w:rsidDel="00251AFC" w:rsidRDefault="000119E3" w:rsidP="00B5303D">
            <w:pPr>
              <w:pStyle w:val="NoSpacing"/>
              <w:jc w:val="center"/>
              <w:rPr>
                <w:del w:id="209" w:author="Charles Jason Tinant" w:date="2014-09-24T11:17:00Z"/>
                <w:sz w:val="20"/>
                <w:szCs w:val="20"/>
              </w:rPr>
            </w:pPr>
            <w:del w:id="210" w:author="Charles Jason Tinant" w:date="2014-09-24T11:17:00Z">
              <w:r w:rsidDel="00251AFC">
                <w:rPr>
                  <w:sz w:val="20"/>
                  <w:szCs w:val="20"/>
                </w:rPr>
                <w:delText>1</w:delText>
              </w:r>
              <w:r w:rsidR="00B5303D" w:rsidDel="00251AFC">
                <w:rPr>
                  <w:sz w:val="20"/>
                  <w:szCs w:val="20"/>
                </w:rPr>
                <w:delText xml:space="preserve"> of </w:delText>
              </w:r>
              <w:r w:rsidDel="00251AFC">
                <w:rPr>
                  <w:sz w:val="20"/>
                  <w:szCs w:val="20"/>
                </w:rPr>
                <w:delText>5</w:delText>
              </w:r>
            </w:del>
          </w:p>
          <w:p w14:paraId="35DBD6CB" w14:textId="7DBDAFB6" w:rsidR="00B5303D" w:rsidRPr="00A87C7E" w:rsidDel="00251AFC" w:rsidRDefault="000119E3" w:rsidP="000119E3">
            <w:pPr>
              <w:pStyle w:val="NoSpacing"/>
              <w:jc w:val="center"/>
              <w:rPr>
                <w:del w:id="211" w:author="Charles Jason Tinant" w:date="2014-09-24T11:17:00Z"/>
                <w:sz w:val="20"/>
                <w:szCs w:val="20"/>
              </w:rPr>
            </w:pPr>
            <w:del w:id="212" w:author="Charles Jason Tinant" w:date="2014-09-24T11:17:00Z">
              <w:r w:rsidDel="00251AFC">
                <w:rPr>
                  <w:sz w:val="20"/>
                  <w:szCs w:val="20"/>
                </w:rPr>
                <w:delText>Zero</w:delText>
              </w:r>
              <w:r w:rsidR="00B5303D" w:rsidDel="00251AFC">
                <w:rPr>
                  <w:sz w:val="20"/>
                  <w:szCs w:val="20"/>
                </w:rPr>
                <w:delText xml:space="preserve"> of </w:delText>
              </w:r>
              <w:r w:rsidDel="00251AFC">
                <w:rPr>
                  <w:sz w:val="20"/>
                  <w:szCs w:val="20"/>
                </w:rPr>
                <w:delText>6</w:delText>
              </w:r>
            </w:del>
          </w:p>
        </w:tc>
        <w:tc>
          <w:tcPr>
            <w:tcW w:w="735" w:type="pct"/>
            <w:vAlign w:val="center"/>
          </w:tcPr>
          <w:p w14:paraId="4DCBEAEF" w14:textId="305A6CAA" w:rsidR="00B5303D" w:rsidDel="00251AFC" w:rsidRDefault="000119E3" w:rsidP="00B5303D">
            <w:pPr>
              <w:pStyle w:val="NoSpacing"/>
              <w:jc w:val="center"/>
              <w:rPr>
                <w:del w:id="213" w:author="Charles Jason Tinant" w:date="2014-09-24T11:17:00Z"/>
                <w:sz w:val="20"/>
                <w:szCs w:val="20"/>
              </w:rPr>
            </w:pPr>
            <w:del w:id="214" w:author="Charles Jason Tinant" w:date="2014-09-24T11:17:00Z">
              <w:r w:rsidDel="00251AFC">
                <w:rPr>
                  <w:sz w:val="20"/>
                  <w:szCs w:val="20"/>
                </w:rPr>
                <w:delText>20</w:delText>
              </w:r>
              <w:r w:rsidR="00B5303D" w:rsidDel="00251AFC">
                <w:rPr>
                  <w:sz w:val="20"/>
                  <w:szCs w:val="20"/>
                </w:rPr>
                <w:delText>%</w:delText>
              </w:r>
            </w:del>
          </w:p>
          <w:p w14:paraId="2300ADB7" w14:textId="75AF4BA8" w:rsidR="00B5303D" w:rsidRPr="00A87C7E" w:rsidDel="00251AFC" w:rsidRDefault="00B5303D" w:rsidP="00B5303D">
            <w:pPr>
              <w:pStyle w:val="NoSpacing"/>
              <w:jc w:val="center"/>
              <w:rPr>
                <w:del w:id="215" w:author="Charles Jason Tinant" w:date="2014-09-24T11:17:00Z"/>
                <w:rFonts w:cstheme="minorHAnsi"/>
                <w:sz w:val="20"/>
                <w:szCs w:val="20"/>
              </w:rPr>
            </w:pPr>
            <w:del w:id="216" w:author="Charles Jason Tinant" w:date="2014-09-24T11:17:00Z">
              <w:r w:rsidDel="00251AFC">
                <w:rPr>
                  <w:sz w:val="20"/>
                  <w:szCs w:val="20"/>
                </w:rPr>
                <w:delText>0%</w:delText>
              </w:r>
            </w:del>
          </w:p>
        </w:tc>
      </w:tr>
      <w:tr w:rsidR="00B5303D" w:rsidRPr="00A87C7E" w:rsidDel="00251AFC" w14:paraId="32DB75E7" w14:textId="2E8C3373" w:rsidTr="00405E44">
        <w:trPr>
          <w:del w:id="217" w:author="Charles Jason Tinant" w:date="2014-09-24T11:17:00Z"/>
        </w:trPr>
        <w:tc>
          <w:tcPr>
            <w:tcW w:w="835" w:type="pct"/>
            <w:vMerge/>
          </w:tcPr>
          <w:p w14:paraId="7D856AD1" w14:textId="65D18BED" w:rsidR="00B5303D" w:rsidRPr="00AE5A86" w:rsidDel="00251AFC" w:rsidRDefault="00B5303D" w:rsidP="00B5303D">
            <w:pPr>
              <w:pStyle w:val="NoSpacing"/>
              <w:rPr>
                <w:del w:id="218" w:author="Charles Jason Tinant" w:date="2014-09-24T11:17:00Z"/>
                <w:sz w:val="20"/>
                <w:szCs w:val="20"/>
                <w:highlight w:val="yellow"/>
              </w:rPr>
            </w:pPr>
          </w:p>
        </w:tc>
        <w:tc>
          <w:tcPr>
            <w:tcW w:w="522" w:type="pct"/>
            <w:vMerge/>
            <w:vAlign w:val="center"/>
          </w:tcPr>
          <w:p w14:paraId="025FCDD7" w14:textId="32F2016E" w:rsidR="00B5303D" w:rsidRPr="00AE5A86" w:rsidDel="00251AFC" w:rsidRDefault="00B5303D" w:rsidP="00B5303D">
            <w:pPr>
              <w:pStyle w:val="NoSpacing"/>
              <w:rPr>
                <w:del w:id="219" w:author="Charles Jason Tinant" w:date="2014-09-24T11:17:00Z"/>
                <w:sz w:val="20"/>
                <w:szCs w:val="20"/>
                <w:highlight w:val="yellow"/>
              </w:rPr>
            </w:pPr>
          </w:p>
        </w:tc>
        <w:tc>
          <w:tcPr>
            <w:tcW w:w="1381" w:type="pct"/>
          </w:tcPr>
          <w:p w14:paraId="3068529A" w14:textId="697E9F08" w:rsidR="00B5303D" w:rsidRPr="00AE5A86" w:rsidDel="00251AFC" w:rsidRDefault="00B5303D" w:rsidP="00B5303D">
            <w:pPr>
              <w:pStyle w:val="NoSpacing"/>
              <w:rPr>
                <w:del w:id="220" w:author="Charles Jason Tinant" w:date="2014-09-24T11:17:00Z"/>
                <w:sz w:val="20"/>
                <w:szCs w:val="20"/>
                <w:highlight w:val="yellow"/>
              </w:rPr>
            </w:pPr>
            <w:del w:id="221"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2D3598D8" w14:textId="02D7B164" w:rsidR="00B5303D" w:rsidRPr="00F618C2" w:rsidDel="00251AFC" w:rsidRDefault="00B5303D" w:rsidP="00B5303D">
            <w:pPr>
              <w:pStyle w:val="NoSpacing"/>
              <w:jc w:val="center"/>
              <w:rPr>
                <w:del w:id="222" w:author="Charles Jason Tinant" w:date="2014-09-24T11:17:00Z"/>
                <w:sz w:val="20"/>
                <w:szCs w:val="20"/>
                <w:highlight w:val="yellow"/>
              </w:rPr>
            </w:pPr>
            <w:del w:id="223"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7C35581A" w14:textId="1A66038E" w:rsidR="00B5303D" w:rsidDel="00251AFC" w:rsidRDefault="000119E3" w:rsidP="00B5303D">
            <w:pPr>
              <w:pStyle w:val="NoSpacing"/>
              <w:jc w:val="center"/>
              <w:rPr>
                <w:del w:id="224" w:author="Charles Jason Tinant" w:date="2014-09-24T11:17:00Z"/>
                <w:sz w:val="20"/>
                <w:szCs w:val="20"/>
              </w:rPr>
            </w:pPr>
            <w:del w:id="225" w:author="Charles Jason Tinant" w:date="2014-09-24T11:17:00Z">
              <w:r w:rsidDel="00251AFC">
                <w:rPr>
                  <w:sz w:val="20"/>
                  <w:szCs w:val="20"/>
                </w:rPr>
                <w:delText>1 of 5</w:delText>
              </w:r>
            </w:del>
          </w:p>
          <w:p w14:paraId="2581E225" w14:textId="29C8EF87" w:rsidR="000119E3" w:rsidRPr="00A87C7E" w:rsidDel="00251AFC" w:rsidRDefault="000119E3" w:rsidP="003229E7">
            <w:pPr>
              <w:pStyle w:val="NoSpacing"/>
              <w:jc w:val="center"/>
              <w:rPr>
                <w:del w:id="226" w:author="Charles Jason Tinant" w:date="2014-09-24T11:17:00Z"/>
                <w:sz w:val="20"/>
                <w:szCs w:val="20"/>
              </w:rPr>
            </w:pPr>
            <w:del w:id="227" w:author="Charles Jason Tinant" w:date="2014-09-24T11:17:00Z">
              <w:r w:rsidDel="00251AFC">
                <w:rPr>
                  <w:sz w:val="20"/>
                  <w:szCs w:val="20"/>
                </w:rPr>
                <w:delText xml:space="preserve">1 of </w:delText>
              </w:r>
              <w:r w:rsidR="003229E7" w:rsidDel="00251AFC">
                <w:rPr>
                  <w:sz w:val="20"/>
                  <w:szCs w:val="20"/>
                </w:rPr>
                <w:delText>6</w:delText>
              </w:r>
            </w:del>
          </w:p>
        </w:tc>
        <w:tc>
          <w:tcPr>
            <w:tcW w:w="735" w:type="pct"/>
            <w:vAlign w:val="center"/>
          </w:tcPr>
          <w:p w14:paraId="02CD734C" w14:textId="573C3C74" w:rsidR="00B5303D" w:rsidDel="00251AFC" w:rsidRDefault="000119E3" w:rsidP="00B5303D">
            <w:pPr>
              <w:pStyle w:val="NoSpacing"/>
              <w:jc w:val="center"/>
              <w:rPr>
                <w:del w:id="228" w:author="Charles Jason Tinant" w:date="2014-09-24T11:17:00Z"/>
                <w:sz w:val="20"/>
                <w:szCs w:val="20"/>
              </w:rPr>
            </w:pPr>
            <w:del w:id="229" w:author="Charles Jason Tinant" w:date="2014-09-24T11:17:00Z">
              <w:r w:rsidDel="00251AFC">
                <w:rPr>
                  <w:sz w:val="20"/>
                  <w:szCs w:val="20"/>
                </w:rPr>
                <w:delText>20%</w:delText>
              </w:r>
            </w:del>
          </w:p>
          <w:p w14:paraId="1ECCD386" w14:textId="2D5B9C69" w:rsidR="000119E3" w:rsidRPr="00A87C7E" w:rsidDel="00251AFC" w:rsidRDefault="003229E7" w:rsidP="00B5303D">
            <w:pPr>
              <w:pStyle w:val="NoSpacing"/>
              <w:jc w:val="center"/>
              <w:rPr>
                <w:del w:id="230" w:author="Charles Jason Tinant" w:date="2014-09-24T11:17:00Z"/>
                <w:sz w:val="20"/>
                <w:szCs w:val="20"/>
              </w:rPr>
            </w:pPr>
            <w:del w:id="231" w:author="Charles Jason Tinant" w:date="2014-09-24T11:17:00Z">
              <w:r w:rsidDel="00251AFC">
                <w:rPr>
                  <w:sz w:val="20"/>
                  <w:szCs w:val="20"/>
                </w:rPr>
                <w:delText>17</w:delText>
              </w:r>
              <w:r w:rsidR="000119E3" w:rsidDel="00251AFC">
                <w:rPr>
                  <w:sz w:val="20"/>
                  <w:szCs w:val="20"/>
                </w:rPr>
                <w:delText>%</w:delText>
              </w:r>
            </w:del>
          </w:p>
        </w:tc>
      </w:tr>
      <w:tr w:rsidR="00B5303D" w:rsidRPr="00A87C7E" w:rsidDel="00251AFC" w14:paraId="2FF52222" w14:textId="0D1101C1" w:rsidTr="00405E44">
        <w:trPr>
          <w:del w:id="232" w:author="Charles Jason Tinant" w:date="2014-09-24T11:17:00Z"/>
        </w:trPr>
        <w:tc>
          <w:tcPr>
            <w:tcW w:w="835" w:type="pct"/>
            <w:vMerge/>
          </w:tcPr>
          <w:p w14:paraId="2846EE92" w14:textId="539E8B4F" w:rsidR="00B5303D" w:rsidRPr="00AE5A86" w:rsidDel="00251AFC" w:rsidRDefault="00B5303D" w:rsidP="00B5303D">
            <w:pPr>
              <w:pStyle w:val="NoSpacing"/>
              <w:rPr>
                <w:del w:id="233" w:author="Charles Jason Tinant" w:date="2014-09-24T11:17:00Z"/>
                <w:sz w:val="20"/>
                <w:szCs w:val="20"/>
                <w:highlight w:val="yellow"/>
              </w:rPr>
            </w:pPr>
          </w:p>
        </w:tc>
        <w:tc>
          <w:tcPr>
            <w:tcW w:w="522" w:type="pct"/>
            <w:vMerge/>
            <w:vAlign w:val="center"/>
          </w:tcPr>
          <w:p w14:paraId="443B0DBD" w14:textId="045328F3" w:rsidR="00B5303D" w:rsidRPr="00AE5A86" w:rsidDel="00251AFC" w:rsidRDefault="00B5303D" w:rsidP="00B5303D">
            <w:pPr>
              <w:pStyle w:val="NoSpacing"/>
              <w:rPr>
                <w:del w:id="234" w:author="Charles Jason Tinant" w:date="2014-09-24T11:17:00Z"/>
                <w:sz w:val="20"/>
                <w:szCs w:val="20"/>
                <w:highlight w:val="yellow"/>
              </w:rPr>
            </w:pPr>
          </w:p>
        </w:tc>
        <w:tc>
          <w:tcPr>
            <w:tcW w:w="1381" w:type="pct"/>
          </w:tcPr>
          <w:p w14:paraId="288AD611" w14:textId="66FF5BD8" w:rsidR="00B5303D" w:rsidRPr="00AE5A86" w:rsidDel="00251AFC" w:rsidRDefault="00B5303D" w:rsidP="00B5303D">
            <w:pPr>
              <w:pStyle w:val="NoSpacing"/>
              <w:rPr>
                <w:del w:id="235" w:author="Charles Jason Tinant" w:date="2014-09-24T11:17:00Z"/>
                <w:sz w:val="20"/>
                <w:szCs w:val="20"/>
                <w:highlight w:val="yellow"/>
              </w:rPr>
            </w:pPr>
            <w:del w:id="236" w:author="Charles Jason Tinant" w:date="2014-09-24T11:17:00Z">
              <w:r w:rsidDel="00251AFC">
                <w:rPr>
                  <w:sz w:val="20"/>
                  <w:szCs w:val="20"/>
                </w:rPr>
                <w:delText>Biochemical Oxygen Demand (BOD)</w:delText>
              </w:r>
            </w:del>
          </w:p>
        </w:tc>
        <w:tc>
          <w:tcPr>
            <w:tcW w:w="717" w:type="pct"/>
            <w:vAlign w:val="center"/>
          </w:tcPr>
          <w:p w14:paraId="71430BCF" w14:textId="7F549BE3" w:rsidR="00B5303D" w:rsidRPr="00F618C2" w:rsidDel="00251AFC" w:rsidRDefault="00B5303D" w:rsidP="00B5303D">
            <w:pPr>
              <w:pStyle w:val="NoSpacing"/>
              <w:jc w:val="center"/>
              <w:rPr>
                <w:del w:id="237" w:author="Charles Jason Tinant" w:date="2014-09-24T11:17:00Z"/>
                <w:sz w:val="20"/>
                <w:szCs w:val="20"/>
                <w:highlight w:val="yellow"/>
              </w:rPr>
            </w:pPr>
            <w:del w:id="238" w:author="Charles Jason Tinant" w:date="2014-09-24T11:17:00Z">
              <w:r w:rsidDel="00251AFC">
                <w:rPr>
                  <w:rFonts w:cstheme="minorHAnsi"/>
                  <w:sz w:val="20"/>
                  <w:szCs w:val="20"/>
                </w:rPr>
                <w:delText>&gt; 30 mg/L</w:delText>
              </w:r>
            </w:del>
          </w:p>
        </w:tc>
        <w:tc>
          <w:tcPr>
            <w:tcW w:w="810" w:type="pct"/>
            <w:vAlign w:val="center"/>
          </w:tcPr>
          <w:p w14:paraId="342908E6" w14:textId="0A259F14" w:rsidR="00B5303D" w:rsidDel="00251AFC" w:rsidRDefault="000119E3" w:rsidP="00B5303D">
            <w:pPr>
              <w:pStyle w:val="NoSpacing"/>
              <w:jc w:val="center"/>
              <w:rPr>
                <w:del w:id="239" w:author="Charles Jason Tinant" w:date="2014-09-24T11:17:00Z"/>
                <w:sz w:val="20"/>
                <w:szCs w:val="20"/>
              </w:rPr>
            </w:pPr>
            <w:del w:id="240" w:author="Charles Jason Tinant" w:date="2014-09-24T11:17:00Z">
              <w:r w:rsidDel="00251AFC">
                <w:rPr>
                  <w:sz w:val="20"/>
                  <w:szCs w:val="20"/>
                </w:rPr>
                <w:delText>Zero of 5</w:delText>
              </w:r>
            </w:del>
          </w:p>
          <w:p w14:paraId="25472D68" w14:textId="2518B5F8" w:rsidR="000119E3" w:rsidRPr="00A87C7E" w:rsidDel="00251AFC" w:rsidRDefault="000119E3" w:rsidP="00B5303D">
            <w:pPr>
              <w:pStyle w:val="NoSpacing"/>
              <w:jc w:val="center"/>
              <w:rPr>
                <w:del w:id="241" w:author="Charles Jason Tinant" w:date="2014-09-24T11:17:00Z"/>
                <w:sz w:val="20"/>
                <w:szCs w:val="20"/>
              </w:rPr>
            </w:pPr>
            <w:del w:id="242" w:author="Charles Jason Tinant" w:date="2014-09-24T11:17:00Z">
              <w:r w:rsidDel="00251AFC">
                <w:rPr>
                  <w:sz w:val="20"/>
                  <w:szCs w:val="20"/>
                </w:rPr>
                <w:delText>Zero of 6</w:delText>
              </w:r>
            </w:del>
          </w:p>
        </w:tc>
        <w:tc>
          <w:tcPr>
            <w:tcW w:w="735" w:type="pct"/>
            <w:vAlign w:val="center"/>
          </w:tcPr>
          <w:p w14:paraId="36A5BE0E" w14:textId="517E9A60" w:rsidR="00B5303D" w:rsidDel="00251AFC" w:rsidRDefault="000119E3" w:rsidP="00B5303D">
            <w:pPr>
              <w:pStyle w:val="NoSpacing"/>
              <w:jc w:val="center"/>
              <w:rPr>
                <w:del w:id="243" w:author="Charles Jason Tinant" w:date="2014-09-24T11:17:00Z"/>
                <w:sz w:val="20"/>
                <w:szCs w:val="20"/>
              </w:rPr>
            </w:pPr>
            <w:del w:id="244" w:author="Charles Jason Tinant" w:date="2014-09-24T11:17:00Z">
              <w:r w:rsidDel="00251AFC">
                <w:rPr>
                  <w:sz w:val="20"/>
                  <w:szCs w:val="20"/>
                </w:rPr>
                <w:delText>0%</w:delText>
              </w:r>
            </w:del>
          </w:p>
          <w:p w14:paraId="0F78FFAC" w14:textId="5A44662F" w:rsidR="000119E3" w:rsidRPr="00A87C7E" w:rsidDel="00251AFC" w:rsidRDefault="000119E3" w:rsidP="00B5303D">
            <w:pPr>
              <w:pStyle w:val="NoSpacing"/>
              <w:jc w:val="center"/>
              <w:rPr>
                <w:del w:id="245" w:author="Charles Jason Tinant" w:date="2014-09-24T11:17:00Z"/>
                <w:sz w:val="20"/>
                <w:szCs w:val="20"/>
              </w:rPr>
            </w:pPr>
            <w:del w:id="246" w:author="Charles Jason Tinant" w:date="2014-09-24T11:17:00Z">
              <w:r w:rsidDel="00251AFC">
                <w:rPr>
                  <w:sz w:val="20"/>
                  <w:szCs w:val="20"/>
                </w:rPr>
                <w:delText>0%</w:delText>
              </w:r>
            </w:del>
          </w:p>
        </w:tc>
      </w:tr>
      <w:tr w:rsidR="00B5303D" w:rsidRPr="00A87C7E" w:rsidDel="00251AFC" w14:paraId="65DC7960" w14:textId="20DE1FE2" w:rsidTr="00405E44">
        <w:trPr>
          <w:del w:id="247" w:author="Charles Jason Tinant" w:date="2014-09-24T11:17:00Z"/>
        </w:trPr>
        <w:tc>
          <w:tcPr>
            <w:tcW w:w="835" w:type="pct"/>
            <w:vMerge/>
          </w:tcPr>
          <w:p w14:paraId="6A2B321D" w14:textId="607CFE89" w:rsidR="00B5303D" w:rsidRPr="00AE5A86" w:rsidDel="00251AFC" w:rsidRDefault="00B5303D" w:rsidP="00B5303D">
            <w:pPr>
              <w:pStyle w:val="NoSpacing"/>
              <w:rPr>
                <w:del w:id="248" w:author="Charles Jason Tinant" w:date="2014-09-24T11:17:00Z"/>
                <w:sz w:val="20"/>
                <w:szCs w:val="20"/>
                <w:highlight w:val="yellow"/>
              </w:rPr>
            </w:pPr>
          </w:p>
        </w:tc>
        <w:tc>
          <w:tcPr>
            <w:tcW w:w="522" w:type="pct"/>
            <w:vMerge/>
            <w:vAlign w:val="center"/>
          </w:tcPr>
          <w:p w14:paraId="162E727B" w14:textId="363DBB2A" w:rsidR="00B5303D" w:rsidRPr="00AE5A86" w:rsidDel="00251AFC" w:rsidRDefault="00B5303D" w:rsidP="00B5303D">
            <w:pPr>
              <w:pStyle w:val="NoSpacing"/>
              <w:rPr>
                <w:del w:id="249" w:author="Charles Jason Tinant" w:date="2014-09-24T11:17:00Z"/>
                <w:sz w:val="20"/>
                <w:szCs w:val="20"/>
                <w:highlight w:val="yellow"/>
              </w:rPr>
            </w:pPr>
          </w:p>
        </w:tc>
        <w:tc>
          <w:tcPr>
            <w:tcW w:w="1381" w:type="pct"/>
          </w:tcPr>
          <w:p w14:paraId="0EEA9A66" w14:textId="782947D1" w:rsidR="00B5303D" w:rsidRPr="00AE5A86" w:rsidDel="00251AFC" w:rsidRDefault="00B5303D" w:rsidP="00B5303D">
            <w:pPr>
              <w:pStyle w:val="NoSpacing"/>
              <w:rPr>
                <w:del w:id="250" w:author="Charles Jason Tinant" w:date="2014-09-24T11:17:00Z"/>
                <w:sz w:val="20"/>
                <w:szCs w:val="20"/>
                <w:highlight w:val="yellow"/>
              </w:rPr>
            </w:pPr>
            <w:del w:id="251" w:author="Charles Jason Tinant" w:date="2014-09-24T11:17:00Z">
              <w:r w:rsidDel="00251AFC">
                <w:rPr>
                  <w:sz w:val="20"/>
                  <w:szCs w:val="20"/>
                </w:rPr>
                <w:delText>Total Suspended Solids (TSS)</w:delText>
              </w:r>
            </w:del>
          </w:p>
        </w:tc>
        <w:tc>
          <w:tcPr>
            <w:tcW w:w="717" w:type="pct"/>
            <w:vAlign w:val="center"/>
          </w:tcPr>
          <w:p w14:paraId="5931F9FE" w14:textId="651A1916" w:rsidR="00B5303D" w:rsidRPr="00F618C2" w:rsidDel="00251AFC" w:rsidRDefault="00B5303D" w:rsidP="000119E3">
            <w:pPr>
              <w:pStyle w:val="NoSpacing"/>
              <w:jc w:val="center"/>
              <w:rPr>
                <w:del w:id="252" w:author="Charles Jason Tinant" w:date="2014-09-24T11:17:00Z"/>
                <w:sz w:val="20"/>
                <w:szCs w:val="20"/>
                <w:highlight w:val="yellow"/>
              </w:rPr>
            </w:pPr>
            <w:del w:id="253" w:author="Charles Jason Tinant" w:date="2014-09-24T11:17:00Z">
              <w:r w:rsidDel="00251AFC">
                <w:rPr>
                  <w:rFonts w:cstheme="minorHAnsi"/>
                  <w:sz w:val="20"/>
                  <w:szCs w:val="20"/>
                </w:rPr>
                <w:delText xml:space="preserve">&gt; </w:delText>
              </w:r>
              <w:r w:rsidR="000119E3" w:rsidDel="00251AFC">
                <w:rPr>
                  <w:rFonts w:cstheme="minorHAnsi"/>
                  <w:sz w:val="20"/>
                  <w:szCs w:val="20"/>
                </w:rPr>
                <w:delText>158</w:delText>
              </w:r>
              <w:r w:rsidDel="00251AFC">
                <w:rPr>
                  <w:rFonts w:cstheme="minorHAnsi"/>
                  <w:sz w:val="20"/>
                  <w:szCs w:val="20"/>
                </w:rPr>
                <w:delText xml:space="preserve"> mg/L</w:delText>
              </w:r>
            </w:del>
          </w:p>
        </w:tc>
        <w:tc>
          <w:tcPr>
            <w:tcW w:w="810" w:type="pct"/>
            <w:vAlign w:val="center"/>
          </w:tcPr>
          <w:p w14:paraId="6D50754A" w14:textId="279C73F3" w:rsidR="00B5303D" w:rsidDel="00251AFC" w:rsidRDefault="000119E3" w:rsidP="00B5303D">
            <w:pPr>
              <w:pStyle w:val="NoSpacing"/>
              <w:jc w:val="center"/>
              <w:rPr>
                <w:del w:id="254" w:author="Charles Jason Tinant" w:date="2014-09-24T11:17:00Z"/>
                <w:sz w:val="20"/>
                <w:szCs w:val="20"/>
              </w:rPr>
            </w:pPr>
            <w:del w:id="255" w:author="Charles Jason Tinant" w:date="2014-09-24T11:17:00Z">
              <w:r w:rsidDel="00251AFC">
                <w:rPr>
                  <w:sz w:val="20"/>
                  <w:szCs w:val="20"/>
                </w:rPr>
                <w:delText>Zero of 5</w:delText>
              </w:r>
            </w:del>
          </w:p>
          <w:p w14:paraId="42B086ED" w14:textId="3333F66D" w:rsidR="000119E3" w:rsidRPr="00A87C7E" w:rsidDel="00251AFC" w:rsidRDefault="000119E3" w:rsidP="00B5303D">
            <w:pPr>
              <w:pStyle w:val="NoSpacing"/>
              <w:jc w:val="center"/>
              <w:rPr>
                <w:del w:id="256" w:author="Charles Jason Tinant" w:date="2014-09-24T11:17:00Z"/>
                <w:sz w:val="20"/>
                <w:szCs w:val="20"/>
              </w:rPr>
            </w:pPr>
            <w:del w:id="257" w:author="Charles Jason Tinant" w:date="2014-09-24T11:17:00Z">
              <w:r w:rsidDel="00251AFC">
                <w:rPr>
                  <w:sz w:val="20"/>
                  <w:szCs w:val="20"/>
                </w:rPr>
                <w:delText>Zero of 6</w:delText>
              </w:r>
            </w:del>
          </w:p>
        </w:tc>
        <w:tc>
          <w:tcPr>
            <w:tcW w:w="735" w:type="pct"/>
            <w:vAlign w:val="center"/>
          </w:tcPr>
          <w:p w14:paraId="0935136F" w14:textId="62474870" w:rsidR="00B5303D" w:rsidDel="00251AFC" w:rsidRDefault="000119E3" w:rsidP="00B5303D">
            <w:pPr>
              <w:pStyle w:val="NoSpacing"/>
              <w:jc w:val="center"/>
              <w:rPr>
                <w:del w:id="258" w:author="Charles Jason Tinant" w:date="2014-09-24T11:17:00Z"/>
                <w:sz w:val="20"/>
                <w:szCs w:val="20"/>
              </w:rPr>
            </w:pPr>
            <w:del w:id="259" w:author="Charles Jason Tinant" w:date="2014-09-24T11:17:00Z">
              <w:r w:rsidDel="00251AFC">
                <w:rPr>
                  <w:sz w:val="20"/>
                  <w:szCs w:val="20"/>
                </w:rPr>
                <w:delText>0%</w:delText>
              </w:r>
            </w:del>
          </w:p>
          <w:p w14:paraId="54373AED" w14:textId="5FF04D9B" w:rsidR="000119E3" w:rsidRPr="00A87C7E" w:rsidDel="00251AFC" w:rsidRDefault="000119E3" w:rsidP="00B5303D">
            <w:pPr>
              <w:pStyle w:val="NoSpacing"/>
              <w:jc w:val="center"/>
              <w:rPr>
                <w:del w:id="260" w:author="Charles Jason Tinant" w:date="2014-09-24T11:17:00Z"/>
                <w:sz w:val="20"/>
                <w:szCs w:val="20"/>
              </w:rPr>
            </w:pPr>
            <w:del w:id="261" w:author="Charles Jason Tinant" w:date="2014-09-24T11:17:00Z">
              <w:r w:rsidDel="00251AFC">
                <w:rPr>
                  <w:sz w:val="20"/>
                  <w:szCs w:val="20"/>
                </w:rPr>
                <w:delText>0%</w:delText>
              </w:r>
            </w:del>
          </w:p>
        </w:tc>
      </w:tr>
      <w:tr w:rsidR="00B5303D" w:rsidRPr="00A87C7E" w:rsidDel="00251AFC" w14:paraId="26B620C4" w14:textId="36808FC6" w:rsidTr="00405E44">
        <w:trPr>
          <w:del w:id="262" w:author="Charles Jason Tinant" w:date="2014-09-24T11:17:00Z"/>
        </w:trPr>
        <w:tc>
          <w:tcPr>
            <w:tcW w:w="835" w:type="pct"/>
            <w:vMerge/>
          </w:tcPr>
          <w:p w14:paraId="56294B90" w14:textId="0479DC26" w:rsidR="00B5303D" w:rsidRPr="00AE5A86" w:rsidDel="00251AFC" w:rsidRDefault="00B5303D" w:rsidP="00B5303D">
            <w:pPr>
              <w:pStyle w:val="NoSpacing"/>
              <w:rPr>
                <w:del w:id="263" w:author="Charles Jason Tinant" w:date="2014-09-24T11:17:00Z"/>
                <w:sz w:val="20"/>
                <w:szCs w:val="20"/>
                <w:highlight w:val="yellow"/>
              </w:rPr>
            </w:pPr>
          </w:p>
        </w:tc>
        <w:tc>
          <w:tcPr>
            <w:tcW w:w="522" w:type="pct"/>
            <w:vMerge/>
            <w:vAlign w:val="center"/>
          </w:tcPr>
          <w:p w14:paraId="0944BE8A" w14:textId="51FF5660" w:rsidR="00B5303D" w:rsidRPr="00AE5A86" w:rsidDel="00251AFC" w:rsidRDefault="00B5303D" w:rsidP="00B5303D">
            <w:pPr>
              <w:pStyle w:val="NoSpacing"/>
              <w:rPr>
                <w:del w:id="264" w:author="Charles Jason Tinant" w:date="2014-09-24T11:17:00Z"/>
                <w:sz w:val="20"/>
                <w:szCs w:val="20"/>
                <w:highlight w:val="yellow"/>
              </w:rPr>
            </w:pPr>
          </w:p>
        </w:tc>
        <w:tc>
          <w:tcPr>
            <w:tcW w:w="1381" w:type="pct"/>
          </w:tcPr>
          <w:p w14:paraId="2D4E64D6" w14:textId="7A20FF14" w:rsidR="00B5303D" w:rsidRPr="00AE5A86" w:rsidDel="00251AFC" w:rsidRDefault="00B5303D" w:rsidP="00B5303D">
            <w:pPr>
              <w:pStyle w:val="NoSpacing"/>
              <w:rPr>
                <w:del w:id="265" w:author="Charles Jason Tinant" w:date="2014-09-24T11:17:00Z"/>
                <w:sz w:val="20"/>
                <w:szCs w:val="20"/>
                <w:highlight w:val="yellow"/>
              </w:rPr>
            </w:pPr>
            <w:del w:id="266"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r w:rsidR="00E25933" w:rsidDel="00251AFC">
                <w:rPr>
                  <w:sz w:val="20"/>
                  <w:szCs w:val="20"/>
                </w:rPr>
                <w:delText xml:space="preserve"> </w:delText>
              </w:r>
            </w:del>
          </w:p>
        </w:tc>
        <w:tc>
          <w:tcPr>
            <w:tcW w:w="717" w:type="pct"/>
            <w:vAlign w:val="center"/>
          </w:tcPr>
          <w:p w14:paraId="337F4221" w14:textId="24866E39" w:rsidR="00B5303D" w:rsidRPr="00F618C2" w:rsidDel="00251AFC" w:rsidRDefault="00B5303D" w:rsidP="00B5303D">
            <w:pPr>
              <w:pStyle w:val="NoSpacing"/>
              <w:jc w:val="center"/>
              <w:rPr>
                <w:del w:id="267" w:author="Charles Jason Tinant" w:date="2014-09-24T11:17:00Z"/>
                <w:sz w:val="20"/>
                <w:szCs w:val="20"/>
                <w:highlight w:val="yellow"/>
              </w:rPr>
            </w:pPr>
            <w:del w:id="268" w:author="Charles Jason Tinant" w:date="2014-09-24T11:17:00Z">
              <w:r w:rsidDel="00251AFC">
                <w:rPr>
                  <w:rFonts w:cstheme="minorHAnsi"/>
                  <w:sz w:val="20"/>
                  <w:szCs w:val="20"/>
                </w:rPr>
                <w:delText>&gt; 1.8 mg/L</w:delText>
              </w:r>
              <w:r w:rsidR="00E25933" w:rsidDel="00251AFC">
                <w:rPr>
                  <w:rFonts w:cstheme="minorHAnsi"/>
                  <w:sz w:val="20"/>
                  <w:szCs w:val="20"/>
                </w:rPr>
                <w:delText xml:space="preserve"> </w:delText>
              </w:r>
              <w:r w:rsidR="00E25933" w:rsidRPr="00E25933" w:rsidDel="00251AFC">
                <w:rPr>
                  <w:rFonts w:cstheme="minorHAnsi"/>
                  <w:sz w:val="20"/>
                  <w:szCs w:val="20"/>
                  <w:vertAlign w:val="subscript"/>
                </w:rPr>
                <w:delText>a</w:delText>
              </w:r>
            </w:del>
          </w:p>
        </w:tc>
        <w:tc>
          <w:tcPr>
            <w:tcW w:w="810" w:type="pct"/>
            <w:vAlign w:val="center"/>
          </w:tcPr>
          <w:p w14:paraId="3418C468" w14:textId="1C50CC3E" w:rsidR="00B5303D" w:rsidDel="00251AFC" w:rsidRDefault="000119E3" w:rsidP="00B5303D">
            <w:pPr>
              <w:pStyle w:val="NoSpacing"/>
              <w:jc w:val="center"/>
              <w:rPr>
                <w:del w:id="269" w:author="Charles Jason Tinant" w:date="2014-09-24T11:17:00Z"/>
                <w:sz w:val="20"/>
                <w:szCs w:val="20"/>
              </w:rPr>
            </w:pPr>
            <w:del w:id="270" w:author="Charles Jason Tinant" w:date="2014-09-24T11:17:00Z">
              <w:r w:rsidDel="00251AFC">
                <w:rPr>
                  <w:sz w:val="20"/>
                  <w:szCs w:val="20"/>
                </w:rPr>
                <w:delText>Zero of 5</w:delText>
              </w:r>
            </w:del>
          </w:p>
          <w:p w14:paraId="35338A25" w14:textId="4DF22AD7" w:rsidR="000119E3" w:rsidRPr="00A87C7E" w:rsidDel="00251AFC" w:rsidRDefault="000119E3" w:rsidP="00B5303D">
            <w:pPr>
              <w:pStyle w:val="NoSpacing"/>
              <w:jc w:val="center"/>
              <w:rPr>
                <w:del w:id="271" w:author="Charles Jason Tinant" w:date="2014-09-24T11:17:00Z"/>
                <w:sz w:val="20"/>
                <w:szCs w:val="20"/>
              </w:rPr>
            </w:pPr>
            <w:del w:id="272" w:author="Charles Jason Tinant" w:date="2014-09-24T11:17:00Z">
              <w:r w:rsidDel="00251AFC">
                <w:rPr>
                  <w:sz w:val="20"/>
                  <w:szCs w:val="20"/>
                </w:rPr>
                <w:delText>No data</w:delText>
              </w:r>
            </w:del>
          </w:p>
        </w:tc>
        <w:tc>
          <w:tcPr>
            <w:tcW w:w="735" w:type="pct"/>
            <w:vAlign w:val="center"/>
          </w:tcPr>
          <w:p w14:paraId="15478868" w14:textId="7F51E487" w:rsidR="00B5303D" w:rsidDel="00251AFC" w:rsidRDefault="000119E3" w:rsidP="00B5303D">
            <w:pPr>
              <w:pStyle w:val="NoSpacing"/>
              <w:jc w:val="center"/>
              <w:rPr>
                <w:del w:id="273" w:author="Charles Jason Tinant" w:date="2014-09-24T11:17:00Z"/>
                <w:sz w:val="20"/>
                <w:szCs w:val="20"/>
              </w:rPr>
            </w:pPr>
            <w:del w:id="274" w:author="Charles Jason Tinant" w:date="2014-09-24T11:17:00Z">
              <w:r w:rsidDel="00251AFC">
                <w:rPr>
                  <w:sz w:val="20"/>
                  <w:szCs w:val="20"/>
                </w:rPr>
                <w:delText>0%</w:delText>
              </w:r>
            </w:del>
          </w:p>
          <w:p w14:paraId="7448C4E3" w14:textId="6D96351D" w:rsidR="000119E3" w:rsidRPr="00A87C7E" w:rsidDel="00251AFC" w:rsidRDefault="000119E3" w:rsidP="00B5303D">
            <w:pPr>
              <w:pStyle w:val="NoSpacing"/>
              <w:jc w:val="center"/>
              <w:rPr>
                <w:del w:id="275" w:author="Charles Jason Tinant" w:date="2014-09-24T11:17:00Z"/>
                <w:sz w:val="20"/>
                <w:szCs w:val="20"/>
              </w:rPr>
            </w:pPr>
            <w:del w:id="276" w:author="Charles Jason Tinant" w:date="2014-09-24T11:17:00Z">
              <w:r w:rsidDel="00251AFC">
                <w:rPr>
                  <w:sz w:val="20"/>
                  <w:szCs w:val="20"/>
                </w:rPr>
                <w:delText>0%</w:delText>
              </w:r>
            </w:del>
          </w:p>
        </w:tc>
      </w:tr>
      <w:tr w:rsidR="00B5303D" w:rsidRPr="00A87C7E" w:rsidDel="00251AFC" w14:paraId="6F70BC62" w14:textId="042BE4CA" w:rsidTr="00405E44">
        <w:trPr>
          <w:del w:id="277" w:author="Charles Jason Tinant" w:date="2014-09-24T11:17:00Z"/>
        </w:trPr>
        <w:tc>
          <w:tcPr>
            <w:tcW w:w="835" w:type="pct"/>
            <w:vMerge/>
          </w:tcPr>
          <w:p w14:paraId="3413D30D" w14:textId="7D186AAE" w:rsidR="00B5303D" w:rsidRPr="00AE5A86" w:rsidDel="00251AFC" w:rsidRDefault="00B5303D" w:rsidP="00B5303D">
            <w:pPr>
              <w:pStyle w:val="NoSpacing"/>
              <w:rPr>
                <w:del w:id="278" w:author="Charles Jason Tinant" w:date="2014-09-24T11:17:00Z"/>
                <w:sz w:val="20"/>
                <w:szCs w:val="20"/>
                <w:highlight w:val="yellow"/>
              </w:rPr>
            </w:pPr>
          </w:p>
        </w:tc>
        <w:tc>
          <w:tcPr>
            <w:tcW w:w="522" w:type="pct"/>
            <w:vMerge/>
            <w:vAlign w:val="center"/>
          </w:tcPr>
          <w:p w14:paraId="77945703" w14:textId="2CC1878E" w:rsidR="00B5303D" w:rsidRPr="00AE5A86" w:rsidDel="00251AFC" w:rsidRDefault="00B5303D" w:rsidP="00B5303D">
            <w:pPr>
              <w:pStyle w:val="NoSpacing"/>
              <w:rPr>
                <w:del w:id="279" w:author="Charles Jason Tinant" w:date="2014-09-24T11:17:00Z"/>
                <w:sz w:val="20"/>
                <w:szCs w:val="20"/>
                <w:highlight w:val="yellow"/>
              </w:rPr>
            </w:pPr>
          </w:p>
        </w:tc>
        <w:tc>
          <w:tcPr>
            <w:tcW w:w="1381" w:type="pct"/>
          </w:tcPr>
          <w:p w14:paraId="10DAFE43" w14:textId="29B47530" w:rsidR="00B5303D" w:rsidDel="00251AFC" w:rsidRDefault="00B5303D" w:rsidP="00B5303D">
            <w:pPr>
              <w:pStyle w:val="NoSpacing"/>
              <w:rPr>
                <w:del w:id="280" w:author="Charles Jason Tinant" w:date="2014-09-24T11:17:00Z"/>
                <w:sz w:val="20"/>
                <w:szCs w:val="20"/>
              </w:rPr>
            </w:pPr>
            <w:del w:id="281"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r w:rsidR="00E25933" w:rsidDel="00251AFC">
                <w:rPr>
                  <w:sz w:val="20"/>
                  <w:szCs w:val="20"/>
                </w:rPr>
                <w:delText xml:space="preserve"> </w:delText>
              </w:r>
            </w:del>
          </w:p>
          <w:p w14:paraId="3C5900AB" w14:textId="0B0068D7" w:rsidR="00B5303D" w:rsidRPr="00AE5A86" w:rsidDel="00251AFC" w:rsidRDefault="00B5303D" w:rsidP="00B5303D">
            <w:pPr>
              <w:pStyle w:val="NoSpacing"/>
              <w:rPr>
                <w:del w:id="282" w:author="Charles Jason Tinant" w:date="2014-09-24T11:17:00Z"/>
                <w:sz w:val="20"/>
                <w:szCs w:val="20"/>
                <w:highlight w:val="yellow"/>
              </w:rPr>
            </w:pPr>
          </w:p>
        </w:tc>
        <w:tc>
          <w:tcPr>
            <w:tcW w:w="717" w:type="pct"/>
            <w:vAlign w:val="center"/>
          </w:tcPr>
          <w:p w14:paraId="3D7B8008" w14:textId="554C4114" w:rsidR="00B5303D" w:rsidDel="00251AFC" w:rsidRDefault="00B5303D" w:rsidP="00B5303D">
            <w:pPr>
              <w:pStyle w:val="NoSpacing"/>
              <w:jc w:val="center"/>
              <w:rPr>
                <w:del w:id="283" w:author="Charles Jason Tinant" w:date="2014-09-24T11:17:00Z"/>
                <w:rFonts w:cstheme="minorHAnsi"/>
                <w:sz w:val="20"/>
                <w:szCs w:val="20"/>
              </w:rPr>
            </w:pPr>
            <w:del w:id="284" w:author="Charles Jason Tinant" w:date="2014-09-24T11:17:00Z">
              <w:r w:rsidDel="00251AFC">
                <w:rPr>
                  <w:rFonts w:cstheme="minorHAnsi"/>
                  <w:sz w:val="20"/>
                  <w:szCs w:val="20"/>
                </w:rPr>
                <w:delText>&gt; 88 mg/L</w:delText>
              </w:r>
              <w:r w:rsidR="00E25933" w:rsidDel="00251AFC">
                <w:rPr>
                  <w:rFonts w:cstheme="minorHAnsi"/>
                  <w:sz w:val="20"/>
                  <w:szCs w:val="20"/>
                </w:rPr>
                <w:delText xml:space="preserve"> </w:delText>
              </w:r>
            </w:del>
          </w:p>
          <w:p w14:paraId="45EB7990" w14:textId="3ECF179A" w:rsidR="00B5303D" w:rsidRPr="00F618C2" w:rsidDel="00251AFC" w:rsidRDefault="00B5303D" w:rsidP="00E25933">
            <w:pPr>
              <w:pStyle w:val="NoSpacing"/>
              <w:jc w:val="center"/>
              <w:rPr>
                <w:del w:id="285" w:author="Charles Jason Tinant" w:date="2014-09-24T11:17:00Z"/>
                <w:sz w:val="20"/>
                <w:szCs w:val="20"/>
                <w:highlight w:val="yellow"/>
              </w:rPr>
            </w:pPr>
            <w:del w:id="286" w:author="Charles Jason Tinant" w:date="2014-09-24T11:17:00Z">
              <w:r w:rsidDel="00251AFC">
                <w:rPr>
                  <w:rFonts w:cstheme="minorHAnsi"/>
                  <w:sz w:val="20"/>
                  <w:szCs w:val="20"/>
                </w:rPr>
                <w:delText>&gt; 0.56 mg/L</w:delText>
              </w:r>
              <w:r w:rsidR="00E25933" w:rsidDel="00251AFC">
                <w:rPr>
                  <w:rFonts w:cstheme="minorHAnsi"/>
                  <w:sz w:val="20"/>
                  <w:szCs w:val="20"/>
                </w:rPr>
                <w:delText xml:space="preserve"> </w:delText>
              </w:r>
              <w:r w:rsidR="00E25933" w:rsidRPr="00E25933" w:rsidDel="00251AFC">
                <w:rPr>
                  <w:rFonts w:cstheme="minorHAnsi"/>
                  <w:sz w:val="20"/>
                  <w:szCs w:val="20"/>
                  <w:vertAlign w:val="subscript"/>
                </w:rPr>
                <w:delText>b</w:delText>
              </w:r>
            </w:del>
          </w:p>
        </w:tc>
        <w:tc>
          <w:tcPr>
            <w:tcW w:w="810" w:type="pct"/>
            <w:vAlign w:val="center"/>
          </w:tcPr>
          <w:p w14:paraId="75A36E2A" w14:textId="2ADD2E7A" w:rsidR="00B5303D" w:rsidDel="00251AFC" w:rsidRDefault="000119E3" w:rsidP="00B5303D">
            <w:pPr>
              <w:pStyle w:val="NoSpacing"/>
              <w:jc w:val="center"/>
              <w:rPr>
                <w:del w:id="287" w:author="Charles Jason Tinant" w:date="2014-09-24T11:17:00Z"/>
                <w:sz w:val="20"/>
                <w:szCs w:val="20"/>
              </w:rPr>
            </w:pPr>
            <w:del w:id="288" w:author="Charles Jason Tinant" w:date="2014-09-24T11:17:00Z">
              <w:r w:rsidDel="00251AFC">
                <w:rPr>
                  <w:sz w:val="20"/>
                  <w:szCs w:val="20"/>
                </w:rPr>
                <w:delText>Zero of 5</w:delText>
              </w:r>
            </w:del>
          </w:p>
          <w:p w14:paraId="19C62DD5" w14:textId="56306F8B" w:rsidR="000119E3" w:rsidDel="00251AFC" w:rsidRDefault="00683B7C" w:rsidP="00B5303D">
            <w:pPr>
              <w:pStyle w:val="NoSpacing"/>
              <w:jc w:val="center"/>
              <w:rPr>
                <w:del w:id="289" w:author="Charles Jason Tinant" w:date="2014-09-24T11:17:00Z"/>
                <w:sz w:val="20"/>
                <w:szCs w:val="20"/>
              </w:rPr>
            </w:pPr>
            <w:del w:id="290" w:author="Charles Jason Tinant" w:date="2014-09-24T11:17:00Z">
              <w:r w:rsidDel="00251AFC">
                <w:rPr>
                  <w:sz w:val="20"/>
                  <w:szCs w:val="20"/>
                </w:rPr>
                <w:delText>Zero of 5</w:delText>
              </w:r>
            </w:del>
          </w:p>
          <w:p w14:paraId="62D8FF7F" w14:textId="3754AFB3" w:rsidR="000119E3" w:rsidDel="00251AFC" w:rsidRDefault="000119E3" w:rsidP="000119E3">
            <w:pPr>
              <w:pStyle w:val="NoSpacing"/>
              <w:jc w:val="center"/>
              <w:rPr>
                <w:del w:id="291" w:author="Charles Jason Tinant" w:date="2014-09-24T11:17:00Z"/>
                <w:sz w:val="20"/>
                <w:szCs w:val="20"/>
              </w:rPr>
            </w:pPr>
            <w:del w:id="292" w:author="Charles Jason Tinant" w:date="2014-09-24T11:17:00Z">
              <w:r w:rsidDel="00251AFC">
                <w:rPr>
                  <w:sz w:val="20"/>
                  <w:szCs w:val="20"/>
                </w:rPr>
                <w:delText>Zero of 5</w:delText>
              </w:r>
            </w:del>
          </w:p>
          <w:p w14:paraId="39CE910A" w14:textId="291B3B1D" w:rsidR="000119E3" w:rsidRPr="00A87C7E" w:rsidDel="00251AFC" w:rsidRDefault="000119E3" w:rsidP="00B5303D">
            <w:pPr>
              <w:pStyle w:val="NoSpacing"/>
              <w:jc w:val="center"/>
              <w:rPr>
                <w:del w:id="293" w:author="Charles Jason Tinant" w:date="2014-09-24T11:17:00Z"/>
                <w:sz w:val="20"/>
                <w:szCs w:val="20"/>
              </w:rPr>
            </w:pPr>
            <w:del w:id="294" w:author="Charles Jason Tinant" w:date="2014-09-24T11:17:00Z">
              <w:r w:rsidDel="00251AFC">
                <w:rPr>
                  <w:sz w:val="20"/>
                  <w:szCs w:val="20"/>
                </w:rPr>
                <w:delText>Z</w:delText>
              </w:r>
              <w:r w:rsidR="00683B7C" w:rsidDel="00251AFC">
                <w:rPr>
                  <w:sz w:val="20"/>
                  <w:szCs w:val="20"/>
                </w:rPr>
                <w:delText>ero of 6</w:delText>
              </w:r>
            </w:del>
          </w:p>
        </w:tc>
        <w:tc>
          <w:tcPr>
            <w:tcW w:w="735" w:type="pct"/>
            <w:vAlign w:val="center"/>
          </w:tcPr>
          <w:p w14:paraId="449F07AC" w14:textId="621BA40A" w:rsidR="00B5303D" w:rsidDel="00251AFC" w:rsidRDefault="000119E3" w:rsidP="00B5303D">
            <w:pPr>
              <w:pStyle w:val="NoSpacing"/>
              <w:jc w:val="center"/>
              <w:rPr>
                <w:del w:id="295" w:author="Charles Jason Tinant" w:date="2014-09-24T11:17:00Z"/>
                <w:sz w:val="20"/>
                <w:szCs w:val="20"/>
              </w:rPr>
            </w:pPr>
            <w:del w:id="296" w:author="Charles Jason Tinant" w:date="2014-09-24T11:17:00Z">
              <w:r w:rsidDel="00251AFC">
                <w:rPr>
                  <w:sz w:val="20"/>
                  <w:szCs w:val="20"/>
                </w:rPr>
                <w:delText>0%</w:delText>
              </w:r>
            </w:del>
          </w:p>
          <w:p w14:paraId="23F61F90" w14:textId="5E55957A" w:rsidR="000119E3" w:rsidDel="00251AFC" w:rsidRDefault="000119E3" w:rsidP="00B5303D">
            <w:pPr>
              <w:pStyle w:val="NoSpacing"/>
              <w:jc w:val="center"/>
              <w:rPr>
                <w:del w:id="297" w:author="Charles Jason Tinant" w:date="2014-09-24T11:17:00Z"/>
                <w:sz w:val="20"/>
                <w:szCs w:val="20"/>
              </w:rPr>
            </w:pPr>
            <w:del w:id="298" w:author="Charles Jason Tinant" w:date="2014-09-24T11:17:00Z">
              <w:r w:rsidDel="00251AFC">
                <w:rPr>
                  <w:sz w:val="20"/>
                  <w:szCs w:val="20"/>
                </w:rPr>
                <w:delText>0%</w:delText>
              </w:r>
            </w:del>
          </w:p>
          <w:p w14:paraId="34259521" w14:textId="03FF7B43" w:rsidR="000119E3" w:rsidDel="00251AFC" w:rsidRDefault="000119E3" w:rsidP="00B5303D">
            <w:pPr>
              <w:pStyle w:val="NoSpacing"/>
              <w:jc w:val="center"/>
              <w:rPr>
                <w:del w:id="299" w:author="Charles Jason Tinant" w:date="2014-09-24T11:17:00Z"/>
                <w:sz w:val="20"/>
                <w:szCs w:val="20"/>
              </w:rPr>
            </w:pPr>
            <w:del w:id="300" w:author="Charles Jason Tinant" w:date="2014-09-24T11:17:00Z">
              <w:r w:rsidDel="00251AFC">
                <w:rPr>
                  <w:sz w:val="20"/>
                  <w:szCs w:val="20"/>
                </w:rPr>
                <w:delText>0%</w:delText>
              </w:r>
            </w:del>
          </w:p>
          <w:p w14:paraId="20D6E736" w14:textId="5A0B7247" w:rsidR="000119E3" w:rsidRPr="00A87C7E" w:rsidDel="00251AFC" w:rsidRDefault="000119E3" w:rsidP="00B5303D">
            <w:pPr>
              <w:pStyle w:val="NoSpacing"/>
              <w:jc w:val="center"/>
              <w:rPr>
                <w:del w:id="301" w:author="Charles Jason Tinant" w:date="2014-09-24T11:17:00Z"/>
                <w:sz w:val="20"/>
                <w:szCs w:val="20"/>
              </w:rPr>
            </w:pPr>
            <w:del w:id="302" w:author="Charles Jason Tinant" w:date="2014-09-24T11:17:00Z">
              <w:r w:rsidDel="00251AFC">
                <w:rPr>
                  <w:sz w:val="20"/>
                  <w:szCs w:val="20"/>
                </w:rPr>
                <w:delText>0%</w:delText>
              </w:r>
            </w:del>
          </w:p>
        </w:tc>
      </w:tr>
      <w:tr w:rsidR="00B5303D" w:rsidRPr="00A87C7E" w:rsidDel="00251AFC" w14:paraId="422A7DD9" w14:textId="056075CF" w:rsidTr="00405E44">
        <w:trPr>
          <w:del w:id="303" w:author="Charles Jason Tinant" w:date="2014-09-24T11:17:00Z"/>
        </w:trPr>
        <w:tc>
          <w:tcPr>
            <w:tcW w:w="835" w:type="pct"/>
            <w:vMerge/>
          </w:tcPr>
          <w:p w14:paraId="52F7FD87" w14:textId="22F4C871" w:rsidR="00B5303D" w:rsidRPr="00AE5A86" w:rsidDel="00251AFC" w:rsidRDefault="00B5303D" w:rsidP="00B5303D">
            <w:pPr>
              <w:pStyle w:val="NoSpacing"/>
              <w:rPr>
                <w:del w:id="304" w:author="Charles Jason Tinant" w:date="2014-09-24T11:17:00Z"/>
                <w:sz w:val="20"/>
                <w:szCs w:val="20"/>
                <w:highlight w:val="yellow"/>
              </w:rPr>
            </w:pPr>
          </w:p>
        </w:tc>
        <w:tc>
          <w:tcPr>
            <w:tcW w:w="522" w:type="pct"/>
            <w:vMerge/>
            <w:vAlign w:val="center"/>
          </w:tcPr>
          <w:p w14:paraId="0EC5FCB0" w14:textId="23BA4D3A" w:rsidR="00B5303D" w:rsidRPr="00AE5A86" w:rsidDel="00251AFC" w:rsidRDefault="00B5303D" w:rsidP="00B5303D">
            <w:pPr>
              <w:pStyle w:val="NoSpacing"/>
              <w:rPr>
                <w:del w:id="305" w:author="Charles Jason Tinant" w:date="2014-09-24T11:17:00Z"/>
                <w:sz w:val="20"/>
                <w:szCs w:val="20"/>
                <w:highlight w:val="yellow"/>
              </w:rPr>
            </w:pPr>
          </w:p>
        </w:tc>
        <w:tc>
          <w:tcPr>
            <w:tcW w:w="1381" w:type="pct"/>
          </w:tcPr>
          <w:p w14:paraId="5C7B9AD7" w14:textId="2BBE9FEF" w:rsidR="00B5303D" w:rsidRPr="00AE5A86" w:rsidDel="00251AFC" w:rsidRDefault="00B5303D" w:rsidP="00B5303D">
            <w:pPr>
              <w:pStyle w:val="NoSpacing"/>
              <w:rPr>
                <w:del w:id="306" w:author="Charles Jason Tinant" w:date="2014-09-24T11:17:00Z"/>
                <w:sz w:val="20"/>
                <w:szCs w:val="20"/>
                <w:highlight w:val="yellow"/>
              </w:rPr>
            </w:pPr>
            <w:del w:id="307" w:author="Charles Jason Tinant" w:date="2014-09-24T11:17:00Z">
              <w:r w:rsidDel="00251AFC">
                <w:rPr>
                  <w:sz w:val="20"/>
                  <w:szCs w:val="20"/>
                </w:rPr>
                <w:delText>Total Phosphorus</w:delText>
              </w:r>
            </w:del>
          </w:p>
        </w:tc>
        <w:tc>
          <w:tcPr>
            <w:tcW w:w="717" w:type="pct"/>
            <w:vAlign w:val="center"/>
          </w:tcPr>
          <w:p w14:paraId="0CF01F12" w14:textId="20A004FE" w:rsidR="00E25933" w:rsidDel="00251AFC" w:rsidRDefault="00B5303D" w:rsidP="00E25933">
            <w:pPr>
              <w:pStyle w:val="NoSpacing"/>
              <w:jc w:val="center"/>
              <w:rPr>
                <w:del w:id="308" w:author="Charles Jason Tinant" w:date="2014-09-24T11:17:00Z"/>
                <w:rFonts w:cstheme="minorHAnsi"/>
                <w:sz w:val="20"/>
                <w:szCs w:val="20"/>
              </w:rPr>
            </w:pPr>
            <w:del w:id="309" w:author="Charles Jason Tinant" w:date="2014-09-24T11:17:00Z">
              <w:r w:rsidDel="00251AFC">
                <w:rPr>
                  <w:rFonts w:cstheme="minorHAnsi"/>
                  <w:sz w:val="20"/>
                  <w:szCs w:val="20"/>
                </w:rPr>
                <w:delText>&gt; 0.037 mg/L</w:delText>
              </w:r>
              <w:r w:rsidR="00E25933" w:rsidDel="00251AFC">
                <w:rPr>
                  <w:rFonts w:cstheme="minorHAnsi"/>
                  <w:sz w:val="20"/>
                  <w:szCs w:val="20"/>
                </w:rPr>
                <w:delText xml:space="preserve"> </w:delText>
              </w:r>
              <w:r w:rsidR="00E25933" w:rsidRPr="00E25933" w:rsidDel="00251AFC">
                <w:rPr>
                  <w:rFonts w:cstheme="minorHAnsi"/>
                  <w:sz w:val="20"/>
                  <w:szCs w:val="20"/>
                  <w:vertAlign w:val="subscript"/>
                </w:rPr>
                <w:delText>c</w:delText>
              </w:r>
            </w:del>
          </w:p>
          <w:p w14:paraId="72E4BDC4" w14:textId="034D9D5D" w:rsidR="00B5303D" w:rsidDel="00251AFC" w:rsidRDefault="00E25933" w:rsidP="00E25933">
            <w:pPr>
              <w:pStyle w:val="NoSpacing"/>
              <w:jc w:val="center"/>
              <w:rPr>
                <w:del w:id="310" w:author="Charles Jason Tinant" w:date="2014-09-24T11:17:00Z"/>
                <w:rFonts w:cstheme="minorHAnsi"/>
                <w:sz w:val="20"/>
                <w:szCs w:val="20"/>
                <w:vertAlign w:val="subscript"/>
              </w:rPr>
            </w:pPr>
            <w:del w:id="311" w:author="Charles Jason Tinant" w:date="2014-09-24T11:17:00Z">
              <w:r w:rsidDel="00251AFC">
                <w:rPr>
                  <w:rFonts w:cstheme="minorHAnsi"/>
                  <w:sz w:val="20"/>
                  <w:szCs w:val="20"/>
                </w:rPr>
                <w:delText>0.0</w:delText>
              </w:r>
              <w:r w:rsidR="00994F4D" w:rsidDel="00251AFC">
                <w:rPr>
                  <w:rFonts w:cstheme="minorHAnsi"/>
                  <w:sz w:val="20"/>
                  <w:szCs w:val="20"/>
                </w:rPr>
                <w:delText>9</w:delText>
              </w:r>
              <w:r w:rsidDel="00251AFC">
                <w:rPr>
                  <w:rFonts w:cstheme="minorHAnsi"/>
                  <w:sz w:val="20"/>
                  <w:szCs w:val="20"/>
                </w:rPr>
                <w:delText xml:space="preserve"> mg/L </w:delText>
              </w:r>
              <w:r w:rsidRPr="00E25933" w:rsidDel="00251AFC">
                <w:rPr>
                  <w:rFonts w:cstheme="minorHAnsi"/>
                  <w:sz w:val="20"/>
                  <w:szCs w:val="20"/>
                  <w:vertAlign w:val="subscript"/>
                </w:rPr>
                <w:delText>d</w:delText>
              </w:r>
            </w:del>
          </w:p>
          <w:p w14:paraId="4C510C4D" w14:textId="539AA870" w:rsidR="00E25933" w:rsidRPr="00F618C2" w:rsidDel="00251AFC" w:rsidRDefault="00E25933" w:rsidP="00E25933">
            <w:pPr>
              <w:pStyle w:val="NoSpacing"/>
              <w:jc w:val="center"/>
              <w:rPr>
                <w:del w:id="312" w:author="Charles Jason Tinant" w:date="2014-09-24T11:17:00Z"/>
                <w:sz w:val="20"/>
                <w:szCs w:val="20"/>
                <w:highlight w:val="yellow"/>
              </w:rPr>
            </w:pPr>
          </w:p>
        </w:tc>
        <w:tc>
          <w:tcPr>
            <w:tcW w:w="810" w:type="pct"/>
            <w:vAlign w:val="center"/>
          </w:tcPr>
          <w:p w14:paraId="5C51C8CD" w14:textId="08694310" w:rsidR="00B5303D" w:rsidDel="00251AFC" w:rsidRDefault="00E25933" w:rsidP="00B5303D">
            <w:pPr>
              <w:pStyle w:val="NoSpacing"/>
              <w:jc w:val="center"/>
              <w:rPr>
                <w:del w:id="313" w:author="Charles Jason Tinant" w:date="2014-09-24T11:17:00Z"/>
                <w:sz w:val="20"/>
                <w:szCs w:val="20"/>
              </w:rPr>
            </w:pPr>
            <w:del w:id="314" w:author="Charles Jason Tinant" w:date="2014-09-24T11:17:00Z">
              <w:r w:rsidDel="00251AFC">
                <w:rPr>
                  <w:sz w:val="20"/>
                  <w:szCs w:val="20"/>
                </w:rPr>
                <w:delText>5 of 5</w:delText>
              </w:r>
            </w:del>
          </w:p>
          <w:p w14:paraId="489150B7" w14:textId="6903E6F1" w:rsidR="00E25933" w:rsidDel="00251AFC" w:rsidRDefault="00994F4D" w:rsidP="00B5303D">
            <w:pPr>
              <w:pStyle w:val="NoSpacing"/>
              <w:jc w:val="center"/>
              <w:rPr>
                <w:del w:id="315" w:author="Charles Jason Tinant" w:date="2014-09-24T11:17:00Z"/>
                <w:sz w:val="20"/>
                <w:szCs w:val="20"/>
              </w:rPr>
            </w:pPr>
            <w:del w:id="316" w:author="Charles Jason Tinant" w:date="2014-09-24T11:17:00Z">
              <w:r w:rsidDel="00251AFC">
                <w:rPr>
                  <w:sz w:val="20"/>
                  <w:szCs w:val="20"/>
                </w:rPr>
                <w:delText>3</w:delText>
              </w:r>
              <w:r w:rsidR="00E25933" w:rsidDel="00251AFC">
                <w:rPr>
                  <w:sz w:val="20"/>
                  <w:szCs w:val="20"/>
                </w:rPr>
                <w:delText xml:space="preserve"> of 5</w:delText>
              </w:r>
            </w:del>
          </w:p>
          <w:p w14:paraId="09D25A12" w14:textId="326F7C57" w:rsidR="00E25933" w:rsidDel="00251AFC" w:rsidRDefault="000119E3" w:rsidP="00E25933">
            <w:pPr>
              <w:pStyle w:val="NoSpacing"/>
              <w:jc w:val="center"/>
              <w:rPr>
                <w:del w:id="317" w:author="Charles Jason Tinant" w:date="2014-09-24T11:17:00Z"/>
                <w:sz w:val="20"/>
                <w:szCs w:val="20"/>
              </w:rPr>
            </w:pPr>
            <w:del w:id="318" w:author="Charles Jason Tinant" w:date="2014-09-24T11:17:00Z">
              <w:r w:rsidDel="00251AFC">
                <w:rPr>
                  <w:sz w:val="20"/>
                  <w:szCs w:val="20"/>
                </w:rPr>
                <w:delText>6 of 6</w:delText>
              </w:r>
            </w:del>
          </w:p>
          <w:p w14:paraId="65D612FE" w14:textId="5F3CE83A" w:rsidR="00E25933" w:rsidRPr="00A87C7E" w:rsidDel="00251AFC" w:rsidRDefault="00994F4D" w:rsidP="00683B7C">
            <w:pPr>
              <w:pStyle w:val="NoSpacing"/>
              <w:jc w:val="center"/>
              <w:rPr>
                <w:del w:id="319" w:author="Charles Jason Tinant" w:date="2014-09-24T11:17:00Z"/>
                <w:sz w:val="20"/>
                <w:szCs w:val="20"/>
              </w:rPr>
            </w:pPr>
            <w:del w:id="320" w:author="Charles Jason Tinant" w:date="2014-09-24T11:17:00Z">
              <w:r w:rsidDel="00251AFC">
                <w:rPr>
                  <w:sz w:val="20"/>
                  <w:szCs w:val="20"/>
                </w:rPr>
                <w:delText>4</w:delText>
              </w:r>
              <w:r w:rsidR="00E25933" w:rsidDel="00251AFC">
                <w:rPr>
                  <w:sz w:val="20"/>
                  <w:szCs w:val="20"/>
                </w:rPr>
                <w:delText xml:space="preserve"> of 6 </w:delText>
              </w:r>
            </w:del>
          </w:p>
        </w:tc>
        <w:tc>
          <w:tcPr>
            <w:tcW w:w="735" w:type="pct"/>
            <w:vAlign w:val="center"/>
          </w:tcPr>
          <w:p w14:paraId="60A38BCA" w14:textId="47390200" w:rsidR="00B5303D" w:rsidDel="00251AFC" w:rsidRDefault="003229E7" w:rsidP="00B5303D">
            <w:pPr>
              <w:pStyle w:val="NoSpacing"/>
              <w:jc w:val="center"/>
              <w:rPr>
                <w:del w:id="321" w:author="Charles Jason Tinant" w:date="2014-09-24T11:17:00Z"/>
                <w:sz w:val="20"/>
                <w:szCs w:val="20"/>
              </w:rPr>
            </w:pPr>
            <w:del w:id="322" w:author="Charles Jason Tinant" w:date="2014-09-24T11:17:00Z">
              <w:r w:rsidDel="00251AFC">
                <w:rPr>
                  <w:sz w:val="20"/>
                  <w:szCs w:val="20"/>
                </w:rPr>
                <w:delText>10</w:delText>
              </w:r>
              <w:r w:rsidR="000119E3" w:rsidDel="00251AFC">
                <w:rPr>
                  <w:sz w:val="20"/>
                  <w:szCs w:val="20"/>
                </w:rPr>
                <w:delText>0%</w:delText>
              </w:r>
            </w:del>
          </w:p>
          <w:p w14:paraId="7D36A556" w14:textId="0CF01AA7" w:rsidR="00E25933" w:rsidDel="00251AFC" w:rsidRDefault="00994F4D" w:rsidP="00B5303D">
            <w:pPr>
              <w:pStyle w:val="NoSpacing"/>
              <w:jc w:val="center"/>
              <w:rPr>
                <w:del w:id="323" w:author="Charles Jason Tinant" w:date="2014-09-24T11:17:00Z"/>
                <w:sz w:val="20"/>
                <w:szCs w:val="20"/>
              </w:rPr>
            </w:pPr>
            <w:del w:id="324" w:author="Charles Jason Tinant" w:date="2014-09-24T11:17:00Z">
              <w:r w:rsidDel="00251AFC">
                <w:rPr>
                  <w:sz w:val="20"/>
                  <w:szCs w:val="20"/>
                </w:rPr>
                <w:delText>6</w:delText>
              </w:r>
              <w:r w:rsidR="00E25933" w:rsidDel="00251AFC">
                <w:rPr>
                  <w:sz w:val="20"/>
                  <w:szCs w:val="20"/>
                </w:rPr>
                <w:delText>0%</w:delText>
              </w:r>
            </w:del>
          </w:p>
          <w:p w14:paraId="3471D618" w14:textId="17B54BAC" w:rsidR="000119E3" w:rsidDel="00251AFC" w:rsidRDefault="003229E7" w:rsidP="00B5303D">
            <w:pPr>
              <w:pStyle w:val="NoSpacing"/>
              <w:jc w:val="center"/>
              <w:rPr>
                <w:del w:id="325" w:author="Charles Jason Tinant" w:date="2014-09-24T11:17:00Z"/>
                <w:sz w:val="20"/>
                <w:szCs w:val="20"/>
              </w:rPr>
            </w:pPr>
            <w:del w:id="326" w:author="Charles Jason Tinant" w:date="2014-09-24T11:17:00Z">
              <w:r w:rsidDel="00251AFC">
                <w:rPr>
                  <w:sz w:val="20"/>
                  <w:szCs w:val="20"/>
                </w:rPr>
                <w:delText>10</w:delText>
              </w:r>
              <w:r w:rsidR="000119E3" w:rsidDel="00251AFC">
                <w:rPr>
                  <w:sz w:val="20"/>
                  <w:szCs w:val="20"/>
                </w:rPr>
                <w:delText>0%</w:delText>
              </w:r>
            </w:del>
          </w:p>
          <w:p w14:paraId="0E2F2852" w14:textId="3BA35E2B" w:rsidR="00E25933" w:rsidRPr="00A87C7E" w:rsidDel="00251AFC" w:rsidRDefault="00994F4D" w:rsidP="00262863">
            <w:pPr>
              <w:pStyle w:val="NoSpacing"/>
              <w:jc w:val="center"/>
              <w:rPr>
                <w:del w:id="327" w:author="Charles Jason Tinant" w:date="2014-09-24T11:17:00Z"/>
                <w:sz w:val="20"/>
                <w:szCs w:val="20"/>
              </w:rPr>
            </w:pPr>
            <w:del w:id="328" w:author="Charles Jason Tinant" w:date="2014-09-24T11:17:00Z">
              <w:r w:rsidDel="00251AFC">
                <w:rPr>
                  <w:sz w:val="20"/>
                  <w:szCs w:val="20"/>
                </w:rPr>
                <w:delText>66</w:delText>
              </w:r>
              <w:r w:rsidR="00E25933" w:rsidDel="00251AFC">
                <w:rPr>
                  <w:sz w:val="20"/>
                  <w:szCs w:val="20"/>
                </w:rPr>
                <w:delText>%</w:delText>
              </w:r>
            </w:del>
          </w:p>
        </w:tc>
      </w:tr>
      <w:tr w:rsidR="00B5303D" w:rsidRPr="00A87C7E" w:rsidDel="00251AFC" w14:paraId="25173446" w14:textId="4F3F01D0" w:rsidTr="000119E3">
        <w:trPr>
          <w:del w:id="329" w:author="Charles Jason Tinant" w:date="2014-09-24T11:17:00Z"/>
        </w:trPr>
        <w:tc>
          <w:tcPr>
            <w:tcW w:w="835" w:type="pct"/>
            <w:vMerge/>
          </w:tcPr>
          <w:p w14:paraId="732AC02D" w14:textId="60944609" w:rsidR="00B5303D" w:rsidRPr="00AE5A86" w:rsidDel="00251AFC" w:rsidRDefault="00B5303D" w:rsidP="00B5303D">
            <w:pPr>
              <w:pStyle w:val="NoSpacing"/>
              <w:rPr>
                <w:del w:id="330" w:author="Charles Jason Tinant" w:date="2014-09-24T11:17:00Z"/>
                <w:sz w:val="20"/>
                <w:szCs w:val="20"/>
                <w:highlight w:val="yellow"/>
              </w:rPr>
            </w:pPr>
          </w:p>
        </w:tc>
        <w:tc>
          <w:tcPr>
            <w:tcW w:w="522" w:type="pct"/>
            <w:vMerge/>
            <w:vAlign w:val="center"/>
          </w:tcPr>
          <w:p w14:paraId="4A1B7017" w14:textId="334FBE2F" w:rsidR="00B5303D" w:rsidRPr="00AE5A86" w:rsidDel="00251AFC" w:rsidRDefault="00B5303D" w:rsidP="00B5303D">
            <w:pPr>
              <w:pStyle w:val="NoSpacing"/>
              <w:rPr>
                <w:del w:id="331" w:author="Charles Jason Tinant" w:date="2014-09-24T11:17:00Z"/>
                <w:sz w:val="20"/>
                <w:szCs w:val="20"/>
                <w:highlight w:val="yellow"/>
              </w:rPr>
            </w:pPr>
          </w:p>
        </w:tc>
        <w:tc>
          <w:tcPr>
            <w:tcW w:w="1381" w:type="pct"/>
            <w:shd w:val="clear" w:color="auto" w:fill="auto"/>
          </w:tcPr>
          <w:p w14:paraId="19A7F202" w14:textId="4BE8356F" w:rsidR="00B5303D" w:rsidRPr="000119E3" w:rsidDel="00251AFC" w:rsidRDefault="00B5303D" w:rsidP="00B5303D">
            <w:pPr>
              <w:pStyle w:val="NoSpacing"/>
              <w:rPr>
                <w:del w:id="332" w:author="Charles Jason Tinant" w:date="2014-09-24T11:17:00Z"/>
                <w:sz w:val="20"/>
                <w:szCs w:val="20"/>
              </w:rPr>
            </w:pPr>
            <w:del w:id="333" w:author="Charles Jason Tinant" w:date="2014-09-24T11:17:00Z">
              <w:r w:rsidRPr="000119E3" w:rsidDel="00251AFC">
                <w:rPr>
                  <w:sz w:val="20"/>
                  <w:szCs w:val="20"/>
                </w:rPr>
                <w:delText>Soluble Reactive Phosphorus (Ortho-phosphorus)</w:delText>
              </w:r>
            </w:del>
          </w:p>
        </w:tc>
        <w:tc>
          <w:tcPr>
            <w:tcW w:w="717" w:type="pct"/>
            <w:shd w:val="clear" w:color="auto" w:fill="auto"/>
            <w:vAlign w:val="center"/>
          </w:tcPr>
          <w:p w14:paraId="5AFBED6C" w14:textId="707FC00E" w:rsidR="00B5303D" w:rsidRPr="000119E3" w:rsidDel="00251AFC" w:rsidRDefault="00B5303D" w:rsidP="00E25933">
            <w:pPr>
              <w:pStyle w:val="NoSpacing"/>
              <w:jc w:val="center"/>
              <w:rPr>
                <w:del w:id="334" w:author="Charles Jason Tinant" w:date="2014-09-24T11:17:00Z"/>
                <w:rFonts w:cstheme="minorHAnsi"/>
                <w:sz w:val="20"/>
                <w:szCs w:val="20"/>
              </w:rPr>
            </w:pPr>
            <w:del w:id="335" w:author="Charles Jason Tinant" w:date="2014-09-24T11:17:00Z">
              <w:r w:rsidRPr="000119E3" w:rsidDel="00251AFC">
                <w:rPr>
                  <w:rFonts w:cstheme="minorHAnsi"/>
                  <w:sz w:val="20"/>
                  <w:szCs w:val="20"/>
                </w:rPr>
                <w:delText>&gt;0.037 mg/L</w:delText>
              </w:r>
              <w:r w:rsidR="00E25933" w:rsidDel="00251AFC">
                <w:rPr>
                  <w:rFonts w:cstheme="minorHAnsi"/>
                  <w:sz w:val="20"/>
                  <w:szCs w:val="20"/>
                </w:rPr>
                <w:delText xml:space="preserve"> </w:delText>
              </w:r>
              <w:r w:rsidR="00E25933" w:rsidRPr="00E25933" w:rsidDel="00251AFC">
                <w:rPr>
                  <w:rFonts w:cstheme="minorHAnsi"/>
                  <w:sz w:val="20"/>
                  <w:szCs w:val="20"/>
                  <w:vertAlign w:val="subscript"/>
                </w:rPr>
                <w:delText>e</w:delText>
              </w:r>
            </w:del>
          </w:p>
        </w:tc>
        <w:tc>
          <w:tcPr>
            <w:tcW w:w="810" w:type="pct"/>
            <w:shd w:val="clear" w:color="auto" w:fill="auto"/>
            <w:vAlign w:val="center"/>
          </w:tcPr>
          <w:p w14:paraId="0DD03901" w14:textId="1323D487" w:rsidR="00B5303D" w:rsidDel="00251AFC" w:rsidRDefault="000119E3" w:rsidP="00B5303D">
            <w:pPr>
              <w:pStyle w:val="NoSpacing"/>
              <w:jc w:val="center"/>
              <w:rPr>
                <w:del w:id="336" w:author="Charles Jason Tinant" w:date="2014-09-24T11:17:00Z"/>
                <w:sz w:val="20"/>
                <w:szCs w:val="20"/>
              </w:rPr>
            </w:pPr>
            <w:del w:id="337" w:author="Charles Jason Tinant" w:date="2014-09-24T11:17:00Z">
              <w:r w:rsidDel="00251AFC">
                <w:rPr>
                  <w:sz w:val="20"/>
                  <w:szCs w:val="20"/>
                </w:rPr>
                <w:delText>No data</w:delText>
              </w:r>
            </w:del>
          </w:p>
          <w:p w14:paraId="08279D01" w14:textId="7E7E3C17" w:rsidR="000119E3" w:rsidRPr="000119E3" w:rsidDel="00251AFC" w:rsidRDefault="000119E3" w:rsidP="00B5303D">
            <w:pPr>
              <w:pStyle w:val="NoSpacing"/>
              <w:jc w:val="center"/>
              <w:rPr>
                <w:del w:id="338" w:author="Charles Jason Tinant" w:date="2014-09-24T11:17:00Z"/>
                <w:sz w:val="20"/>
                <w:szCs w:val="20"/>
              </w:rPr>
            </w:pPr>
            <w:del w:id="339" w:author="Charles Jason Tinant" w:date="2014-09-24T11:17:00Z">
              <w:r w:rsidDel="00251AFC">
                <w:rPr>
                  <w:sz w:val="20"/>
                  <w:szCs w:val="20"/>
                </w:rPr>
                <w:delText>6 of 6</w:delText>
              </w:r>
            </w:del>
          </w:p>
        </w:tc>
        <w:tc>
          <w:tcPr>
            <w:tcW w:w="735" w:type="pct"/>
            <w:shd w:val="clear" w:color="auto" w:fill="auto"/>
            <w:vAlign w:val="center"/>
          </w:tcPr>
          <w:p w14:paraId="72BEE755" w14:textId="289903E3" w:rsidR="00B5303D" w:rsidDel="00251AFC" w:rsidRDefault="000119E3" w:rsidP="00B5303D">
            <w:pPr>
              <w:pStyle w:val="NoSpacing"/>
              <w:jc w:val="center"/>
              <w:rPr>
                <w:del w:id="340" w:author="Charles Jason Tinant" w:date="2014-09-24T11:17:00Z"/>
                <w:sz w:val="20"/>
                <w:szCs w:val="20"/>
              </w:rPr>
            </w:pPr>
            <w:del w:id="341" w:author="Charles Jason Tinant" w:date="2014-09-24T11:17:00Z">
              <w:r w:rsidDel="00251AFC">
                <w:rPr>
                  <w:sz w:val="20"/>
                  <w:szCs w:val="20"/>
                </w:rPr>
                <w:delText>No data</w:delText>
              </w:r>
            </w:del>
          </w:p>
          <w:p w14:paraId="20BD9C05" w14:textId="0281F920" w:rsidR="000119E3" w:rsidRPr="000119E3" w:rsidDel="00251AFC" w:rsidRDefault="000119E3" w:rsidP="00B5303D">
            <w:pPr>
              <w:pStyle w:val="NoSpacing"/>
              <w:jc w:val="center"/>
              <w:rPr>
                <w:del w:id="342" w:author="Charles Jason Tinant" w:date="2014-09-24T11:17:00Z"/>
                <w:sz w:val="20"/>
                <w:szCs w:val="20"/>
              </w:rPr>
            </w:pPr>
            <w:del w:id="343" w:author="Charles Jason Tinant" w:date="2014-09-24T11:17:00Z">
              <w:r w:rsidDel="00251AFC">
                <w:rPr>
                  <w:sz w:val="20"/>
                  <w:szCs w:val="20"/>
                </w:rPr>
                <w:delText>100%</w:delText>
              </w:r>
            </w:del>
          </w:p>
        </w:tc>
      </w:tr>
      <w:tr w:rsidR="00B5303D" w:rsidRPr="00A87C7E" w:rsidDel="00251AFC" w14:paraId="57AD2B06" w14:textId="6E6630CF" w:rsidTr="00405E44">
        <w:trPr>
          <w:del w:id="344" w:author="Charles Jason Tinant" w:date="2014-09-24T11:17:00Z"/>
        </w:trPr>
        <w:tc>
          <w:tcPr>
            <w:tcW w:w="835" w:type="pct"/>
            <w:vMerge/>
          </w:tcPr>
          <w:p w14:paraId="063D2DB6" w14:textId="3F356374" w:rsidR="00B5303D" w:rsidRPr="00AE5A86" w:rsidDel="00251AFC" w:rsidRDefault="00B5303D" w:rsidP="00B5303D">
            <w:pPr>
              <w:pStyle w:val="NoSpacing"/>
              <w:rPr>
                <w:del w:id="345" w:author="Charles Jason Tinant" w:date="2014-09-24T11:17:00Z"/>
                <w:sz w:val="20"/>
                <w:szCs w:val="20"/>
                <w:highlight w:val="yellow"/>
              </w:rPr>
            </w:pPr>
          </w:p>
        </w:tc>
        <w:tc>
          <w:tcPr>
            <w:tcW w:w="522" w:type="pct"/>
            <w:vMerge w:val="restart"/>
            <w:vAlign w:val="center"/>
          </w:tcPr>
          <w:p w14:paraId="740F4F25" w14:textId="598A1D83" w:rsidR="00B5303D" w:rsidDel="00251AFC" w:rsidRDefault="00B5303D" w:rsidP="00B5303D">
            <w:pPr>
              <w:pStyle w:val="NoSpacing"/>
              <w:rPr>
                <w:del w:id="346" w:author="Charles Jason Tinant" w:date="2014-09-24T11:17:00Z"/>
                <w:sz w:val="20"/>
                <w:szCs w:val="20"/>
              </w:rPr>
            </w:pPr>
            <w:del w:id="347" w:author="Charles Jason Tinant" w:date="2014-09-24T11:17:00Z">
              <w:r w:rsidRPr="00280F3D" w:rsidDel="00251AFC">
                <w:rPr>
                  <w:sz w:val="20"/>
                  <w:szCs w:val="20"/>
                </w:rPr>
                <w:delText>WCC2</w:delText>
              </w:r>
            </w:del>
          </w:p>
          <w:p w14:paraId="0A5C28D8" w14:textId="2F36CAF2" w:rsidR="00C55EA8" w:rsidDel="00251AFC" w:rsidRDefault="00C55EA8" w:rsidP="00B5303D">
            <w:pPr>
              <w:pStyle w:val="NoSpacing"/>
              <w:rPr>
                <w:del w:id="348" w:author="Charles Jason Tinant" w:date="2014-09-24T11:17:00Z"/>
                <w:sz w:val="20"/>
                <w:szCs w:val="20"/>
              </w:rPr>
            </w:pPr>
            <w:del w:id="349" w:author="Charles Jason Tinant" w:date="2014-09-24T11:17:00Z">
              <w:r w:rsidDel="00251AFC">
                <w:rPr>
                  <w:sz w:val="20"/>
                  <w:szCs w:val="20"/>
                </w:rPr>
                <w:delText>(2009)</w:delText>
              </w:r>
            </w:del>
          </w:p>
          <w:p w14:paraId="0C979740" w14:textId="7FDDB325" w:rsidR="00C55EA8" w:rsidRPr="00AE5A86" w:rsidDel="00251AFC" w:rsidRDefault="00C55EA8" w:rsidP="00B5303D">
            <w:pPr>
              <w:pStyle w:val="NoSpacing"/>
              <w:rPr>
                <w:del w:id="350" w:author="Charles Jason Tinant" w:date="2014-09-24T11:17:00Z"/>
                <w:sz w:val="20"/>
                <w:szCs w:val="20"/>
                <w:highlight w:val="yellow"/>
              </w:rPr>
            </w:pPr>
            <w:del w:id="351" w:author="Charles Jason Tinant" w:date="2014-09-24T11:17:00Z">
              <w:r w:rsidDel="00251AFC">
                <w:rPr>
                  <w:sz w:val="20"/>
                  <w:szCs w:val="20"/>
                </w:rPr>
                <w:delText>(2011)</w:delText>
              </w:r>
            </w:del>
          </w:p>
        </w:tc>
        <w:tc>
          <w:tcPr>
            <w:tcW w:w="1381" w:type="pct"/>
          </w:tcPr>
          <w:p w14:paraId="2E922F3E" w14:textId="522105A7" w:rsidR="00B5303D" w:rsidRPr="00AE5A86" w:rsidDel="00251AFC" w:rsidRDefault="00B5303D" w:rsidP="00B5303D">
            <w:pPr>
              <w:pStyle w:val="NoSpacing"/>
              <w:rPr>
                <w:del w:id="352" w:author="Charles Jason Tinant" w:date="2014-09-24T11:17:00Z"/>
                <w:sz w:val="20"/>
                <w:szCs w:val="20"/>
                <w:highlight w:val="yellow"/>
              </w:rPr>
            </w:pPr>
            <w:del w:id="353" w:author="Charles Jason Tinant" w:date="2014-09-24T11:17:00Z">
              <w:r w:rsidDel="00251AFC">
                <w:rPr>
                  <w:sz w:val="20"/>
                  <w:szCs w:val="20"/>
                </w:rPr>
                <w:delText>Fecal Coliform</w:delText>
              </w:r>
            </w:del>
          </w:p>
        </w:tc>
        <w:tc>
          <w:tcPr>
            <w:tcW w:w="717" w:type="pct"/>
            <w:vAlign w:val="center"/>
          </w:tcPr>
          <w:p w14:paraId="392B31D2" w14:textId="2DE623BB" w:rsidR="00B5303D" w:rsidRPr="00F618C2" w:rsidDel="00251AFC" w:rsidRDefault="00B5303D" w:rsidP="00B5303D">
            <w:pPr>
              <w:pStyle w:val="NoSpacing"/>
              <w:jc w:val="center"/>
              <w:rPr>
                <w:del w:id="354" w:author="Charles Jason Tinant" w:date="2014-09-24T11:17:00Z"/>
                <w:sz w:val="20"/>
                <w:szCs w:val="20"/>
                <w:highlight w:val="yellow"/>
              </w:rPr>
            </w:pPr>
            <w:del w:id="355" w:author="Charles Jason Tinant" w:date="2014-09-24T11:17:00Z">
              <w:r w:rsidRPr="006A638F" w:rsidDel="00251AFC">
                <w:rPr>
                  <w:rFonts w:cstheme="minorHAnsi"/>
                  <w:sz w:val="20"/>
                  <w:szCs w:val="20"/>
                </w:rPr>
                <w:delText>&gt; 400 CFU / 100 ml</w:delText>
              </w:r>
            </w:del>
          </w:p>
        </w:tc>
        <w:tc>
          <w:tcPr>
            <w:tcW w:w="810" w:type="pct"/>
            <w:vAlign w:val="center"/>
          </w:tcPr>
          <w:p w14:paraId="49230607" w14:textId="3F5297CA" w:rsidR="00B5303D" w:rsidDel="00251AFC" w:rsidRDefault="00B5303D" w:rsidP="00B5303D">
            <w:pPr>
              <w:pStyle w:val="NoSpacing"/>
              <w:jc w:val="center"/>
              <w:rPr>
                <w:del w:id="356" w:author="Charles Jason Tinant" w:date="2014-09-24T11:17:00Z"/>
                <w:sz w:val="20"/>
                <w:szCs w:val="20"/>
              </w:rPr>
            </w:pPr>
            <w:del w:id="357" w:author="Charles Jason Tinant" w:date="2014-09-24T11:17:00Z">
              <w:r w:rsidDel="00251AFC">
                <w:rPr>
                  <w:sz w:val="20"/>
                  <w:szCs w:val="20"/>
                </w:rPr>
                <w:delText xml:space="preserve">2 of </w:delText>
              </w:r>
              <w:r w:rsidR="003229E7" w:rsidDel="00251AFC">
                <w:rPr>
                  <w:sz w:val="20"/>
                  <w:szCs w:val="20"/>
                </w:rPr>
                <w:delText>5</w:delText>
              </w:r>
            </w:del>
          </w:p>
          <w:p w14:paraId="5FAB11FC" w14:textId="31FFDE8C" w:rsidR="00B5303D" w:rsidRPr="00A87C7E" w:rsidDel="00251AFC" w:rsidRDefault="003229E7" w:rsidP="003229E7">
            <w:pPr>
              <w:pStyle w:val="NoSpacing"/>
              <w:jc w:val="center"/>
              <w:rPr>
                <w:del w:id="358" w:author="Charles Jason Tinant" w:date="2014-09-24T11:17:00Z"/>
                <w:sz w:val="20"/>
                <w:szCs w:val="20"/>
              </w:rPr>
            </w:pPr>
            <w:del w:id="359" w:author="Charles Jason Tinant" w:date="2014-09-24T11:17:00Z">
              <w:r w:rsidDel="00251AFC">
                <w:rPr>
                  <w:sz w:val="20"/>
                  <w:szCs w:val="20"/>
                </w:rPr>
                <w:delText>4</w:delText>
              </w:r>
              <w:r w:rsidR="00B5303D" w:rsidDel="00251AFC">
                <w:rPr>
                  <w:sz w:val="20"/>
                  <w:szCs w:val="20"/>
                </w:rPr>
                <w:delText xml:space="preserve"> of </w:delText>
              </w:r>
              <w:r w:rsidDel="00251AFC">
                <w:rPr>
                  <w:sz w:val="20"/>
                  <w:szCs w:val="20"/>
                </w:rPr>
                <w:delText>6</w:delText>
              </w:r>
            </w:del>
          </w:p>
        </w:tc>
        <w:tc>
          <w:tcPr>
            <w:tcW w:w="735" w:type="pct"/>
            <w:vAlign w:val="center"/>
          </w:tcPr>
          <w:p w14:paraId="40DDC969" w14:textId="01EFDD08" w:rsidR="00B5303D" w:rsidDel="00251AFC" w:rsidRDefault="003229E7" w:rsidP="00B5303D">
            <w:pPr>
              <w:pStyle w:val="NoSpacing"/>
              <w:jc w:val="center"/>
              <w:rPr>
                <w:del w:id="360" w:author="Charles Jason Tinant" w:date="2014-09-24T11:17:00Z"/>
                <w:sz w:val="20"/>
                <w:szCs w:val="20"/>
              </w:rPr>
            </w:pPr>
            <w:del w:id="361" w:author="Charles Jason Tinant" w:date="2014-09-24T11:17:00Z">
              <w:r w:rsidDel="00251AFC">
                <w:rPr>
                  <w:sz w:val="20"/>
                  <w:szCs w:val="20"/>
                </w:rPr>
                <w:delText>4</w:delText>
              </w:r>
              <w:r w:rsidR="00B5303D" w:rsidDel="00251AFC">
                <w:rPr>
                  <w:sz w:val="20"/>
                  <w:szCs w:val="20"/>
                </w:rPr>
                <w:delText>0%</w:delText>
              </w:r>
            </w:del>
          </w:p>
          <w:p w14:paraId="1784AB52" w14:textId="394A31D3" w:rsidR="00B5303D" w:rsidRPr="00A87C7E" w:rsidDel="00251AFC" w:rsidRDefault="003229E7" w:rsidP="00B5303D">
            <w:pPr>
              <w:pStyle w:val="NoSpacing"/>
              <w:jc w:val="center"/>
              <w:rPr>
                <w:del w:id="362" w:author="Charles Jason Tinant" w:date="2014-09-24T11:17:00Z"/>
                <w:sz w:val="20"/>
                <w:szCs w:val="20"/>
              </w:rPr>
            </w:pPr>
            <w:del w:id="363" w:author="Charles Jason Tinant" w:date="2014-09-24T11:17:00Z">
              <w:r w:rsidDel="00251AFC">
                <w:rPr>
                  <w:sz w:val="20"/>
                  <w:szCs w:val="20"/>
                </w:rPr>
                <w:delText>66</w:delText>
              </w:r>
              <w:r w:rsidR="00B5303D" w:rsidDel="00251AFC">
                <w:rPr>
                  <w:sz w:val="20"/>
                  <w:szCs w:val="20"/>
                </w:rPr>
                <w:delText>%</w:delText>
              </w:r>
            </w:del>
          </w:p>
        </w:tc>
      </w:tr>
      <w:tr w:rsidR="00B5303D" w:rsidRPr="00A87C7E" w:rsidDel="00251AFC" w14:paraId="6FCFEB7A" w14:textId="71CE6C77" w:rsidTr="00405E44">
        <w:trPr>
          <w:del w:id="364" w:author="Charles Jason Tinant" w:date="2014-09-24T11:17:00Z"/>
        </w:trPr>
        <w:tc>
          <w:tcPr>
            <w:tcW w:w="835" w:type="pct"/>
            <w:vMerge/>
          </w:tcPr>
          <w:p w14:paraId="295874E6" w14:textId="616B6823" w:rsidR="00B5303D" w:rsidRPr="00AE5A86" w:rsidDel="00251AFC" w:rsidRDefault="00B5303D" w:rsidP="00B5303D">
            <w:pPr>
              <w:pStyle w:val="NoSpacing"/>
              <w:rPr>
                <w:del w:id="365" w:author="Charles Jason Tinant" w:date="2014-09-24T11:17:00Z"/>
                <w:sz w:val="20"/>
                <w:szCs w:val="20"/>
                <w:highlight w:val="yellow"/>
              </w:rPr>
            </w:pPr>
          </w:p>
        </w:tc>
        <w:tc>
          <w:tcPr>
            <w:tcW w:w="522" w:type="pct"/>
            <w:vMerge/>
            <w:vAlign w:val="center"/>
          </w:tcPr>
          <w:p w14:paraId="41896EBA" w14:textId="7086F921" w:rsidR="00B5303D" w:rsidRPr="00AE5A86" w:rsidDel="00251AFC" w:rsidRDefault="00B5303D" w:rsidP="00B5303D">
            <w:pPr>
              <w:pStyle w:val="NoSpacing"/>
              <w:rPr>
                <w:del w:id="366" w:author="Charles Jason Tinant" w:date="2014-09-24T11:17:00Z"/>
                <w:sz w:val="20"/>
                <w:szCs w:val="20"/>
                <w:highlight w:val="yellow"/>
              </w:rPr>
            </w:pPr>
          </w:p>
        </w:tc>
        <w:tc>
          <w:tcPr>
            <w:tcW w:w="1381" w:type="pct"/>
          </w:tcPr>
          <w:p w14:paraId="5069A0DF" w14:textId="5F15109F" w:rsidR="00B5303D" w:rsidRPr="00AE5A86" w:rsidDel="00251AFC" w:rsidRDefault="00B5303D" w:rsidP="00B5303D">
            <w:pPr>
              <w:pStyle w:val="NoSpacing"/>
              <w:rPr>
                <w:del w:id="367" w:author="Charles Jason Tinant" w:date="2014-09-24T11:17:00Z"/>
                <w:sz w:val="20"/>
                <w:szCs w:val="20"/>
                <w:highlight w:val="yellow"/>
              </w:rPr>
            </w:pPr>
            <w:del w:id="368"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7F4D79E7" w14:textId="6BA59FDD" w:rsidR="00B5303D" w:rsidRPr="00F618C2" w:rsidDel="00251AFC" w:rsidRDefault="00B5303D" w:rsidP="00B5303D">
            <w:pPr>
              <w:pStyle w:val="NoSpacing"/>
              <w:jc w:val="center"/>
              <w:rPr>
                <w:del w:id="369" w:author="Charles Jason Tinant" w:date="2014-09-24T11:17:00Z"/>
                <w:sz w:val="20"/>
                <w:szCs w:val="20"/>
                <w:highlight w:val="yellow"/>
              </w:rPr>
            </w:pPr>
            <w:del w:id="370"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5A4A8C86" w14:textId="403A04BA" w:rsidR="00B5303D" w:rsidDel="00251AFC" w:rsidRDefault="000119E3" w:rsidP="00B5303D">
            <w:pPr>
              <w:pStyle w:val="NoSpacing"/>
              <w:jc w:val="center"/>
              <w:rPr>
                <w:del w:id="371" w:author="Charles Jason Tinant" w:date="2014-09-24T11:17:00Z"/>
                <w:sz w:val="20"/>
                <w:szCs w:val="20"/>
              </w:rPr>
            </w:pPr>
            <w:del w:id="372" w:author="Charles Jason Tinant" w:date="2014-09-24T11:17:00Z">
              <w:r w:rsidDel="00251AFC">
                <w:rPr>
                  <w:sz w:val="20"/>
                  <w:szCs w:val="20"/>
                </w:rPr>
                <w:delText>1 of 5</w:delText>
              </w:r>
            </w:del>
          </w:p>
          <w:p w14:paraId="78FDE963" w14:textId="40E7DD73" w:rsidR="000119E3" w:rsidRPr="00A87C7E" w:rsidDel="00251AFC" w:rsidRDefault="000119E3" w:rsidP="00B5303D">
            <w:pPr>
              <w:pStyle w:val="NoSpacing"/>
              <w:jc w:val="center"/>
              <w:rPr>
                <w:del w:id="373" w:author="Charles Jason Tinant" w:date="2014-09-24T11:17:00Z"/>
                <w:sz w:val="20"/>
                <w:szCs w:val="20"/>
              </w:rPr>
            </w:pPr>
            <w:del w:id="374" w:author="Charles Jason Tinant" w:date="2014-09-24T11:17:00Z">
              <w:r w:rsidDel="00251AFC">
                <w:rPr>
                  <w:sz w:val="20"/>
                  <w:szCs w:val="20"/>
                </w:rPr>
                <w:delText>4 of 6</w:delText>
              </w:r>
            </w:del>
          </w:p>
        </w:tc>
        <w:tc>
          <w:tcPr>
            <w:tcW w:w="735" w:type="pct"/>
            <w:vAlign w:val="center"/>
          </w:tcPr>
          <w:p w14:paraId="3FEF6CB5" w14:textId="722C532A" w:rsidR="00B5303D" w:rsidDel="00251AFC" w:rsidRDefault="000119E3" w:rsidP="00B5303D">
            <w:pPr>
              <w:pStyle w:val="NoSpacing"/>
              <w:jc w:val="center"/>
              <w:rPr>
                <w:del w:id="375" w:author="Charles Jason Tinant" w:date="2014-09-24T11:17:00Z"/>
                <w:sz w:val="20"/>
                <w:szCs w:val="20"/>
              </w:rPr>
            </w:pPr>
            <w:del w:id="376" w:author="Charles Jason Tinant" w:date="2014-09-24T11:17:00Z">
              <w:r w:rsidDel="00251AFC">
                <w:rPr>
                  <w:sz w:val="20"/>
                  <w:szCs w:val="20"/>
                </w:rPr>
                <w:delText>20%</w:delText>
              </w:r>
            </w:del>
          </w:p>
          <w:p w14:paraId="5F2A2B67" w14:textId="17995E96" w:rsidR="000119E3" w:rsidRPr="00A87C7E" w:rsidDel="00251AFC" w:rsidRDefault="000119E3" w:rsidP="00B5303D">
            <w:pPr>
              <w:pStyle w:val="NoSpacing"/>
              <w:jc w:val="center"/>
              <w:rPr>
                <w:del w:id="377" w:author="Charles Jason Tinant" w:date="2014-09-24T11:17:00Z"/>
                <w:sz w:val="20"/>
                <w:szCs w:val="20"/>
              </w:rPr>
            </w:pPr>
            <w:del w:id="378" w:author="Charles Jason Tinant" w:date="2014-09-24T11:17:00Z">
              <w:r w:rsidDel="00251AFC">
                <w:rPr>
                  <w:sz w:val="20"/>
                  <w:szCs w:val="20"/>
                </w:rPr>
                <w:delText>66%</w:delText>
              </w:r>
            </w:del>
          </w:p>
        </w:tc>
      </w:tr>
      <w:tr w:rsidR="00B5303D" w:rsidRPr="00A87C7E" w:rsidDel="00251AFC" w14:paraId="6E79526A" w14:textId="224DC5DE" w:rsidTr="00405E44">
        <w:trPr>
          <w:del w:id="379" w:author="Charles Jason Tinant" w:date="2014-09-24T11:17:00Z"/>
        </w:trPr>
        <w:tc>
          <w:tcPr>
            <w:tcW w:w="835" w:type="pct"/>
            <w:vMerge/>
          </w:tcPr>
          <w:p w14:paraId="16899817" w14:textId="1724187B" w:rsidR="00B5303D" w:rsidRPr="00AE5A86" w:rsidDel="00251AFC" w:rsidRDefault="00B5303D" w:rsidP="00B5303D">
            <w:pPr>
              <w:pStyle w:val="NoSpacing"/>
              <w:rPr>
                <w:del w:id="380" w:author="Charles Jason Tinant" w:date="2014-09-24T11:17:00Z"/>
                <w:sz w:val="20"/>
                <w:szCs w:val="20"/>
                <w:highlight w:val="yellow"/>
              </w:rPr>
            </w:pPr>
          </w:p>
        </w:tc>
        <w:tc>
          <w:tcPr>
            <w:tcW w:w="522" w:type="pct"/>
            <w:vMerge/>
            <w:vAlign w:val="center"/>
          </w:tcPr>
          <w:p w14:paraId="379C6C12" w14:textId="5ECBD4EA" w:rsidR="00B5303D" w:rsidRPr="00AE5A86" w:rsidDel="00251AFC" w:rsidRDefault="00B5303D" w:rsidP="00B5303D">
            <w:pPr>
              <w:pStyle w:val="NoSpacing"/>
              <w:rPr>
                <w:del w:id="381" w:author="Charles Jason Tinant" w:date="2014-09-24T11:17:00Z"/>
                <w:sz w:val="20"/>
                <w:szCs w:val="20"/>
                <w:highlight w:val="yellow"/>
              </w:rPr>
            </w:pPr>
          </w:p>
        </w:tc>
        <w:tc>
          <w:tcPr>
            <w:tcW w:w="1381" w:type="pct"/>
          </w:tcPr>
          <w:p w14:paraId="06EAAD7C" w14:textId="47859835" w:rsidR="00B5303D" w:rsidRPr="00AE5A86" w:rsidDel="00251AFC" w:rsidRDefault="00B5303D" w:rsidP="00B5303D">
            <w:pPr>
              <w:pStyle w:val="NoSpacing"/>
              <w:rPr>
                <w:del w:id="382" w:author="Charles Jason Tinant" w:date="2014-09-24T11:17:00Z"/>
                <w:sz w:val="20"/>
                <w:szCs w:val="20"/>
                <w:highlight w:val="yellow"/>
              </w:rPr>
            </w:pPr>
            <w:del w:id="383" w:author="Charles Jason Tinant" w:date="2014-09-24T11:17:00Z">
              <w:r w:rsidDel="00251AFC">
                <w:rPr>
                  <w:sz w:val="20"/>
                  <w:szCs w:val="20"/>
                </w:rPr>
                <w:delText>Biochemical Oxygen Demand (BOD)</w:delText>
              </w:r>
            </w:del>
          </w:p>
        </w:tc>
        <w:tc>
          <w:tcPr>
            <w:tcW w:w="717" w:type="pct"/>
            <w:vAlign w:val="center"/>
          </w:tcPr>
          <w:p w14:paraId="740E1156" w14:textId="3932BD83" w:rsidR="00B5303D" w:rsidRPr="00F618C2" w:rsidDel="00251AFC" w:rsidRDefault="00B5303D" w:rsidP="00B5303D">
            <w:pPr>
              <w:pStyle w:val="NoSpacing"/>
              <w:jc w:val="center"/>
              <w:rPr>
                <w:del w:id="384" w:author="Charles Jason Tinant" w:date="2014-09-24T11:17:00Z"/>
                <w:sz w:val="20"/>
                <w:szCs w:val="20"/>
                <w:highlight w:val="yellow"/>
              </w:rPr>
            </w:pPr>
            <w:del w:id="385" w:author="Charles Jason Tinant" w:date="2014-09-24T11:17:00Z">
              <w:r w:rsidDel="00251AFC">
                <w:rPr>
                  <w:rFonts w:cstheme="minorHAnsi"/>
                  <w:sz w:val="20"/>
                  <w:szCs w:val="20"/>
                </w:rPr>
                <w:delText>&gt; 30 mg/L</w:delText>
              </w:r>
            </w:del>
          </w:p>
        </w:tc>
        <w:tc>
          <w:tcPr>
            <w:tcW w:w="810" w:type="pct"/>
            <w:vAlign w:val="center"/>
          </w:tcPr>
          <w:p w14:paraId="5ABBFF49" w14:textId="28327127" w:rsidR="00B5303D" w:rsidDel="00251AFC" w:rsidRDefault="000119E3" w:rsidP="00B5303D">
            <w:pPr>
              <w:pStyle w:val="NoSpacing"/>
              <w:jc w:val="center"/>
              <w:rPr>
                <w:del w:id="386" w:author="Charles Jason Tinant" w:date="2014-09-24T11:17:00Z"/>
                <w:sz w:val="20"/>
                <w:szCs w:val="20"/>
              </w:rPr>
            </w:pPr>
            <w:del w:id="387" w:author="Charles Jason Tinant" w:date="2014-09-24T11:17:00Z">
              <w:r w:rsidDel="00251AFC">
                <w:rPr>
                  <w:sz w:val="20"/>
                  <w:szCs w:val="20"/>
                </w:rPr>
                <w:delText>Zero of 5</w:delText>
              </w:r>
            </w:del>
          </w:p>
          <w:p w14:paraId="793D74D9" w14:textId="5299496A" w:rsidR="000119E3" w:rsidRPr="00A87C7E" w:rsidDel="00251AFC" w:rsidRDefault="000119E3" w:rsidP="00B5303D">
            <w:pPr>
              <w:pStyle w:val="NoSpacing"/>
              <w:jc w:val="center"/>
              <w:rPr>
                <w:del w:id="388" w:author="Charles Jason Tinant" w:date="2014-09-24T11:17:00Z"/>
                <w:sz w:val="20"/>
                <w:szCs w:val="20"/>
              </w:rPr>
            </w:pPr>
            <w:del w:id="389" w:author="Charles Jason Tinant" w:date="2014-09-24T11:17:00Z">
              <w:r w:rsidDel="00251AFC">
                <w:rPr>
                  <w:sz w:val="20"/>
                  <w:szCs w:val="20"/>
                </w:rPr>
                <w:delText>Zero of 6</w:delText>
              </w:r>
            </w:del>
          </w:p>
        </w:tc>
        <w:tc>
          <w:tcPr>
            <w:tcW w:w="735" w:type="pct"/>
            <w:vAlign w:val="center"/>
          </w:tcPr>
          <w:p w14:paraId="45B8A729" w14:textId="386C1A12" w:rsidR="00B5303D" w:rsidDel="00251AFC" w:rsidRDefault="000119E3" w:rsidP="00B5303D">
            <w:pPr>
              <w:pStyle w:val="NoSpacing"/>
              <w:jc w:val="center"/>
              <w:rPr>
                <w:del w:id="390" w:author="Charles Jason Tinant" w:date="2014-09-24T11:17:00Z"/>
                <w:sz w:val="20"/>
                <w:szCs w:val="20"/>
              </w:rPr>
            </w:pPr>
            <w:del w:id="391" w:author="Charles Jason Tinant" w:date="2014-09-24T11:17:00Z">
              <w:r w:rsidDel="00251AFC">
                <w:rPr>
                  <w:sz w:val="20"/>
                  <w:szCs w:val="20"/>
                </w:rPr>
                <w:delText>0%</w:delText>
              </w:r>
            </w:del>
          </w:p>
          <w:p w14:paraId="57F1B353" w14:textId="3CB90DA8" w:rsidR="000119E3" w:rsidRPr="00A87C7E" w:rsidDel="00251AFC" w:rsidRDefault="000119E3" w:rsidP="00B5303D">
            <w:pPr>
              <w:pStyle w:val="NoSpacing"/>
              <w:jc w:val="center"/>
              <w:rPr>
                <w:del w:id="392" w:author="Charles Jason Tinant" w:date="2014-09-24T11:17:00Z"/>
                <w:sz w:val="20"/>
                <w:szCs w:val="20"/>
              </w:rPr>
            </w:pPr>
            <w:del w:id="393" w:author="Charles Jason Tinant" w:date="2014-09-24T11:17:00Z">
              <w:r w:rsidDel="00251AFC">
                <w:rPr>
                  <w:sz w:val="20"/>
                  <w:szCs w:val="20"/>
                </w:rPr>
                <w:delText>0%</w:delText>
              </w:r>
            </w:del>
          </w:p>
        </w:tc>
      </w:tr>
      <w:tr w:rsidR="00B5303D" w:rsidRPr="00A87C7E" w:rsidDel="00251AFC" w14:paraId="69D42B0F" w14:textId="7DFCD7C9" w:rsidTr="00405E44">
        <w:trPr>
          <w:del w:id="394" w:author="Charles Jason Tinant" w:date="2014-09-24T11:17:00Z"/>
        </w:trPr>
        <w:tc>
          <w:tcPr>
            <w:tcW w:w="835" w:type="pct"/>
            <w:vMerge/>
          </w:tcPr>
          <w:p w14:paraId="3F5B8F7D" w14:textId="1CAC9557" w:rsidR="00B5303D" w:rsidRPr="00AE5A86" w:rsidDel="00251AFC" w:rsidRDefault="00B5303D" w:rsidP="00B5303D">
            <w:pPr>
              <w:pStyle w:val="NoSpacing"/>
              <w:rPr>
                <w:del w:id="395" w:author="Charles Jason Tinant" w:date="2014-09-24T11:17:00Z"/>
                <w:sz w:val="20"/>
                <w:szCs w:val="20"/>
                <w:highlight w:val="yellow"/>
              </w:rPr>
            </w:pPr>
          </w:p>
        </w:tc>
        <w:tc>
          <w:tcPr>
            <w:tcW w:w="522" w:type="pct"/>
            <w:vMerge/>
            <w:vAlign w:val="center"/>
          </w:tcPr>
          <w:p w14:paraId="369C864D" w14:textId="23E9ED38" w:rsidR="00B5303D" w:rsidRPr="00AE5A86" w:rsidDel="00251AFC" w:rsidRDefault="00B5303D" w:rsidP="00B5303D">
            <w:pPr>
              <w:pStyle w:val="NoSpacing"/>
              <w:rPr>
                <w:del w:id="396" w:author="Charles Jason Tinant" w:date="2014-09-24T11:17:00Z"/>
                <w:sz w:val="20"/>
                <w:szCs w:val="20"/>
                <w:highlight w:val="yellow"/>
              </w:rPr>
            </w:pPr>
          </w:p>
        </w:tc>
        <w:tc>
          <w:tcPr>
            <w:tcW w:w="1381" w:type="pct"/>
          </w:tcPr>
          <w:p w14:paraId="2DD91449" w14:textId="4FA3FA47" w:rsidR="00B5303D" w:rsidRPr="00AE5A86" w:rsidDel="00251AFC" w:rsidRDefault="00B5303D" w:rsidP="00B5303D">
            <w:pPr>
              <w:pStyle w:val="NoSpacing"/>
              <w:rPr>
                <w:del w:id="397" w:author="Charles Jason Tinant" w:date="2014-09-24T11:17:00Z"/>
                <w:sz w:val="20"/>
                <w:szCs w:val="20"/>
                <w:highlight w:val="yellow"/>
              </w:rPr>
            </w:pPr>
            <w:del w:id="398" w:author="Charles Jason Tinant" w:date="2014-09-24T11:17:00Z">
              <w:r w:rsidDel="00251AFC">
                <w:rPr>
                  <w:sz w:val="20"/>
                  <w:szCs w:val="20"/>
                </w:rPr>
                <w:delText>Total Suspended Solids (TSS)</w:delText>
              </w:r>
            </w:del>
          </w:p>
        </w:tc>
        <w:tc>
          <w:tcPr>
            <w:tcW w:w="717" w:type="pct"/>
            <w:vAlign w:val="center"/>
          </w:tcPr>
          <w:p w14:paraId="7BEC05F7" w14:textId="6D63677F" w:rsidR="00B5303D" w:rsidRPr="00F618C2" w:rsidDel="00251AFC" w:rsidRDefault="00B5303D" w:rsidP="000119E3">
            <w:pPr>
              <w:pStyle w:val="NoSpacing"/>
              <w:jc w:val="center"/>
              <w:rPr>
                <w:del w:id="399" w:author="Charles Jason Tinant" w:date="2014-09-24T11:17:00Z"/>
                <w:sz w:val="20"/>
                <w:szCs w:val="20"/>
                <w:highlight w:val="yellow"/>
              </w:rPr>
            </w:pPr>
            <w:del w:id="400" w:author="Charles Jason Tinant" w:date="2014-09-24T11:17:00Z">
              <w:r w:rsidDel="00251AFC">
                <w:rPr>
                  <w:rFonts w:cstheme="minorHAnsi"/>
                  <w:sz w:val="20"/>
                  <w:szCs w:val="20"/>
                </w:rPr>
                <w:delText xml:space="preserve">&gt; </w:delText>
              </w:r>
              <w:r w:rsidR="000119E3" w:rsidDel="00251AFC">
                <w:rPr>
                  <w:rFonts w:cstheme="minorHAnsi"/>
                  <w:sz w:val="20"/>
                  <w:szCs w:val="20"/>
                </w:rPr>
                <w:delText>158</w:delText>
              </w:r>
              <w:r w:rsidDel="00251AFC">
                <w:rPr>
                  <w:rFonts w:cstheme="minorHAnsi"/>
                  <w:sz w:val="20"/>
                  <w:szCs w:val="20"/>
                </w:rPr>
                <w:delText xml:space="preserve"> mg/L</w:delText>
              </w:r>
            </w:del>
          </w:p>
        </w:tc>
        <w:tc>
          <w:tcPr>
            <w:tcW w:w="810" w:type="pct"/>
            <w:vAlign w:val="center"/>
          </w:tcPr>
          <w:p w14:paraId="28ADBF94" w14:textId="511B7AF1" w:rsidR="00B5303D" w:rsidDel="00251AFC" w:rsidRDefault="000119E3" w:rsidP="00B5303D">
            <w:pPr>
              <w:pStyle w:val="NoSpacing"/>
              <w:jc w:val="center"/>
              <w:rPr>
                <w:del w:id="401" w:author="Charles Jason Tinant" w:date="2014-09-24T11:17:00Z"/>
                <w:sz w:val="20"/>
                <w:szCs w:val="20"/>
              </w:rPr>
            </w:pPr>
            <w:del w:id="402" w:author="Charles Jason Tinant" w:date="2014-09-24T11:17:00Z">
              <w:r w:rsidDel="00251AFC">
                <w:rPr>
                  <w:sz w:val="20"/>
                  <w:szCs w:val="20"/>
                </w:rPr>
                <w:delText>1 of 5</w:delText>
              </w:r>
            </w:del>
          </w:p>
          <w:p w14:paraId="2C9B6B81" w14:textId="3FE65F79" w:rsidR="000119E3" w:rsidRPr="00A87C7E" w:rsidDel="00251AFC" w:rsidRDefault="000119E3" w:rsidP="00B5303D">
            <w:pPr>
              <w:pStyle w:val="NoSpacing"/>
              <w:jc w:val="center"/>
              <w:rPr>
                <w:del w:id="403" w:author="Charles Jason Tinant" w:date="2014-09-24T11:17:00Z"/>
                <w:sz w:val="20"/>
                <w:szCs w:val="20"/>
              </w:rPr>
            </w:pPr>
            <w:del w:id="404" w:author="Charles Jason Tinant" w:date="2014-09-24T11:17:00Z">
              <w:r w:rsidDel="00251AFC">
                <w:rPr>
                  <w:sz w:val="20"/>
                  <w:szCs w:val="20"/>
                </w:rPr>
                <w:delText>1 of 6</w:delText>
              </w:r>
            </w:del>
          </w:p>
        </w:tc>
        <w:tc>
          <w:tcPr>
            <w:tcW w:w="735" w:type="pct"/>
            <w:vAlign w:val="center"/>
          </w:tcPr>
          <w:p w14:paraId="61780C6D" w14:textId="2E5C192C" w:rsidR="00B5303D" w:rsidDel="00251AFC" w:rsidRDefault="000119E3" w:rsidP="00B5303D">
            <w:pPr>
              <w:pStyle w:val="NoSpacing"/>
              <w:jc w:val="center"/>
              <w:rPr>
                <w:del w:id="405" w:author="Charles Jason Tinant" w:date="2014-09-24T11:17:00Z"/>
                <w:sz w:val="20"/>
                <w:szCs w:val="20"/>
              </w:rPr>
            </w:pPr>
            <w:del w:id="406" w:author="Charles Jason Tinant" w:date="2014-09-24T11:17:00Z">
              <w:r w:rsidDel="00251AFC">
                <w:rPr>
                  <w:sz w:val="20"/>
                  <w:szCs w:val="20"/>
                </w:rPr>
                <w:delText>20%</w:delText>
              </w:r>
            </w:del>
          </w:p>
          <w:p w14:paraId="5581A643" w14:textId="48C30DFF" w:rsidR="000119E3" w:rsidRPr="00A87C7E" w:rsidDel="00251AFC" w:rsidRDefault="000119E3" w:rsidP="00FA7FC2">
            <w:pPr>
              <w:pStyle w:val="NoSpacing"/>
              <w:jc w:val="center"/>
              <w:rPr>
                <w:del w:id="407" w:author="Charles Jason Tinant" w:date="2014-09-24T11:17:00Z"/>
                <w:sz w:val="20"/>
                <w:szCs w:val="20"/>
              </w:rPr>
            </w:pPr>
            <w:del w:id="408" w:author="Charles Jason Tinant" w:date="2014-09-24T11:17:00Z">
              <w:r w:rsidDel="00251AFC">
                <w:rPr>
                  <w:sz w:val="20"/>
                  <w:szCs w:val="20"/>
                </w:rPr>
                <w:delText>1</w:delText>
              </w:r>
              <w:r w:rsidR="00FA7FC2" w:rsidDel="00251AFC">
                <w:rPr>
                  <w:sz w:val="20"/>
                  <w:szCs w:val="20"/>
                </w:rPr>
                <w:delText>7</w:delText>
              </w:r>
              <w:r w:rsidDel="00251AFC">
                <w:rPr>
                  <w:sz w:val="20"/>
                  <w:szCs w:val="20"/>
                </w:rPr>
                <w:delText>%</w:delText>
              </w:r>
            </w:del>
          </w:p>
        </w:tc>
      </w:tr>
      <w:tr w:rsidR="00B5303D" w:rsidRPr="00A87C7E" w:rsidDel="00251AFC" w14:paraId="0F33B2BF" w14:textId="75B44A6C" w:rsidTr="00405E44">
        <w:trPr>
          <w:del w:id="409" w:author="Charles Jason Tinant" w:date="2014-09-24T11:17:00Z"/>
        </w:trPr>
        <w:tc>
          <w:tcPr>
            <w:tcW w:w="835" w:type="pct"/>
            <w:vMerge/>
          </w:tcPr>
          <w:p w14:paraId="0B84CCAC" w14:textId="67EF264A" w:rsidR="00B5303D" w:rsidRPr="00AE5A86" w:rsidDel="00251AFC" w:rsidRDefault="00B5303D" w:rsidP="00B5303D">
            <w:pPr>
              <w:pStyle w:val="NoSpacing"/>
              <w:rPr>
                <w:del w:id="410" w:author="Charles Jason Tinant" w:date="2014-09-24T11:17:00Z"/>
                <w:sz w:val="20"/>
                <w:szCs w:val="20"/>
                <w:highlight w:val="yellow"/>
              </w:rPr>
            </w:pPr>
          </w:p>
        </w:tc>
        <w:tc>
          <w:tcPr>
            <w:tcW w:w="522" w:type="pct"/>
            <w:vMerge/>
            <w:vAlign w:val="center"/>
          </w:tcPr>
          <w:p w14:paraId="00AC9D62" w14:textId="5C9CD0DA" w:rsidR="00B5303D" w:rsidRPr="00AE5A86" w:rsidDel="00251AFC" w:rsidRDefault="00B5303D" w:rsidP="00B5303D">
            <w:pPr>
              <w:pStyle w:val="NoSpacing"/>
              <w:rPr>
                <w:del w:id="411" w:author="Charles Jason Tinant" w:date="2014-09-24T11:17:00Z"/>
                <w:sz w:val="20"/>
                <w:szCs w:val="20"/>
                <w:highlight w:val="yellow"/>
              </w:rPr>
            </w:pPr>
          </w:p>
        </w:tc>
        <w:tc>
          <w:tcPr>
            <w:tcW w:w="1381" w:type="pct"/>
          </w:tcPr>
          <w:p w14:paraId="791E633C" w14:textId="41F76160" w:rsidR="00B5303D" w:rsidRPr="00AE5A86" w:rsidDel="00251AFC" w:rsidRDefault="00B5303D" w:rsidP="00B5303D">
            <w:pPr>
              <w:pStyle w:val="NoSpacing"/>
              <w:rPr>
                <w:del w:id="412" w:author="Charles Jason Tinant" w:date="2014-09-24T11:17:00Z"/>
                <w:sz w:val="20"/>
                <w:szCs w:val="20"/>
                <w:highlight w:val="yellow"/>
              </w:rPr>
            </w:pPr>
            <w:del w:id="413"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vAlign w:val="center"/>
          </w:tcPr>
          <w:p w14:paraId="1DD1DC34" w14:textId="5C2C1DDE" w:rsidR="00B5303D" w:rsidRPr="00F618C2" w:rsidDel="00251AFC" w:rsidRDefault="00B5303D" w:rsidP="00B5303D">
            <w:pPr>
              <w:pStyle w:val="NoSpacing"/>
              <w:jc w:val="center"/>
              <w:rPr>
                <w:del w:id="414" w:author="Charles Jason Tinant" w:date="2014-09-24T11:17:00Z"/>
                <w:sz w:val="20"/>
                <w:szCs w:val="20"/>
                <w:highlight w:val="yellow"/>
              </w:rPr>
            </w:pPr>
            <w:del w:id="415" w:author="Charles Jason Tinant" w:date="2014-09-24T11:17:00Z">
              <w:r w:rsidDel="00251AFC">
                <w:rPr>
                  <w:rFonts w:cstheme="minorHAnsi"/>
                  <w:sz w:val="20"/>
                  <w:szCs w:val="20"/>
                </w:rPr>
                <w:delText>&gt; 1.8 mg/L</w:delText>
              </w:r>
              <w:r w:rsidR="007312BF" w:rsidDel="00251AFC">
                <w:rPr>
                  <w:rFonts w:cstheme="minorHAnsi"/>
                  <w:sz w:val="20"/>
                  <w:szCs w:val="20"/>
                </w:rPr>
                <w:delText xml:space="preserve"> </w:delText>
              </w:r>
              <w:r w:rsidR="007312BF" w:rsidRPr="007312BF" w:rsidDel="00251AFC">
                <w:rPr>
                  <w:rFonts w:cstheme="minorHAnsi"/>
                  <w:sz w:val="20"/>
                  <w:szCs w:val="20"/>
                  <w:vertAlign w:val="subscript"/>
                </w:rPr>
                <w:delText>a</w:delText>
              </w:r>
            </w:del>
          </w:p>
        </w:tc>
        <w:tc>
          <w:tcPr>
            <w:tcW w:w="810" w:type="pct"/>
            <w:vAlign w:val="center"/>
          </w:tcPr>
          <w:p w14:paraId="16F96905" w14:textId="6A9347B6" w:rsidR="00B5303D" w:rsidDel="00251AFC" w:rsidRDefault="000119E3" w:rsidP="00B5303D">
            <w:pPr>
              <w:pStyle w:val="NoSpacing"/>
              <w:jc w:val="center"/>
              <w:rPr>
                <w:del w:id="416" w:author="Charles Jason Tinant" w:date="2014-09-24T11:17:00Z"/>
                <w:sz w:val="20"/>
                <w:szCs w:val="20"/>
              </w:rPr>
            </w:pPr>
            <w:del w:id="417" w:author="Charles Jason Tinant" w:date="2014-09-24T11:17:00Z">
              <w:r w:rsidDel="00251AFC">
                <w:rPr>
                  <w:sz w:val="20"/>
                  <w:szCs w:val="20"/>
                </w:rPr>
                <w:delText>Zero of 5</w:delText>
              </w:r>
            </w:del>
          </w:p>
          <w:p w14:paraId="793EAC25" w14:textId="541854E0" w:rsidR="000119E3" w:rsidRPr="00A87C7E" w:rsidDel="00251AFC" w:rsidRDefault="000119E3" w:rsidP="00B5303D">
            <w:pPr>
              <w:pStyle w:val="NoSpacing"/>
              <w:jc w:val="center"/>
              <w:rPr>
                <w:del w:id="418" w:author="Charles Jason Tinant" w:date="2014-09-24T11:17:00Z"/>
                <w:sz w:val="20"/>
                <w:szCs w:val="20"/>
              </w:rPr>
            </w:pPr>
            <w:del w:id="419" w:author="Charles Jason Tinant" w:date="2014-09-24T11:17:00Z">
              <w:r w:rsidDel="00251AFC">
                <w:rPr>
                  <w:sz w:val="20"/>
                  <w:szCs w:val="20"/>
                </w:rPr>
                <w:delText>No data</w:delText>
              </w:r>
            </w:del>
          </w:p>
        </w:tc>
        <w:tc>
          <w:tcPr>
            <w:tcW w:w="735" w:type="pct"/>
            <w:vAlign w:val="center"/>
          </w:tcPr>
          <w:p w14:paraId="745F04A5" w14:textId="09AC8EBD" w:rsidR="00B5303D" w:rsidDel="00251AFC" w:rsidRDefault="000119E3" w:rsidP="00B5303D">
            <w:pPr>
              <w:pStyle w:val="NoSpacing"/>
              <w:jc w:val="center"/>
              <w:rPr>
                <w:del w:id="420" w:author="Charles Jason Tinant" w:date="2014-09-24T11:17:00Z"/>
                <w:sz w:val="20"/>
                <w:szCs w:val="20"/>
              </w:rPr>
            </w:pPr>
            <w:del w:id="421" w:author="Charles Jason Tinant" w:date="2014-09-24T11:17:00Z">
              <w:r w:rsidDel="00251AFC">
                <w:rPr>
                  <w:sz w:val="20"/>
                  <w:szCs w:val="20"/>
                </w:rPr>
                <w:delText>0%</w:delText>
              </w:r>
            </w:del>
          </w:p>
          <w:p w14:paraId="7C421BDC" w14:textId="01BE1EE8" w:rsidR="000119E3" w:rsidRPr="00A87C7E" w:rsidDel="00251AFC" w:rsidRDefault="000119E3" w:rsidP="00B5303D">
            <w:pPr>
              <w:pStyle w:val="NoSpacing"/>
              <w:jc w:val="center"/>
              <w:rPr>
                <w:del w:id="422" w:author="Charles Jason Tinant" w:date="2014-09-24T11:17:00Z"/>
                <w:sz w:val="20"/>
                <w:szCs w:val="20"/>
              </w:rPr>
            </w:pPr>
            <w:del w:id="423" w:author="Charles Jason Tinant" w:date="2014-09-24T11:17:00Z">
              <w:r w:rsidDel="00251AFC">
                <w:rPr>
                  <w:sz w:val="20"/>
                  <w:szCs w:val="20"/>
                </w:rPr>
                <w:delText>No data</w:delText>
              </w:r>
            </w:del>
          </w:p>
        </w:tc>
      </w:tr>
      <w:tr w:rsidR="00B5303D" w:rsidRPr="00A87C7E" w:rsidDel="00251AFC" w14:paraId="0E285A52" w14:textId="1440CD5E" w:rsidTr="00405E44">
        <w:trPr>
          <w:del w:id="424" w:author="Charles Jason Tinant" w:date="2014-09-24T11:17:00Z"/>
        </w:trPr>
        <w:tc>
          <w:tcPr>
            <w:tcW w:w="835" w:type="pct"/>
            <w:vMerge/>
          </w:tcPr>
          <w:p w14:paraId="4D5D0B8C" w14:textId="20980E85" w:rsidR="00B5303D" w:rsidRPr="00AE5A86" w:rsidDel="00251AFC" w:rsidRDefault="00B5303D" w:rsidP="00B5303D">
            <w:pPr>
              <w:pStyle w:val="NoSpacing"/>
              <w:rPr>
                <w:del w:id="425" w:author="Charles Jason Tinant" w:date="2014-09-24T11:17:00Z"/>
                <w:sz w:val="20"/>
                <w:szCs w:val="20"/>
                <w:highlight w:val="yellow"/>
              </w:rPr>
            </w:pPr>
          </w:p>
        </w:tc>
        <w:tc>
          <w:tcPr>
            <w:tcW w:w="522" w:type="pct"/>
            <w:vMerge/>
            <w:vAlign w:val="center"/>
          </w:tcPr>
          <w:p w14:paraId="0590E29D" w14:textId="0471C37C" w:rsidR="00B5303D" w:rsidRPr="00AE5A86" w:rsidDel="00251AFC" w:rsidRDefault="00B5303D" w:rsidP="00B5303D">
            <w:pPr>
              <w:pStyle w:val="NoSpacing"/>
              <w:rPr>
                <w:del w:id="426" w:author="Charles Jason Tinant" w:date="2014-09-24T11:17:00Z"/>
                <w:sz w:val="20"/>
                <w:szCs w:val="20"/>
                <w:highlight w:val="yellow"/>
              </w:rPr>
            </w:pPr>
          </w:p>
        </w:tc>
        <w:tc>
          <w:tcPr>
            <w:tcW w:w="1381" w:type="pct"/>
          </w:tcPr>
          <w:p w14:paraId="225251F7" w14:textId="730145FD" w:rsidR="00B5303D" w:rsidDel="00251AFC" w:rsidRDefault="00B5303D" w:rsidP="00B5303D">
            <w:pPr>
              <w:pStyle w:val="NoSpacing"/>
              <w:rPr>
                <w:del w:id="427" w:author="Charles Jason Tinant" w:date="2014-09-24T11:17:00Z"/>
                <w:sz w:val="20"/>
                <w:szCs w:val="20"/>
              </w:rPr>
            </w:pPr>
            <w:del w:id="428"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4B1F3BA9" w14:textId="12E6F559" w:rsidR="00B5303D" w:rsidRPr="00AE5A86" w:rsidDel="00251AFC" w:rsidRDefault="00B5303D" w:rsidP="00B5303D">
            <w:pPr>
              <w:pStyle w:val="NoSpacing"/>
              <w:rPr>
                <w:del w:id="429" w:author="Charles Jason Tinant" w:date="2014-09-24T11:17:00Z"/>
                <w:sz w:val="20"/>
                <w:szCs w:val="20"/>
                <w:highlight w:val="yellow"/>
              </w:rPr>
            </w:pPr>
          </w:p>
        </w:tc>
        <w:tc>
          <w:tcPr>
            <w:tcW w:w="717" w:type="pct"/>
            <w:vAlign w:val="center"/>
          </w:tcPr>
          <w:p w14:paraId="08408E73" w14:textId="750F05CD" w:rsidR="00B5303D" w:rsidDel="00251AFC" w:rsidRDefault="00B5303D" w:rsidP="00B5303D">
            <w:pPr>
              <w:pStyle w:val="NoSpacing"/>
              <w:jc w:val="center"/>
              <w:rPr>
                <w:del w:id="430" w:author="Charles Jason Tinant" w:date="2014-09-24T11:17:00Z"/>
                <w:rFonts w:cstheme="minorHAnsi"/>
                <w:sz w:val="20"/>
                <w:szCs w:val="20"/>
              </w:rPr>
            </w:pPr>
            <w:del w:id="431" w:author="Charles Jason Tinant" w:date="2014-09-24T11:17:00Z">
              <w:r w:rsidDel="00251AFC">
                <w:rPr>
                  <w:rFonts w:cstheme="minorHAnsi"/>
                  <w:sz w:val="20"/>
                  <w:szCs w:val="20"/>
                </w:rPr>
                <w:delText>&gt; 88 mg/L</w:delText>
              </w:r>
            </w:del>
          </w:p>
          <w:p w14:paraId="2FA59344" w14:textId="3C4F41E3" w:rsidR="00B5303D" w:rsidRPr="00F618C2" w:rsidDel="00251AFC" w:rsidRDefault="00B5303D" w:rsidP="00B5303D">
            <w:pPr>
              <w:pStyle w:val="NoSpacing"/>
              <w:jc w:val="center"/>
              <w:rPr>
                <w:del w:id="432" w:author="Charles Jason Tinant" w:date="2014-09-24T11:17:00Z"/>
                <w:sz w:val="20"/>
                <w:szCs w:val="20"/>
                <w:highlight w:val="yellow"/>
              </w:rPr>
            </w:pPr>
            <w:del w:id="433" w:author="Charles Jason Tinant" w:date="2014-09-24T11:17:00Z">
              <w:r w:rsidDel="00251AFC">
                <w:rPr>
                  <w:rFonts w:cstheme="minorHAnsi"/>
                  <w:sz w:val="20"/>
                  <w:szCs w:val="20"/>
                </w:rPr>
                <w:delText>&gt; 0.56 mg/L</w:delText>
              </w:r>
              <w:r w:rsidR="007312BF" w:rsidDel="00251AFC">
                <w:rPr>
                  <w:rFonts w:cstheme="minorHAnsi"/>
                  <w:sz w:val="20"/>
                  <w:szCs w:val="20"/>
                </w:rPr>
                <w:delText xml:space="preserve"> </w:delText>
              </w:r>
              <w:r w:rsidR="007312BF" w:rsidRPr="007312BF" w:rsidDel="00251AFC">
                <w:rPr>
                  <w:rFonts w:cstheme="minorHAnsi"/>
                  <w:sz w:val="20"/>
                  <w:szCs w:val="20"/>
                  <w:vertAlign w:val="subscript"/>
                </w:rPr>
                <w:delText>b</w:delText>
              </w:r>
            </w:del>
          </w:p>
        </w:tc>
        <w:tc>
          <w:tcPr>
            <w:tcW w:w="810" w:type="pct"/>
            <w:vAlign w:val="center"/>
          </w:tcPr>
          <w:p w14:paraId="7E0F6819" w14:textId="4E133C72" w:rsidR="00B5303D" w:rsidDel="00251AFC" w:rsidRDefault="000119E3" w:rsidP="00B5303D">
            <w:pPr>
              <w:pStyle w:val="NoSpacing"/>
              <w:jc w:val="center"/>
              <w:rPr>
                <w:del w:id="434" w:author="Charles Jason Tinant" w:date="2014-09-24T11:17:00Z"/>
                <w:sz w:val="20"/>
                <w:szCs w:val="20"/>
              </w:rPr>
            </w:pPr>
            <w:del w:id="435" w:author="Charles Jason Tinant" w:date="2014-09-24T11:17:00Z">
              <w:r w:rsidDel="00251AFC">
                <w:rPr>
                  <w:sz w:val="20"/>
                  <w:szCs w:val="20"/>
                </w:rPr>
                <w:delText>Zero of 5</w:delText>
              </w:r>
            </w:del>
          </w:p>
          <w:p w14:paraId="30198377" w14:textId="42CA1F0C" w:rsidR="007312BF" w:rsidDel="00251AFC" w:rsidRDefault="007312BF" w:rsidP="00B5303D">
            <w:pPr>
              <w:pStyle w:val="NoSpacing"/>
              <w:jc w:val="center"/>
              <w:rPr>
                <w:del w:id="436" w:author="Charles Jason Tinant" w:date="2014-09-24T11:17:00Z"/>
                <w:sz w:val="20"/>
                <w:szCs w:val="20"/>
              </w:rPr>
            </w:pPr>
            <w:del w:id="437" w:author="Charles Jason Tinant" w:date="2014-09-24T11:17:00Z">
              <w:r w:rsidDel="00251AFC">
                <w:rPr>
                  <w:sz w:val="20"/>
                  <w:szCs w:val="20"/>
                </w:rPr>
                <w:delText>Zero of 5</w:delText>
              </w:r>
            </w:del>
          </w:p>
          <w:p w14:paraId="5DD533C9" w14:textId="67FECB6B" w:rsidR="007312BF" w:rsidDel="00251AFC" w:rsidRDefault="007312BF" w:rsidP="00B5303D">
            <w:pPr>
              <w:pStyle w:val="NoSpacing"/>
              <w:jc w:val="center"/>
              <w:rPr>
                <w:del w:id="438" w:author="Charles Jason Tinant" w:date="2014-09-24T11:17:00Z"/>
                <w:sz w:val="20"/>
                <w:szCs w:val="20"/>
              </w:rPr>
            </w:pPr>
            <w:del w:id="439" w:author="Charles Jason Tinant" w:date="2014-09-24T11:17:00Z">
              <w:r w:rsidDel="00251AFC">
                <w:rPr>
                  <w:sz w:val="20"/>
                  <w:szCs w:val="20"/>
                </w:rPr>
                <w:delText>Zero of 6</w:delText>
              </w:r>
            </w:del>
          </w:p>
          <w:p w14:paraId="573091C4" w14:textId="7B31DA55" w:rsidR="000119E3" w:rsidRPr="00A87C7E" w:rsidDel="00251AFC" w:rsidRDefault="000119E3" w:rsidP="00B5303D">
            <w:pPr>
              <w:pStyle w:val="NoSpacing"/>
              <w:jc w:val="center"/>
              <w:rPr>
                <w:del w:id="440" w:author="Charles Jason Tinant" w:date="2014-09-24T11:17:00Z"/>
                <w:sz w:val="20"/>
                <w:szCs w:val="20"/>
              </w:rPr>
            </w:pPr>
            <w:del w:id="441" w:author="Charles Jason Tinant" w:date="2014-09-24T11:17:00Z">
              <w:r w:rsidDel="00251AFC">
                <w:rPr>
                  <w:sz w:val="20"/>
                  <w:szCs w:val="20"/>
                </w:rPr>
                <w:delText>1 of 6</w:delText>
              </w:r>
            </w:del>
          </w:p>
        </w:tc>
        <w:tc>
          <w:tcPr>
            <w:tcW w:w="735" w:type="pct"/>
            <w:vAlign w:val="center"/>
          </w:tcPr>
          <w:p w14:paraId="7D54EDAE" w14:textId="704C2FE1" w:rsidR="007312BF" w:rsidDel="00251AFC" w:rsidRDefault="007312BF" w:rsidP="00B5303D">
            <w:pPr>
              <w:pStyle w:val="NoSpacing"/>
              <w:jc w:val="center"/>
              <w:rPr>
                <w:del w:id="442" w:author="Charles Jason Tinant" w:date="2014-09-24T11:17:00Z"/>
                <w:sz w:val="20"/>
                <w:szCs w:val="20"/>
              </w:rPr>
            </w:pPr>
            <w:del w:id="443" w:author="Charles Jason Tinant" w:date="2014-09-24T11:17:00Z">
              <w:r w:rsidDel="00251AFC">
                <w:rPr>
                  <w:sz w:val="20"/>
                  <w:szCs w:val="20"/>
                </w:rPr>
                <w:delText>0%</w:delText>
              </w:r>
            </w:del>
          </w:p>
          <w:p w14:paraId="3E2F387A" w14:textId="61F1DE19" w:rsidR="00B5303D" w:rsidDel="00251AFC" w:rsidRDefault="000119E3" w:rsidP="00B5303D">
            <w:pPr>
              <w:pStyle w:val="NoSpacing"/>
              <w:jc w:val="center"/>
              <w:rPr>
                <w:del w:id="444" w:author="Charles Jason Tinant" w:date="2014-09-24T11:17:00Z"/>
                <w:sz w:val="20"/>
                <w:szCs w:val="20"/>
              </w:rPr>
            </w:pPr>
            <w:del w:id="445" w:author="Charles Jason Tinant" w:date="2014-09-24T11:17:00Z">
              <w:r w:rsidDel="00251AFC">
                <w:rPr>
                  <w:sz w:val="20"/>
                  <w:szCs w:val="20"/>
                </w:rPr>
                <w:delText>0%</w:delText>
              </w:r>
            </w:del>
          </w:p>
          <w:p w14:paraId="34967B5C" w14:textId="0218C3F4" w:rsidR="007312BF" w:rsidDel="00251AFC" w:rsidRDefault="007312BF" w:rsidP="00B5303D">
            <w:pPr>
              <w:pStyle w:val="NoSpacing"/>
              <w:jc w:val="center"/>
              <w:rPr>
                <w:del w:id="446" w:author="Charles Jason Tinant" w:date="2014-09-24T11:17:00Z"/>
                <w:sz w:val="20"/>
                <w:szCs w:val="20"/>
              </w:rPr>
            </w:pPr>
            <w:del w:id="447" w:author="Charles Jason Tinant" w:date="2014-09-24T11:17:00Z">
              <w:r w:rsidDel="00251AFC">
                <w:rPr>
                  <w:sz w:val="20"/>
                  <w:szCs w:val="20"/>
                </w:rPr>
                <w:delText>0%</w:delText>
              </w:r>
            </w:del>
          </w:p>
          <w:p w14:paraId="0C074680" w14:textId="14CCEA2F" w:rsidR="000119E3" w:rsidRPr="00A87C7E" w:rsidDel="00251AFC" w:rsidRDefault="000119E3" w:rsidP="00FA7FC2">
            <w:pPr>
              <w:pStyle w:val="NoSpacing"/>
              <w:jc w:val="center"/>
              <w:rPr>
                <w:del w:id="448" w:author="Charles Jason Tinant" w:date="2014-09-24T11:17:00Z"/>
                <w:sz w:val="20"/>
                <w:szCs w:val="20"/>
              </w:rPr>
            </w:pPr>
            <w:del w:id="449" w:author="Charles Jason Tinant" w:date="2014-09-24T11:17:00Z">
              <w:r w:rsidDel="00251AFC">
                <w:rPr>
                  <w:sz w:val="20"/>
                  <w:szCs w:val="20"/>
                </w:rPr>
                <w:delText>1</w:delText>
              </w:r>
              <w:r w:rsidR="00FA7FC2" w:rsidDel="00251AFC">
                <w:rPr>
                  <w:sz w:val="20"/>
                  <w:szCs w:val="20"/>
                </w:rPr>
                <w:delText>7</w:delText>
              </w:r>
              <w:r w:rsidDel="00251AFC">
                <w:rPr>
                  <w:sz w:val="20"/>
                  <w:szCs w:val="20"/>
                </w:rPr>
                <w:delText>%</w:delText>
              </w:r>
            </w:del>
          </w:p>
        </w:tc>
      </w:tr>
      <w:tr w:rsidR="00B5303D" w:rsidRPr="00A87C7E" w:rsidDel="00251AFC" w14:paraId="72A63017" w14:textId="4BA73BC8" w:rsidTr="00280F3D">
        <w:trPr>
          <w:del w:id="450" w:author="Charles Jason Tinant" w:date="2014-09-24T11:17:00Z"/>
        </w:trPr>
        <w:tc>
          <w:tcPr>
            <w:tcW w:w="835" w:type="pct"/>
            <w:vMerge/>
          </w:tcPr>
          <w:p w14:paraId="3D1DA9A5" w14:textId="15133CC8" w:rsidR="00B5303D" w:rsidRPr="00AE5A86" w:rsidDel="00251AFC" w:rsidRDefault="00B5303D" w:rsidP="00B5303D">
            <w:pPr>
              <w:pStyle w:val="NoSpacing"/>
              <w:rPr>
                <w:del w:id="451" w:author="Charles Jason Tinant" w:date="2014-09-24T11:17:00Z"/>
                <w:sz w:val="20"/>
                <w:szCs w:val="20"/>
                <w:highlight w:val="yellow"/>
              </w:rPr>
            </w:pPr>
          </w:p>
        </w:tc>
        <w:tc>
          <w:tcPr>
            <w:tcW w:w="522" w:type="pct"/>
            <w:vMerge/>
            <w:vAlign w:val="center"/>
          </w:tcPr>
          <w:p w14:paraId="3601FF13" w14:textId="1E0F8FE3" w:rsidR="00B5303D" w:rsidRPr="00AE5A86" w:rsidDel="00251AFC" w:rsidRDefault="00B5303D" w:rsidP="00B5303D">
            <w:pPr>
              <w:pStyle w:val="NoSpacing"/>
              <w:rPr>
                <w:del w:id="452" w:author="Charles Jason Tinant" w:date="2014-09-24T11:17:00Z"/>
                <w:sz w:val="20"/>
                <w:szCs w:val="20"/>
                <w:highlight w:val="yellow"/>
              </w:rPr>
            </w:pPr>
          </w:p>
        </w:tc>
        <w:tc>
          <w:tcPr>
            <w:tcW w:w="1381" w:type="pct"/>
            <w:shd w:val="clear" w:color="auto" w:fill="auto"/>
          </w:tcPr>
          <w:p w14:paraId="05A35778" w14:textId="343A18E9" w:rsidR="00B5303D" w:rsidRPr="00AE5A86" w:rsidDel="00251AFC" w:rsidRDefault="00B5303D" w:rsidP="00B5303D">
            <w:pPr>
              <w:pStyle w:val="NoSpacing"/>
              <w:rPr>
                <w:del w:id="453" w:author="Charles Jason Tinant" w:date="2014-09-24T11:17:00Z"/>
                <w:sz w:val="20"/>
                <w:szCs w:val="20"/>
                <w:highlight w:val="yellow"/>
              </w:rPr>
            </w:pPr>
            <w:del w:id="454" w:author="Charles Jason Tinant" w:date="2014-09-24T11:17:00Z">
              <w:r w:rsidDel="00251AFC">
                <w:rPr>
                  <w:sz w:val="20"/>
                  <w:szCs w:val="20"/>
                </w:rPr>
                <w:delText>Total Phosphorus</w:delText>
              </w:r>
            </w:del>
          </w:p>
        </w:tc>
        <w:tc>
          <w:tcPr>
            <w:tcW w:w="717" w:type="pct"/>
            <w:shd w:val="clear" w:color="auto" w:fill="auto"/>
            <w:vAlign w:val="center"/>
          </w:tcPr>
          <w:p w14:paraId="665F48B8" w14:textId="7DA3FDD2" w:rsidR="00B5303D" w:rsidDel="00251AFC" w:rsidRDefault="00683B7C" w:rsidP="00B5303D">
            <w:pPr>
              <w:pStyle w:val="NoSpacing"/>
              <w:jc w:val="center"/>
              <w:rPr>
                <w:del w:id="455" w:author="Charles Jason Tinant" w:date="2014-09-24T11:17:00Z"/>
                <w:rFonts w:cstheme="minorHAnsi"/>
                <w:sz w:val="20"/>
                <w:szCs w:val="20"/>
              </w:rPr>
            </w:pPr>
            <w:del w:id="456" w:author="Charles Jason Tinant" w:date="2014-09-24T11:17:00Z">
              <w:r w:rsidDel="00251AFC">
                <w:rPr>
                  <w:rFonts w:cstheme="minorHAnsi"/>
                  <w:sz w:val="20"/>
                  <w:szCs w:val="20"/>
                </w:rPr>
                <w:delText xml:space="preserve">&gt; 0.037 mg/L </w:delText>
              </w:r>
              <w:r w:rsidRPr="00683B7C" w:rsidDel="00251AFC">
                <w:rPr>
                  <w:rFonts w:cstheme="minorHAnsi"/>
                  <w:sz w:val="20"/>
                  <w:szCs w:val="20"/>
                  <w:vertAlign w:val="subscript"/>
                </w:rPr>
                <w:delText>c</w:delText>
              </w:r>
            </w:del>
          </w:p>
          <w:p w14:paraId="7075A889" w14:textId="23AF33C4" w:rsidR="007312BF" w:rsidRPr="00F618C2" w:rsidDel="00251AFC" w:rsidRDefault="007312BF" w:rsidP="00B5303D">
            <w:pPr>
              <w:pStyle w:val="NoSpacing"/>
              <w:jc w:val="center"/>
              <w:rPr>
                <w:del w:id="457" w:author="Charles Jason Tinant" w:date="2014-09-24T11:17:00Z"/>
                <w:sz w:val="20"/>
                <w:szCs w:val="20"/>
                <w:highlight w:val="yellow"/>
              </w:rPr>
            </w:pPr>
            <w:del w:id="458" w:author="Charles Jason Tinant" w:date="2014-09-24T11:17:00Z">
              <w:r w:rsidRPr="007312BF" w:rsidDel="00251AFC">
                <w:rPr>
                  <w:sz w:val="20"/>
                  <w:szCs w:val="20"/>
                </w:rPr>
                <w:delText>&gt;0.05 mg/L</w:delText>
              </w:r>
              <w:r w:rsidR="00683B7C" w:rsidDel="00251AFC">
                <w:rPr>
                  <w:sz w:val="20"/>
                  <w:szCs w:val="20"/>
                </w:rPr>
                <w:delText xml:space="preserve"> </w:delText>
              </w:r>
              <w:r w:rsidR="00683B7C" w:rsidRPr="00683B7C" w:rsidDel="00251AFC">
                <w:rPr>
                  <w:sz w:val="20"/>
                  <w:szCs w:val="20"/>
                  <w:vertAlign w:val="subscript"/>
                </w:rPr>
                <w:delText>d</w:delText>
              </w:r>
            </w:del>
          </w:p>
        </w:tc>
        <w:tc>
          <w:tcPr>
            <w:tcW w:w="810" w:type="pct"/>
            <w:shd w:val="clear" w:color="auto" w:fill="auto"/>
            <w:vAlign w:val="center"/>
          </w:tcPr>
          <w:p w14:paraId="6CCF8CF9" w14:textId="25651673" w:rsidR="00B5303D" w:rsidDel="00251AFC" w:rsidRDefault="00280F3D" w:rsidP="00B5303D">
            <w:pPr>
              <w:pStyle w:val="NoSpacing"/>
              <w:jc w:val="center"/>
              <w:rPr>
                <w:del w:id="459" w:author="Charles Jason Tinant" w:date="2014-09-24T11:17:00Z"/>
                <w:sz w:val="20"/>
                <w:szCs w:val="20"/>
              </w:rPr>
            </w:pPr>
            <w:del w:id="460" w:author="Charles Jason Tinant" w:date="2014-09-24T11:17:00Z">
              <w:r w:rsidDel="00251AFC">
                <w:rPr>
                  <w:sz w:val="20"/>
                  <w:szCs w:val="20"/>
                </w:rPr>
                <w:delText>5 of 5</w:delText>
              </w:r>
            </w:del>
          </w:p>
          <w:p w14:paraId="71601A60" w14:textId="2CBE4ADC" w:rsidR="007312BF" w:rsidDel="00251AFC" w:rsidRDefault="00994F4D" w:rsidP="00B5303D">
            <w:pPr>
              <w:pStyle w:val="NoSpacing"/>
              <w:jc w:val="center"/>
              <w:rPr>
                <w:del w:id="461" w:author="Charles Jason Tinant" w:date="2014-09-24T11:17:00Z"/>
                <w:sz w:val="20"/>
                <w:szCs w:val="20"/>
              </w:rPr>
            </w:pPr>
            <w:del w:id="462" w:author="Charles Jason Tinant" w:date="2014-09-24T11:17:00Z">
              <w:r w:rsidDel="00251AFC">
                <w:rPr>
                  <w:sz w:val="20"/>
                  <w:szCs w:val="20"/>
                </w:rPr>
                <w:delText>3</w:delText>
              </w:r>
              <w:r w:rsidR="007312BF" w:rsidDel="00251AFC">
                <w:rPr>
                  <w:sz w:val="20"/>
                  <w:szCs w:val="20"/>
                </w:rPr>
                <w:delText xml:space="preserve"> of 5</w:delText>
              </w:r>
            </w:del>
          </w:p>
          <w:p w14:paraId="0EE0C0B3" w14:textId="18D41490" w:rsidR="00280F3D" w:rsidDel="00251AFC" w:rsidRDefault="00280F3D" w:rsidP="00B5303D">
            <w:pPr>
              <w:pStyle w:val="NoSpacing"/>
              <w:jc w:val="center"/>
              <w:rPr>
                <w:del w:id="463" w:author="Charles Jason Tinant" w:date="2014-09-24T11:17:00Z"/>
                <w:sz w:val="20"/>
                <w:szCs w:val="20"/>
              </w:rPr>
            </w:pPr>
            <w:del w:id="464" w:author="Charles Jason Tinant" w:date="2014-09-24T11:17:00Z">
              <w:r w:rsidDel="00251AFC">
                <w:rPr>
                  <w:sz w:val="20"/>
                  <w:szCs w:val="20"/>
                </w:rPr>
                <w:delText>6 of 6</w:delText>
              </w:r>
            </w:del>
          </w:p>
          <w:p w14:paraId="5F4D5530" w14:textId="144088E7" w:rsidR="007312BF" w:rsidRPr="00A87C7E" w:rsidDel="00251AFC" w:rsidRDefault="00994F4D" w:rsidP="00B5303D">
            <w:pPr>
              <w:pStyle w:val="NoSpacing"/>
              <w:jc w:val="center"/>
              <w:rPr>
                <w:del w:id="465" w:author="Charles Jason Tinant" w:date="2014-09-24T11:17:00Z"/>
                <w:sz w:val="20"/>
                <w:szCs w:val="20"/>
              </w:rPr>
            </w:pPr>
            <w:del w:id="466" w:author="Charles Jason Tinant" w:date="2014-09-24T11:17:00Z">
              <w:r w:rsidDel="00251AFC">
                <w:rPr>
                  <w:sz w:val="20"/>
                  <w:szCs w:val="20"/>
                </w:rPr>
                <w:delText>4</w:delText>
              </w:r>
              <w:r w:rsidR="007312BF" w:rsidDel="00251AFC">
                <w:rPr>
                  <w:sz w:val="20"/>
                  <w:szCs w:val="20"/>
                </w:rPr>
                <w:delText xml:space="preserve"> of 6</w:delText>
              </w:r>
            </w:del>
          </w:p>
        </w:tc>
        <w:tc>
          <w:tcPr>
            <w:tcW w:w="735" w:type="pct"/>
            <w:shd w:val="clear" w:color="auto" w:fill="auto"/>
            <w:vAlign w:val="center"/>
          </w:tcPr>
          <w:p w14:paraId="34C9FB30" w14:textId="05849C6F" w:rsidR="00B5303D" w:rsidDel="00251AFC" w:rsidRDefault="00280F3D" w:rsidP="00B5303D">
            <w:pPr>
              <w:pStyle w:val="NoSpacing"/>
              <w:jc w:val="center"/>
              <w:rPr>
                <w:del w:id="467" w:author="Charles Jason Tinant" w:date="2014-09-24T11:17:00Z"/>
                <w:sz w:val="20"/>
                <w:szCs w:val="20"/>
              </w:rPr>
            </w:pPr>
            <w:del w:id="468" w:author="Charles Jason Tinant" w:date="2014-09-24T11:17:00Z">
              <w:r w:rsidDel="00251AFC">
                <w:rPr>
                  <w:sz w:val="20"/>
                  <w:szCs w:val="20"/>
                </w:rPr>
                <w:delText>100%</w:delText>
              </w:r>
            </w:del>
          </w:p>
          <w:p w14:paraId="43B637BB" w14:textId="5D476E0E" w:rsidR="007312BF" w:rsidDel="00251AFC" w:rsidRDefault="00994F4D" w:rsidP="00B5303D">
            <w:pPr>
              <w:pStyle w:val="NoSpacing"/>
              <w:jc w:val="center"/>
              <w:rPr>
                <w:del w:id="469" w:author="Charles Jason Tinant" w:date="2014-09-24T11:17:00Z"/>
                <w:sz w:val="20"/>
                <w:szCs w:val="20"/>
              </w:rPr>
            </w:pPr>
            <w:del w:id="470" w:author="Charles Jason Tinant" w:date="2014-09-24T11:17:00Z">
              <w:r w:rsidDel="00251AFC">
                <w:rPr>
                  <w:sz w:val="20"/>
                  <w:szCs w:val="20"/>
                </w:rPr>
                <w:delText>6</w:delText>
              </w:r>
              <w:r w:rsidR="007312BF" w:rsidDel="00251AFC">
                <w:rPr>
                  <w:sz w:val="20"/>
                  <w:szCs w:val="20"/>
                </w:rPr>
                <w:delText>0%</w:delText>
              </w:r>
            </w:del>
          </w:p>
          <w:p w14:paraId="4084CBDD" w14:textId="326E226D" w:rsidR="00280F3D" w:rsidDel="00251AFC" w:rsidRDefault="00280F3D" w:rsidP="00B5303D">
            <w:pPr>
              <w:pStyle w:val="NoSpacing"/>
              <w:jc w:val="center"/>
              <w:rPr>
                <w:del w:id="471" w:author="Charles Jason Tinant" w:date="2014-09-24T11:17:00Z"/>
                <w:sz w:val="20"/>
                <w:szCs w:val="20"/>
              </w:rPr>
            </w:pPr>
            <w:del w:id="472" w:author="Charles Jason Tinant" w:date="2014-09-24T11:17:00Z">
              <w:r w:rsidDel="00251AFC">
                <w:rPr>
                  <w:sz w:val="20"/>
                  <w:szCs w:val="20"/>
                </w:rPr>
                <w:delText>100%</w:delText>
              </w:r>
            </w:del>
          </w:p>
          <w:p w14:paraId="418DA956" w14:textId="6CB089E6" w:rsidR="007312BF" w:rsidRPr="00A87C7E" w:rsidDel="00251AFC" w:rsidRDefault="00994F4D" w:rsidP="00994F4D">
            <w:pPr>
              <w:pStyle w:val="NoSpacing"/>
              <w:jc w:val="center"/>
              <w:rPr>
                <w:del w:id="473" w:author="Charles Jason Tinant" w:date="2014-09-24T11:17:00Z"/>
                <w:sz w:val="20"/>
                <w:szCs w:val="20"/>
              </w:rPr>
            </w:pPr>
            <w:del w:id="474" w:author="Charles Jason Tinant" w:date="2014-09-24T11:17:00Z">
              <w:r w:rsidDel="00251AFC">
                <w:rPr>
                  <w:sz w:val="20"/>
                  <w:szCs w:val="20"/>
                </w:rPr>
                <w:delText>67</w:delText>
              </w:r>
              <w:r w:rsidR="007312BF" w:rsidDel="00251AFC">
                <w:rPr>
                  <w:sz w:val="20"/>
                  <w:szCs w:val="20"/>
                </w:rPr>
                <w:delText>%</w:delText>
              </w:r>
            </w:del>
          </w:p>
        </w:tc>
      </w:tr>
      <w:tr w:rsidR="00B5303D" w:rsidRPr="00A87C7E" w:rsidDel="00251AFC" w14:paraId="78D33AE8" w14:textId="3F4A1FEC" w:rsidTr="00280F3D">
        <w:trPr>
          <w:del w:id="475" w:author="Charles Jason Tinant" w:date="2014-09-24T11:17:00Z"/>
        </w:trPr>
        <w:tc>
          <w:tcPr>
            <w:tcW w:w="835" w:type="pct"/>
            <w:vMerge/>
          </w:tcPr>
          <w:p w14:paraId="6C8FD91D" w14:textId="69AD51FA" w:rsidR="00B5303D" w:rsidRPr="00AE5A86" w:rsidDel="00251AFC" w:rsidRDefault="00B5303D" w:rsidP="00B5303D">
            <w:pPr>
              <w:pStyle w:val="NoSpacing"/>
              <w:rPr>
                <w:del w:id="476" w:author="Charles Jason Tinant" w:date="2014-09-24T11:17:00Z"/>
                <w:sz w:val="20"/>
                <w:szCs w:val="20"/>
                <w:highlight w:val="yellow"/>
              </w:rPr>
            </w:pPr>
          </w:p>
        </w:tc>
        <w:tc>
          <w:tcPr>
            <w:tcW w:w="522" w:type="pct"/>
            <w:vMerge/>
            <w:vAlign w:val="center"/>
          </w:tcPr>
          <w:p w14:paraId="658929FD" w14:textId="392EDA5C" w:rsidR="00B5303D" w:rsidRPr="00AE5A86" w:rsidDel="00251AFC" w:rsidRDefault="00B5303D" w:rsidP="00B5303D">
            <w:pPr>
              <w:pStyle w:val="NoSpacing"/>
              <w:rPr>
                <w:del w:id="477" w:author="Charles Jason Tinant" w:date="2014-09-24T11:17:00Z"/>
                <w:sz w:val="20"/>
                <w:szCs w:val="20"/>
                <w:highlight w:val="yellow"/>
              </w:rPr>
            </w:pPr>
          </w:p>
        </w:tc>
        <w:tc>
          <w:tcPr>
            <w:tcW w:w="1381" w:type="pct"/>
            <w:shd w:val="clear" w:color="auto" w:fill="auto"/>
          </w:tcPr>
          <w:p w14:paraId="5A1CC3DF" w14:textId="06FCA7B1" w:rsidR="00B5303D" w:rsidRPr="00AE5A86" w:rsidDel="00251AFC" w:rsidRDefault="00B5303D" w:rsidP="00B5303D">
            <w:pPr>
              <w:pStyle w:val="NoSpacing"/>
              <w:rPr>
                <w:del w:id="478" w:author="Charles Jason Tinant" w:date="2014-09-24T11:17:00Z"/>
                <w:sz w:val="20"/>
                <w:szCs w:val="20"/>
                <w:highlight w:val="yellow"/>
              </w:rPr>
            </w:pPr>
            <w:del w:id="479" w:author="Charles Jason Tinant" w:date="2014-09-24T11:17:00Z">
              <w:r w:rsidDel="00251AFC">
                <w:rPr>
                  <w:sz w:val="20"/>
                  <w:szCs w:val="20"/>
                </w:rPr>
                <w:delText>Soluble Reactive Phosphorus (Ortho-phosphorus)</w:delText>
              </w:r>
            </w:del>
          </w:p>
        </w:tc>
        <w:tc>
          <w:tcPr>
            <w:tcW w:w="717" w:type="pct"/>
            <w:shd w:val="clear" w:color="auto" w:fill="auto"/>
            <w:vAlign w:val="center"/>
          </w:tcPr>
          <w:p w14:paraId="1C93309C" w14:textId="43C5BFA1" w:rsidR="00B5303D" w:rsidRPr="00F618C2" w:rsidDel="00251AFC" w:rsidRDefault="00683B7C" w:rsidP="00B5303D">
            <w:pPr>
              <w:pStyle w:val="NoSpacing"/>
              <w:jc w:val="center"/>
              <w:rPr>
                <w:del w:id="480" w:author="Charles Jason Tinant" w:date="2014-09-24T11:17:00Z"/>
                <w:rFonts w:cstheme="minorHAnsi"/>
                <w:sz w:val="20"/>
                <w:szCs w:val="20"/>
                <w:highlight w:val="yellow"/>
              </w:rPr>
            </w:pPr>
            <w:del w:id="481" w:author="Charles Jason Tinant" w:date="2014-09-24T11:17:00Z">
              <w:r w:rsidDel="00251AFC">
                <w:rPr>
                  <w:rFonts w:cstheme="minorHAnsi"/>
                  <w:sz w:val="20"/>
                  <w:szCs w:val="20"/>
                </w:rPr>
                <w:delText xml:space="preserve">&gt;0.037 mg/L </w:delText>
              </w:r>
              <w:r w:rsidRPr="00683B7C" w:rsidDel="00251AFC">
                <w:rPr>
                  <w:rFonts w:cstheme="minorHAnsi"/>
                  <w:sz w:val="20"/>
                  <w:szCs w:val="20"/>
                  <w:vertAlign w:val="subscript"/>
                </w:rPr>
                <w:delText>e</w:delText>
              </w:r>
            </w:del>
          </w:p>
        </w:tc>
        <w:tc>
          <w:tcPr>
            <w:tcW w:w="810" w:type="pct"/>
            <w:shd w:val="clear" w:color="auto" w:fill="auto"/>
            <w:vAlign w:val="center"/>
          </w:tcPr>
          <w:p w14:paraId="55BC880B" w14:textId="294098D2" w:rsidR="00B5303D" w:rsidDel="00251AFC" w:rsidRDefault="00280F3D" w:rsidP="00B5303D">
            <w:pPr>
              <w:pStyle w:val="NoSpacing"/>
              <w:jc w:val="center"/>
              <w:rPr>
                <w:del w:id="482" w:author="Charles Jason Tinant" w:date="2014-09-24T11:17:00Z"/>
                <w:sz w:val="20"/>
                <w:szCs w:val="20"/>
              </w:rPr>
            </w:pPr>
            <w:del w:id="483" w:author="Charles Jason Tinant" w:date="2014-09-24T11:17:00Z">
              <w:r w:rsidDel="00251AFC">
                <w:rPr>
                  <w:sz w:val="20"/>
                  <w:szCs w:val="20"/>
                </w:rPr>
                <w:delText>No data</w:delText>
              </w:r>
            </w:del>
          </w:p>
          <w:p w14:paraId="3CBBF0C1" w14:textId="06673248" w:rsidR="00280F3D" w:rsidRPr="00A87C7E" w:rsidDel="00251AFC" w:rsidRDefault="00683B7C" w:rsidP="00B5303D">
            <w:pPr>
              <w:pStyle w:val="NoSpacing"/>
              <w:jc w:val="center"/>
              <w:rPr>
                <w:del w:id="484" w:author="Charles Jason Tinant" w:date="2014-09-24T11:17:00Z"/>
                <w:sz w:val="20"/>
                <w:szCs w:val="20"/>
              </w:rPr>
            </w:pPr>
            <w:del w:id="485" w:author="Charles Jason Tinant" w:date="2014-09-24T11:17:00Z">
              <w:r w:rsidDel="00251AFC">
                <w:rPr>
                  <w:sz w:val="20"/>
                  <w:szCs w:val="20"/>
                </w:rPr>
                <w:delText>6 of 6</w:delText>
              </w:r>
            </w:del>
          </w:p>
        </w:tc>
        <w:tc>
          <w:tcPr>
            <w:tcW w:w="735" w:type="pct"/>
            <w:shd w:val="clear" w:color="auto" w:fill="auto"/>
            <w:vAlign w:val="center"/>
          </w:tcPr>
          <w:p w14:paraId="110FDF07" w14:textId="7473A04A" w:rsidR="00B5303D" w:rsidDel="00251AFC" w:rsidRDefault="00280F3D" w:rsidP="00B5303D">
            <w:pPr>
              <w:pStyle w:val="NoSpacing"/>
              <w:jc w:val="center"/>
              <w:rPr>
                <w:del w:id="486" w:author="Charles Jason Tinant" w:date="2014-09-24T11:17:00Z"/>
                <w:sz w:val="20"/>
                <w:szCs w:val="20"/>
              </w:rPr>
            </w:pPr>
            <w:del w:id="487" w:author="Charles Jason Tinant" w:date="2014-09-24T11:17:00Z">
              <w:r w:rsidDel="00251AFC">
                <w:rPr>
                  <w:sz w:val="20"/>
                  <w:szCs w:val="20"/>
                </w:rPr>
                <w:delText>No data</w:delText>
              </w:r>
            </w:del>
          </w:p>
          <w:p w14:paraId="28EBCAE3" w14:textId="2E20E6FC" w:rsidR="00280F3D" w:rsidRPr="00A87C7E" w:rsidDel="00251AFC" w:rsidRDefault="00280F3D" w:rsidP="00B5303D">
            <w:pPr>
              <w:pStyle w:val="NoSpacing"/>
              <w:jc w:val="center"/>
              <w:rPr>
                <w:del w:id="488" w:author="Charles Jason Tinant" w:date="2014-09-24T11:17:00Z"/>
                <w:sz w:val="20"/>
                <w:szCs w:val="20"/>
              </w:rPr>
            </w:pPr>
            <w:del w:id="489" w:author="Charles Jason Tinant" w:date="2014-09-24T11:17:00Z">
              <w:r w:rsidDel="00251AFC">
                <w:rPr>
                  <w:sz w:val="20"/>
                  <w:szCs w:val="20"/>
                </w:rPr>
                <w:delText>100%</w:delText>
              </w:r>
            </w:del>
          </w:p>
        </w:tc>
      </w:tr>
      <w:tr w:rsidR="00B5303D" w:rsidRPr="00A87C7E" w:rsidDel="00251AFC" w14:paraId="3B0856D1" w14:textId="18690596" w:rsidTr="00405E44">
        <w:trPr>
          <w:del w:id="490" w:author="Charles Jason Tinant" w:date="2014-09-24T11:17:00Z"/>
        </w:trPr>
        <w:tc>
          <w:tcPr>
            <w:tcW w:w="835" w:type="pct"/>
            <w:vMerge/>
          </w:tcPr>
          <w:p w14:paraId="5A87CB51" w14:textId="19B77A6D" w:rsidR="00B5303D" w:rsidRPr="00AE5A86" w:rsidDel="00251AFC" w:rsidRDefault="00B5303D" w:rsidP="00B5303D">
            <w:pPr>
              <w:pStyle w:val="NoSpacing"/>
              <w:rPr>
                <w:del w:id="491" w:author="Charles Jason Tinant" w:date="2014-09-24T11:17:00Z"/>
                <w:sz w:val="20"/>
                <w:szCs w:val="20"/>
                <w:highlight w:val="yellow"/>
              </w:rPr>
            </w:pPr>
          </w:p>
        </w:tc>
        <w:tc>
          <w:tcPr>
            <w:tcW w:w="522" w:type="pct"/>
            <w:vMerge w:val="restart"/>
            <w:vAlign w:val="center"/>
          </w:tcPr>
          <w:p w14:paraId="268FD824" w14:textId="72827D82" w:rsidR="00B5303D" w:rsidDel="00251AFC" w:rsidRDefault="00B5303D" w:rsidP="00B5303D">
            <w:pPr>
              <w:pStyle w:val="NoSpacing"/>
              <w:rPr>
                <w:del w:id="492" w:author="Charles Jason Tinant" w:date="2014-09-24T11:17:00Z"/>
                <w:sz w:val="20"/>
                <w:szCs w:val="20"/>
              </w:rPr>
            </w:pPr>
            <w:del w:id="493" w:author="Charles Jason Tinant" w:date="2014-09-24T11:17:00Z">
              <w:r w:rsidRPr="00280F3D" w:rsidDel="00251AFC">
                <w:rPr>
                  <w:sz w:val="20"/>
                  <w:szCs w:val="20"/>
                </w:rPr>
                <w:delText>WCC3</w:delText>
              </w:r>
            </w:del>
          </w:p>
          <w:p w14:paraId="77639E43" w14:textId="480ED71F" w:rsidR="00C55EA8" w:rsidDel="00251AFC" w:rsidRDefault="00C55EA8" w:rsidP="00B5303D">
            <w:pPr>
              <w:pStyle w:val="NoSpacing"/>
              <w:rPr>
                <w:del w:id="494" w:author="Charles Jason Tinant" w:date="2014-09-24T11:17:00Z"/>
                <w:sz w:val="20"/>
                <w:szCs w:val="20"/>
              </w:rPr>
            </w:pPr>
            <w:del w:id="495" w:author="Charles Jason Tinant" w:date="2014-09-24T11:17:00Z">
              <w:r w:rsidDel="00251AFC">
                <w:rPr>
                  <w:sz w:val="20"/>
                  <w:szCs w:val="20"/>
                </w:rPr>
                <w:delText>(2009)</w:delText>
              </w:r>
            </w:del>
          </w:p>
          <w:p w14:paraId="43BB7197" w14:textId="7B17C412" w:rsidR="00C55EA8" w:rsidRPr="00AE5A86" w:rsidDel="00251AFC" w:rsidRDefault="00C55EA8" w:rsidP="00B5303D">
            <w:pPr>
              <w:pStyle w:val="NoSpacing"/>
              <w:rPr>
                <w:del w:id="496" w:author="Charles Jason Tinant" w:date="2014-09-24T11:17:00Z"/>
                <w:sz w:val="20"/>
                <w:szCs w:val="20"/>
                <w:highlight w:val="yellow"/>
              </w:rPr>
            </w:pPr>
            <w:del w:id="497" w:author="Charles Jason Tinant" w:date="2014-09-24T11:17:00Z">
              <w:r w:rsidDel="00251AFC">
                <w:rPr>
                  <w:sz w:val="20"/>
                  <w:szCs w:val="20"/>
                </w:rPr>
                <w:delText>(2011)</w:delText>
              </w:r>
            </w:del>
          </w:p>
        </w:tc>
        <w:tc>
          <w:tcPr>
            <w:tcW w:w="1381" w:type="pct"/>
          </w:tcPr>
          <w:p w14:paraId="09019470" w14:textId="3080A5F6" w:rsidR="00B5303D" w:rsidRPr="00AE5A86" w:rsidDel="00251AFC" w:rsidRDefault="00B5303D" w:rsidP="00B5303D">
            <w:pPr>
              <w:pStyle w:val="NoSpacing"/>
              <w:rPr>
                <w:del w:id="498" w:author="Charles Jason Tinant" w:date="2014-09-24T11:17:00Z"/>
                <w:sz w:val="20"/>
                <w:szCs w:val="20"/>
                <w:highlight w:val="yellow"/>
              </w:rPr>
            </w:pPr>
            <w:del w:id="499" w:author="Charles Jason Tinant" w:date="2014-09-24T11:17:00Z">
              <w:r w:rsidDel="00251AFC">
                <w:rPr>
                  <w:sz w:val="20"/>
                  <w:szCs w:val="20"/>
                </w:rPr>
                <w:delText>Fecal Coliform</w:delText>
              </w:r>
            </w:del>
          </w:p>
        </w:tc>
        <w:tc>
          <w:tcPr>
            <w:tcW w:w="717" w:type="pct"/>
            <w:vAlign w:val="center"/>
          </w:tcPr>
          <w:p w14:paraId="1CA8335A" w14:textId="0FF6A262" w:rsidR="00B5303D" w:rsidRPr="00F618C2" w:rsidDel="00251AFC" w:rsidRDefault="00B5303D" w:rsidP="00B5303D">
            <w:pPr>
              <w:pStyle w:val="NoSpacing"/>
              <w:jc w:val="center"/>
              <w:rPr>
                <w:del w:id="500" w:author="Charles Jason Tinant" w:date="2014-09-24T11:17:00Z"/>
                <w:sz w:val="20"/>
                <w:szCs w:val="20"/>
                <w:highlight w:val="yellow"/>
              </w:rPr>
            </w:pPr>
            <w:del w:id="501" w:author="Charles Jason Tinant" w:date="2014-09-24T11:17:00Z">
              <w:r w:rsidRPr="006A638F" w:rsidDel="00251AFC">
                <w:rPr>
                  <w:rFonts w:cstheme="minorHAnsi"/>
                  <w:sz w:val="20"/>
                  <w:szCs w:val="20"/>
                </w:rPr>
                <w:delText>&gt; 400 CFU / 100 ml</w:delText>
              </w:r>
            </w:del>
          </w:p>
        </w:tc>
        <w:tc>
          <w:tcPr>
            <w:tcW w:w="810" w:type="pct"/>
            <w:vAlign w:val="center"/>
          </w:tcPr>
          <w:p w14:paraId="7BC6D30B" w14:textId="10CF4F77" w:rsidR="00B5303D" w:rsidDel="00251AFC" w:rsidRDefault="00280F3D" w:rsidP="00B5303D">
            <w:pPr>
              <w:pStyle w:val="NoSpacing"/>
              <w:jc w:val="center"/>
              <w:rPr>
                <w:del w:id="502" w:author="Charles Jason Tinant" w:date="2014-09-24T11:17:00Z"/>
                <w:sz w:val="20"/>
                <w:szCs w:val="20"/>
              </w:rPr>
            </w:pPr>
            <w:del w:id="503" w:author="Charles Jason Tinant" w:date="2014-09-24T11:17:00Z">
              <w:r w:rsidDel="00251AFC">
                <w:rPr>
                  <w:sz w:val="20"/>
                  <w:szCs w:val="20"/>
                </w:rPr>
                <w:delText>1</w:delText>
              </w:r>
              <w:r w:rsidR="00B5303D" w:rsidDel="00251AFC">
                <w:rPr>
                  <w:sz w:val="20"/>
                  <w:szCs w:val="20"/>
                </w:rPr>
                <w:delText xml:space="preserve"> of </w:delText>
              </w:r>
              <w:r w:rsidDel="00251AFC">
                <w:rPr>
                  <w:sz w:val="20"/>
                  <w:szCs w:val="20"/>
                </w:rPr>
                <w:delText>3</w:delText>
              </w:r>
            </w:del>
          </w:p>
          <w:p w14:paraId="159B348D" w14:textId="60D5D5F7" w:rsidR="00B5303D" w:rsidRPr="00A87C7E" w:rsidDel="00251AFC" w:rsidRDefault="00B5303D" w:rsidP="00280F3D">
            <w:pPr>
              <w:pStyle w:val="NoSpacing"/>
              <w:jc w:val="center"/>
              <w:rPr>
                <w:del w:id="504" w:author="Charles Jason Tinant" w:date="2014-09-24T11:17:00Z"/>
                <w:sz w:val="20"/>
                <w:szCs w:val="20"/>
              </w:rPr>
            </w:pPr>
            <w:del w:id="505" w:author="Charles Jason Tinant" w:date="2014-09-24T11:17:00Z">
              <w:r w:rsidDel="00251AFC">
                <w:rPr>
                  <w:sz w:val="20"/>
                  <w:szCs w:val="20"/>
                </w:rPr>
                <w:delText xml:space="preserve">2 of </w:delText>
              </w:r>
              <w:r w:rsidR="00280F3D" w:rsidDel="00251AFC">
                <w:rPr>
                  <w:sz w:val="20"/>
                  <w:szCs w:val="20"/>
                </w:rPr>
                <w:delText>6</w:delText>
              </w:r>
            </w:del>
          </w:p>
        </w:tc>
        <w:tc>
          <w:tcPr>
            <w:tcW w:w="735" w:type="pct"/>
            <w:vAlign w:val="center"/>
          </w:tcPr>
          <w:p w14:paraId="7E3BB9E5" w14:textId="30005CBE" w:rsidR="00B5303D" w:rsidDel="00251AFC" w:rsidRDefault="00280F3D" w:rsidP="00B5303D">
            <w:pPr>
              <w:pStyle w:val="NoSpacing"/>
              <w:jc w:val="center"/>
              <w:rPr>
                <w:del w:id="506" w:author="Charles Jason Tinant" w:date="2014-09-24T11:17:00Z"/>
                <w:sz w:val="20"/>
                <w:szCs w:val="20"/>
              </w:rPr>
            </w:pPr>
            <w:del w:id="507" w:author="Charles Jason Tinant" w:date="2014-09-24T11:17:00Z">
              <w:r w:rsidDel="00251AFC">
                <w:rPr>
                  <w:sz w:val="20"/>
                  <w:szCs w:val="20"/>
                </w:rPr>
                <w:delText>33</w:delText>
              </w:r>
              <w:r w:rsidR="00B5303D" w:rsidDel="00251AFC">
                <w:rPr>
                  <w:sz w:val="20"/>
                  <w:szCs w:val="20"/>
                </w:rPr>
                <w:delText>%</w:delText>
              </w:r>
            </w:del>
          </w:p>
          <w:p w14:paraId="54577AA1" w14:textId="2A36EE84" w:rsidR="00B5303D" w:rsidRPr="00A87C7E" w:rsidDel="00251AFC" w:rsidRDefault="00280F3D" w:rsidP="00B5303D">
            <w:pPr>
              <w:pStyle w:val="NoSpacing"/>
              <w:jc w:val="center"/>
              <w:rPr>
                <w:del w:id="508" w:author="Charles Jason Tinant" w:date="2014-09-24T11:17:00Z"/>
                <w:sz w:val="20"/>
                <w:szCs w:val="20"/>
              </w:rPr>
            </w:pPr>
            <w:del w:id="509" w:author="Charles Jason Tinant" w:date="2014-09-24T11:17:00Z">
              <w:r w:rsidDel="00251AFC">
                <w:rPr>
                  <w:sz w:val="20"/>
                  <w:szCs w:val="20"/>
                </w:rPr>
                <w:delText>33</w:delText>
              </w:r>
              <w:r w:rsidR="00B5303D" w:rsidDel="00251AFC">
                <w:rPr>
                  <w:sz w:val="20"/>
                  <w:szCs w:val="20"/>
                </w:rPr>
                <w:delText>%</w:delText>
              </w:r>
            </w:del>
          </w:p>
        </w:tc>
      </w:tr>
      <w:tr w:rsidR="00B5303D" w:rsidRPr="00A87C7E" w:rsidDel="00251AFC" w14:paraId="454D4C53" w14:textId="26DE8DC7" w:rsidTr="00405E44">
        <w:trPr>
          <w:del w:id="510" w:author="Charles Jason Tinant" w:date="2014-09-24T11:17:00Z"/>
        </w:trPr>
        <w:tc>
          <w:tcPr>
            <w:tcW w:w="835" w:type="pct"/>
            <w:vMerge/>
          </w:tcPr>
          <w:p w14:paraId="49F77215" w14:textId="100817D9" w:rsidR="00B5303D" w:rsidRPr="00AE5A86" w:rsidDel="00251AFC" w:rsidRDefault="00B5303D" w:rsidP="00B5303D">
            <w:pPr>
              <w:pStyle w:val="NoSpacing"/>
              <w:rPr>
                <w:del w:id="511" w:author="Charles Jason Tinant" w:date="2014-09-24T11:17:00Z"/>
                <w:sz w:val="20"/>
                <w:szCs w:val="20"/>
                <w:highlight w:val="yellow"/>
              </w:rPr>
            </w:pPr>
          </w:p>
        </w:tc>
        <w:tc>
          <w:tcPr>
            <w:tcW w:w="522" w:type="pct"/>
            <w:vMerge/>
            <w:vAlign w:val="center"/>
          </w:tcPr>
          <w:p w14:paraId="34E06785" w14:textId="218796D5" w:rsidR="00B5303D" w:rsidRPr="00AE5A86" w:rsidDel="00251AFC" w:rsidRDefault="00B5303D" w:rsidP="00B5303D">
            <w:pPr>
              <w:pStyle w:val="NoSpacing"/>
              <w:rPr>
                <w:del w:id="512" w:author="Charles Jason Tinant" w:date="2014-09-24T11:17:00Z"/>
                <w:sz w:val="20"/>
                <w:szCs w:val="20"/>
                <w:highlight w:val="yellow"/>
              </w:rPr>
            </w:pPr>
          </w:p>
        </w:tc>
        <w:tc>
          <w:tcPr>
            <w:tcW w:w="1381" w:type="pct"/>
          </w:tcPr>
          <w:p w14:paraId="1FF035A1" w14:textId="22088DAD" w:rsidR="00B5303D" w:rsidRPr="00AE5A86" w:rsidDel="00251AFC" w:rsidRDefault="00B5303D" w:rsidP="00B5303D">
            <w:pPr>
              <w:pStyle w:val="NoSpacing"/>
              <w:rPr>
                <w:del w:id="513" w:author="Charles Jason Tinant" w:date="2014-09-24T11:17:00Z"/>
                <w:sz w:val="20"/>
                <w:szCs w:val="20"/>
                <w:highlight w:val="yellow"/>
              </w:rPr>
            </w:pPr>
            <w:del w:id="514"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5D4632EF" w14:textId="3F746164" w:rsidR="00B5303D" w:rsidRPr="00F618C2" w:rsidDel="00251AFC" w:rsidRDefault="00B5303D" w:rsidP="00B5303D">
            <w:pPr>
              <w:pStyle w:val="NoSpacing"/>
              <w:jc w:val="center"/>
              <w:rPr>
                <w:del w:id="515" w:author="Charles Jason Tinant" w:date="2014-09-24T11:17:00Z"/>
                <w:sz w:val="20"/>
                <w:szCs w:val="20"/>
                <w:highlight w:val="yellow"/>
              </w:rPr>
            </w:pPr>
            <w:del w:id="516"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691CE5AB" w14:textId="4744F373" w:rsidR="00B5303D" w:rsidDel="00251AFC" w:rsidRDefault="002C0668" w:rsidP="00B5303D">
            <w:pPr>
              <w:pStyle w:val="NoSpacing"/>
              <w:jc w:val="center"/>
              <w:rPr>
                <w:del w:id="517" w:author="Charles Jason Tinant" w:date="2014-09-24T11:17:00Z"/>
                <w:sz w:val="20"/>
                <w:szCs w:val="20"/>
              </w:rPr>
            </w:pPr>
            <w:del w:id="518" w:author="Charles Jason Tinant" w:date="2014-09-24T11:17:00Z">
              <w:r w:rsidDel="00251AFC">
                <w:rPr>
                  <w:sz w:val="20"/>
                  <w:szCs w:val="20"/>
                </w:rPr>
                <w:delText>1</w:delText>
              </w:r>
              <w:r w:rsidR="00280F3D" w:rsidDel="00251AFC">
                <w:rPr>
                  <w:sz w:val="20"/>
                  <w:szCs w:val="20"/>
                </w:rPr>
                <w:delText xml:space="preserve"> of 3</w:delText>
              </w:r>
            </w:del>
          </w:p>
          <w:p w14:paraId="14A3D213" w14:textId="151052B4" w:rsidR="00280F3D" w:rsidRPr="00A87C7E" w:rsidDel="00251AFC" w:rsidRDefault="00280F3D" w:rsidP="00B5303D">
            <w:pPr>
              <w:pStyle w:val="NoSpacing"/>
              <w:jc w:val="center"/>
              <w:rPr>
                <w:del w:id="519" w:author="Charles Jason Tinant" w:date="2014-09-24T11:17:00Z"/>
                <w:sz w:val="20"/>
                <w:szCs w:val="20"/>
              </w:rPr>
            </w:pPr>
            <w:del w:id="520" w:author="Charles Jason Tinant" w:date="2014-09-24T11:17:00Z">
              <w:r w:rsidDel="00251AFC">
                <w:rPr>
                  <w:sz w:val="20"/>
                  <w:szCs w:val="20"/>
                </w:rPr>
                <w:delText>2 of 6</w:delText>
              </w:r>
            </w:del>
          </w:p>
        </w:tc>
        <w:tc>
          <w:tcPr>
            <w:tcW w:w="735" w:type="pct"/>
            <w:vAlign w:val="center"/>
          </w:tcPr>
          <w:p w14:paraId="6BBEED87" w14:textId="718DDAEB" w:rsidR="00B5303D" w:rsidDel="00251AFC" w:rsidRDefault="002C0668" w:rsidP="00B5303D">
            <w:pPr>
              <w:pStyle w:val="NoSpacing"/>
              <w:jc w:val="center"/>
              <w:rPr>
                <w:del w:id="521" w:author="Charles Jason Tinant" w:date="2014-09-24T11:17:00Z"/>
                <w:sz w:val="20"/>
                <w:szCs w:val="20"/>
              </w:rPr>
            </w:pPr>
            <w:del w:id="522" w:author="Charles Jason Tinant" w:date="2014-09-24T11:17:00Z">
              <w:r w:rsidDel="00251AFC">
                <w:rPr>
                  <w:sz w:val="20"/>
                  <w:szCs w:val="20"/>
                </w:rPr>
                <w:delText>33</w:delText>
              </w:r>
              <w:r w:rsidR="00280F3D" w:rsidDel="00251AFC">
                <w:rPr>
                  <w:sz w:val="20"/>
                  <w:szCs w:val="20"/>
                </w:rPr>
                <w:delText>%</w:delText>
              </w:r>
            </w:del>
          </w:p>
          <w:p w14:paraId="16AB50F4" w14:textId="28462AA4" w:rsidR="00280F3D" w:rsidRPr="00A87C7E" w:rsidDel="00251AFC" w:rsidRDefault="00280F3D" w:rsidP="00B5303D">
            <w:pPr>
              <w:pStyle w:val="NoSpacing"/>
              <w:jc w:val="center"/>
              <w:rPr>
                <w:del w:id="523" w:author="Charles Jason Tinant" w:date="2014-09-24T11:17:00Z"/>
                <w:sz w:val="20"/>
                <w:szCs w:val="20"/>
              </w:rPr>
            </w:pPr>
            <w:del w:id="524" w:author="Charles Jason Tinant" w:date="2014-09-24T11:17:00Z">
              <w:r w:rsidDel="00251AFC">
                <w:rPr>
                  <w:sz w:val="20"/>
                  <w:szCs w:val="20"/>
                </w:rPr>
                <w:delText>33%</w:delText>
              </w:r>
            </w:del>
          </w:p>
        </w:tc>
      </w:tr>
      <w:tr w:rsidR="00B5303D" w:rsidRPr="00A87C7E" w:rsidDel="00251AFC" w14:paraId="377A23A8" w14:textId="3B3D5482" w:rsidTr="00405E44">
        <w:trPr>
          <w:del w:id="525" w:author="Charles Jason Tinant" w:date="2014-09-24T11:17:00Z"/>
        </w:trPr>
        <w:tc>
          <w:tcPr>
            <w:tcW w:w="835" w:type="pct"/>
            <w:vMerge/>
          </w:tcPr>
          <w:p w14:paraId="4175E205" w14:textId="42F1C79C" w:rsidR="00B5303D" w:rsidRPr="00AE5A86" w:rsidDel="00251AFC" w:rsidRDefault="00B5303D" w:rsidP="00B5303D">
            <w:pPr>
              <w:pStyle w:val="NoSpacing"/>
              <w:rPr>
                <w:del w:id="526" w:author="Charles Jason Tinant" w:date="2014-09-24T11:17:00Z"/>
                <w:sz w:val="20"/>
                <w:szCs w:val="20"/>
                <w:highlight w:val="yellow"/>
              </w:rPr>
            </w:pPr>
          </w:p>
        </w:tc>
        <w:tc>
          <w:tcPr>
            <w:tcW w:w="522" w:type="pct"/>
            <w:vMerge/>
            <w:vAlign w:val="center"/>
          </w:tcPr>
          <w:p w14:paraId="626CB9CC" w14:textId="50838DFA" w:rsidR="00B5303D" w:rsidRPr="00AE5A86" w:rsidDel="00251AFC" w:rsidRDefault="00B5303D" w:rsidP="00B5303D">
            <w:pPr>
              <w:pStyle w:val="NoSpacing"/>
              <w:rPr>
                <w:del w:id="527" w:author="Charles Jason Tinant" w:date="2014-09-24T11:17:00Z"/>
                <w:sz w:val="20"/>
                <w:szCs w:val="20"/>
                <w:highlight w:val="yellow"/>
              </w:rPr>
            </w:pPr>
          </w:p>
        </w:tc>
        <w:tc>
          <w:tcPr>
            <w:tcW w:w="1381" w:type="pct"/>
          </w:tcPr>
          <w:p w14:paraId="0020BB1A" w14:textId="7F7BD55F" w:rsidR="00B5303D" w:rsidRPr="00AE5A86" w:rsidDel="00251AFC" w:rsidRDefault="00B5303D" w:rsidP="00B5303D">
            <w:pPr>
              <w:pStyle w:val="NoSpacing"/>
              <w:rPr>
                <w:del w:id="528" w:author="Charles Jason Tinant" w:date="2014-09-24T11:17:00Z"/>
                <w:sz w:val="20"/>
                <w:szCs w:val="20"/>
                <w:highlight w:val="yellow"/>
              </w:rPr>
            </w:pPr>
            <w:del w:id="529" w:author="Charles Jason Tinant" w:date="2014-09-24T11:17:00Z">
              <w:r w:rsidDel="00251AFC">
                <w:rPr>
                  <w:sz w:val="20"/>
                  <w:szCs w:val="20"/>
                </w:rPr>
                <w:delText>Biochemical Oxygen Demand (BOD)</w:delText>
              </w:r>
            </w:del>
          </w:p>
        </w:tc>
        <w:tc>
          <w:tcPr>
            <w:tcW w:w="717" w:type="pct"/>
            <w:vAlign w:val="center"/>
          </w:tcPr>
          <w:p w14:paraId="02B68ED2" w14:textId="6D4B146B" w:rsidR="00B5303D" w:rsidRPr="00F618C2" w:rsidDel="00251AFC" w:rsidRDefault="00B5303D" w:rsidP="00B5303D">
            <w:pPr>
              <w:pStyle w:val="NoSpacing"/>
              <w:jc w:val="center"/>
              <w:rPr>
                <w:del w:id="530" w:author="Charles Jason Tinant" w:date="2014-09-24T11:17:00Z"/>
                <w:sz w:val="20"/>
                <w:szCs w:val="20"/>
                <w:highlight w:val="yellow"/>
              </w:rPr>
            </w:pPr>
            <w:del w:id="531" w:author="Charles Jason Tinant" w:date="2014-09-24T11:17:00Z">
              <w:r w:rsidDel="00251AFC">
                <w:rPr>
                  <w:rFonts w:cstheme="minorHAnsi"/>
                  <w:sz w:val="20"/>
                  <w:szCs w:val="20"/>
                </w:rPr>
                <w:delText>&gt; 30 mg/L</w:delText>
              </w:r>
            </w:del>
          </w:p>
        </w:tc>
        <w:tc>
          <w:tcPr>
            <w:tcW w:w="810" w:type="pct"/>
            <w:vAlign w:val="center"/>
          </w:tcPr>
          <w:p w14:paraId="3091AE83" w14:textId="68A3BD61" w:rsidR="00B5303D" w:rsidDel="00251AFC" w:rsidRDefault="00280F3D" w:rsidP="00B5303D">
            <w:pPr>
              <w:pStyle w:val="NoSpacing"/>
              <w:jc w:val="center"/>
              <w:rPr>
                <w:del w:id="532" w:author="Charles Jason Tinant" w:date="2014-09-24T11:17:00Z"/>
                <w:sz w:val="20"/>
                <w:szCs w:val="20"/>
              </w:rPr>
            </w:pPr>
            <w:del w:id="533" w:author="Charles Jason Tinant" w:date="2014-09-24T11:17:00Z">
              <w:r w:rsidDel="00251AFC">
                <w:rPr>
                  <w:sz w:val="20"/>
                  <w:szCs w:val="20"/>
                </w:rPr>
                <w:delText>Zero of 3</w:delText>
              </w:r>
            </w:del>
          </w:p>
          <w:p w14:paraId="5FE09D7C" w14:textId="18986A35" w:rsidR="00280F3D" w:rsidRPr="00A87C7E" w:rsidDel="00251AFC" w:rsidRDefault="00280F3D" w:rsidP="00B5303D">
            <w:pPr>
              <w:pStyle w:val="NoSpacing"/>
              <w:jc w:val="center"/>
              <w:rPr>
                <w:del w:id="534" w:author="Charles Jason Tinant" w:date="2014-09-24T11:17:00Z"/>
                <w:sz w:val="20"/>
                <w:szCs w:val="20"/>
              </w:rPr>
            </w:pPr>
            <w:del w:id="535" w:author="Charles Jason Tinant" w:date="2014-09-24T11:17:00Z">
              <w:r w:rsidDel="00251AFC">
                <w:rPr>
                  <w:sz w:val="20"/>
                  <w:szCs w:val="20"/>
                </w:rPr>
                <w:delText>Zero of 6</w:delText>
              </w:r>
            </w:del>
          </w:p>
        </w:tc>
        <w:tc>
          <w:tcPr>
            <w:tcW w:w="735" w:type="pct"/>
            <w:vAlign w:val="center"/>
          </w:tcPr>
          <w:p w14:paraId="47068A0E" w14:textId="7129805B" w:rsidR="00B5303D" w:rsidDel="00251AFC" w:rsidRDefault="00280F3D" w:rsidP="00B5303D">
            <w:pPr>
              <w:pStyle w:val="NoSpacing"/>
              <w:jc w:val="center"/>
              <w:rPr>
                <w:del w:id="536" w:author="Charles Jason Tinant" w:date="2014-09-24T11:17:00Z"/>
                <w:sz w:val="20"/>
                <w:szCs w:val="20"/>
              </w:rPr>
            </w:pPr>
            <w:del w:id="537" w:author="Charles Jason Tinant" w:date="2014-09-24T11:17:00Z">
              <w:r w:rsidDel="00251AFC">
                <w:rPr>
                  <w:sz w:val="20"/>
                  <w:szCs w:val="20"/>
                </w:rPr>
                <w:delText>0%</w:delText>
              </w:r>
            </w:del>
          </w:p>
          <w:p w14:paraId="60EB21BC" w14:textId="65564FB9" w:rsidR="00280F3D" w:rsidRPr="00A87C7E" w:rsidDel="00251AFC" w:rsidRDefault="00280F3D" w:rsidP="00B5303D">
            <w:pPr>
              <w:pStyle w:val="NoSpacing"/>
              <w:jc w:val="center"/>
              <w:rPr>
                <w:del w:id="538" w:author="Charles Jason Tinant" w:date="2014-09-24T11:17:00Z"/>
                <w:sz w:val="20"/>
                <w:szCs w:val="20"/>
              </w:rPr>
            </w:pPr>
            <w:del w:id="539" w:author="Charles Jason Tinant" w:date="2014-09-24T11:17:00Z">
              <w:r w:rsidDel="00251AFC">
                <w:rPr>
                  <w:sz w:val="20"/>
                  <w:szCs w:val="20"/>
                </w:rPr>
                <w:delText>0%</w:delText>
              </w:r>
            </w:del>
          </w:p>
        </w:tc>
      </w:tr>
      <w:tr w:rsidR="00B5303D" w:rsidRPr="00A87C7E" w:rsidDel="00251AFC" w14:paraId="60557150" w14:textId="5E105DC3" w:rsidTr="00405E44">
        <w:trPr>
          <w:del w:id="540" w:author="Charles Jason Tinant" w:date="2014-09-24T11:17:00Z"/>
        </w:trPr>
        <w:tc>
          <w:tcPr>
            <w:tcW w:w="835" w:type="pct"/>
            <w:vMerge/>
          </w:tcPr>
          <w:p w14:paraId="63B6AF42" w14:textId="3ADFD312" w:rsidR="00B5303D" w:rsidRPr="00AE5A86" w:rsidDel="00251AFC" w:rsidRDefault="00B5303D" w:rsidP="00B5303D">
            <w:pPr>
              <w:pStyle w:val="NoSpacing"/>
              <w:rPr>
                <w:del w:id="541" w:author="Charles Jason Tinant" w:date="2014-09-24T11:17:00Z"/>
                <w:sz w:val="20"/>
                <w:szCs w:val="20"/>
                <w:highlight w:val="yellow"/>
              </w:rPr>
            </w:pPr>
          </w:p>
        </w:tc>
        <w:tc>
          <w:tcPr>
            <w:tcW w:w="522" w:type="pct"/>
            <w:vMerge/>
            <w:vAlign w:val="center"/>
          </w:tcPr>
          <w:p w14:paraId="726E5EE6" w14:textId="37B13D32" w:rsidR="00B5303D" w:rsidRPr="00AE5A86" w:rsidDel="00251AFC" w:rsidRDefault="00B5303D" w:rsidP="00B5303D">
            <w:pPr>
              <w:pStyle w:val="NoSpacing"/>
              <w:rPr>
                <w:del w:id="542" w:author="Charles Jason Tinant" w:date="2014-09-24T11:17:00Z"/>
                <w:sz w:val="20"/>
                <w:szCs w:val="20"/>
                <w:highlight w:val="yellow"/>
              </w:rPr>
            </w:pPr>
          </w:p>
        </w:tc>
        <w:tc>
          <w:tcPr>
            <w:tcW w:w="1381" w:type="pct"/>
          </w:tcPr>
          <w:p w14:paraId="0F3B9B4A" w14:textId="0B4BB0B7" w:rsidR="00B5303D" w:rsidRPr="00AE5A86" w:rsidDel="00251AFC" w:rsidRDefault="00B5303D" w:rsidP="00B5303D">
            <w:pPr>
              <w:pStyle w:val="NoSpacing"/>
              <w:rPr>
                <w:del w:id="543" w:author="Charles Jason Tinant" w:date="2014-09-24T11:17:00Z"/>
                <w:sz w:val="20"/>
                <w:szCs w:val="20"/>
                <w:highlight w:val="yellow"/>
              </w:rPr>
            </w:pPr>
            <w:del w:id="544" w:author="Charles Jason Tinant" w:date="2014-09-24T11:17:00Z">
              <w:r w:rsidDel="00251AFC">
                <w:rPr>
                  <w:sz w:val="20"/>
                  <w:szCs w:val="20"/>
                </w:rPr>
                <w:delText>Total Suspended Solids (TSS)</w:delText>
              </w:r>
            </w:del>
          </w:p>
        </w:tc>
        <w:tc>
          <w:tcPr>
            <w:tcW w:w="717" w:type="pct"/>
            <w:vAlign w:val="center"/>
          </w:tcPr>
          <w:p w14:paraId="7CC11190" w14:textId="0EE8F0C6" w:rsidR="00B5303D" w:rsidRPr="00F618C2" w:rsidDel="00251AFC" w:rsidRDefault="00B5303D" w:rsidP="00280F3D">
            <w:pPr>
              <w:pStyle w:val="NoSpacing"/>
              <w:jc w:val="center"/>
              <w:rPr>
                <w:del w:id="545" w:author="Charles Jason Tinant" w:date="2014-09-24T11:17:00Z"/>
                <w:sz w:val="20"/>
                <w:szCs w:val="20"/>
                <w:highlight w:val="yellow"/>
              </w:rPr>
            </w:pPr>
            <w:del w:id="546" w:author="Charles Jason Tinant" w:date="2014-09-24T11:17:00Z">
              <w:r w:rsidDel="00251AFC">
                <w:rPr>
                  <w:rFonts w:cstheme="minorHAnsi"/>
                  <w:sz w:val="20"/>
                  <w:szCs w:val="20"/>
                </w:rPr>
                <w:delText xml:space="preserve">&gt; </w:delText>
              </w:r>
              <w:r w:rsidR="00280F3D" w:rsidDel="00251AFC">
                <w:rPr>
                  <w:rFonts w:cstheme="minorHAnsi"/>
                  <w:sz w:val="20"/>
                  <w:szCs w:val="20"/>
                </w:rPr>
                <w:delText>158</w:delText>
              </w:r>
              <w:r w:rsidDel="00251AFC">
                <w:rPr>
                  <w:rFonts w:cstheme="minorHAnsi"/>
                  <w:sz w:val="20"/>
                  <w:szCs w:val="20"/>
                </w:rPr>
                <w:delText xml:space="preserve"> mg/L</w:delText>
              </w:r>
            </w:del>
          </w:p>
        </w:tc>
        <w:tc>
          <w:tcPr>
            <w:tcW w:w="810" w:type="pct"/>
            <w:vAlign w:val="center"/>
          </w:tcPr>
          <w:p w14:paraId="15CBBD8C" w14:textId="7FF78E3D" w:rsidR="00B5303D" w:rsidDel="00251AFC" w:rsidRDefault="00280F3D" w:rsidP="00B5303D">
            <w:pPr>
              <w:pStyle w:val="NoSpacing"/>
              <w:jc w:val="center"/>
              <w:rPr>
                <w:del w:id="547" w:author="Charles Jason Tinant" w:date="2014-09-24T11:17:00Z"/>
                <w:sz w:val="20"/>
                <w:szCs w:val="20"/>
              </w:rPr>
            </w:pPr>
            <w:del w:id="548" w:author="Charles Jason Tinant" w:date="2014-09-24T11:17:00Z">
              <w:r w:rsidDel="00251AFC">
                <w:rPr>
                  <w:sz w:val="20"/>
                  <w:szCs w:val="20"/>
                </w:rPr>
                <w:delText>Zero of 3</w:delText>
              </w:r>
            </w:del>
          </w:p>
          <w:p w14:paraId="44335DA1" w14:textId="6762599B" w:rsidR="00280F3D" w:rsidRPr="00A87C7E" w:rsidDel="00251AFC" w:rsidRDefault="00280F3D" w:rsidP="00B5303D">
            <w:pPr>
              <w:pStyle w:val="NoSpacing"/>
              <w:jc w:val="center"/>
              <w:rPr>
                <w:del w:id="549" w:author="Charles Jason Tinant" w:date="2014-09-24T11:17:00Z"/>
                <w:sz w:val="20"/>
                <w:szCs w:val="20"/>
              </w:rPr>
            </w:pPr>
            <w:del w:id="550" w:author="Charles Jason Tinant" w:date="2014-09-24T11:17:00Z">
              <w:r w:rsidDel="00251AFC">
                <w:rPr>
                  <w:sz w:val="20"/>
                  <w:szCs w:val="20"/>
                </w:rPr>
                <w:delText>Zero of 6</w:delText>
              </w:r>
            </w:del>
          </w:p>
        </w:tc>
        <w:tc>
          <w:tcPr>
            <w:tcW w:w="735" w:type="pct"/>
            <w:vAlign w:val="center"/>
          </w:tcPr>
          <w:p w14:paraId="019BC50E" w14:textId="04F81B9B" w:rsidR="00B5303D" w:rsidDel="00251AFC" w:rsidRDefault="00280F3D" w:rsidP="00B5303D">
            <w:pPr>
              <w:pStyle w:val="NoSpacing"/>
              <w:jc w:val="center"/>
              <w:rPr>
                <w:del w:id="551" w:author="Charles Jason Tinant" w:date="2014-09-24T11:17:00Z"/>
                <w:sz w:val="20"/>
                <w:szCs w:val="20"/>
              </w:rPr>
            </w:pPr>
            <w:del w:id="552" w:author="Charles Jason Tinant" w:date="2014-09-24T11:17:00Z">
              <w:r w:rsidDel="00251AFC">
                <w:rPr>
                  <w:sz w:val="20"/>
                  <w:szCs w:val="20"/>
                </w:rPr>
                <w:delText>0%</w:delText>
              </w:r>
            </w:del>
          </w:p>
          <w:p w14:paraId="4FE35C36" w14:textId="027BAFB5" w:rsidR="00280F3D" w:rsidRPr="00A87C7E" w:rsidDel="00251AFC" w:rsidRDefault="00280F3D" w:rsidP="00B5303D">
            <w:pPr>
              <w:pStyle w:val="NoSpacing"/>
              <w:jc w:val="center"/>
              <w:rPr>
                <w:del w:id="553" w:author="Charles Jason Tinant" w:date="2014-09-24T11:17:00Z"/>
                <w:sz w:val="20"/>
                <w:szCs w:val="20"/>
              </w:rPr>
            </w:pPr>
            <w:del w:id="554" w:author="Charles Jason Tinant" w:date="2014-09-24T11:17:00Z">
              <w:r w:rsidDel="00251AFC">
                <w:rPr>
                  <w:sz w:val="20"/>
                  <w:szCs w:val="20"/>
                </w:rPr>
                <w:delText>0%</w:delText>
              </w:r>
            </w:del>
          </w:p>
        </w:tc>
      </w:tr>
      <w:tr w:rsidR="00B5303D" w:rsidRPr="00A87C7E" w:rsidDel="00251AFC" w14:paraId="3E1D6FDB" w14:textId="2A8B1A33" w:rsidTr="00280F3D">
        <w:trPr>
          <w:del w:id="555" w:author="Charles Jason Tinant" w:date="2014-09-24T11:17:00Z"/>
        </w:trPr>
        <w:tc>
          <w:tcPr>
            <w:tcW w:w="835" w:type="pct"/>
            <w:vMerge/>
          </w:tcPr>
          <w:p w14:paraId="48E8EC5E" w14:textId="34E9E5B9" w:rsidR="00B5303D" w:rsidRPr="00AE5A86" w:rsidDel="00251AFC" w:rsidRDefault="00B5303D" w:rsidP="00B5303D">
            <w:pPr>
              <w:pStyle w:val="NoSpacing"/>
              <w:rPr>
                <w:del w:id="556" w:author="Charles Jason Tinant" w:date="2014-09-24T11:17:00Z"/>
                <w:sz w:val="20"/>
                <w:szCs w:val="20"/>
                <w:highlight w:val="yellow"/>
              </w:rPr>
            </w:pPr>
          </w:p>
        </w:tc>
        <w:tc>
          <w:tcPr>
            <w:tcW w:w="522" w:type="pct"/>
            <w:vMerge/>
            <w:vAlign w:val="center"/>
          </w:tcPr>
          <w:p w14:paraId="2AC0B7FA" w14:textId="0C1EB98F" w:rsidR="00B5303D" w:rsidRPr="00AE5A86" w:rsidDel="00251AFC" w:rsidRDefault="00B5303D" w:rsidP="00B5303D">
            <w:pPr>
              <w:pStyle w:val="NoSpacing"/>
              <w:rPr>
                <w:del w:id="557" w:author="Charles Jason Tinant" w:date="2014-09-24T11:17:00Z"/>
                <w:sz w:val="20"/>
                <w:szCs w:val="20"/>
                <w:highlight w:val="yellow"/>
              </w:rPr>
            </w:pPr>
          </w:p>
        </w:tc>
        <w:tc>
          <w:tcPr>
            <w:tcW w:w="1381" w:type="pct"/>
            <w:shd w:val="clear" w:color="auto" w:fill="auto"/>
          </w:tcPr>
          <w:p w14:paraId="3E5EC5E4" w14:textId="620BAD49" w:rsidR="00B5303D" w:rsidRPr="00AE5A86" w:rsidDel="00251AFC" w:rsidRDefault="00B5303D" w:rsidP="00B5303D">
            <w:pPr>
              <w:pStyle w:val="NoSpacing"/>
              <w:rPr>
                <w:del w:id="558" w:author="Charles Jason Tinant" w:date="2014-09-24T11:17:00Z"/>
                <w:sz w:val="20"/>
                <w:szCs w:val="20"/>
                <w:highlight w:val="yellow"/>
              </w:rPr>
            </w:pPr>
            <w:del w:id="559"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shd w:val="clear" w:color="auto" w:fill="auto"/>
            <w:vAlign w:val="center"/>
          </w:tcPr>
          <w:p w14:paraId="54DA8E06" w14:textId="6CCE434A" w:rsidR="00B5303D" w:rsidRPr="00F618C2" w:rsidDel="00251AFC" w:rsidRDefault="00B5303D" w:rsidP="00B5303D">
            <w:pPr>
              <w:pStyle w:val="NoSpacing"/>
              <w:jc w:val="center"/>
              <w:rPr>
                <w:del w:id="560" w:author="Charles Jason Tinant" w:date="2014-09-24T11:17:00Z"/>
                <w:sz w:val="20"/>
                <w:szCs w:val="20"/>
                <w:highlight w:val="yellow"/>
              </w:rPr>
            </w:pPr>
            <w:del w:id="561" w:author="Charles Jason Tinant" w:date="2014-09-24T11:17:00Z">
              <w:r w:rsidDel="00251AFC">
                <w:rPr>
                  <w:rFonts w:cstheme="minorHAnsi"/>
                  <w:sz w:val="20"/>
                  <w:szCs w:val="20"/>
                </w:rPr>
                <w:delText>&gt; 1.8 mg/L</w:delText>
              </w:r>
              <w:r w:rsidR="00844B8A" w:rsidDel="00251AFC">
                <w:rPr>
                  <w:rFonts w:cstheme="minorHAnsi"/>
                  <w:sz w:val="20"/>
                  <w:szCs w:val="20"/>
                </w:rPr>
                <w:delText xml:space="preserve"> </w:delText>
              </w:r>
              <w:r w:rsidR="00844B8A" w:rsidRPr="00844B8A" w:rsidDel="00251AFC">
                <w:rPr>
                  <w:rFonts w:cstheme="minorHAnsi"/>
                  <w:sz w:val="20"/>
                  <w:szCs w:val="20"/>
                  <w:vertAlign w:val="subscript"/>
                </w:rPr>
                <w:delText>a</w:delText>
              </w:r>
            </w:del>
          </w:p>
        </w:tc>
        <w:tc>
          <w:tcPr>
            <w:tcW w:w="810" w:type="pct"/>
            <w:shd w:val="clear" w:color="auto" w:fill="auto"/>
            <w:vAlign w:val="center"/>
          </w:tcPr>
          <w:p w14:paraId="5F875FFC" w14:textId="35797836" w:rsidR="00B5303D" w:rsidDel="00251AFC" w:rsidRDefault="00280F3D" w:rsidP="00B5303D">
            <w:pPr>
              <w:pStyle w:val="NoSpacing"/>
              <w:jc w:val="center"/>
              <w:rPr>
                <w:del w:id="562" w:author="Charles Jason Tinant" w:date="2014-09-24T11:17:00Z"/>
                <w:sz w:val="20"/>
                <w:szCs w:val="20"/>
              </w:rPr>
            </w:pPr>
            <w:del w:id="563" w:author="Charles Jason Tinant" w:date="2014-09-24T11:17:00Z">
              <w:r w:rsidDel="00251AFC">
                <w:rPr>
                  <w:sz w:val="20"/>
                  <w:szCs w:val="20"/>
                </w:rPr>
                <w:delText>Zero of 3</w:delText>
              </w:r>
            </w:del>
          </w:p>
          <w:p w14:paraId="677A1E49" w14:textId="3C60A2BE" w:rsidR="00280F3D" w:rsidRPr="00A87C7E" w:rsidDel="00251AFC" w:rsidRDefault="00280F3D" w:rsidP="00B5303D">
            <w:pPr>
              <w:pStyle w:val="NoSpacing"/>
              <w:jc w:val="center"/>
              <w:rPr>
                <w:del w:id="564" w:author="Charles Jason Tinant" w:date="2014-09-24T11:17:00Z"/>
                <w:sz w:val="20"/>
                <w:szCs w:val="20"/>
              </w:rPr>
            </w:pPr>
            <w:del w:id="565" w:author="Charles Jason Tinant" w:date="2014-09-24T11:17:00Z">
              <w:r w:rsidDel="00251AFC">
                <w:rPr>
                  <w:sz w:val="20"/>
                  <w:szCs w:val="20"/>
                </w:rPr>
                <w:delText>No data</w:delText>
              </w:r>
            </w:del>
          </w:p>
        </w:tc>
        <w:tc>
          <w:tcPr>
            <w:tcW w:w="735" w:type="pct"/>
            <w:shd w:val="clear" w:color="auto" w:fill="auto"/>
            <w:vAlign w:val="center"/>
          </w:tcPr>
          <w:p w14:paraId="52E8CB42" w14:textId="36212B20" w:rsidR="00B5303D" w:rsidDel="00251AFC" w:rsidRDefault="00280F3D" w:rsidP="00B5303D">
            <w:pPr>
              <w:pStyle w:val="NoSpacing"/>
              <w:jc w:val="center"/>
              <w:rPr>
                <w:del w:id="566" w:author="Charles Jason Tinant" w:date="2014-09-24T11:17:00Z"/>
                <w:sz w:val="20"/>
                <w:szCs w:val="20"/>
              </w:rPr>
            </w:pPr>
            <w:del w:id="567" w:author="Charles Jason Tinant" w:date="2014-09-24T11:17:00Z">
              <w:r w:rsidDel="00251AFC">
                <w:rPr>
                  <w:sz w:val="20"/>
                  <w:szCs w:val="20"/>
                </w:rPr>
                <w:delText>0%</w:delText>
              </w:r>
            </w:del>
          </w:p>
          <w:p w14:paraId="47CA7CAA" w14:textId="201A430D" w:rsidR="00280F3D" w:rsidRPr="00A87C7E" w:rsidDel="00251AFC" w:rsidRDefault="00280F3D" w:rsidP="00B5303D">
            <w:pPr>
              <w:pStyle w:val="NoSpacing"/>
              <w:jc w:val="center"/>
              <w:rPr>
                <w:del w:id="568" w:author="Charles Jason Tinant" w:date="2014-09-24T11:17:00Z"/>
                <w:sz w:val="20"/>
                <w:szCs w:val="20"/>
              </w:rPr>
            </w:pPr>
            <w:del w:id="569" w:author="Charles Jason Tinant" w:date="2014-09-24T11:17:00Z">
              <w:r w:rsidDel="00251AFC">
                <w:rPr>
                  <w:sz w:val="20"/>
                  <w:szCs w:val="20"/>
                </w:rPr>
                <w:delText>No data</w:delText>
              </w:r>
            </w:del>
          </w:p>
        </w:tc>
      </w:tr>
      <w:tr w:rsidR="00B5303D" w:rsidRPr="00A87C7E" w:rsidDel="00251AFC" w14:paraId="6BCE8070" w14:textId="41F5C0E6" w:rsidTr="00280F3D">
        <w:trPr>
          <w:del w:id="570" w:author="Charles Jason Tinant" w:date="2014-09-24T11:17:00Z"/>
        </w:trPr>
        <w:tc>
          <w:tcPr>
            <w:tcW w:w="835" w:type="pct"/>
            <w:vMerge/>
          </w:tcPr>
          <w:p w14:paraId="0A590632" w14:textId="3578CD27" w:rsidR="00B5303D" w:rsidRPr="00AE5A86" w:rsidDel="00251AFC" w:rsidRDefault="00B5303D" w:rsidP="00B5303D">
            <w:pPr>
              <w:pStyle w:val="NoSpacing"/>
              <w:rPr>
                <w:del w:id="571" w:author="Charles Jason Tinant" w:date="2014-09-24T11:17:00Z"/>
                <w:sz w:val="20"/>
                <w:szCs w:val="20"/>
                <w:highlight w:val="yellow"/>
              </w:rPr>
            </w:pPr>
          </w:p>
        </w:tc>
        <w:tc>
          <w:tcPr>
            <w:tcW w:w="522" w:type="pct"/>
            <w:vMerge/>
            <w:vAlign w:val="center"/>
          </w:tcPr>
          <w:p w14:paraId="144F5348" w14:textId="7663149A" w:rsidR="00B5303D" w:rsidRPr="00AE5A86" w:rsidDel="00251AFC" w:rsidRDefault="00B5303D" w:rsidP="00B5303D">
            <w:pPr>
              <w:pStyle w:val="NoSpacing"/>
              <w:rPr>
                <w:del w:id="572" w:author="Charles Jason Tinant" w:date="2014-09-24T11:17:00Z"/>
                <w:sz w:val="20"/>
                <w:szCs w:val="20"/>
                <w:highlight w:val="yellow"/>
              </w:rPr>
            </w:pPr>
          </w:p>
        </w:tc>
        <w:tc>
          <w:tcPr>
            <w:tcW w:w="1381" w:type="pct"/>
            <w:shd w:val="clear" w:color="auto" w:fill="auto"/>
          </w:tcPr>
          <w:p w14:paraId="423A9D97" w14:textId="6F4317E4" w:rsidR="00B5303D" w:rsidDel="00251AFC" w:rsidRDefault="00B5303D" w:rsidP="00B5303D">
            <w:pPr>
              <w:pStyle w:val="NoSpacing"/>
              <w:rPr>
                <w:del w:id="573" w:author="Charles Jason Tinant" w:date="2014-09-24T11:17:00Z"/>
                <w:sz w:val="20"/>
                <w:szCs w:val="20"/>
              </w:rPr>
            </w:pPr>
            <w:del w:id="574"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5DBC78AE" w14:textId="7BF86908" w:rsidR="00B5303D" w:rsidRPr="00AE5A86" w:rsidDel="00251AFC" w:rsidRDefault="00B5303D" w:rsidP="00B5303D">
            <w:pPr>
              <w:pStyle w:val="NoSpacing"/>
              <w:rPr>
                <w:del w:id="575" w:author="Charles Jason Tinant" w:date="2014-09-24T11:17:00Z"/>
                <w:sz w:val="20"/>
                <w:szCs w:val="20"/>
                <w:highlight w:val="yellow"/>
              </w:rPr>
            </w:pPr>
          </w:p>
        </w:tc>
        <w:tc>
          <w:tcPr>
            <w:tcW w:w="717" w:type="pct"/>
            <w:shd w:val="clear" w:color="auto" w:fill="auto"/>
            <w:vAlign w:val="center"/>
          </w:tcPr>
          <w:p w14:paraId="226E8859" w14:textId="1A6F9D8C" w:rsidR="00B5303D" w:rsidDel="00251AFC" w:rsidRDefault="00B5303D" w:rsidP="00B5303D">
            <w:pPr>
              <w:pStyle w:val="NoSpacing"/>
              <w:jc w:val="center"/>
              <w:rPr>
                <w:del w:id="576" w:author="Charles Jason Tinant" w:date="2014-09-24T11:17:00Z"/>
                <w:rFonts w:cstheme="minorHAnsi"/>
                <w:sz w:val="20"/>
                <w:szCs w:val="20"/>
              </w:rPr>
            </w:pPr>
            <w:del w:id="577" w:author="Charles Jason Tinant" w:date="2014-09-24T11:17:00Z">
              <w:r w:rsidDel="00251AFC">
                <w:rPr>
                  <w:rFonts w:cstheme="minorHAnsi"/>
                  <w:sz w:val="20"/>
                  <w:szCs w:val="20"/>
                </w:rPr>
                <w:delText>&gt; 88 mg/L</w:delText>
              </w:r>
            </w:del>
          </w:p>
          <w:p w14:paraId="05718FB5" w14:textId="570315D2" w:rsidR="00B5303D" w:rsidRPr="00F618C2" w:rsidDel="00251AFC" w:rsidRDefault="00844B8A" w:rsidP="00B5303D">
            <w:pPr>
              <w:pStyle w:val="NoSpacing"/>
              <w:jc w:val="center"/>
              <w:rPr>
                <w:del w:id="578" w:author="Charles Jason Tinant" w:date="2014-09-24T11:17:00Z"/>
                <w:sz w:val="20"/>
                <w:szCs w:val="20"/>
                <w:highlight w:val="yellow"/>
              </w:rPr>
            </w:pPr>
            <w:del w:id="579" w:author="Charles Jason Tinant" w:date="2014-09-24T11:17:00Z">
              <w:r w:rsidDel="00251AFC">
                <w:rPr>
                  <w:rFonts w:cstheme="minorHAnsi"/>
                  <w:sz w:val="20"/>
                  <w:szCs w:val="20"/>
                </w:rPr>
                <w:delText xml:space="preserve">&gt; 0.56 mg/L </w:delText>
              </w:r>
              <w:r w:rsidRPr="00844B8A" w:rsidDel="00251AFC">
                <w:rPr>
                  <w:rFonts w:cstheme="minorHAnsi"/>
                  <w:sz w:val="20"/>
                  <w:szCs w:val="20"/>
                  <w:vertAlign w:val="subscript"/>
                </w:rPr>
                <w:delText>b</w:delText>
              </w:r>
            </w:del>
          </w:p>
        </w:tc>
        <w:tc>
          <w:tcPr>
            <w:tcW w:w="810" w:type="pct"/>
            <w:shd w:val="clear" w:color="auto" w:fill="auto"/>
            <w:vAlign w:val="center"/>
          </w:tcPr>
          <w:p w14:paraId="70A2D044" w14:textId="52637DBA" w:rsidR="00B5303D" w:rsidDel="00251AFC" w:rsidRDefault="00280F3D" w:rsidP="00B5303D">
            <w:pPr>
              <w:pStyle w:val="NoSpacing"/>
              <w:jc w:val="center"/>
              <w:rPr>
                <w:del w:id="580" w:author="Charles Jason Tinant" w:date="2014-09-24T11:17:00Z"/>
                <w:sz w:val="20"/>
                <w:szCs w:val="20"/>
              </w:rPr>
            </w:pPr>
            <w:del w:id="581" w:author="Charles Jason Tinant" w:date="2014-09-24T11:17:00Z">
              <w:r w:rsidDel="00251AFC">
                <w:rPr>
                  <w:sz w:val="20"/>
                  <w:szCs w:val="20"/>
                </w:rPr>
                <w:delText>Zero of 3</w:delText>
              </w:r>
            </w:del>
          </w:p>
          <w:p w14:paraId="311CC5C7" w14:textId="3F49348A" w:rsidR="00280F3D" w:rsidDel="00251AFC" w:rsidRDefault="00280F3D" w:rsidP="00B5303D">
            <w:pPr>
              <w:pStyle w:val="NoSpacing"/>
              <w:jc w:val="center"/>
              <w:rPr>
                <w:del w:id="582" w:author="Charles Jason Tinant" w:date="2014-09-24T11:17:00Z"/>
                <w:sz w:val="20"/>
                <w:szCs w:val="20"/>
              </w:rPr>
            </w:pPr>
            <w:del w:id="583" w:author="Charles Jason Tinant" w:date="2014-09-24T11:17:00Z">
              <w:r w:rsidDel="00251AFC">
                <w:rPr>
                  <w:sz w:val="20"/>
                  <w:szCs w:val="20"/>
                </w:rPr>
                <w:delText xml:space="preserve">Zero of </w:delText>
              </w:r>
              <w:r w:rsidR="00683B7C" w:rsidDel="00251AFC">
                <w:rPr>
                  <w:sz w:val="20"/>
                  <w:szCs w:val="20"/>
                </w:rPr>
                <w:delText>3</w:delText>
              </w:r>
            </w:del>
          </w:p>
          <w:p w14:paraId="37DC2D8C" w14:textId="77E085C8" w:rsidR="00280F3D" w:rsidDel="00251AFC" w:rsidRDefault="00280F3D" w:rsidP="00B5303D">
            <w:pPr>
              <w:pStyle w:val="NoSpacing"/>
              <w:jc w:val="center"/>
              <w:rPr>
                <w:del w:id="584" w:author="Charles Jason Tinant" w:date="2014-09-24T11:17:00Z"/>
                <w:sz w:val="20"/>
                <w:szCs w:val="20"/>
              </w:rPr>
            </w:pPr>
            <w:del w:id="585" w:author="Charles Jason Tinant" w:date="2014-09-24T11:17:00Z">
              <w:r w:rsidDel="00251AFC">
                <w:rPr>
                  <w:sz w:val="20"/>
                  <w:szCs w:val="20"/>
                </w:rPr>
                <w:delText>Zero of 6</w:delText>
              </w:r>
            </w:del>
          </w:p>
          <w:p w14:paraId="14CC2DED" w14:textId="764457FA" w:rsidR="00280F3D" w:rsidRPr="00A87C7E" w:rsidDel="00251AFC" w:rsidRDefault="00683B7C" w:rsidP="00B5303D">
            <w:pPr>
              <w:pStyle w:val="NoSpacing"/>
              <w:jc w:val="center"/>
              <w:rPr>
                <w:del w:id="586" w:author="Charles Jason Tinant" w:date="2014-09-24T11:17:00Z"/>
                <w:sz w:val="20"/>
                <w:szCs w:val="20"/>
              </w:rPr>
            </w:pPr>
            <w:del w:id="587" w:author="Charles Jason Tinant" w:date="2014-09-24T11:17:00Z">
              <w:r w:rsidDel="00251AFC">
                <w:rPr>
                  <w:sz w:val="20"/>
                  <w:szCs w:val="20"/>
                </w:rPr>
                <w:delText>Zero of 6</w:delText>
              </w:r>
            </w:del>
          </w:p>
        </w:tc>
        <w:tc>
          <w:tcPr>
            <w:tcW w:w="735" w:type="pct"/>
            <w:shd w:val="clear" w:color="auto" w:fill="auto"/>
            <w:vAlign w:val="center"/>
          </w:tcPr>
          <w:p w14:paraId="780A9D4F" w14:textId="32664823" w:rsidR="00B5303D" w:rsidDel="00251AFC" w:rsidRDefault="00280F3D" w:rsidP="00B5303D">
            <w:pPr>
              <w:pStyle w:val="NoSpacing"/>
              <w:jc w:val="center"/>
              <w:rPr>
                <w:del w:id="588" w:author="Charles Jason Tinant" w:date="2014-09-24T11:17:00Z"/>
                <w:sz w:val="20"/>
                <w:szCs w:val="20"/>
              </w:rPr>
            </w:pPr>
            <w:del w:id="589" w:author="Charles Jason Tinant" w:date="2014-09-24T11:17:00Z">
              <w:r w:rsidDel="00251AFC">
                <w:rPr>
                  <w:sz w:val="20"/>
                  <w:szCs w:val="20"/>
                </w:rPr>
                <w:delText>0%</w:delText>
              </w:r>
            </w:del>
          </w:p>
          <w:p w14:paraId="4A41D317" w14:textId="69DBA5DF" w:rsidR="00280F3D" w:rsidDel="00251AFC" w:rsidRDefault="00280F3D" w:rsidP="00B5303D">
            <w:pPr>
              <w:pStyle w:val="NoSpacing"/>
              <w:jc w:val="center"/>
              <w:rPr>
                <w:del w:id="590" w:author="Charles Jason Tinant" w:date="2014-09-24T11:17:00Z"/>
                <w:sz w:val="20"/>
                <w:szCs w:val="20"/>
              </w:rPr>
            </w:pPr>
            <w:del w:id="591" w:author="Charles Jason Tinant" w:date="2014-09-24T11:17:00Z">
              <w:r w:rsidDel="00251AFC">
                <w:rPr>
                  <w:sz w:val="20"/>
                  <w:szCs w:val="20"/>
                </w:rPr>
                <w:delText>0%</w:delText>
              </w:r>
            </w:del>
          </w:p>
          <w:p w14:paraId="5A4BE8B4" w14:textId="4061586B" w:rsidR="00280F3D" w:rsidDel="00251AFC" w:rsidRDefault="00280F3D" w:rsidP="00B5303D">
            <w:pPr>
              <w:pStyle w:val="NoSpacing"/>
              <w:jc w:val="center"/>
              <w:rPr>
                <w:del w:id="592" w:author="Charles Jason Tinant" w:date="2014-09-24T11:17:00Z"/>
                <w:sz w:val="20"/>
                <w:szCs w:val="20"/>
              </w:rPr>
            </w:pPr>
            <w:del w:id="593" w:author="Charles Jason Tinant" w:date="2014-09-24T11:17:00Z">
              <w:r w:rsidDel="00251AFC">
                <w:rPr>
                  <w:sz w:val="20"/>
                  <w:szCs w:val="20"/>
                </w:rPr>
                <w:delText>0%</w:delText>
              </w:r>
            </w:del>
          </w:p>
          <w:p w14:paraId="2D2B28F1" w14:textId="5255D5BE" w:rsidR="00280F3D" w:rsidRPr="00A87C7E" w:rsidDel="00251AFC" w:rsidRDefault="00280F3D" w:rsidP="00B5303D">
            <w:pPr>
              <w:pStyle w:val="NoSpacing"/>
              <w:jc w:val="center"/>
              <w:rPr>
                <w:del w:id="594" w:author="Charles Jason Tinant" w:date="2014-09-24T11:17:00Z"/>
                <w:sz w:val="20"/>
                <w:szCs w:val="20"/>
              </w:rPr>
            </w:pPr>
            <w:del w:id="595" w:author="Charles Jason Tinant" w:date="2014-09-24T11:17:00Z">
              <w:r w:rsidDel="00251AFC">
                <w:rPr>
                  <w:sz w:val="20"/>
                  <w:szCs w:val="20"/>
                </w:rPr>
                <w:delText>0%</w:delText>
              </w:r>
            </w:del>
          </w:p>
        </w:tc>
      </w:tr>
      <w:tr w:rsidR="00B5303D" w:rsidRPr="00A87C7E" w:rsidDel="00251AFC" w14:paraId="090BBF07" w14:textId="74001444" w:rsidTr="00280F3D">
        <w:trPr>
          <w:del w:id="596" w:author="Charles Jason Tinant" w:date="2014-09-24T11:17:00Z"/>
        </w:trPr>
        <w:tc>
          <w:tcPr>
            <w:tcW w:w="835" w:type="pct"/>
            <w:vMerge/>
          </w:tcPr>
          <w:p w14:paraId="6C222F30" w14:textId="0BF62075" w:rsidR="00B5303D" w:rsidRPr="00AE5A86" w:rsidDel="00251AFC" w:rsidRDefault="00B5303D" w:rsidP="00B5303D">
            <w:pPr>
              <w:pStyle w:val="NoSpacing"/>
              <w:rPr>
                <w:del w:id="597" w:author="Charles Jason Tinant" w:date="2014-09-24T11:17:00Z"/>
                <w:sz w:val="20"/>
                <w:szCs w:val="20"/>
                <w:highlight w:val="yellow"/>
              </w:rPr>
            </w:pPr>
          </w:p>
        </w:tc>
        <w:tc>
          <w:tcPr>
            <w:tcW w:w="522" w:type="pct"/>
            <w:vMerge/>
            <w:vAlign w:val="center"/>
          </w:tcPr>
          <w:p w14:paraId="767930DB" w14:textId="7C47E75E" w:rsidR="00B5303D" w:rsidRPr="00AE5A86" w:rsidDel="00251AFC" w:rsidRDefault="00B5303D" w:rsidP="00B5303D">
            <w:pPr>
              <w:pStyle w:val="NoSpacing"/>
              <w:rPr>
                <w:del w:id="598" w:author="Charles Jason Tinant" w:date="2014-09-24T11:17:00Z"/>
                <w:sz w:val="20"/>
                <w:szCs w:val="20"/>
                <w:highlight w:val="yellow"/>
              </w:rPr>
            </w:pPr>
          </w:p>
        </w:tc>
        <w:tc>
          <w:tcPr>
            <w:tcW w:w="1381" w:type="pct"/>
            <w:shd w:val="clear" w:color="auto" w:fill="auto"/>
          </w:tcPr>
          <w:p w14:paraId="22543B78" w14:textId="78BC737A" w:rsidR="00B5303D" w:rsidRPr="00AE5A86" w:rsidDel="00251AFC" w:rsidRDefault="00B5303D" w:rsidP="00B5303D">
            <w:pPr>
              <w:pStyle w:val="NoSpacing"/>
              <w:rPr>
                <w:del w:id="599" w:author="Charles Jason Tinant" w:date="2014-09-24T11:17:00Z"/>
                <w:sz w:val="20"/>
                <w:szCs w:val="20"/>
                <w:highlight w:val="yellow"/>
              </w:rPr>
            </w:pPr>
            <w:del w:id="600" w:author="Charles Jason Tinant" w:date="2014-09-24T11:17:00Z">
              <w:r w:rsidDel="00251AFC">
                <w:rPr>
                  <w:sz w:val="20"/>
                  <w:szCs w:val="20"/>
                </w:rPr>
                <w:delText>Total Phosphorus</w:delText>
              </w:r>
            </w:del>
          </w:p>
        </w:tc>
        <w:tc>
          <w:tcPr>
            <w:tcW w:w="717" w:type="pct"/>
            <w:shd w:val="clear" w:color="auto" w:fill="auto"/>
            <w:vAlign w:val="center"/>
          </w:tcPr>
          <w:p w14:paraId="147A3274" w14:textId="1223D3F1" w:rsidR="00B5303D" w:rsidDel="00251AFC" w:rsidRDefault="00280F3D" w:rsidP="00B5303D">
            <w:pPr>
              <w:pStyle w:val="NoSpacing"/>
              <w:jc w:val="center"/>
              <w:rPr>
                <w:del w:id="601" w:author="Charles Jason Tinant" w:date="2014-09-24T11:17:00Z"/>
                <w:rFonts w:cstheme="minorHAnsi"/>
                <w:sz w:val="20"/>
                <w:szCs w:val="20"/>
                <w:vertAlign w:val="subscript"/>
              </w:rPr>
            </w:pPr>
            <w:del w:id="602" w:author="Charles Jason Tinant" w:date="2014-09-24T11:17:00Z">
              <w:r w:rsidDel="00251AFC">
                <w:rPr>
                  <w:rFonts w:cstheme="minorHAnsi"/>
                  <w:sz w:val="20"/>
                  <w:szCs w:val="20"/>
                </w:rPr>
                <w:delText>&gt; 0.037 mg/L</w:delText>
              </w:r>
              <w:r w:rsidR="00844B8A" w:rsidDel="00251AFC">
                <w:rPr>
                  <w:rFonts w:cstheme="minorHAnsi"/>
                  <w:sz w:val="20"/>
                  <w:szCs w:val="20"/>
                </w:rPr>
                <w:delText xml:space="preserve"> </w:delText>
              </w:r>
              <w:r w:rsidR="00844B8A" w:rsidRPr="00844B8A" w:rsidDel="00251AFC">
                <w:rPr>
                  <w:rFonts w:cstheme="minorHAnsi"/>
                  <w:sz w:val="20"/>
                  <w:szCs w:val="20"/>
                  <w:vertAlign w:val="subscript"/>
                </w:rPr>
                <w:delText>c</w:delText>
              </w:r>
            </w:del>
          </w:p>
          <w:p w14:paraId="2EEE4709" w14:textId="0DBEC3AF" w:rsidR="00844B8A" w:rsidRPr="00F618C2" w:rsidDel="00251AFC" w:rsidRDefault="00844B8A" w:rsidP="00994F4D">
            <w:pPr>
              <w:pStyle w:val="NoSpacing"/>
              <w:jc w:val="center"/>
              <w:rPr>
                <w:del w:id="603" w:author="Charles Jason Tinant" w:date="2014-09-24T11:17:00Z"/>
                <w:sz w:val="20"/>
                <w:szCs w:val="20"/>
                <w:highlight w:val="yellow"/>
              </w:rPr>
            </w:pPr>
            <w:del w:id="604" w:author="Charles Jason Tinant" w:date="2014-09-24T11:17:00Z">
              <w:r w:rsidRPr="00844B8A" w:rsidDel="00251AFC">
                <w:rPr>
                  <w:sz w:val="20"/>
                  <w:szCs w:val="20"/>
                </w:rPr>
                <w:delText>&gt; 0.0</w:delText>
              </w:r>
              <w:r w:rsidR="00994F4D" w:rsidDel="00251AFC">
                <w:rPr>
                  <w:sz w:val="20"/>
                  <w:szCs w:val="20"/>
                </w:rPr>
                <w:delText>9</w:delText>
              </w:r>
              <w:r w:rsidRPr="00844B8A" w:rsidDel="00251AFC">
                <w:rPr>
                  <w:sz w:val="20"/>
                  <w:szCs w:val="20"/>
                </w:rPr>
                <w:delText xml:space="preserve"> mg/L </w:delText>
              </w:r>
              <w:r w:rsidRPr="00844B8A" w:rsidDel="00251AFC">
                <w:rPr>
                  <w:sz w:val="20"/>
                  <w:szCs w:val="20"/>
                  <w:vertAlign w:val="subscript"/>
                </w:rPr>
                <w:delText>d</w:delText>
              </w:r>
            </w:del>
          </w:p>
        </w:tc>
        <w:tc>
          <w:tcPr>
            <w:tcW w:w="810" w:type="pct"/>
            <w:shd w:val="clear" w:color="auto" w:fill="auto"/>
            <w:vAlign w:val="center"/>
          </w:tcPr>
          <w:p w14:paraId="0627F545" w14:textId="5C24E3A5" w:rsidR="00280F3D" w:rsidDel="00251AFC" w:rsidRDefault="00280F3D" w:rsidP="00B5303D">
            <w:pPr>
              <w:pStyle w:val="NoSpacing"/>
              <w:jc w:val="center"/>
              <w:rPr>
                <w:del w:id="605" w:author="Charles Jason Tinant" w:date="2014-09-24T11:17:00Z"/>
                <w:sz w:val="20"/>
                <w:szCs w:val="20"/>
              </w:rPr>
            </w:pPr>
            <w:del w:id="606" w:author="Charles Jason Tinant" w:date="2014-09-24T11:17:00Z">
              <w:r w:rsidDel="00251AFC">
                <w:rPr>
                  <w:sz w:val="20"/>
                  <w:szCs w:val="20"/>
                </w:rPr>
                <w:delText>3 of 3</w:delText>
              </w:r>
            </w:del>
          </w:p>
          <w:p w14:paraId="45F9191B" w14:textId="6EC16735" w:rsidR="00844B8A" w:rsidDel="00251AFC" w:rsidRDefault="00994F4D" w:rsidP="00B5303D">
            <w:pPr>
              <w:pStyle w:val="NoSpacing"/>
              <w:jc w:val="center"/>
              <w:rPr>
                <w:del w:id="607" w:author="Charles Jason Tinant" w:date="2014-09-24T11:17:00Z"/>
                <w:sz w:val="20"/>
                <w:szCs w:val="20"/>
              </w:rPr>
            </w:pPr>
            <w:del w:id="608" w:author="Charles Jason Tinant" w:date="2014-09-24T11:17:00Z">
              <w:r w:rsidDel="00251AFC">
                <w:rPr>
                  <w:sz w:val="20"/>
                  <w:szCs w:val="20"/>
                </w:rPr>
                <w:delText>2</w:delText>
              </w:r>
              <w:r w:rsidR="00844B8A" w:rsidDel="00251AFC">
                <w:rPr>
                  <w:sz w:val="20"/>
                  <w:szCs w:val="20"/>
                </w:rPr>
                <w:delText xml:space="preserve"> of 3</w:delText>
              </w:r>
            </w:del>
          </w:p>
          <w:p w14:paraId="0044EDC4" w14:textId="21C17028" w:rsidR="00B5303D" w:rsidDel="00251AFC" w:rsidRDefault="00280F3D" w:rsidP="00B5303D">
            <w:pPr>
              <w:pStyle w:val="NoSpacing"/>
              <w:jc w:val="center"/>
              <w:rPr>
                <w:del w:id="609" w:author="Charles Jason Tinant" w:date="2014-09-24T11:17:00Z"/>
                <w:sz w:val="20"/>
                <w:szCs w:val="20"/>
              </w:rPr>
            </w:pPr>
            <w:del w:id="610" w:author="Charles Jason Tinant" w:date="2014-09-24T11:17:00Z">
              <w:r w:rsidDel="00251AFC">
                <w:rPr>
                  <w:sz w:val="20"/>
                  <w:szCs w:val="20"/>
                </w:rPr>
                <w:delText>6 of 6</w:delText>
              </w:r>
            </w:del>
          </w:p>
          <w:p w14:paraId="6F621A38" w14:textId="3D1F99DE" w:rsidR="00844B8A" w:rsidRPr="00A87C7E" w:rsidDel="00251AFC" w:rsidRDefault="00994F4D" w:rsidP="00B5303D">
            <w:pPr>
              <w:pStyle w:val="NoSpacing"/>
              <w:jc w:val="center"/>
              <w:rPr>
                <w:del w:id="611" w:author="Charles Jason Tinant" w:date="2014-09-24T11:17:00Z"/>
                <w:sz w:val="20"/>
                <w:szCs w:val="20"/>
              </w:rPr>
            </w:pPr>
            <w:del w:id="612" w:author="Charles Jason Tinant" w:date="2014-09-24T11:17:00Z">
              <w:r w:rsidDel="00251AFC">
                <w:rPr>
                  <w:sz w:val="20"/>
                  <w:szCs w:val="20"/>
                </w:rPr>
                <w:delText>4</w:delText>
              </w:r>
              <w:r w:rsidR="00844B8A" w:rsidDel="00251AFC">
                <w:rPr>
                  <w:sz w:val="20"/>
                  <w:szCs w:val="20"/>
                </w:rPr>
                <w:delText xml:space="preserve"> of 6</w:delText>
              </w:r>
            </w:del>
          </w:p>
        </w:tc>
        <w:tc>
          <w:tcPr>
            <w:tcW w:w="735" w:type="pct"/>
            <w:shd w:val="clear" w:color="auto" w:fill="auto"/>
            <w:vAlign w:val="center"/>
          </w:tcPr>
          <w:p w14:paraId="2194C205" w14:textId="49A03089" w:rsidR="00B5303D" w:rsidDel="00251AFC" w:rsidRDefault="00280F3D" w:rsidP="00B5303D">
            <w:pPr>
              <w:pStyle w:val="NoSpacing"/>
              <w:jc w:val="center"/>
              <w:rPr>
                <w:del w:id="613" w:author="Charles Jason Tinant" w:date="2014-09-24T11:17:00Z"/>
                <w:sz w:val="20"/>
                <w:szCs w:val="20"/>
              </w:rPr>
            </w:pPr>
            <w:del w:id="614" w:author="Charles Jason Tinant" w:date="2014-09-24T11:17:00Z">
              <w:r w:rsidDel="00251AFC">
                <w:rPr>
                  <w:sz w:val="20"/>
                  <w:szCs w:val="20"/>
                </w:rPr>
                <w:delText>100%</w:delText>
              </w:r>
            </w:del>
          </w:p>
          <w:p w14:paraId="62E3FC6D" w14:textId="3DEAF4BD" w:rsidR="00280F3D" w:rsidDel="00251AFC" w:rsidRDefault="00994F4D" w:rsidP="00B5303D">
            <w:pPr>
              <w:pStyle w:val="NoSpacing"/>
              <w:jc w:val="center"/>
              <w:rPr>
                <w:del w:id="615" w:author="Charles Jason Tinant" w:date="2014-09-24T11:17:00Z"/>
                <w:sz w:val="20"/>
                <w:szCs w:val="20"/>
              </w:rPr>
            </w:pPr>
            <w:del w:id="616" w:author="Charles Jason Tinant" w:date="2014-09-24T11:17:00Z">
              <w:r w:rsidDel="00251AFC">
                <w:rPr>
                  <w:sz w:val="20"/>
                  <w:szCs w:val="20"/>
                </w:rPr>
                <w:delText>67</w:delText>
              </w:r>
              <w:r w:rsidR="00280F3D" w:rsidDel="00251AFC">
                <w:rPr>
                  <w:sz w:val="20"/>
                  <w:szCs w:val="20"/>
                </w:rPr>
                <w:delText>%</w:delText>
              </w:r>
            </w:del>
          </w:p>
          <w:p w14:paraId="5F57CDCB" w14:textId="36402467" w:rsidR="00844B8A" w:rsidDel="00251AFC" w:rsidRDefault="00844B8A" w:rsidP="00B5303D">
            <w:pPr>
              <w:pStyle w:val="NoSpacing"/>
              <w:jc w:val="center"/>
              <w:rPr>
                <w:del w:id="617" w:author="Charles Jason Tinant" w:date="2014-09-24T11:17:00Z"/>
                <w:sz w:val="20"/>
                <w:szCs w:val="20"/>
              </w:rPr>
            </w:pPr>
            <w:del w:id="618" w:author="Charles Jason Tinant" w:date="2014-09-24T11:17:00Z">
              <w:r w:rsidDel="00251AFC">
                <w:rPr>
                  <w:sz w:val="20"/>
                  <w:szCs w:val="20"/>
                </w:rPr>
                <w:delText>100%</w:delText>
              </w:r>
            </w:del>
          </w:p>
          <w:p w14:paraId="467EC9AD" w14:textId="2CFFFFAB" w:rsidR="00844B8A" w:rsidRPr="00A87C7E" w:rsidDel="00251AFC" w:rsidRDefault="00994F4D" w:rsidP="00B5303D">
            <w:pPr>
              <w:pStyle w:val="NoSpacing"/>
              <w:jc w:val="center"/>
              <w:rPr>
                <w:del w:id="619" w:author="Charles Jason Tinant" w:date="2014-09-24T11:17:00Z"/>
                <w:sz w:val="20"/>
                <w:szCs w:val="20"/>
              </w:rPr>
            </w:pPr>
            <w:del w:id="620" w:author="Charles Jason Tinant" w:date="2014-09-24T11:17:00Z">
              <w:r w:rsidDel="00251AFC">
                <w:rPr>
                  <w:sz w:val="20"/>
                  <w:szCs w:val="20"/>
                </w:rPr>
                <w:delText>67</w:delText>
              </w:r>
              <w:r w:rsidR="00844B8A" w:rsidDel="00251AFC">
                <w:rPr>
                  <w:sz w:val="20"/>
                  <w:szCs w:val="20"/>
                </w:rPr>
                <w:delText>%</w:delText>
              </w:r>
            </w:del>
          </w:p>
        </w:tc>
      </w:tr>
      <w:tr w:rsidR="00B5303D" w:rsidRPr="00A87C7E" w:rsidDel="00251AFC" w14:paraId="224A2D24" w14:textId="51CE23CF" w:rsidTr="00280F3D">
        <w:trPr>
          <w:del w:id="621" w:author="Charles Jason Tinant" w:date="2014-09-24T11:17:00Z"/>
        </w:trPr>
        <w:tc>
          <w:tcPr>
            <w:tcW w:w="835" w:type="pct"/>
            <w:vMerge/>
          </w:tcPr>
          <w:p w14:paraId="22AC2678" w14:textId="42166A0B" w:rsidR="00B5303D" w:rsidRPr="00AE5A86" w:rsidDel="00251AFC" w:rsidRDefault="00B5303D" w:rsidP="00B5303D">
            <w:pPr>
              <w:pStyle w:val="NoSpacing"/>
              <w:rPr>
                <w:del w:id="622" w:author="Charles Jason Tinant" w:date="2014-09-24T11:17:00Z"/>
                <w:sz w:val="20"/>
                <w:szCs w:val="20"/>
                <w:highlight w:val="yellow"/>
              </w:rPr>
            </w:pPr>
          </w:p>
        </w:tc>
        <w:tc>
          <w:tcPr>
            <w:tcW w:w="522" w:type="pct"/>
            <w:vMerge/>
            <w:vAlign w:val="center"/>
          </w:tcPr>
          <w:p w14:paraId="414C828A" w14:textId="70EEECDA" w:rsidR="00B5303D" w:rsidRPr="00AE5A86" w:rsidDel="00251AFC" w:rsidRDefault="00B5303D" w:rsidP="00B5303D">
            <w:pPr>
              <w:pStyle w:val="NoSpacing"/>
              <w:rPr>
                <w:del w:id="623" w:author="Charles Jason Tinant" w:date="2014-09-24T11:17:00Z"/>
                <w:sz w:val="20"/>
                <w:szCs w:val="20"/>
                <w:highlight w:val="yellow"/>
              </w:rPr>
            </w:pPr>
          </w:p>
        </w:tc>
        <w:tc>
          <w:tcPr>
            <w:tcW w:w="1381" w:type="pct"/>
            <w:shd w:val="clear" w:color="auto" w:fill="auto"/>
          </w:tcPr>
          <w:p w14:paraId="2F38C3C5" w14:textId="657E2AA9" w:rsidR="00B5303D" w:rsidRPr="00AE5A86" w:rsidDel="00251AFC" w:rsidRDefault="00B5303D" w:rsidP="00B5303D">
            <w:pPr>
              <w:pStyle w:val="NoSpacing"/>
              <w:rPr>
                <w:del w:id="624" w:author="Charles Jason Tinant" w:date="2014-09-24T11:17:00Z"/>
                <w:sz w:val="20"/>
                <w:szCs w:val="20"/>
                <w:highlight w:val="yellow"/>
              </w:rPr>
            </w:pPr>
            <w:del w:id="625" w:author="Charles Jason Tinant" w:date="2014-09-24T11:17:00Z">
              <w:r w:rsidDel="00251AFC">
                <w:rPr>
                  <w:sz w:val="20"/>
                  <w:szCs w:val="20"/>
                </w:rPr>
                <w:delText>Soluble Reactive Phosphorus (Ortho-phosphorus)</w:delText>
              </w:r>
            </w:del>
          </w:p>
        </w:tc>
        <w:tc>
          <w:tcPr>
            <w:tcW w:w="717" w:type="pct"/>
            <w:shd w:val="clear" w:color="auto" w:fill="auto"/>
            <w:vAlign w:val="center"/>
          </w:tcPr>
          <w:p w14:paraId="2FBB3C07" w14:textId="4F6599A2" w:rsidR="00B5303D" w:rsidRPr="00F618C2" w:rsidDel="00251AFC" w:rsidRDefault="00B5303D" w:rsidP="00844B8A">
            <w:pPr>
              <w:pStyle w:val="NoSpacing"/>
              <w:jc w:val="center"/>
              <w:rPr>
                <w:del w:id="626" w:author="Charles Jason Tinant" w:date="2014-09-24T11:17:00Z"/>
                <w:rFonts w:cstheme="minorHAnsi"/>
                <w:sz w:val="20"/>
                <w:szCs w:val="20"/>
                <w:highlight w:val="yellow"/>
              </w:rPr>
            </w:pPr>
            <w:del w:id="627" w:author="Charles Jason Tinant" w:date="2014-09-24T11:17:00Z">
              <w:r w:rsidDel="00251AFC">
                <w:rPr>
                  <w:rFonts w:cstheme="minorHAnsi"/>
                  <w:sz w:val="20"/>
                  <w:szCs w:val="20"/>
                </w:rPr>
                <w:delText>&gt;0.037 mg/L</w:delText>
              </w:r>
              <w:r w:rsidR="00844B8A" w:rsidDel="00251AFC">
                <w:rPr>
                  <w:rFonts w:cstheme="minorHAnsi"/>
                  <w:sz w:val="20"/>
                  <w:szCs w:val="20"/>
                </w:rPr>
                <w:delText xml:space="preserve"> </w:delText>
              </w:r>
              <w:r w:rsidR="00844B8A" w:rsidRPr="00844B8A" w:rsidDel="00251AFC">
                <w:rPr>
                  <w:rFonts w:cstheme="minorHAnsi"/>
                  <w:sz w:val="20"/>
                  <w:szCs w:val="20"/>
                  <w:vertAlign w:val="subscript"/>
                </w:rPr>
                <w:delText>e</w:delText>
              </w:r>
            </w:del>
          </w:p>
        </w:tc>
        <w:tc>
          <w:tcPr>
            <w:tcW w:w="810" w:type="pct"/>
            <w:shd w:val="clear" w:color="auto" w:fill="auto"/>
            <w:vAlign w:val="center"/>
          </w:tcPr>
          <w:p w14:paraId="3CFA9BC1" w14:textId="7BDBA4EC" w:rsidR="00B5303D" w:rsidDel="00251AFC" w:rsidRDefault="00844B8A" w:rsidP="00B5303D">
            <w:pPr>
              <w:pStyle w:val="NoSpacing"/>
              <w:jc w:val="center"/>
              <w:rPr>
                <w:del w:id="628" w:author="Charles Jason Tinant" w:date="2014-09-24T11:17:00Z"/>
                <w:sz w:val="20"/>
                <w:szCs w:val="20"/>
              </w:rPr>
            </w:pPr>
            <w:del w:id="629" w:author="Charles Jason Tinant" w:date="2014-09-24T11:17:00Z">
              <w:r w:rsidDel="00251AFC">
                <w:rPr>
                  <w:sz w:val="20"/>
                  <w:szCs w:val="20"/>
                </w:rPr>
                <w:delText>3 of 3</w:delText>
              </w:r>
            </w:del>
          </w:p>
          <w:p w14:paraId="75361254" w14:textId="6F099F7C" w:rsidR="00280F3D" w:rsidRPr="00A87C7E" w:rsidDel="00251AFC" w:rsidRDefault="00844B8A" w:rsidP="00B5303D">
            <w:pPr>
              <w:pStyle w:val="NoSpacing"/>
              <w:jc w:val="center"/>
              <w:rPr>
                <w:del w:id="630" w:author="Charles Jason Tinant" w:date="2014-09-24T11:17:00Z"/>
                <w:sz w:val="20"/>
                <w:szCs w:val="20"/>
              </w:rPr>
            </w:pPr>
            <w:del w:id="631" w:author="Charles Jason Tinant" w:date="2014-09-24T11:17:00Z">
              <w:r w:rsidDel="00251AFC">
                <w:rPr>
                  <w:sz w:val="20"/>
                  <w:szCs w:val="20"/>
                </w:rPr>
                <w:delText>6 of 6</w:delText>
              </w:r>
            </w:del>
          </w:p>
        </w:tc>
        <w:tc>
          <w:tcPr>
            <w:tcW w:w="735" w:type="pct"/>
            <w:shd w:val="clear" w:color="auto" w:fill="auto"/>
            <w:vAlign w:val="center"/>
          </w:tcPr>
          <w:p w14:paraId="366A0AD7" w14:textId="0C31A885" w:rsidR="00B5303D" w:rsidDel="00251AFC" w:rsidRDefault="00280F3D" w:rsidP="00B5303D">
            <w:pPr>
              <w:pStyle w:val="NoSpacing"/>
              <w:jc w:val="center"/>
              <w:rPr>
                <w:del w:id="632" w:author="Charles Jason Tinant" w:date="2014-09-24T11:17:00Z"/>
                <w:sz w:val="20"/>
                <w:szCs w:val="20"/>
              </w:rPr>
            </w:pPr>
            <w:del w:id="633" w:author="Charles Jason Tinant" w:date="2014-09-24T11:17:00Z">
              <w:r w:rsidDel="00251AFC">
                <w:rPr>
                  <w:sz w:val="20"/>
                  <w:szCs w:val="20"/>
                </w:rPr>
                <w:delText>100%</w:delText>
              </w:r>
            </w:del>
          </w:p>
          <w:p w14:paraId="1D2EAA5B" w14:textId="629A3AC9" w:rsidR="00280F3D" w:rsidRPr="00A87C7E" w:rsidDel="00251AFC" w:rsidRDefault="00280F3D" w:rsidP="00B5303D">
            <w:pPr>
              <w:pStyle w:val="NoSpacing"/>
              <w:jc w:val="center"/>
              <w:rPr>
                <w:del w:id="634" w:author="Charles Jason Tinant" w:date="2014-09-24T11:17:00Z"/>
                <w:sz w:val="20"/>
                <w:szCs w:val="20"/>
              </w:rPr>
            </w:pPr>
            <w:del w:id="635" w:author="Charles Jason Tinant" w:date="2014-09-24T11:17:00Z">
              <w:r w:rsidDel="00251AFC">
                <w:rPr>
                  <w:sz w:val="20"/>
                  <w:szCs w:val="20"/>
                </w:rPr>
                <w:delText>100%</w:delText>
              </w:r>
            </w:del>
          </w:p>
        </w:tc>
      </w:tr>
      <w:tr w:rsidR="00B5303D" w:rsidRPr="00A87C7E" w:rsidDel="00251AFC" w14:paraId="659D4E4E" w14:textId="1C159D1B" w:rsidTr="00405E44">
        <w:trPr>
          <w:del w:id="636" w:author="Charles Jason Tinant" w:date="2014-09-24T11:17:00Z"/>
        </w:trPr>
        <w:tc>
          <w:tcPr>
            <w:tcW w:w="835" w:type="pct"/>
            <w:vMerge w:val="restart"/>
          </w:tcPr>
          <w:p w14:paraId="12B28DE1" w14:textId="065B3D34" w:rsidR="00B5303D" w:rsidRPr="00A87C7E" w:rsidDel="00251AFC" w:rsidRDefault="00B5303D" w:rsidP="00B5303D">
            <w:pPr>
              <w:pStyle w:val="NoSpacing"/>
              <w:rPr>
                <w:del w:id="637" w:author="Charles Jason Tinant" w:date="2014-09-24T11:17:00Z"/>
                <w:sz w:val="20"/>
                <w:szCs w:val="20"/>
              </w:rPr>
            </w:pPr>
            <w:del w:id="638" w:author="Charles Jason Tinant" w:date="2014-09-24T11:17:00Z">
              <w:r w:rsidDel="00251AFC">
                <w:rPr>
                  <w:sz w:val="20"/>
                  <w:szCs w:val="20"/>
                </w:rPr>
                <w:delText>White River</w:delText>
              </w:r>
            </w:del>
          </w:p>
          <w:p w14:paraId="66F9B55F" w14:textId="7547A591" w:rsidR="00B5303D" w:rsidRPr="00A87C7E" w:rsidDel="00251AFC" w:rsidRDefault="00B5303D" w:rsidP="00B5303D">
            <w:pPr>
              <w:pStyle w:val="NoSpacing"/>
              <w:rPr>
                <w:del w:id="639" w:author="Charles Jason Tinant" w:date="2014-09-24T11:17:00Z"/>
                <w:sz w:val="20"/>
                <w:szCs w:val="20"/>
              </w:rPr>
            </w:pPr>
          </w:p>
        </w:tc>
        <w:tc>
          <w:tcPr>
            <w:tcW w:w="522" w:type="pct"/>
            <w:vMerge w:val="restart"/>
            <w:vAlign w:val="center"/>
          </w:tcPr>
          <w:p w14:paraId="14AFE60A" w14:textId="302F6E74" w:rsidR="00B5303D" w:rsidDel="00251AFC" w:rsidRDefault="00B5303D" w:rsidP="00B5303D">
            <w:pPr>
              <w:pStyle w:val="NoSpacing"/>
              <w:rPr>
                <w:del w:id="640" w:author="Charles Jason Tinant" w:date="2014-09-24T11:17:00Z"/>
                <w:sz w:val="20"/>
                <w:szCs w:val="20"/>
              </w:rPr>
            </w:pPr>
            <w:del w:id="641" w:author="Charles Jason Tinant" w:date="2014-09-24T11:17:00Z">
              <w:r w:rsidDel="00251AFC">
                <w:rPr>
                  <w:sz w:val="20"/>
                  <w:szCs w:val="20"/>
                </w:rPr>
                <w:delText>WHR1</w:delText>
              </w:r>
            </w:del>
          </w:p>
          <w:p w14:paraId="3B18D005" w14:textId="5C63675D" w:rsidR="00B5303D" w:rsidRPr="00A87C7E" w:rsidDel="00251AFC" w:rsidRDefault="00B5303D" w:rsidP="00B5303D">
            <w:pPr>
              <w:pStyle w:val="NoSpacing"/>
              <w:rPr>
                <w:del w:id="642" w:author="Charles Jason Tinant" w:date="2014-09-24T11:17:00Z"/>
                <w:sz w:val="20"/>
                <w:szCs w:val="20"/>
              </w:rPr>
            </w:pPr>
            <w:del w:id="643" w:author="Charles Jason Tinant" w:date="2014-09-24T11:17:00Z">
              <w:r w:rsidDel="00251AFC">
                <w:rPr>
                  <w:sz w:val="20"/>
                  <w:szCs w:val="20"/>
                </w:rPr>
                <w:delText>(2011)</w:delText>
              </w:r>
            </w:del>
          </w:p>
        </w:tc>
        <w:tc>
          <w:tcPr>
            <w:tcW w:w="1381" w:type="pct"/>
          </w:tcPr>
          <w:p w14:paraId="41F1271C" w14:textId="36F46B75" w:rsidR="00B5303D" w:rsidRPr="00683B7C" w:rsidDel="00251AFC" w:rsidRDefault="00B5303D" w:rsidP="00B5303D">
            <w:pPr>
              <w:pStyle w:val="NoSpacing"/>
              <w:rPr>
                <w:del w:id="644" w:author="Charles Jason Tinant" w:date="2014-09-24T11:17:00Z"/>
                <w:sz w:val="20"/>
                <w:szCs w:val="20"/>
              </w:rPr>
            </w:pPr>
            <w:del w:id="645" w:author="Charles Jason Tinant" w:date="2014-09-24T11:17:00Z">
              <w:r w:rsidRPr="00683B7C" w:rsidDel="00251AFC">
                <w:rPr>
                  <w:sz w:val="20"/>
                  <w:szCs w:val="20"/>
                </w:rPr>
                <w:delText>Fecal Coliform</w:delText>
              </w:r>
            </w:del>
          </w:p>
        </w:tc>
        <w:tc>
          <w:tcPr>
            <w:tcW w:w="717" w:type="pct"/>
            <w:vAlign w:val="center"/>
          </w:tcPr>
          <w:p w14:paraId="5B762819" w14:textId="64772B92" w:rsidR="00B5303D" w:rsidRPr="00683B7C" w:rsidDel="00251AFC" w:rsidRDefault="00B5303D" w:rsidP="00B5303D">
            <w:pPr>
              <w:pStyle w:val="NoSpacing"/>
              <w:jc w:val="center"/>
              <w:rPr>
                <w:del w:id="646" w:author="Charles Jason Tinant" w:date="2014-09-24T11:17:00Z"/>
                <w:rFonts w:cstheme="minorHAnsi"/>
                <w:sz w:val="20"/>
                <w:szCs w:val="20"/>
                <w:highlight w:val="yellow"/>
              </w:rPr>
            </w:pPr>
            <w:del w:id="647" w:author="Charles Jason Tinant" w:date="2014-09-24T11:17:00Z">
              <w:r w:rsidRPr="00683B7C" w:rsidDel="00251AFC">
                <w:rPr>
                  <w:rFonts w:cstheme="minorHAnsi"/>
                  <w:sz w:val="20"/>
                  <w:szCs w:val="20"/>
                </w:rPr>
                <w:delText>&gt; 400 CFU / 100 ml</w:delText>
              </w:r>
            </w:del>
          </w:p>
        </w:tc>
        <w:tc>
          <w:tcPr>
            <w:tcW w:w="810" w:type="pct"/>
            <w:vAlign w:val="center"/>
          </w:tcPr>
          <w:p w14:paraId="5EED397F" w14:textId="36BAEEA5" w:rsidR="00B5303D" w:rsidRPr="00683B7C" w:rsidDel="00251AFC" w:rsidRDefault="00906CBE" w:rsidP="00B5303D">
            <w:pPr>
              <w:pStyle w:val="NoSpacing"/>
              <w:jc w:val="center"/>
              <w:rPr>
                <w:del w:id="648" w:author="Charles Jason Tinant" w:date="2014-09-24T11:17:00Z"/>
                <w:sz w:val="20"/>
                <w:szCs w:val="20"/>
              </w:rPr>
            </w:pPr>
            <w:del w:id="649" w:author="Charles Jason Tinant" w:date="2014-09-24T11:17:00Z">
              <w:r w:rsidRPr="00683B7C" w:rsidDel="00251AFC">
                <w:rPr>
                  <w:sz w:val="20"/>
                  <w:szCs w:val="20"/>
                </w:rPr>
                <w:delText>5</w:delText>
              </w:r>
              <w:r w:rsidR="00B5303D" w:rsidRPr="00683B7C" w:rsidDel="00251AFC">
                <w:rPr>
                  <w:sz w:val="20"/>
                  <w:szCs w:val="20"/>
                </w:rPr>
                <w:delText xml:space="preserve"> of 6</w:delText>
              </w:r>
            </w:del>
          </w:p>
        </w:tc>
        <w:tc>
          <w:tcPr>
            <w:tcW w:w="735" w:type="pct"/>
            <w:vAlign w:val="center"/>
          </w:tcPr>
          <w:p w14:paraId="4DC3A4FD" w14:textId="414F58FC" w:rsidR="00B5303D" w:rsidRPr="00683B7C" w:rsidDel="00251AFC" w:rsidRDefault="00906CBE" w:rsidP="009B3A22">
            <w:pPr>
              <w:pStyle w:val="NoSpacing"/>
              <w:jc w:val="center"/>
              <w:rPr>
                <w:del w:id="650" w:author="Charles Jason Tinant" w:date="2014-09-24T11:17:00Z"/>
                <w:rFonts w:cstheme="minorHAnsi"/>
                <w:sz w:val="20"/>
                <w:szCs w:val="20"/>
              </w:rPr>
            </w:pPr>
            <w:del w:id="651" w:author="Charles Jason Tinant" w:date="2014-09-24T11:17:00Z">
              <w:r w:rsidRPr="00683B7C" w:rsidDel="00251AFC">
                <w:rPr>
                  <w:rFonts w:cstheme="minorHAnsi"/>
                  <w:sz w:val="20"/>
                  <w:szCs w:val="20"/>
                </w:rPr>
                <w:delText>8</w:delText>
              </w:r>
              <w:r w:rsidR="009B3A22" w:rsidRPr="00683B7C" w:rsidDel="00251AFC">
                <w:rPr>
                  <w:rFonts w:cstheme="minorHAnsi"/>
                  <w:sz w:val="20"/>
                  <w:szCs w:val="20"/>
                </w:rPr>
                <w:delText>3</w:delText>
              </w:r>
              <w:r w:rsidR="00B5303D" w:rsidRPr="00683B7C" w:rsidDel="00251AFC">
                <w:rPr>
                  <w:rFonts w:cstheme="minorHAnsi"/>
                  <w:sz w:val="20"/>
                  <w:szCs w:val="20"/>
                </w:rPr>
                <w:delText>%</w:delText>
              </w:r>
            </w:del>
          </w:p>
        </w:tc>
      </w:tr>
      <w:tr w:rsidR="00B5303D" w:rsidRPr="00A87C7E" w:rsidDel="00251AFC" w14:paraId="5A7ECD9B" w14:textId="6B8C2238" w:rsidTr="00405E44">
        <w:trPr>
          <w:del w:id="652" w:author="Charles Jason Tinant" w:date="2014-09-24T11:17:00Z"/>
        </w:trPr>
        <w:tc>
          <w:tcPr>
            <w:tcW w:w="835" w:type="pct"/>
            <w:vMerge/>
          </w:tcPr>
          <w:p w14:paraId="5ED202B7" w14:textId="0438DB52" w:rsidR="00B5303D" w:rsidDel="00251AFC" w:rsidRDefault="00B5303D" w:rsidP="00B5303D">
            <w:pPr>
              <w:pStyle w:val="NoSpacing"/>
              <w:rPr>
                <w:del w:id="653" w:author="Charles Jason Tinant" w:date="2014-09-24T11:17:00Z"/>
                <w:sz w:val="20"/>
                <w:szCs w:val="20"/>
              </w:rPr>
            </w:pPr>
          </w:p>
        </w:tc>
        <w:tc>
          <w:tcPr>
            <w:tcW w:w="522" w:type="pct"/>
            <w:vMerge/>
            <w:vAlign w:val="center"/>
          </w:tcPr>
          <w:p w14:paraId="39BF1467" w14:textId="14428958" w:rsidR="00B5303D" w:rsidRPr="00A87C7E" w:rsidDel="00251AFC" w:rsidRDefault="00B5303D" w:rsidP="00B5303D">
            <w:pPr>
              <w:pStyle w:val="NoSpacing"/>
              <w:rPr>
                <w:del w:id="654" w:author="Charles Jason Tinant" w:date="2014-09-24T11:17:00Z"/>
                <w:sz w:val="20"/>
                <w:szCs w:val="20"/>
              </w:rPr>
            </w:pPr>
          </w:p>
        </w:tc>
        <w:tc>
          <w:tcPr>
            <w:tcW w:w="1381" w:type="pct"/>
          </w:tcPr>
          <w:p w14:paraId="727E78CC" w14:textId="047AE106" w:rsidR="00B5303D" w:rsidRPr="00A87C7E" w:rsidDel="00251AFC" w:rsidRDefault="00B5303D" w:rsidP="00B5303D">
            <w:pPr>
              <w:pStyle w:val="NoSpacing"/>
              <w:rPr>
                <w:del w:id="655" w:author="Charles Jason Tinant" w:date="2014-09-24T11:17:00Z"/>
                <w:sz w:val="20"/>
                <w:szCs w:val="20"/>
              </w:rPr>
            </w:pPr>
            <w:del w:id="656"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78ED31F4" w14:textId="00A15B8B" w:rsidR="00B5303D" w:rsidRPr="004A6859" w:rsidDel="00251AFC" w:rsidRDefault="00B5303D" w:rsidP="00B5303D">
            <w:pPr>
              <w:pStyle w:val="NoSpacing"/>
              <w:jc w:val="center"/>
              <w:rPr>
                <w:del w:id="657" w:author="Charles Jason Tinant" w:date="2014-09-24T11:17:00Z"/>
                <w:rFonts w:cstheme="minorHAnsi"/>
                <w:sz w:val="20"/>
                <w:szCs w:val="20"/>
                <w:highlight w:val="yellow"/>
              </w:rPr>
            </w:pPr>
            <w:del w:id="658"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3EA2439E" w14:textId="76AB04B6" w:rsidR="00B5303D" w:rsidRPr="00A87C7E" w:rsidDel="00251AFC" w:rsidRDefault="00B5303D" w:rsidP="00B5303D">
            <w:pPr>
              <w:pStyle w:val="NoSpacing"/>
              <w:jc w:val="center"/>
              <w:rPr>
                <w:del w:id="659" w:author="Charles Jason Tinant" w:date="2014-09-24T11:17:00Z"/>
                <w:sz w:val="20"/>
                <w:szCs w:val="20"/>
              </w:rPr>
            </w:pPr>
            <w:del w:id="660" w:author="Charles Jason Tinant" w:date="2014-09-24T11:17:00Z">
              <w:r w:rsidDel="00251AFC">
                <w:rPr>
                  <w:sz w:val="20"/>
                  <w:szCs w:val="20"/>
                </w:rPr>
                <w:delText>6 of 6</w:delText>
              </w:r>
            </w:del>
          </w:p>
        </w:tc>
        <w:tc>
          <w:tcPr>
            <w:tcW w:w="735" w:type="pct"/>
            <w:vAlign w:val="center"/>
          </w:tcPr>
          <w:p w14:paraId="7208E67A" w14:textId="5A8CEDD0" w:rsidR="00B5303D" w:rsidRPr="00A87C7E" w:rsidDel="00251AFC" w:rsidRDefault="00B5303D" w:rsidP="00B5303D">
            <w:pPr>
              <w:pStyle w:val="NoSpacing"/>
              <w:jc w:val="center"/>
              <w:rPr>
                <w:del w:id="661" w:author="Charles Jason Tinant" w:date="2014-09-24T11:17:00Z"/>
                <w:rFonts w:cstheme="minorHAnsi"/>
                <w:sz w:val="20"/>
                <w:szCs w:val="20"/>
              </w:rPr>
            </w:pPr>
            <w:del w:id="662" w:author="Charles Jason Tinant" w:date="2014-09-24T11:17:00Z">
              <w:r w:rsidDel="00251AFC">
                <w:rPr>
                  <w:rFonts w:cstheme="minorHAnsi"/>
                  <w:sz w:val="20"/>
                  <w:szCs w:val="20"/>
                </w:rPr>
                <w:delText>100%</w:delText>
              </w:r>
            </w:del>
          </w:p>
        </w:tc>
      </w:tr>
      <w:tr w:rsidR="00B5303D" w:rsidRPr="00A87C7E" w:rsidDel="00251AFC" w14:paraId="428E0ED4" w14:textId="45A7C0AF" w:rsidTr="00405E44">
        <w:trPr>
          <w:del w:id="663" w:author="Charles Jason Tinant" w:date="2014-09-24T11:17:00Z"/>
        </w:trPr>
        <w:tc>
          <w:tcPr>
            <w:tcW w:w="835" w:type="pct"/>
            <w:vMerge/>
          </w:tcPr>
          <w:p w14:paraId="4DA293BE" w14:textId="7A09C07E" w:rsidR="00B5303D" w:rsidDel="00251AFC" w:rsidRDefault="00B5303D" w:rsidP="00B5303D">
            <w:pPr>
              <w:pStyle w:val="NoSpacing"/>
              <w:rPr>
                <w:del w:id="664" w:author="Charles Jason Tinant" w:date="2014-09-24T11:17:00Z"/>
                <w:sz w:val="20"/>
                <w:szCs w:val="20"/>
              </w:rPr>
            </w:pPr>
          </w:p>
        </w:tc>
        <w:tc>
          <w:tcPr>
            <w:tcW w:w="522" w:type="pct"/>
            <w:vMerge/>
            <w:vAlign w:val="center"/>
          </w:tcPr>
          <w:p w14:paraId="710AB118" w14:textId="632A8F3E" w:rsidR="00B5303D" w:rsidRPr="00A87C7E" w:rsidDel="00251AFC" w:rsidRDefault="00B5303D" w:rsidP="00B5303D">
            <w:pPr>
              <w:pStyle w:val="NoSpacing"/>
              <w:rPr>
                <w:del w:id="665" w:author="Charles Jason Tinant" w:date="2014-09-24T11:17:00Z"/>
                <w:sz w:val="20"/>
                <w:szCs w:val="20"/>
              </w:rPr>
            </w:pPr>
          </w:p>
        </w:tc>
        <w:tc>
          <w:tcPr>
            <w:tcW w:w="1381" w:type="pct"/>
          </w:tcPr>
          <w:p w14:paraId="4238D417" w14:textId="035BCCB0" w:rsidR="00B5303D" w:rsidRPr="00A87C7E" w:rsidDel="00251AFC" w:rsidRDefault="00B5303D" w:rsidP="00B5303D">
            <w:pPr>
              <w:pStyle w:val="NoSpacing"/>
              <w:rPr>
                <w:del w:id="666" w:author="Charles Jason Tinant" w:date="2014-09-24T11:17:00Z"/>
                <w:sz w:val="20"/>
                <w:szCs w:val="20"/>
              </w:rPr>
            </w:pPr>
            <w:del w:id="667" w:author="Charles Jason Tinant" w:date="2014-09-24T11:17:00Z">
              <w:r w:rsidDel="00251AFC">
                <w:rPr>
                  <w:sz w:val="20"/>
                  <w:szCs w:val="20"/>
                </w:rPr>
                <w:delText>Biochemical Oxygen Demand (BOD)</w:delText>
              </w:r>
            </w:del>
          </w:p>
        </w:tc>
        <w:tc>
          <w:tcPr>
            <w:tcW w:w="717" w:type="pct"/>
            <w:vAlign w:val="center"/>
          </w:tcPr>
          <w:p w14:paraId="192D3F43" w14:textId="5F770235" w:rsidR="00B5303D" w:rsidRPr="00A87C7E" w:rsidDel="00251AFC" w:rsidRDefault="00B5303D" w:rsidP="00B5303D">
            <w:pPr>
              <w:pStyle w:val="NoSpacing"/>
              <w:jc w:val="center"/>
              <w:rPr>
                <w:del w:id="668" w:author="Charles Jason Tinant" w:date="2014-09-24T11:17:00Z"/>
                <w:rFonts w:cstheme="minorHAnsi"/>
                <w:sz w:val="20"/>
                <w:szCs w:val="20"/>
              </w:rPr>
            </w:pPr>
            <w:del w:id="669" w:author="Charles Jason Tinant" w:date="2014-09-24T11:17:00Z">
              <w:r w:rsidDel="00251AFC">
                <w:rPr>
                  <w:rFonts w:cstheme="minorHAnsi"/>
                  <w:sz w:val="20"/>
                  <w:szCs w:val="20"/>
                </w:rPr>
                <w:delText>&gt; 30 mg/L</w:delText>
              </w:r>
            </w:del>
          </w:p>
        </w:tc>
        <w:tc>
          <w:tcPr>
            <w:tcW w:w="810" w:type="pct"/>
            <w:vAlign w:val="center"/>
          </w:tcPr>
          <w:p w14:paraId="77E0BD0F" w14:textId="59345E29" w:rsidR="00B5303D" w:rsidRPr="00A87C7E" w:rsidDel="00251AFC" w:rsidRDefault="00B5303D" w:rsidP="00B5303D">
            <w:pPr>
              <w:pStyle w:val="NoSpacing"/>
              <w:jc w:val="center"/>
              <w:rPr>
                <w:del w:id="670" w:author="Charles Jason Tinant" w:date="2014-09-24T11:17:00Z"/>
                <w:sz w:val="20"/>
                <w:szCs w:val="20"/>
              </w:rPr>
            </w:pPr>
            <w:del w:id="671" w:author="Charles Jason Tinant" w:date="2014-09-24T11:17:00Z">
              <w:r w:rsidDel="00251AFC">
                <w:rPr>
                  <w:sz w:val="20"/>
                  <w:szCs w:val="20"/>
                </w:rPr>
                <w:delText>Zero of 6</w:delText>
              </w:r>
            </w:del>
          </w:p>
        </w:tc>
        <w:tc>
          <w:tcPr>
            <w:tcW w:w="735" w:type="pct"/>
            <w:vAlign w:val="center"/>
          </w:tcPr>
          <w:p w14:paraId="03C1F2D9" w14:textId="1C5D62E6" w:rsidR="00B5303D" w:rsidRPr="00A87C7E" w:rsidDel="00251AFC" w:rsidRDefault="00B5303D" w:rsidP="00B5303D">
            <w:pPr>
              <w:pStyle w:val="NoSpacing"/>
              <w:jc w:val="center"/>
              <w:rPr>
                <w:del w:id="672" w:author="Charles Jason Tinant" w:date="2014-09-24T11:17:00Z"/>
                <w:rFonts w:cstheme="minorHAnsi"/>
                <w:sz w:val="20"/>
                <w:szCs w:val="20"/>
              </w:rPr>
            </w:pPr>
            <w:del w:id="673" w:author="Charles Jason Tinant" w:date="2014-09-24T11:17:00Z">
              <w:r w:rsidDel="00251AFC">
                <w:rPr>
                  <w:rFonts w:cstheme="minorHAnsi"/>
                  <w:sz w:val="20"/>
                  <w:szCs w:val="20"/>
                </w:rPr>
                <w:delText>0%</w:delText>
              </w:r>
            </w:del>
          </w:p>
        </w:tc>
      </w:tr>
      <w:tr w:rsidR="00B5303D" w:rsidRPr="00A87C7E" w:rsidDel="00251AFC" w14:paraId="3EC3BEE1" w14:textId="2D66791B" w:rsidTr="00405E44">
        <w:trPr>
          <w:del w:id="674" w:author="Charles Jason Tinant" w:date="2014-09-24T11:17:00Z"/>
        </w:trPr>
        <w:tc>
          <w:tcPr>
            <w:tcW w:w="835" w:type="pct"/>
            <w:vMerge/>
          </w:tcPr>
          <w:p w14:paraId="5EDBA3FF" w14:textId="4F97DD14" w:rsidR="00B5303D" w:rsidDel="00251AFC" w:rsidRDefault="00B5303D" w:rsidP="00B5303D">
            <w:pPr>
              <w:pStyle w:val="NoSpacing"/>
              <w:rPr>
                <w:del w:id="675" w:author="Charles Jason Tinant" w:date="2014-09-24T11:17:00Z"/>
                <w:sz w:val="20"/>
                <w:szCs w:val="20"/>
              </w:rPr>
            </w:pPr>
          </w:p>
        </w:tc>
        <w:tc>
          <w:tcPr>
            <w:tcW w:w="522" w:type="pct"/>
            <w:vMerge/>
            <w:vAlign w:val="center"/>
          </w:tcPr>
          <w:p w14:paraId="2B2F4455" w14:textId="10092A80" w:rsidR="00B5303D" w:rsidRPr="00A87C7E" w:rsidDel="00251AFC" w:rsidRDefault="00B5303D" w:rsidP="00B5303D">
            <w:pPr>
              <w:pStyle w:val="NoSpacing"/>
              <w:rPr>
                <w:del w:id="676" w:author="Charles Jason Tinant" w:date="2014-09-24T11:17:00Z"/>
                <w:sz w:val="20"/>
                <w:szCs w:val="20"/>
              </w:rPr>
            </w:pPr>
          </w:p>
        </w:tc>
        <w:tc>
          <w:tcPr>
            <w:tcW w:w="1381" w:type="pct"/>
          </w:tcPr>
          <w:p w14:paraId="4F5D2A6C" w14:textId="632196D3" w:rsidR="00B5303D" w:rsidRPr="00A87C7E" w:rsidDel="00251AFC" w:rsidRDefault="00B5303D" w:rsidP="00B5303D">
            <w:pPr>
              <w:pStyle w:val="NoSpacing"/>
              <w:rPr>
                <w:del w:id="677" w:author="Charles Jason Tinant" w:date="2014-09-24T11:17:00Z"/>
                <w:sz w:val="20"/>
                <w:szCs w:val="20"/>
              </w:rPr>
            </w:pPr>
            <w:del w:id="678" w:author="Charles Jason Tinant" w:date="2014-09-24T11:17:00Z">
              <w:r w:rsidDel="00251AFC">
                <w:rPr>
                  <w:sz w:val="20"/>
                  <w:szCs w:val="20"/>
                </w:rPr>
                <w:delText>Total Suspended Solids (TSS)</w:delText>
              </w:r>
            </w:del>
          </w:p>
        </w:tc>
        <w:tc>
          <w:tcPr>
            <w:tcW w:w="717" w:type="pct"/>
            <w:vAlign w:val="center"/>
          </w:tcPr>
          <w:p w14:paraId="44315E41" w14:textId="23C03D12" w:rsidR="00B5303D" w:rsidRPr="00A87C7E" w:rsidDel="00251AFC" w:rsidRDefault="00B5303D" w:rsidP="00B5303D">
            <w:pPr>
              <w:pStyle w:val="NoSpacing"/>
              <w:jc w:val="center"/>
              <w:rPr>
                <w:del w:id="679" w:author="Charles Jason Tinant" w:date="2014-09-24T11:17:00Z"/>
                <w:rFonts w:cstheme="minorHAnsi"/>
                <w:sz w:val="20"/>
                <w:szCs w:val="20"/>
              </w:rPr>
            </w:pPr>
            <w:del w:id="680" w:author="Charles Jason Tinant" w:date="2014-09-24T11:17:00Z">
              <w:r w:rsidDel="00251AFC">
                <w:rPr>
                  <w:rFonts w:cstheme="minorHAnsi"/>
                  <w:sz w:val="20"/>
                  <w:szCs w:val="20"/>
                </w:rPr>
                <w:delText>&gt; 4525 mg/L</w:delText>
              </w:r>
            </w:del>
          </w:p>
        </w:tc>
        <w:tc>
          <w:tcPr>
            <w:tcW w:w="810" w:type="pct"/>
            <w:vAlign w:val="center"/>
          </w:tcPr>
          <w:p w14:paraId="34F9C878" w14:textId="3D885E2F" w:rsidR="00B5303D" w:rsidRPr="00A87C7E" w:rsidDel="00251AFC" w:rsidRDefault="00B5303D" w:rsidP="00B5303D">
            <w:pPr>
              <w:pStyle w:val="NoSpacing"/>
              <w:jc w:val="center"/>
              <w:rPr>
                <w:del w:id="681" w:author="Charles Jason Tinant" w:date="2014-09-24T11:17:00Z"/>
                <w:sz w:val="20"/>
                <w:szCs w:val="20"/>
              </w:rPr>
            </w:pPr>
            <w:del w:id="682" w:author="Charles Jason Tinant" w:date="2014-09-24T11:17:00Z">
              <w:r w:rsidDel="00251AFC">
                <w:rPr>
                  <w:sz w:val="20"/>
                  <w:szCs w:val="20"/>
                </w:rPr>
                <w:delText>Zero of 6</w:delText>
              </w:r>
            </w:del>
          </w:p>
        </w:tc>
        <w:tc>
          <w:tcPr>
            <w:tcW w:w="735" w:type="pct"/>
            <w:vAlign w:val="center"/>
          </w:tcPr>
          <w:p w14:paraId="6D8C69CD" w14:textId="019788C4" w:rsidR="00B5303D" w:rsidRPr="00A87C7E" w:rsidDel="00251AFC" w:rsidRDefault="00B5303D" w:rsidP="00B5303D">
            <w:pPr>
              <w:pStyle w:val="NoSpacing"/>
              <w:jc w:val="center"/>
              <w:rPr>
                <w:del w:id="683" w:author="Charles Jason Tinant" w:date="2014-09-24T11:17:00Z"/>
                <w:rFonts w:cstheme="minorHAnsi"/>
                <w:sz w:val="20"/>
                <w:szCs w:val="20"/>
              </w:rPr>
            </w:pPr>
            <w:del w:id="684" w:author="Charles Jason Tinant" w:date="2014-09-24T11:17:00Z">
              <w:r w:rsidDel="00251AFC">
                <w:rPr>
                  <w:rFonts w:cstheme="minorHAnsi"/>
                  <w:sz w:val="20"/>
                  <w:szCs w:val="20"/>
                </w:rPr>
                <w:delText>0%</w:delText>
              </w:r>
            </w:del>
          </w:p>
        </w:tc>
      </w:tr>
      <w:tr w:rsidR="00B5303D" w:rsidRPr="00A87C7E" w:rsidDel="00251AFC" w14:paraId="0B4D1F25" w14:textId="376327DF" w:rsidTr="00405E44">
        <w:trPr>
          <w:del w:id="685" w:author="Charles Jason Tinant" w:date="2014-09-24T11:17:00Z"/>
        </w:trPr>
        <w:tc>
          <w:tcPr>
            <w:tcW w:w="835" w:type="pct"/>
            <w:vMerge/>
          </w:tcPr>
          <w:p w14:paraId="767E9CAB" w14:textId="4F40D999" w:rsidR="00B5303D" w:rsidDel="00251AFC" w:rsidRDefault="00B5303D" w:rsidP="00B5303D">
            <w:pPr>
              <w:pStyle w:val="NoSpacing"/>
              <w:rPr>
                <w:del w:id="686" w:author="Charles Jason Tinant" w:date="2014-09-24T11:17:00Z"/>
                <w:sz w:val="20"/>
                <w:szCs w:val="20"/>
              </w:rPr>
            </w:pPr>
          </w:p>
        </w:tc>
        <w:tc>
          <w:tcPr>
            <w:tcW w:w="522" w:type="pct"/>
            <w:vMerge/>
            <w:vAlign w:val="center"/>
          </w:tcPr>
          <w:p w14:paraId="724D51A4" w14:textId="05E8B14B" w:rsidR="00B5303D" w:rsidRPr="00A87C7E" w:rsidDel="00251AFC" w:rsidRDefault="00B5303D" w:rsidP="00B5303D">
            <w:pPr>
              <w:pStyle w:val="NoSpacing"/>
              <w:rPr>
                <w:del w:id="687" w:author="Charles Jason Tinant" w:date="2014-09-24T11:17:00Z"/>
                <w:sz w:val="20"/>
                <w:szCs w:val="20"/>
              </w:rPr>
            </w:pPr>
          </w:p>
        </w:tc>
        <w:tc>
          <w:tcPr>
            <w:tcW w:w="1381" w:type="pct"/>
          </w:tcPr>
          <w:p w14:paraId="1B41F4CB" w14:textId="25EB72C0" w:rsidR="00B5303D" w:rsidRPr="00A87C7E" w:rsidDel="00251AFC" w:rsidRDefault="00B5303D" w:rsidP="00B5303D">
            <w:pPr>
              <w:pStyle w:val="NoSpacing"/>
              <w:rPr>
                <w:del w:id="688" w:author="Charles Jason Tinant" w:date="2014-09-24T11:17:00Z"/>
                <w:sz w:val="20"/>
                <w:szCs w:val="20"/>
              </w:rPr>
            </w:pPr>
            <w:del w:id="689"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vAlign w:val="center"/>
          </w:tcPr>
          <w:p w14:paraId="4C58DF18" w14:textId="79A654E9" w:rsidR="00B5303D" w:rsidRPr="00A87C7E" w:rsidDel="00251AFC" w:rsidRDefault="00B5303D" w:rsidP="00081228">
            <w:pPr>
              <w:pStyle w:val="NoSpacing"/>
              <w:jc w:val="center"/>
              <w:rPr>
                <w:del w:id="690" w:author="Charles Jason Tinant" w:date="2014-09-24T11:17:00Z"/>
                <w:rFonts w:cstheme="minorHAnsi"/>
                <w:sz w:val="20"/>
                <w:szCs w:val="20"/>
              </w:rPr>
            </w:pPr>
            <w:del w:id="691" w:author="Charles Jason Tinant" w:date="2014-09-24T11:17:00Z">
              <w:r w:rsidDel="00251AFC">
                <w:rPr>
                  <w:rFonts w:cstheme="minorHAnsi"/>
                  <w:sz w:val="20"/>
                  <w:szCs w:val="20"/>
                </w:rPr>
                <w:delText>1.8 mg/L</w:delText>
              </w:r>
              <w:r w:rsidR="00081228" w:rsidDel="00251AFC">
                <w:rPr>
                  <w:rFonts w:cstheme="minorHAnsi"/>
                  <w:sz w:val="20"/>
                  <w:szCs w:val="20"/>
                </w:rPr>
                <w:delText xml:space="preserve"> </w:delText>
              </w:r>
              <w:r w:rsidR="00081228" w:rsidRPr="00081228" w:rsidDel="00251AFC">
                <w:rPr>
                  <w:rFonts w:cstheme="minorHAnsi"/>
                  <w:sz w:val="20"/>
                  <w:szCs w:val="20"/>
                  <w:vertAlign w:val="subscript"/>
                </w:rPr>
                <w:delText>a</w:delText>
              </w:r>
            </w:del>
          </w:p>
        </w:tc>
        <w:tc>
          <w:tcPr>
            <w:tcW w:w="810" w:type="pct"/>
            <w:vAlign w:val="center"/>
          </w:tcPr>
          <w:p w14:paraId="08738346" w14:textId="127D5D23" w:rsidR="00B5303D" w:rsidRPr="00A87C7E" w:rsidDel="00251AFC" w:rsidRDefault="00B5303D" w:rsidP="00B5303D">
            <w:pPr>
              <w:pStyle w:val="NoSpacing"/>
              <w:jc w:val="center"/>
              <w:rPr>
                <w:del w:id="692" w:author="Charles Jason Tinant" w:date="2014-09-24T11:17:00Z"/>
                <w:sz w:val="20"/>
                <w:szCs w:val="20"/>
              </w:rPr>
            </w:pPr>
            <w:del w:id="693" w:author="Charles Jason Tinant" w:date="2014-09-24T11:17:00Z">
              <w:r w:rsidDel="00251AFC">
                <w:rPr>
                  <w:sz w:val="20"/>
                  <w:szCs w:val="20"/>
                </w:rPr>
                <w:delText>No Data</w:delText>
              </w:r>
            </w:del>
          </w:p>
        </w:tc>
        <w:tc>
          <w:tcPr>
            <w:tcW w:w="735" w:type="pct"/>
            <w:vAlign w:val="center"/>
          </w:tcPr>
          <w:p w14:paraId="527FC8F4" w14:textId="0F291DA6" w:rsidR="00B5303D" w:rsidRPr="00A87C7E" w:rsidDel="00251AFC" w:rsidRDefault="00B5303D" w:rsidP="00B5303D">
            <w:pPr>
              <w:pStyle w:val="NoSpacing"/>
              <w:jc w:val="center"/>
              <w:rPr>
                <w:del w:id="694" w:author="Charles Jason Tinant" w:date="2014-09-24T11:17:00Z"/>
                <w:rFonts w:cstheme="minorHAnsi"/>
                <w:sz w:val="20"/>
                <w:szCs w:val="20"/>
              </w:rPr>
            </w:pPr>
            <w:del w:id="695" w:author="Charles Jason Tinant" w:date="2014-09-24T11:17:00Z">
              <w:r w:rsidDel="00251AFC">
                <w:rPr>
                  <w:rFonts w:cstheme="minorHAnsi"/>
                  <w:sz w:val="20"/>
                  <w:szCs w:val="20"/>
                </w:rPr>
                <w:delText>No Data</w:delText>
              </w:r>
            </w:del>
          </w:p>
        </w:tc>
      </w:tr>
      <w:tr w:rsidR="00B5303D" w:rsidRPr="00A87C7E" w:rsidDel="00251AFC" w14:paraId="32A3BE9E" w14:textId="1F64E682" w:rsidTr="00405E44">
        <w:trPr>
          <w:del w:id="696" w:author="Charles Jason Tinant" w:date="2014-09-24T11:17:00Z"/>
        </w:trPr>
        <w:tc>
          <w:tcPr>
            <w:tcW w:w="835" w:type="pct"/>
            <w:vMerge/>
          </w:tcPr>
          <w:p w14:paraId="28B09480" w14:textId="71FD632F" w:rsidR="00B5303D" w:rsidDel="00251AFC" w:rsidRDefault="00B5303D" w:rsidP="00B5303D">
            <w:pPr>
              <w:pStyle w:val="NoSpacing"/>
              <w:rPr>
                <w:del w:id="697" w:author="Charles Jason Tinant" w:date="2014-09-24T11:17:00Z"/>
                <w:sz w:val="20"/>
                <w:szCs w:val="20"/>
              </w:rPr>
            </w:pPr>
          </w:p>
        </w:tc>
        <w:tc>
          <w:tcPr>
            <w:tcW w:w="522" w:type="pct"/>
            <w:vMerge/>
            <w:vAlign w:val="center"/>
          </w:tcPr>
          <w:p w14:paraId="193DC5F9" w14:textId="20D305BA" w:rsidR="00B5303D" w:rsidRPr="00A87C7E" w:rsidDel="00251AFC" w:rsidRDefault="00B5303D" w:rsidP="00B5303D">
            <w:pPr>
              <w:pStyle w:val="NoSpacing"/>
              <w:rPr>
                <w:del w:id="698" w:author="Charles Jason Tinant" w:date="2014-09-24T11:17:00Z"/>
                <w:sz w:val="20"/>
                <w:szCs w:val="20"/>
              </w:rPr>
            </w:pPr>
          </w:p>
        </w:tc>
        <w:tc>
          <w:tcPr>
            <w:tcW w:w="1381" w:type="pct"/>
          </w:tcPr>
          <w:p w14:paraId="71E0A244" w14:textId="1B16BED8" w:rsidR="00B5303D" w:rsidDel="00251AFC" w:rsidRDefault="00B5303D" w:rsidP="00B5303D">
            <w:pPr>
              <w:pStyle w:val="NoSpacing"/>
              <w:rPr>
                <w:del w:id="699" w:author="Charles Jason Tinant" w:date="2014-09-24T11:17:00Z"/>
                <w:sz w:val="20"/>
                <w:szCs w:val="20"/>
              </w:rPr>
            </w:pPr>
            <w:del w:id="700"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51BE0F7A" w14:textId="52A411CD" w:rsidR="00B5303D" w:rsidRPr="00A87C7E" w:rsidDel="00251AFC" w:rsidRDefault="00B5303D" w:rsidP="00B5303D">
            <w:pPr>
              <w:pStyle w:val="NoSpacing"/>
              <w:rPr>
                <w:del w:id="701" w:author="Charles Jason Tinant" w:date="2014-09-24T11:17:00Z"/>
                <w:sz w:val="20"/>
                <w:szCs w:val="20"/>
              </w:rPr>
            </w:pPr>
          </w:p>
        </w:tc>
        <w:tc>
          <w:tcPr>
            <w:tcW w:w="717" w:type="pct"/>
            <w:vAlign w:val="center"/>
          </w:tcPr>
          <w:p w14:paraId="03649011" w14:textId="235918D9" w:rsidR="00B5303D" w:rsidDel="00251AFC" w:rsidRDefault="00B5303D" w:rsidP="00B5303D">
            <w:pPr>
              <w:pStyle w:val="NoSpacing"/>
              <w:jc w:val="center"/>
              <w:rPr>
                <w:del w:id="702" w:author="Charles Jason Tinant" w:date="2014-09-24T11:17:00Z"/>
                <w:rFonts w:cstheme="minorHAnsi"/>
                <w:sz w:val="20"/>
                <w:szCs w:val="20"/>
              </w:rPr>
            </w:pPr>
            <w:del w:id="703" w:author="Charles Jason Tinant" w:date="2014-09-24T11:17:00Z">
              <w:r w:rsidDel="00251AFC">
                <w:rPr>
                  <w:rFonts w:cstheme="minorHAnsi"/>
                  <w:sz w:val="20"/>
                  <w:szCs w:val="20"/>
                </w:rPr>
                <w:delText>88 mg/L</w:delText>
              </w:r>
            </w:del>
          </w:p>
          <w:p w14:paraId="43F7A05C" w14:textId="70AEC26A" w:rsidR="00B5303D" w:rsidRPr="00A87C7E" w:rsidDel="00251AFC" w:rsidRDefault="00B5303D" w:rsidP="00081228">
            <w:pPr>
              <w:pStyle w:val="NoSpacing"/>
              <w:jc w:val="center"/>
              <w:rPr>
                <w:del w:id="704" w:author="Charles Jason Tinant" w:date="2014-09-24T11:17:00Z"/>
                <w:rFonts w:cstheme="minorHAnsi"/>
                <w:sz w:val="20"/>
                <w:szCs w:val="20"/>
              </w:rPr>
            </w:pPr>
            <w:del w:id="705" w:author="Charles Jason Tinant" w:date="2014-09-24T11:17:00Z">
              <w:r w:rsidDel="00251AFC">
                <w:rPr>
                  <w:rFonts w:cstheme="minorHAnsi"/>
                  <w:sz w:val="20"/>
                  <w:szCs w:val="20"/>
                </w:rPr>
                <w:delText>0.56 mg/L</w:delText>
              </w:r>
              <w:r w:rsidR="00081228" w:rsidDel="00251AFC">
                <w:rPr>
                  <w:rFonts w:cstheme="minorHAnsi"/>
                  <w:sz w:val="20"/>
                  <w:szCs w:val="20"/>
                </w:rPr>
                <w:delText xml:space="preserve"> </w:delText>
              </w:r>
              <w:r w:rsidR="00081228" w:rsidRPr="00081228" w:rsidDel="00251AFC">
                <w:rPr>
                  <w:rFonts w:cstheme="minorHAnsi"/>
                  <w:sz w:val="20"/>
                  <w:szCs w:val="20"/>
                  <w:vertAlign w:val="subscript"/>
                </w:rPr>
                <w:delText>b</w:delText>
              </w:r>
            </w:del>
          </w:p>
        </w:tc>
        <w:tc>
          <w:tcPr>
            <w:tcW w:w="810" w:type="pct"/>
            <w:vAlign w:val="center"/>
          </w:tcPr>
          <w:p w14:paraId="0DCFCE81" w14:textId="7738AB2D" w:rsidR="00B5303D" w:rsidDel="00251AFC" w:rsidRDefault="00B5303D" w:rsidP="00B5303D">
            <w:pPr>
              <w:pStyle w:val="NoSpacing"/>
              <w:jc w:val="center"/>
              <w:rPr>
                <w:del w:id="706" w:author="Charles Jason Tinant" w:date="2014-09-24T11:17:00Z"/>
                <w:sz w:val="20"/>
                <w:szCs w:val="20"/>
              </w:rPr>
            </w:pPr>
            <w:del w:id="707" w:author="Charles Jason Tinant" w:date="2014-09-24T11:17:00Z">
              <w:r w:rsidDel="00251AFC">
                <w:rPr>
                  <w:sz w:val="20"/>
                  <w:szCs w:val="20"/>
                </w:rPr>
                <w:delText>Zero of 6</w:delText>
              </w:r>
            </w:del>
          </w:p>
          <w:p w14:paraId="7831DF9C" w14:textId="42C08F67" w:rsidR="00B5303D" w:rsidRPr="00A87C7E" w:rsidDel="00251AFC" w:rsidRDefault="0060730D" w:rsidP="00FA5098">
            <w:pPr>
              <w:pStyle w:val="NoSpacing"/>
              <w:jc w:val="center"/>
              <w:rPr>
                <w:del w:id="708" w:author="Charles Jason Tinant" w:date="2014-09-24T11:17:00Z"/>
                <w:sz w:val="20"/>
                <w:szCs w:val="20"/>
              </w:rPr>
            </w:pPr>
            <w:del w:id="709" w:author="Charles Jason Tinant" w:date="2014-09-24T11:17:00Z">
              <w:r w:rsidDel="00251AFC">
                <w:rPr>
                  <w:sz w:val="20"/>
                  <w:szCs w:val="20"/>
                </w:rPr>
                <w:delText>Zero</w:delText>
              </w:r>
              <w:r w:rsidR="00B5303D" w:rsidDel="00251AFC">
                <w:rPr>
                  <w:sz w:val="20"/>
                  <w:szCs w:val="20"/>
                </w:rPr>
                <w:delText xml:space="preserve"> of </w:delText>
              </w:r>
              <w:r w:rsidR="00FA5098" w:rsidDel="00251AFC">
                <w:rPr>
                  <w:sz w:val="20"/>
                  <w:szCs w:val="20"/>
                </w:rPr>
                <w:delText>6</w:delText>
              </w:r>
            </w:del>
          </w:p>
        </w:tc>
        <w:tc>
          <w:tcPr>
            <w:tcW w:w="735" w:type="pct"/>
            <w:vAlign w:val="center"/>
          </w:tcPr>
          <w:p w14:paraId="2C5C5F15" w14:textId="695B7424" w:rsidR="00B5303D" w:rsidDel="00251AFC" w:rsidRDefault="00B5303D" w:rsidP="00B5303D">
            <w:pPr>
              <w:pStyle w:val="NoSpacing"/>
              <w:jc w:val="center"/>
              <w:rPr>
                <w:del w:id="710" w:author="Charles Jason Tinant" w:date="2014-09-24T11:17:00Z"/>
                <w:rFonts w:cstheme="minorHAnsi"/>
                <w:sz w:val="20"/>
                <w:szCs w:val="20"/>
              </w:rPr>
            </w:pPr>
            <w:del w:id="711" w:author="Charles Jason Tinant" w:date="2014-09-24T11:17:00Z">
              <w:r w:rsidDel="00251AFC">
                <w:rPr>
                  <w:rFonts w:cstheme="minorHAnsi"/>
                  <w:sz w:val="20"/>
                  <w:szCs w:val="20"/>
                </w:rPr>
                <w:delText>0%</w:delText>
              </w:r>
            </w:del>
          </w:p>
          <w:p w14:paraId="6EB86265" w14:textId="3EDC2ADB" w:rsidR="00B5303D" w:rsidRPr="00A87C7E" w:rsidDel="00251AFC" w:rsidRDefault="0060730D" w:rsidP="00FA5098">
            <w:pPr>
              <w:pStyle w:val="NoSpacing"/>
              <w:jc w:val="center"/>
              <w:rPr>
                <w:del w:id="712" w:author="Charles Jason Tinant" w:date="2014-09-24T11:17:00Z"/>
                <w:rFonts w:cstheme="minorHAnsi"/>
                <w:sz w:val="20"/>
                <w:szCs w:val="20"/>
              </w:rPr>
            </w:pPr>
            <w:del w:id="713" w:author="Charles Jason Tinant" w:date="2014-09-24T11:17:00Z">
              <w:r w:rsidDel="00251AFC">
                <w:rPr>
                  <w:rFonts w:cstheme="minorHAnsi"/>
                  <w:sz w:val="20"/>
                  <w:szCs w:val="20"/>
                </w:rPr>
                <w:delText>0</w:delText>
              </w:r>
              <w:r w:rsidR="00081228" w:rsidDel="00251AFC">
                <w:rPr>
                  <w:rFonts w:cstheme="minorHAnsi"/>
                  <w:sz w:val="20"/>
                  <w:szCs w:val="20"/>
                </w:rPr>
                <w:delText>%</w:delText>
              </w:r>
            </w:del>
          </w:p>
        </w:tc>
      </w:tr>
      <w:tr w:rsidR="00B5303D" w:rsidRPr="00A87C7E" w:rsidDel="00251AFC" w14:paraId="3D069339" w14:textId="331DEEBC" w:rsidTr="00405E44">
        <w:trPr>
          <w:del w:id="714" w:author="Charles Jason Tinant" w:date="2014-09-24T11:17:00Z"/>
        </w:trPr>
        <w:tc>
          <w:tcPr>
            <w:tcW w:w="835" w:type="pct"/>
            <w:vMerge/>
          </w:tcPr>
          <w:p w14:paraId="4ED48C0A" w14:textId="7CEBBF9F" w:rsidR="00B5303D" w:rsidDel="00251AFC" w:rsidRDefault="00B5303D" w:rsidP="00B5303D">
            <w:pPr>
              <w:pStyle w:val="NoSpacing"/>
              <w:rPr>
                <w:del w:id="715" w:author="Charles Jason Tinant" w:date="2014-09-24T11:17:00Z"/>
                <w:sz w:val="20"/>
                <w:szCs w:val="20"/>
              </w:rPr>
            </w:pPr>
          </w:p>
        </w:tc>
        <w:tc>
          <w:tcPr>
            <w:tcW w:w="522" w:type="pct"/>
            <w:vMerge/>
            <w:vAlign w:val="center"/>
          </w:tcPr>
          <w:p w14:paraId="4B0D30E7" w14:textId="7B233204" w:rsidR="00B5303D" w:rsidRPr="00A87C7E" w:rsidDel="00251AFC" w:rsidRDefault="00B5303D" w:rsidP="00B5303D">
            <w:pPr>
              <w:pStyle w:val="NoSpacing"/>
              <w:rPr>
                <w:del w:id="716" w:author="Charles Jason Tinant" w:date="2014-09-24T11:17:00Z"/>
                <w:sz w:val="20"/>
                <w:szCs w:val="20"/>
              </w:rPr>
            </w:pPr>
          </w:p>
        </w:tc>
        <w:tc>
          <w:tcPr>
            <w:tcW w:w="1381" w:type="pct"/>
          </w:tcPr>
          <w:p w14:paraId="5419DC84" w14:textId="6B33A2F8" w:rsidR="00B5303D" w:rsidRPr="00A87C7E" w:rsidDel="00251AFC" w:rsidRDefault="00B5303D" w:rsidP="00B5303D">
            <w:pPr>
              <w:pStyle w:val="NoSpacing"/>
              <w:rPr>
                <w:del w:id="717" w:author="Charles Jason Tinant" w:date="2014-09-24T11:17:00Z"/>
                <w:sz w:val="20"/>
                <w:szCs w:val="20"/>
              </w:rPr>
            </w:pPr>
            <w:del w:id="718" w:author="Charles Jason Tinant" w:date="2014-09-24T11:17:00Z">
              <w:r w:rsidDel="00251AFC">
                <w:rPr>
                  <w:sz w:val="20"/>
                  <w:szCs w:val="20"/>
                </w:rPr>
                <w:delText>Total Phosphorus</w:delText>
              </w:r>
            </w:del>
          </w:p>
        </w:tc>
        <w:tc>
          <w:tcPr>
            <w:tcW w:w="717" w:type="pct"/>
            <w:vAlign w:val="center"/>
          </w:tcPr>
          <w:p w14:paraId="7F2DA28B" w14:textId="2BC5236C" w:rsidR="00B5303D" w:rsidDel="00251AFC" w:rsidRDefault="00081228" w:rsidP="00B5303D">
            <w:pPr>
              <w:pStyle w:val="NoSpacing"/>
              <w:jc w:val="center"/>
              <w:rPr>
                <w:del w:id="719" w:author="Charles Jason Tinant" w:date="2014-09-24T11:17:00Z"/>
                <w:rFonts w:cstheme="minorHAnsi"/>
                <w:sz w:val="20"/>
                <w:szCs w:val="20"/>
                <w:vertAlign w:val="subscript"/>
              </w:rPr>
            </w:pPr>
            <w:del w:id="720" w:author="Charles Jason Tinant" w:date="2014-09-24T11:17:00Z">
              <w:r w:rsidDel="00251AFC">
                <w:rPr>
                  <w:rFonts w:cstheme="minorHAnsi"/>
                  <w:sz w:val="20"/>
                  <w:szCs w:val="20"/>
                </w:rPr>
                <w:delText xml:space="preserve">&gt; 0.037 mg/L </w:delText>
              </w:r>
              <w:r w:rsidRPr="00081228" w:rsidDel="00251AFC">
                <w:rPr>
                  <w:rFonts w:cstheme="minorHAnsi"/>
                  <w:sz w:val="20"/>
                  <w:szCs w:val="20"/>
                  <w:vertAlign w:val="subscript"/>
                </w:rPr>
                <w:delText>c</w:delText>
              </w:r>
            </w:del>
          </w:p>
          <w:p w14:paraId="14C1B299" w14:textId="1FE50B04" w:rsidR="00081228" w:rsidRPr="00A87C7E" w:rsidDel="00251AFC" w:rsidRDefault="00081228" w:rsidP="0046618B">
            <w:pPr>
              <w:pStyle w:val="NoSpacing"/>
              <w:jc w:val="center"/>
              <w:rPr>
                <w:del w:id="721" w:author="Charles Jason Tinant" w:date="2014-09-24T11:17:00Z"/>
                <w:rFonts w:cstheme="minorHAnsi"/>
                <w:sz w:val="20"/>
                <w:szCs w:val="20"/>
              </w:rPr>
            </w:pPr>
            <w:del w:id="722" w:author="Charles Jason Tinant" w:date="2014-09-24T11:17:00Z">
              <w:r w:rsidDel="00251AFC">
                <w:rPr>
                  <w:rFonts w:cstheme="minorHAnsi"/>
                  <w:sz w:val="20"/>
                  <w:szCs w:val="20"/>
                </w:rPr>
                <w:delText>&gt;0.0</w:delText>
              </w:r>
              <w:r w:rsidR="0046618B" w:rsidDel="00251AFC">
                <w:rPr>
                  <w:rFonts w:cstheme="minorHAnsi"/>
                  <w:sz w:val="20"/>
                  <w:szCs w:val="20"/>
                </w:rPr>
                <w:delText>9</w:delText>
              </w:r>
              <w:r w:rsidDel="00251AFC">
                <w:rPr>
                  <w:rFonts w:cstheme="minorHAnsi"/>
                  <w:sz w:val="20"/>
                  <w:szCs w:val="20"/>
                </w:rPr>
                <w:delText xml:space="preserve"> mg/L </w:delText>
              </w:r>
              <w:r w:rsidRPr="00081228" w:rsidDel="00251AFC">
                <w:rPr>
                  <w:rFonts w:cstheme="minorHAnsi"/>
                  <w:sz w:val="20"/>
                  <w:szCs w:val="20"/>
                  <w:vertAlign w:val="subscript"/>
                </w:rPr>
                <w:delText>d</w:delText>
              </w:r>
            </w:del>
          </w:p>
        </w:tc>
        <w:tc>
          <w:tcPr>
            <w:tcW w:w="810" w:type="pct"/>
            <w:vAlign w:val="center"/>
          </w:tcPr>
          <w:p w14:paraId="65ED540C" w14:textId="432A6526" w:rsidR="00B5303D" w:rsidDel="00251AFC" w:rsidRDefault="00081228" w:rsidP="00B5303D">
            <w:pPr>
              <w:pStyle w:val="NoSpacing"/>
              <w:jc w:val="center"/>
              <w:rPr>
                <w:del w:id="723" w:author="Charles Jason Tinant" w:date="2014-09-24T11:17:00Z"/>
                <w:sz w:val="20"/>
                <w:szCs w:val="20"/>
              </w:rPr>
            </w:pPr>
            <w:del w:id="724" w:author="Charles Jason Tinant" w:date="2014-09-24T11:17:00Z">
              <w:r w:rsidDel="00251AFC">
                <w:rPr>
                  <w:sz w:val="20"/>
                  <w:szCs w:val="20"/>
                </w:rPr>
                <w:delText>6 of 6</w:delText>
              </w:r>
            </w:del>
          </w:p>
          <w:p w14:paraId="5CBE409A" w14:textId="13CBE9B9" w:rsidR="0060730D" w:rsidRPr="00A87C7E" w:rsidDel="00251AFC" w:rsidRDefault="0060730D" w:rsidP="00B5303D">
            <w:pPr>
              <w:pStyle w:val="NoSpacing"/>
              <w:jc w:val="center"/>
              <w:rPr>
                <w:del w:id="725" w:author="Charles Jason Tinant" w:date="2014-09-24T11:17:00Z"/>
                <w:sz w:val="20"/>
                <w:szCs w:val="20"/>
              </w:rPr>
            </w:pPr>
            <w:del w:id="726" w:author="Charles Jason Tinant" w:date="2014-09-24T11:17:00Z">
              <w:r w:rsidDel="00251AFC">
                <w:rPr>
                  <w:sz w:val="20"/>
                  <w:szCs w:val="20"/>
                </w:rPr>
                <w:delText>6 of 6</w:delText>
              </w:r>
            </w:del>
          </w:p>
        </w:tc>
        <w:tc>
          <w:tcPr>
            <w:tcW w:w="735" w:type="pct"/>
            <w:vAlign w:val="center"/>
          </w:tcPr>
          <w:p w14:paraId="09C13189" w14:textId="6625766F" w:rsidR="00B5303D" w:rsidDel="00251AFC" w:rsidRDefault="00B5303D" w:rsidP="00B5303D">
            <w:pPr>
              <w:pStyle w:val="NoSpacing"/>
              <w:jc w:val="center"/>
              <w:rPr>
                <w:del w:id="727" w:author="Charles Jason Tinant" w:date="2014-09-24T11:17:00Z"/>
                <w:rFonts w:cstheme="minorHAnsi"/>
                <w:sz w:val="20"/>
                <w:szCs w:val="20"/>
              </w:rPr>
            </w:pPr>
            <w:del w:id="728" w:author="Charles Jason Tinant" w:date="2014-09-24T11:17:00Z">
              <w:r w:rsidDel="00251AFC">
                <w:rPr>
                  <w:rFonts w:cstheme="minorHAnsi"/>
                  <w:sz w:val="20"/>
                  <w:szCs w:val="20"/>
                </w:rPr>
                <w:delText>100%</w:delText>
              </w:r>
            </w:del>
          </w:p>
          <w:p w14:paraId="53960339" w14:textId="3D81AEDB" w:rsidR="0060730D" w:rsidRPr="00A87C7E" w:rsidDel="00251AFC" w:rsidRDefault="0060730D" w:rsidP="00B5303D">
            <w:pPr>
              <w:pStyle w:val="NoSpacing"/>
              <w:jc w:val="center"/>
              <w:rPr>
                <w:del w:id="729" w:author="Charles Jason Tinant" w:date="2014-09-24T11:17:00Z"/>
                <w:rFonts w:cstheme="minorHAnsi"/>
                <w:sz w:val="20"/>
                <w:szCs w:val="20"/>
              </w:rPr>
            </w:pPr>
            <w:del w:id="730" w:author="Charles Jason Tinant" w:date="2014-09-24T11:17:00Z">
              <w:r w:rsidDel="00251AFC">
                <w:rPr>
                  <w:rFonts w:cstheme="minorHAnsi"/>
                  <w:sz w:val="20"/>
                  <w:szCs w:val="20"/>
                </w:rPr>
                <w:delText>100%</w:delText>
              </w:r>
            </w:del>
          </w:p>
        </w:tc>
      </w:tr>
      <w:tr w:rsidR="00B5303D" w:rsidRPr="00A87C7E" w:rsidDel="00251AFC" w14:paraId="34F1F798" w14:textId="4EC5BC51" w:rsidTr="00405E44">
        <w:trPr>
          <w:del w:id="731" w:author="Charles Jason Tinant" w:date="2014-09-24T11:17:00Z"/>
        </w:trPr>
        <w:tc>
          <w:tcPr>
            <w:tcW w:w="835" w:type="pct"/>
            <w:vMerge/>
          </w:tcPr>
          <w:p w14:paraId="404AD2AA" w14:textId="1E5C80B5" w:rsidR="00B5303D" w:rsidDel="00251AFC" w:rsidRDefault="00B5303D" w:rsidP="00B5303D">
            <w:pPr>
              <w:pStyle w:val="NoSpacing"/>
              <w:rPr>
                <w:del w:id="732" w:author="Charles Jason Tinant" w:date="2014-09-24T11:17:00Z"/>
                <w:sz w:val="20"/>
                <w:szCs w:val="20"/>
              </w:rPr>
            </w:pPr>
          </w:p>
        </w:tc>
        <w:tc>
          <w:tcPr>
            <w:tcW w:w="522" w:type="pct"/>
            <w:vMerge/>
            <w:vAlign w:val="center"/>
          </w:tcPr>
          <w:p w14:paraId="11809F40" w14:textId="5DC2747F" w:rsidR="00B5303D" w:rsidRPr="00A87C7E" w:rsidDel="00251AFC" w:rsidRDefault="00B5303D" w:rsidP="00B5303D">
            <w:pPr>
              <w:pStyle w:val="NoSpacing"/>
              <w:rPr>
                <w:del w:id="733" w:author="Charles Jason Tinant" w:date="2014-09-24T11:17:00Z"/>
                <w:sz w:val="20"/>
                <w:szCs w:val="20"/>
              </w:rPr>
            </w:pPr>
          </w:p>
        </w:tc>
        <w:tc>
          <w:tcPr>
            <w:tcW w:w="1381" w:type="pct"/>
          </w:tcPr>
          <w:p w14:paraId="0E6A0569" w14:textId="6CFF1CA6" w:rsidR="00B5303D" w:rsidRPr="00A87C7E" w:rsidDel="00251AFC" w:rsidRDefault="00B5303D" w:rsidP="00B5303D">
            <w:pPr>
              <w:pStyle w:val="NoSpacing"/>
              <w:rPr>
                <w:del w:id="734" w:author="Charles Jason Tinant" w:date="2014-09-24T11:17:00Z"/>
                <w:sz w:val="20"/>
                <w:szCs w:val="20"/>
              </w:rPr>
            </w:pPr>
            <w:del w:id="735" w:author="Charles Jason Tinant" w:date="2014-09-24T11:17:00Z">
              <w:r w:rsidDel="00251AFC">
                <w:rPr>
                  <w:sz w:val="20"/>
                  <w:szCs w:val="20"/>
                </w:rPr>
                <w:delText>Soluble Reactive Phosphorus (Ortho-phosphorus)</w:delText>
              </w:r>
            </w:del>
          </w:p>
        </w:tc>
        <w:tc>
          <w:tcPr>
            <w:tcW w:w="717" w:type="pct"/>
            <w:vAlign w:val="center"/>
          </w:tcPr>
          <w:p w14:paraId="145E589A" w14:textId="71115D95" w:rsidR="00B5303D" w:rsidRPr="00A87C7E" w:rsidDel="00251AFC" w:rsidRDefault="00B5303D" w:rsidP="0060730D">
            <w:pPr>
              <w:pStyle w:val="NoSpacing"/>
              <w:jc w:val="center"/>
              <w:rPr>
                <w:del w:id="736" w:author="Charles Jason Tinant" w:date="2014-09-24T11:17:00Z"/>
                <w:rFonts w:cstheme="minorHAnsi"/>
                <w:sz w:val="20"/>
                <w:szCs w:val="20"/>
              </w:rPr>
            </w:pPr>
            <w:del w:id="737" w:author="Charles Jason Tinant" w:date="2014-09-24T11:17:00Z">
              <w:r w:rsidDel="00251AFC">
                <w:rPr>
                  <w:rFonts w:cstheme="minorHAnsi"/>
                  <w:sz w:val="20"/>
                  <w:szCs w:val="20"/>
                </w:rPr>
                <w:delText>&gt;0.037 mg/L</w:delText>
              </w:r>
              <w:r w:rsidR="0060730D" w:rsidDel="00251AFC">
                <w:rPr>
                  <w:rFonts w:cstheme="minorHAnsi"/>
                  <w:sz w:val="20"/>
                  <w:szCs w:val="20"/>
                </w:rPr>
                <w:delText xml:space="preserve"> </w:delText>
              </w:r>
              <w:r w:rsidR="0060730D" w:rsidRPr="0060730D" w:rsidDel="00251AFC">
                <w:rPr>
                  <w:rFonts w:cstheme="minorHAnsi"/>
                  <w:sz w:val="20"/>
                  <w:szCs w:val="20"/>
                  <w:vertAlign w:val="subscript"/>
                </w:rPr>
                <w:delText>e</w:delText>
              </w:r>
            </w:del>
          </w:p>
        </w:tc>
        <w:tc>
          <w:tcPr>
            <w:tcW w:w="810" w:type="pct"/>
            <w:vAlign w:val="center"/>
          </w:tcPr>
          <w:p w14:paraId="0279BC0E" w14:textId="311F52B6" w:rsidR="00B5303D" w:rsidRPr="00A87C7E" w:rsidDel="00251AFC" w:rsidRDefault="0060730D" w:rsidP="00B5303D">
            <w:pPr>
              <w:pStyle w:val="NoSpacing"/>
              <w:jc w:val="center"/>
              <w:rPr>
                <w:del w:id="738" w:author="Charles Jason Tinant" w:date="2014-09-24T11:17:00Z"/>
                <w:sz w:val="20"/>
                <w:szCs w:val="20"/>
              </w:rPr>
            </w:pPr>
            <w:del w:id="739" w:author="Charles Jason Tinant" w:date="2014-09-24T11:17:00Z">
              <w:r w:rsidDel="00251AFC">
                <w:rPr>
                  <w:sz w:val="20"/>
                  <w:szCs w:val="20"/>
                </w:rPr>
                <w:delText xml:space="preserve">6 of 6 </w:delText>
              </w:r>
            </w:del>
          </w:p>
        </w:tc>
        <w:tc>
          <w:tcPr>
            <w:tcW w:w="735" w:type="pct"/>
            <w:vAlign w:val="center"/>
          </w:tcPr>
          <w:p w14:paraId="133009BB" w14:textId="4D0187DB" w:rsidR="00B5303D" w:rsidRPr="00A87C7E" w:rsidDel="00251AFC" w:rsidRDefault="0060730D" w:rsidP="00B5303D">
            <w:pPr>
              <w:pStyle w:val="NoSpacing"/>
              <w:jc w:val="center"/>
              <w:rPr>
                <w:del w:id="740" w:author="Charles Jason Tinant" w:date="2014-09-24T11:17:00Z"/>
                <w:rFonts w:cstheme="minorHAnsi"/>
                <w:sz w:val="20"/>
                <w:szCs w:val="20"/>
              </w:rPr>
            </w:pPr>
            <w:del w:id="741" w:author="Charles Jason Tinant" w:date="2014-09-24T11:17:00Z">
              <w:r w:rsidDel="00251AFC">
                <w:rPr>
                  <w:rFonts w:cstheme="minorHAnsi"/>
                  <w:sz w:val="20"/>
                  <w:szCs w:val="20"/>
                </w:rPr>
                <w:delText>100%</w:delText>
              </w:r>
            </w:del>
          </w:p>
        </w:tc>
      </w:tr>
      <w:tr w:rsidR="00B5303D" w:rsidRPr="00A87C7E" w:rsidDel="00251AFC" w14:paraId="6D2C0C3F" w14:textId="70C0301E" w:rsidTr="00405E44">
        <w:trPr>
          <w:del w:id="742" w:author="Charles Jason Tinant" w:date="2014-09-24T11:17:00Z"/>
        </w:trPr>
        <w:tc>
          <w:tcPr>
            <w:tcW w:w="835" w:type="pct"/>
            <w:vMerge/>
          </w:tcPr>
          <w:p w14:paraId="41B45697" w14:textId="12D64E83" w:rsidR="00B5303D" w:rsidDel="00251AFC" w:rsidRDefault="00B5303D" w:rsidP="00B5303D">
            <w:pPr>
              <w:pStyle w:val="NoSpacing"/>
              <w:rPr>
                <w:del w:id="743" w:author="Charles Jason Tinant" w:date="2014-09-24T11:17:00Z"/>
                <w:sz w:val="20"/>
                <w:szCs w:val="20"/>
              </w:rPr>
            </w:pPr>
          </w:p>
        </w:tc>
        <w:tc>
          <w:tcPr>
            <w:tcW w:w="522" w:type="pct"/>
            <w:vMerge w:val="restart"/>
            <w:vAlign w:val="center"/>
          </w:tcPr>
          <w:p w14:paraId="3E6AA690" w14:textId="79283B9C" w:rsidR="00B5303D" w:rsidDel="00251AFC" w:rsidRDefault="00B5303D" w:rsidP="00B5303D">
            <w:pPr>
              <w:pStyle w:val="NoSpacing"/>
              <w:rPr>
                <w:del w:id="744" w:author="Charles Jason Tinant" w:date="2014-09-24T11:17:00Z"/>
                <w:sz w:val="20"/>
                <w:szCs w:val="20"/>
              </w:rPr>
            </w:pPr>
            <w:del w:id="745" w:author="Charles Jason Tinant" w:date="2014-09-24T11:17:00Z">
              <w:r w:rsidDel="00251AFC">
                <w:rPr>
                  <w:sz w:val="20"/>
                  <w:szCs w:val="20"/>
                </w:rPr>
                <w:delText>WHR2</w:delText>
              </w:r>
            </w:del>
          </w:p>
          <w:p w14:paraId="1C84B5A3" w14:textId="333B5F32" w:rsidR="00B5303D" w:rsidRPr="00A87C7E" w:rsidDel="00251AFC" w:rsidRDefault="00B5303D" w:rsidP="00B5303D">
            <w:pPr>
              <w:pStyle w:val="NoSpacing"/>
              <w:rPr>
                <w:del w:id="746" w:author="Charles Jason Tinant" w:date="2014-09-24T11:17:00Z"/>
                <w:sz w:val="20"/>
                <w:szCs w:val="20"/>
              </w:rPr>
            </w:pPr>
            <w:del w:id="747" w:author="Charles Jason Tinant" w:date="2014-09-24T11:17:00Z">
              <w:r w:rsidDel="00251AFC">
                <w:rPr>
                  <w:sz w:val="20"/>
                  <w:szCs w:val="20"/>
                </w:rPr>
                <w:delText>(2011)</w:delText>
              </w:r>
            </w:del>
          </w:p>
        </w:tc>
        <w:tc>
          <w:tcPr>
            <w:tcW w:w="1381" w:type="pct"/>
          </w:tcPr>
          <w:p w14:paraId="2A38E118" w14:textId="62D4CE7A" w:rsidR="00B5303D" w:rsidRPr="00FA7FC2" w:rsidDel="00251AFC" w:rsidRDefault="00B5303D" w:rsidP="00B5303D">
            <w:pPr>
              <w:pStyle w:val="NoSpacing"/>
              <w:rPr>
                <w:del w:id="748" w:author="Charles Jason Tinant" w:date="2014-09-24T11:17:00Z"/>
                <w:sz w:val="20"/>
                <w:szCs w:val="20"/>
              </w:rPr>
            </w:pPr>
            <w:del w:id="749" w:author="Charles Jason Tinant" w:date="2014-09-24T11:17:00Z">
              <w:r w:rsidRPr="00FA7FC2" w:rsidDel="00251AFC">
                <w:rPr>
                  <w:sz w:val="20"/>
                  <w:szCs w:val="20"/>
                </w:rPr>
                <w:delText>Fecal Coliform</w:delText>
              </w:r>
            </w:del>
          </w:p>
        </w:tc>
        <w:tc>
          <w:tcPr>
            <w:tcW w:w="717" w:type="pct"/>
            <w:vAlign w:val="center"/>
          </w:tcPr>
          <w:p w14:paraId="63201601" w14:textId="7FECBCC6" w:rsidR="00B5303D" w:rsidRPr="00FA7FC2" w:rsidDel="00251AFC" w:rsidRDefault="00B5303D" w:rsidP="00B5303D">
            <w:pPr>
              <w:pStyle w:val="NoSpacing"/>
              <w:jc w:val="center"/>
              <w:rPr>
                <w:del w:id="750" w:author="Charles Jason Tinant" w:date="2014-09-24T11:17:00Z"/>
                <w:rFonts w:cstheme="minorHAnsi"/>
                <w:sz w:val="20"/>
                <w:szCs w:val="20"/>
              </w:rPr>
            </w:pPr>
            <w:del w:id="751" w:author="Charles Jason Tinant" w:date="2014-09-24T11:17:00Z">
              <w:r w:rsidRPr="00FA7FC2" w:rsidDel="00251AFC">
                <w:rPr>
                  <w:rFonts w:cstheme="minorHAnsi"/>
                  <w:sz w:val="20"/>
                  <w:szCs w:val="20"/>
                </w:rPr>
                <w:delText>&gt; 400 CFU / 100 ml</w:delText>
              </w:r>
            </w:del>
          </w:p>
        </w:tc>
        <w:tc>
          <w:tcPr>
            <w:tcW w:w="810" w:type="pct"/>
            <w:vAlign w:val="center"/>
          </w:tcPr>
          <w:p w14:paraId="60F91EB8" w14:textId="48A6BA9E" w:rsidR="00B5303D" w:rsidRPr="00FA7FC2" w:rsidDel="00251AFC" w:rsidRDefault="00B5303D" w:rsidP="00B5303D">
            <w:pPr>
              <w:pStyle w:val="NoSpacing"/>
              <w:jc w:val="center"/>
              <w:rPr>
                <w:del w:id="752" w:author="Charles Jason Tinant" w:date="2014-09-24T11:17:00Z"/>
                <w:sz w:val="20"/>
                <w:szCs w:val="20"/>
              </w:rPr>
            </w:pPr>
            <w:del w:id="753" w:author="Charles Jason Tinant" w:date="2014-09-24T11:17:00Z">
              <w:r w:rsidRPr="00FA7FC2" w:rsidDel="00251AFC">
                <w:rPr>
                  <w:sz w:val="20"/>
                  <w:szCs w:val="20"/>
                </w:rPr>
                <w:delText>4 of 6</w:delText>
              </w:r>
            </w:del>
          </w:p>
        </w:tc>
        <w:tc>
          <w:tcPr>
            <w:tcW w:w="735" w:type="pct"/>
            <w:vAlign w:val="center"/>
          </w:tcPr>
          <w:p w14:paraId="501C6A6F" w14:textId="49A241B9" w:rsidR="00B5303D" w:rsidRPr="00FA7FC2" w:rsidDel="00251AFC" w:rsidRDefault="00B5303D" w:rsidP="00B5303D">
            <w:pPr>
              <w:pStyle w:val="NoSpacing"/>
              <w:jc w:val="center"/>
              <w:rPr>
                <w:del w:id="754" w:author="Charles Jason Tinant" w:date="2014-09-24T11:17:00Z"/>
                <w:rFonts w:cstheme="minorHAnsi"/>
                <w:sz w:val="20"/>
                <w:szCs w:val="20"/>
              </w:rPr>
            </w:pPr>
            <w:del w:id="755" w:author="Charles Jason Tinant" w:date="2014-09-24T11:17:00Z">
              <w:r w:rsidRPr="00FA7FC2" w:rsidDel="00251AFC">
                <w:rPr>
                  <w:rFonts w:cstheme="minorHAnsi"/>
                  <w:sz w:val="20"/>
                  <w:szCs w:val="20"/>
                </w:rPr>
                <w:delText>66%</w:delText>
              </w:r>
            </w:del>
          </w:p>
        </w:tc>
      </w:tr>
      <w:tr w:rsidR="00B5303D" w:rsidRPr="00A87C7E" w:rsidDel="00251AFC" w14:paraId="67E8E05A" w14:textId="7CCB49C1" w:rsidTr="00405E44">
        <w:trPr>
          <w:del w:id="756" w:author="Charles Jason Tinant" w:date="2014-09-24T11:17:00Z"/>
        </w:trPr>
        <w:tc>
          <w:tcPr>
            <w:tcW w:w="835" w:type="pct"/>
            <w:vMerge/>
          </w:tcPr>
          <w:p w14:paraId="4DDECA9E" w14:textId="1802EDE8" w:rsidR="00B5303D" w:rsidDel="00251AFC" w:rsidRDefault="00B5303D" w:rsidP="00B5303D">
            <w:pPr>
              <w:pStyle w:val="NoSpacing"/>
              <w:rPr>
                <w:del w:id="757" w:author="Charles Jason Tinant" w:date="2014-09-24T11:17:00Z"/>
                <w:sz w:val="20"/>
                <w:szCs w:val="20"/>
              </w:rPr>
            </w:pPr>
          </w:p>
        </w:tc>
        <w:tc>
          <w:tcPr>
            <w:tcW w:w="522" w:type="pct"/>
            <w:vMerge/>
            <w:vAlign w:val="center"/>
          </w:tcPr>
          <w:p w14:paraId="770FE171" w14:textId="436D8C43" w:rsidR="00B5303D" w:rsidRPr="00A87C7E" w:rsidDel="00251AFC" w:rsidRDefault="00B5303D" w:rsidP="00B5303D">
            <w:pPr>
              <w:pStyle w:val="NoSpacing"/>
              <w:rPr>
                <w:del w:id="758" w:author="Charles Jason Tinant" w:date="2014-09-24T11:17:00Z"/>
                <w:sz w:val="20"/>
                <w:szCs w:val="20"/>
              </w:rPr>
            </w:pPr>
          </w:p>
        </w:tc>
        <w:tc>
          <w:tcPr>
            <w:tcW w:w="1381" w:type="pct"/>
          </w:tcPr>
          <w:p w14:paraId="3748A848" w14:textId="626BD339" w:rsidR="00B5303D" w:rsidRPr="00A87C7E" w:rsidDel="00251AFC" w:rsidRDefault="00B5303D" w:rsidP="00B5303D">
            <w:pPr>
              <w:pStyle w:val="NoSpacing"/>
              <w:rPr>
                <w:del w:id="759" w:author="Charles Jason Tinant" w:date="2014-09-24T11:17:00Z"/>
                <w:sz w:val="20"/>
                <w:szCs w:val="20"/>
              </w:rPr>
            </w:pPr>
            <w:del w:id="760" w:author="Charles Jason Tinant" w:date="2014-09-24T11:17:00Z">
              <w:r w:rsidRPr="00A87C7E" w:rsidDel="00251AFC">
                <w:rPr>
                  <w:sz w:val="20"/>
                  <w:szCs w:val="20"/>
                </w:rPr>
                <w:delText>Escherichia coli</w:delText>
              </w:r>
              <w:r w:rsidDel="00251AFC">
                <w:rPr>
                  <w:sz w:val="20"/>
                  <w:szCs w:val="20"/>
                </w:rPr>
                <w:delText xml:space="preserve"> (E-Coli)</w:delText>
              </w:r>
            </w:del>
          </w:p>
        </w:tc>
        <w:tc>
          <w:tcPr>
            <w:tcW w:w="717" w:type="pct"/>
            <w:vAlign w:val="center"/>
          </w:tcPr>
          <w:p w14:paraId="796CB249" w14:textId="2B29B0C5" w:rsidR="00B5303D" w:rsidRPr="00A87C7E" w:rsidDel="00251AFC" w:rsidRDefault="00B5303D" w:rsidP="00B5303D">
            <w:pPr>
              <w:pStyle w:val="NoSpacing"/>
              <w:jc w:val="center"/>
              <w:rPr>
                <w:del w:id="761" w:author="Charles Jason Tinant" w:date="2014-09-24T11:17:00Z"/>
                <w:rFonts w:cstheme="minorHAnsi"/>
                <w:sz w:val="20"/>
                <w:szCs w:val="20"/>
              </w:rPr>
            </w:pPr>
            <w:del w:id="762" w:author="Charles Jason Tinant" w:date="2014-09-24T11:17:00Z">
              <w:r w:rsidRPr="006A638F" w:rsidDel="00251AFC">
                <w:rPr>
                  <w:rFonts w:cstheme="minorHAnsi"/>
                  <w:sz w:val="20"/>
                  <w:szCs w:val="20"/>
                </w:rPr>
                <w:delText xml:space="preserve">&gt; </w:delText>
              </w:r>
              <w:r w:rsidDel="00251AFC">
                <w:rPr>
                  <w:rFonts w:cstheme="minorHAnsi"/>
                  <w:sz w:val="20"/>
                  <w:szCs w:val="20"/>
                </w:rPr>
                <w:delText>235</w:delText>
              </w:r>
              <w:r w:rsidRPr="006A638F" w:rsidDel="00251AFC">
                <w:rPr>
                  <w:rFonts w:cstheme="minorHAnsi"/>
                  <w:sz w:val="20"/>
                  <w:szCs w:val="20"/>
                </w:rPr>
                <w:delText xml:space="preserve"> </w:delText>
              </w:r>
              <w:r w:rsidDel="00251AFC">
                <w:rPr>
                  <w:rFonts w:cstheme="minorHAnsi"/>
                  <w:sz w:val="20"/>
                  <w:szCs w:val="20"/>
                </w:rPr>
                <w:delText>mpn</w:delText>
              </w:r>
              <w:r w:rsidRPr="006A638F" w:rsidDel="00251AFC">
                <w:rPr>
                  <w:rFonts w:cstheme="minorHAnsi"/>
                  <w:sz w:val="20"/>
                  <w:szCs w:val="20"/>
                </w:rPr>
                <w:delText xml:space="preserve"> / 100 ml</w:delText>
              </w:r>
            </w:del>
          </w:p>
        </w:tc>
        <w:tc>
          <w:tcPr>
            <w:tcW w:w="810" w:type="pct"/>
            <w:vAlign w:val="center"/>
          </w:tcPr>
          <w:p w14:paraId="5A009C72" w14:textId="3C99CDB9" w:rsidR="00B5303D" w:rsidRPr="00A87C7E" w:rsidDel="00251AFC" w:rsidRDefault="00B5303D" w:rsidP="00B5303D">
            <w:pPr>
              <w:pStyle w:val="NoSpacing"/>
              <w:jc w:val="center"/>
              <w:rPr>
                <w:del w:id="763" w:author="Charles Jason Tinant" w:date="2014-09-24T11:17:00Z"/>
                <w:sz w:val="20"/>
                <w:szCs w:val="20"/>
              </w:rPr>
            </w:pPr>
            <w:del w:id="764" w:author="Charles Jason Tinant" w:date="2014-09-24T11:17:00Z">
              <w:r w:rsidDel="00251AFC">
                <w:rPr>
                  <w:sz w:val="20"/>
                  <w:szCs w:val="20"/>
                </w:rPr>
                <w:delText>5 of 6</w:delText>
              </w:r>
            </w:del>
          </w:p>
        </w:tc>
        <w:tc>
          <w:tcPr>
            <w:tcW w:w="735" w:type="pct"/>
            <w:vAlign w:val="center"/>
          </w:tcPr>
          <w:p w14:paraId="647E9A0D" w14:textId="4830376E" w:rsidR="00B5303D" w:rsidRPr="00A87C7E" w:rsidDel="00251AFC" w:rsidRDefault="00B5303D" w:rsidP="00683B7C">
            <w:pPr>
              <w:pStyle w:val="NoSpacing"/>
              <w:jc w:val="center"/>
              <w:rPr>
                <w:del w:id="765" w:author="Charles Jason Tinant" w:date="2014-09-24T11:17:00Z"/>
                <w:rFonts w:cstheme="minorHAnsi"/>
                <w:sz w:val="20"/>
                <w:szCs w:val="20"/>
              </w:rPr>
            </w:pPr>
            <w:del w:id="766" w:author="Charles Jason Tinant" w:date="2014-09-24T11:17:00Z">
              <w:r w:rsidDel="00251AFC">
                <w:rPr>
                  <w:rFonts w:cstheme="minorHAnsi"/>
                  <w:sz w:val="20"/>
                  <w:szCs w:val="20"/>
                </w:rPr>
                <w:delText>8</w:delText>
              </w:r>
              <w:r w:rsidR="00683B7C" w:rsidDel="00251AFC">
                <w:rPr>
                  <w:rFonts w:cstheme="minorHAnsi"/>
                  <w:sz w:val="20"/>
                  <w:szCs w:val="20"/>
                </w:rPr>
                <w:delText>3</w:delText>
              </w:r>
              <w:r w:rsidDel="00251AFC">
                <w:rPr>
                  <w:rFonts w:cstheme="minorHAnsi"/>
                  <w:sz w:val="20"/>
                  <w:szCs w:val="20"/>
                </w:rPr>
                <w:delText>%</w:delText>
              </w:r>
            </w:del>
          </w:p>
        </w:tc>
      </w:tr>
      <w:tr w:rsidR="00B5303D" w:rsidRPr="00A87C7E" w:rsidDel="00251AFC" w14:paraId="4773E38A" w14:textId="56EFB0CA" w:rsidTr="00405E44">
        <w:trPr>
          <w:del w:id="767" w:author="Charles Jason Tinant" w:date="2014-09-24T11:17:00Z"/>
        </w:trPr>
        <w:tc>
          <w:tcPr>
            <w:tcW w:w="835" w:type="pct"/>
            <w:vMerge/>
          </w:tcPr>
          <w:p w14:paraId="6BF3D1A8" w14:textId="1DD971C4" w:rsidR="00B5303D" w:rsidDel="00251AFC" w:rsidRDefault="00B5303D" w:rsidP="00B5303D">
            <w:pPr>
              <w:pStyle w:val="NoSpacing"/>
              <w:rPr>
                <w:del w:id="768" w:author="Charles Jason Tinant" w:date="2014-09-24T11:17:00Z"/>
                <w:sz w:val="20"/>
                <w:szCs w:val="20"/>
              </w:rPr>
            </w:pPr>
          </w:p>
        </w:tc>
        <w:tc>
          <w:tcPr>
            <w:tcW w:w="522" w:type="pct"/>
            <w:vMerge/>
            <w:vAlign w:val="center"/>
          </w:tcPr>
          <w:p w14:paraId="03BF08A1" w14:textId="39EE4166" w:rsidR="00B5303D" w:rsidRPr="00A87C7E" w:rsidDel="00251AFC" w:rsidRDefault="00B5303D" w:rsidP="00B5303D">
            <w:pPr>
              <w:pStyle w:val="NoSpacing"/>
              <w:rPr>
                <w:del w:id="769" w:author="Charles Jason Tinant" w:date="2014-09-24T11:17:00Z"/>
                <w:sz w:val="20"/>
                <w:szCs w:val="20"/>
              </w:rPr>
            </w:pPr>
          </w:p>
        </w:tc>
        <w:tc>
          <w:tcPr>
            <w:tcW w:w="1381" w:type="pct"/>
          </w:tcPr>
          <w:p w14:paraId="52BABFDC" w14:textId="7FC70549" w:rsidR="00B5303D" w:rsidRPr="00A87C7E" w:rsidDel="00251AFC" w:rsidRDefault="00B5303D" w:rsidP="00B5303D">
            <w:pPr>
              <w:pStyle w:val="NoSpacing"/>
              <w:rPr>
                <w:del w:id="770" w:author="Charles Jason Tinant" w:date="2014-09-24T11:17:00Z"/>
                <w:sz w:val="20"/>
                <w:szCs w:val="20"/>
              </w:rPr>
            </w:pPr>
            <w:del w:id="771" w:author="Charles Jason Tinant" w:date="2014-09-24T11:17:00Z">
              <w:r w:rsidDel="00251AFC">
                <w:rPr>
                  <w:sz w:val="20"/>
                  <w:szCs w:val="20"/>
                </w:rPr>
                <w:delText>Biochemical Oxygen Demand (BOD)</w:delText>
              </w:r>
            </w:del>
          </w:p>
        </w:tc>
        <w:tc>
          <w:tcPr>
            <w:tcW w:w="717" w:type="pct"/>
            <w:vAlign w:val="center"/>
          </w:tcPr>
          <w:p w14:paraId="615F3DAD" w14:textId="7DF5C1F2" w:rsidR="00B5303D" w:rsidRPr="00A87C7E" w:rsidDel="00251AFC" w:rsidRDefault="00B5303D" w:rsidP="00B5303D">
            <w:pPr>
              <w:pStyle w:val="NoSpacing"/>
              <w:jc w:val="center"/>
              <w:rPr>
                <w:del w:id="772" w:author="Charles Jason Tinant" w:date="2014-09-24T11:17:00Z"/>
                <w:rFonts w:cstheme="minorHAnsi"/>
                <w:sz w:val="20"/>
                <w:szCs w:val="20"/>
              </w:rPr>
            </w:pPr>
            <w:del w:id="773" w:author="Charles Jason Tinant" w:date="2014-09-24T11:17:00Z">
              <w:r w:rsidDel="00251AFC">
                <w:rPr>
                  <w:rFonts w:cstheme="minorHAnsi"/>
                  <w:sz w:val="20"/>
                  <w:szCs w:val="20"/>
                </w:rPr>
                <w:delText>&gt; 30 mg/L</w:delText>
              </w:r>
            </w:del>
          </w:p>
        </w:tc>
        <w:tc>
          <w:tcPr>
            <w:tcW w:w="810" w:type="pct"/>
            <w:vAlign w:val="center"/>
          </w:tcPr>
          <w:p w14:paraId="1DCDFF20" w14:textId="223E19AD" w:rsidR="00B5303D" w:rsidRPr="00A87C7E" w:rsidDel="00251AFC" w:rsidRDefault="00B5303D" w:rsidP="00B5303D">
            <w:pPr>
              <w:pStyle w:val="NoSpacing"/>
              <w:jc w:val="center"/>
              <w:rPr>
                <w:del w:id="774" w:author="Charles Jason Tinant" w:date="2014-09-24T11:17:00Z"/>
                <w:sz w:val="20"/>
                <w:szCs w:val="20"/>
              </w:rPr>
            </w:pPr>
            <w:del w:id="775" w:author="Charles Jason Tinant" w:date="2014-09-24T11:17:00Z">
              <w:r w:rsidDel="00251AFC">
                <w:rPr>
                  <w:sz w:val="20"/>
                  <w:szCs w:val="20"/>
                </w:rPr>
                <w:delText>Zero of 6</w:delText>
              </w:r>
            </w:del>
          </w:p>
        </w:tc>
        <w:tc>
          <w:tcPr>
            <w:tcW w:w="735" w:type="pct"/>
            <w:vAlign w:val="center"/>
          </w:tcPr>
          <w:p w14:paraId="02C129F9" w14:textId="1A1FF466" w:rsidR="00B5303D" w:rsidRPr="00A87C7E" w:rsidDel="00251AFC" w:rsidRDefault="00B5303D" w:rsidP="00B5303D">
            <w:pPr>
              <w:pStyle w:val="NoSpacing"/>
              <w:jc w:val="center"/>
              <w:rPr>
                <w:del w:id="776" w:author="Charles Jason Tinant" w:date="2014-09-24T11:17:00Z"/>
                <w:rFonts w:cstheme="minorHAnsi"/>
                <w:sz w:val="20"/>
                <w:szCs w:val="20"/>
              </w:rPr>
            </w:pPr>
            <w:del w:id="777" w:author="Charles Jason Tinant" w:date="2014-09-24T11:17:00Z">
              <w:r w:rsidDel="00251AFC">
                <w:rPr>
                  <w:rFonts w:cstheme="minorHAnsi"/>
                  <w:sz w:val="20"/>
                  <w:szCs w:val="20"/>
                </w:rPr>
                <w:delText>0%</w:delText>
              </w:r>
            </w:del>
          </w:p>
        </w:tc>
      </w:tr>
      <w:tr w:rsidR="00B5303D" w:rsidRPr="00A87C7E" w:rsidDel="00251AFC" w14:paraId="735FB3C4" w14:textId="68AB1D0E" w:rsidTr="00405E44">
        <w:trPr>
          <w:del w:id="778" w:author="Charles Jason Tinant" w:date="2014-09-24T11:17:00Z"/>
        </w:trPr>
        <w:tc>
          <w:tcPr>
            <w:tcW w:w="835" w:type="pct"/>
            <w:vMerge/>
          </w:tcPr>
          <w:p w14:paraId="43ECF3CF" w14:textId="445E1704" w:rsidR="00B5303D" w:rsidDel="00251AFC" w:rsidRDefault="00B5303D" w:rsidP="00B5303D">
            <w:pPr>
              <w:pStyle w:val="NoSpacing"/>
              <w:rPr>
                <w:del w:id="779" w:author="Charles Jason Tinant" w:date="2014-09-24T11:17:00Z"/>
                <w:sz w:val="20"/>
                <w:szCs w:val="20"/>
              </w:rPr>
            </w:pPr>
          </w:p>
        </w:tc>
        <w:tc>
          <w:tcPr>
            <w:tcW w:w="522" w:type="pct"/>
            <w:vMerge/>
            <w:vAlign w:val="center"/>
          </w:tcPr>
          <w:p w14:paraId="74523266" w14:textId="68A5C1ED" w:rsidR="00B5303D" w:rsidRPr="00A87C7E" w:rsidDel="00251AFC" w:rsidRDefault="00B5303D" w:rsidP="00B5303D">
            <w:pPr>
              <w:pStyle w:val="NoSpacing"/>
              <w:rPr>
                <w:del w:id="780" w:author="Charles Jason Tinant" w:date="2014-09-24T11:17:00Z"/>
                <w:sz w:val="20"/>
                <w:szCs w:val="20"/>
              </w:rPr>
            </w:pPr>
          </w:p>
        </w:tc>
        <w:tc>
          <w:tcPr>
            <w:tcW w:w="1381" w:type="pct"/>
          </w:tcPr>
          <w:p w14:paraId="106469F8" w14:textId="36E3A4CD" w:rsidR="00B5303D" w:rsidRPr="00A87C7E" w:rsidDel="00251AFC" w:rsidRDefault="00B5303D" w:rsidP="00B5303D">
            <w:pPr>
              <w:pStyle w:val="NoSpacing"/>
              <w:rPr>
                <w:del w:id="781" w:author="Charles Jason Tinant" w:date="2014-09-24T11:17:00Z"/>
                <w:sz w:val="20"/>
                <w:szCs w:val="20"/>
              </w:rPr>
            </w:pPr>
            <w:del w:id="782" w:author="Charles Jason Tinant" w:date="2014-09-24T11:17:00Z">
              <w:r w:rsidDel="00251AFC">
                <w:rPr>
                  <w:sz w:val="20"/>
                  <w:szCs w:val="20"/>
                </w:rPr>
                <w:delText>Total Suspended Solids (TSS)</w:delText>
              </w:r>
            </w:del>
          </w:p>
        </w:tc>
        <w:tc>
          <w:tcPr>
            <w:tcW w:w="717" w:type="pct"/>
            <w:vAlign w:val="center"/>
          </w:tcPr>
          <w:p w14:paraId="77420CC2" w14:textId="76E7170A" w:rsidR="00B5303D" w:rsidRPr="00A87C7E" w:rsidDel="00251AFC" w:rsidRDefault="00B5303D" w:rsidP="00B5303D">
            <w:pPr>
              <w:pStyle w:val="NoSpacing"/>
              <w:jc w:val="center"/>
              <w:rPr>
                <w:del w:id="783" w:author="Charles Jason Tinant" w:date="2014-09-24T11:17:00Z"/>
                <w:rFonts w:cstheme="minorHAnsi"/>
                <w:sz w:val="20"/>
                <w:szCs w:val="20"/>
              </w:rPr>
            </w:pPr>
            <w:del w:id="784" w:author="Charles Jason Tinant" w:date="2014-09-24T11:17:00Z">
              <w:r w:rsidDel="00251AFC">
                <w:rPr>
                  <w:rFonts w:cstheme="minorHAnsi"/>
                  <w:sz w:val="20"/>
                  <w:szCs w:val="20"/>
                </w:rPr>
                <w:delText>&gt; 4525 mg/L</w:delText>
              </w:r>
            </w:del>
          </w:p>
        </w:tc>
        <w:tc>
          <w:tcPr>
            <w:tcW w:w="810" w:type="pct"/>
            <w:vAlign w:val="center"/>
          </w:tcPr>
          <w:p w14:paraId="3BF05B20" w14:textId="38384429" w:rsidR="00B5303D" w:rsidRPr="00A87C7E" w:rsidDel="00251AFC" w:rsidRDefault="00B5303D" w:rsidP="00B5303D">
            <w:pPr>
              <w:pStyle w:val="NoSpacing"/>
              <w:jc w:val="center"/>
              <w:rPr>
                <w:del w:id="785" w:author="Charles Jason Tinant" w:date="2014-09-24T11:17:00Z"/>
                <w:sz w:val="20"/>
                <w:szCs w:val="20"/>
              </w:rPr>
            </w:pPr>
            <w:del w:id="786" w:author="Charles Jason Tinant" w:date="2014-09-24T11:17:00Z">
              <w:r w:rsidDel="00251AFC">
                <w:rPr>
                  <w:sz w:val="20"/>
                  <w:szCs w:val="20"/>
                </w:rPr>
                <w:delText>Zero of 6</w:delText>
              </w:r>
            </w:del>
          </w:p>
        </w:tc>
        <w:tc>
          <w:tcPr>
            <w:tcW w:w="735" w:type="pct"/>
            <w:vAlign w:val="center"/>
          </w:tcPr>
          <w:p w14:paraId="0EE49CCA" w14:textId="2BDA16D8" w:rsidR="00B5303D" w:rsidRPr="00A87C7E" w:rsidDel="00251AFC" w:rsidRDefault="00B5303D" w:rsidP="00B5303D">
            <w:pPr>
              <w:pStyle w:val="NoSpacing"/>
              <w:jc w:val="center"/>
              <w:rPr>
                <w:del w:id="787" w:author="Charles Jason Tinant" w:date="2014-09-24T11:17:00Z"/>
                <w:rFonts w:cstheme="minorHAnsi"/>
                <w:sz w:val="20"/>
                <w:szCs w:val="20"/>
              </w:rPr>
            </w:pPr>
            <w:del w:id="788" w:author="Charles Jason Tinant" w:date="2014-09-24T11:17:00Z">
              <w:r w:rsidDel="00251AFC">
                <w:rPr>
                  <w:rFonts w:cstheme="minorHAnsi"/>
                  <w:sz w:val="20"/>
                  <w:szCs w:val="20"/>
                </w:rPr>
                <w:delText>0%</w:delText>
              </w:r>
            </w:del>
          </w:p>
        </w:tc>
      </w:tr>
      <w:tr w:rsidR="00B5303D" w:rsidRPr="00A87C7E" w:rsidDel="00251AFC" w14:paraId="203E460F" w14:textId="0ABD9545" w:rsidTr="00405E44">
        <w:trPr>
          <w:del w:id="789" w:author="Charles Jason Tinant" w:date="2014-09-24T11:17:00Z"/>
        </w:trPr>
        <w:tc>
          <w:tcPr>
            <w:tcW w:w="835" w:type="pct"/>
            <w:vMerge/>
          </w:tcPr>
          <w:p w14:paraId="398063DC" w14:textId="078691F5" w:rsidR="00B5303D" w:rsidDel="00251AFC" w:rsidRDefault="00B5303D" w:rsidP="00B5303D">
            <w:pPr>
              <w:pStyle w:val="NoSpacing"/>
              <w:rPr>
                <w:del w:id="790" w:author="Charles Jason Tinant" w:date="2014-09-24T11:17:00Z"/>
                <w:sz w:val="20"/>
                <w:szCs w:val="20"/>
              </w:rPr>
            </w:pPr>
          </w:p>
        </w:tc>
        <w:tc>
          <w:tcPr>
            <w:tcW w:w="522" w:type="pct"/>
            <w:vMerge/>
            <w:vAlign w:val="center"/>
          </w:tcPr>
          <w:p w14:paraId="0D83B9EE" w14:textId="509A1EBF" w:rsidR="00B5303D" w:rsidRPr="00A87C7E" w:rsidDel="00251AFC" w:rsidRDefault="00B5303D" w:rsidP="00B5303D">
            <w:pPr>
              <w:pStyle w:val="NoSpacing"/>
              <w:rPr>
                <w:del w:id="791" w:author="Charles Jason Tinant" w:date="2014-09-24T11:17:00Z"/>
                <w:sz w:val="20"/>
                <w:szCs w:val="20"/>
              </w:rPr>
            </w:pPr>
          </w:p>
        </w:tc>
        <w:tc>
          <w:tcPr>
            <w:tcW w:w="1381" w:type="pct"/>
          </w:tcPr>
          <w:p w14:paraId="11808C1F" w14:textId="449B5FCD" w:rsidR="00B5303D" w:rsidRPr="00A87C7E" w:rsidDel="00251AFC" w:rsidRDefault="00B5303D" w:rsidP="00B5303D">
            <w:pPr>
              <w:pStyle w:val="NoSpacing"/>
              <w:rPr>
                <w:del w:id="792" w:author="Charles Jason Tinant" w:date="2014-09-24T11:17:00Z"/>
                <w:sz w:val="20"/>
                <w:szCs w:val="20"/>
              </w:rPr>
            </w:pPr>
            <w:del w:id="793" w:author="Charles Jason Tinant" w:date="2014-09-24T11:17:00Z">
              <w:r w:rsidDel="00251AFC">
                <w:rPr>
                  <w:sz w:val="20"/>
                  <w:szCs w:val="20"/>
                </w:rPr>
                <w:delText>Total Ammonia (NH</w:delText>
              </w:r>
              <w:r w:rsidRPr="00A0446C" w:rsidDel="00251AFC">
                <w:rPr>
                  <w:sz w:val="20"/>
                  <w:szCs w:val="20"/>
                  <w:vertAlign w:val="subscript"/>
                </w:rPr>
                <w:delText>3</w:delText>
              </w:r>
              <w:r w:rsidDel="00251AFC">
                <w:rPr>
                  <w:sz w:val="20"/>
                  <w:szCs w:val="20"/>
                </w:rPr>
                <w:delText xml:space="preserve">) </w:delText>
              </w:r>
              <w:r w:rsidRPr="00A87C7E" w:rsidDel="00251AFC">
                <w:rPr>
                  <w:sz w:val="20"/>
                  <w:szCs w:val="20"/>
                </w:rPr>
                <w:delText>as N</w:delText>
              </w:r>
            </w:del>
          </w:p>
        </w:tc>
        <w:tc>
          <w:tcPr>
            <w:tcW w:w="717" w:type="pct"/>
            <w:vAlign w:val="center"/>
          </w:tcPr>
          <w:p w14:paraId="0B8C3EA2" w14:textId="1F1E4DDA" w:rsidR="00B5303D" w:rsidRPr="00A87C7E" w:rsidDel="00251AFC" w:rsidRDefault="00B5303D" w:rsidP="00FA7FC2">
            <w:pPr>
              <w:pStyle w:val="NoSpacing"/>
              <w:jc w:val="center"/>
              <w:rPr>
                <w:del w:id="794" w:author="Charles Jason Tinant" w:date="2014-09-24T11:17:00Z"/>
                <w:rFonts w:cstheme="minorHAnsi"/>
                <w:sz w:val="20"/>
                <w:szCs w:val="20"/>
              </w:rPr>
            </w:pPr>
            <w:del w:id="795" w:author="Charles Jason Tinant" w:date="2014-09-24T11:17:00Z">
              <w:r w:rsidDel="00251AFC">
                <w:rPr>
                  <w:rFonts w:cstheme="minorHAnsi"/>
                  <w:sz w:val="20"/>
                  <w:szCs w:val="20"/>
                </w:rPr>
                <w:delText>1.8 mg/L</w:delText>
              </w:r>
              <w:r w:rsidR="00FA7FC2" w:rsidDel="00251AFC">
                <w:rPr>
                  <w:rFonts w:cstheme="minorHAnsi"/>
                  <w:sz w:val="20"/>
                  <w:szCs w:val="20"/>
                </w:rPr>
                <w:delText xml:space="preserve"> </w:delText>
              </w:r>
              <w:r w:rsidR="00FA7FC2" w:rsidRPr="00FA7FC2" w:rsidDel="00251AFC">
                <w:rPr>
                  <w:rFonts w:cstheme="minorHAnsi"/>
                  <w:sz w:val="20"/>
                  <w:szCs w:val="20"/>
                  <w:vertAlign w:val="subscript"/>
                </w:rPr>
                <w:delText>a</w:delText>
              </w:r>
            </w:del>
          </w:p>
        </w:tc>
        <w:tc>
          <w:tcPr>
            <w:tcW w:w="810" w:type="pct"/>
            <w:vAlign w:val="center"/>
          </w:tcPr>
          <w:p w14:paraId="1E4B7743" w14:textId="798398C5" w:rsidR="00B5303D" w:rsidRPr="00A87C7E" w:rsidDel="00251AFC" w:rsidRDefault="00B5303D" w:rsidP="00B5303D">
            <w:pPr>
              <w:pStyle w:val="NoSpacing"/>
              <w:jc w:val="center"/>
              <w:rPr>
                <w:del w:id="796" w:author="Charles Jason Tinant" w:date="2014-09-24T11:17:00Z"/>
                <w:sz w:val="20"/>
                <w:szCs w:val="20"/>
              </w:rPr>
            </w:pPr>
            <w:del w:id="797" w:author="Charles Jason Tinant" w:date="2014-09-24T11:17:00Z">
              <w:r w:rsidDel="00251AFC">
                <w:rPr>
                  <w:sz w:val="20"/>
                  <w:szCs w:val="20"/>
                </w:rPr>
                <w:delText>No Data</w:delText>
              </w:r>
            </w:del>
          </w:p>
        </w:tc>
        <w:tc>
          <w:tcPr>
            <w:tcW w:w="735" w:type="pct"/>
            <w:vAlign w:val="center"/>
          </w:tcPr>
          <w:p w14:paraId="502B17D6" w14:textId="41523B66" w:rsidR="00B5303D" w:rsidRPr="00A87C7E" w:rsidDel="00251AFC" w:rsidRDefault="00B5303D" w:rsidP="00B5303D">
            <w:pPr>
              <w:pStyle w:val="NoSpacing"/>
              <w:jc w:val="center"/>
              <w:rPr>
                <w:del w:id="798" w:author="Charles Jason Tinant" w:date="2014-09-24T11:17:00Z"/>
                <w:rFonts w:cstheme="minorHAnsi"/>
                <w:sz w:val="20"/>
                <w:szCs w:val="20"/>
              </w:rPr>
            </w:pPr>
            <w:del w:id="799" w:author="Charles Jason Tinant" w:date="2014-09-24T11:17:00Z">
              <w:r w:rsidDel="00251AFC">
                <w:rPr>
                  <w:rFonts w:cstheme="minorHAnsi"/>
                  <w:sz w:val="20"/>
                  <w:szCs w:val="20"/>
                </w:rPr>
                <w:delText>No Data</w:delText>
              </w:r>
            </w:del>
          </w:p>
        </w:tc>
      </w:tr>
      <w:tr w:rsidR="00B5303D" w:rsidRPr="00A87C7E" w:rsidDel="00251AFC" w14:paraId="4E261CDE" w14:textId="7CC73D90" w:rsidTr="00405E44">
        <w:trPr>
          <w:del w:id="800" w:author="Charles Jason Tinant" w:date="2014-09-24T11:17:00Z"/>
        </w:trPr>
        <w:tc>
          <w:tcPr>
            <w:tcW w:w="835" w:type="pct"/>
            <w:vMerge/>
          </w:tcPr>
          <w:p w14:paraId="101274B6" w14:textId="26142A0C" w:rsidR="00B5303D" w:rsidDel="00251AFC" w:rsidRDefault="00B5303D" w:rsidP="00B5303D">
            <w:pPr>
              <w:pStyle w:val="NoSpacing"/>
              <w:rPr>
                <w:del w:id="801" w:author="Charles Jason Tinant" w:date="2014-09-24T11:17:00Z"/>
                <w:sz w:val="20"/>
                <w:szCs w:val="20"/>
              </w:rPr>
            </w:pPr>
          </w:p>
        </w:tc>
        <w:tc>
          <w:tcPr>
            <w:tcW w:w="522" w:type="pct"/>
            <w:vMerge/>
            <w:vAlign w:val="center"/>
          </w:tcPr>
          <w:p w14:paraId="2F1413A1" w14:textId="6E9DC7C0" w:rsidR="00B5303D" w:rsidRPr="00A87C7E" w:rsidDel="00251AFC" w:rsidRDefault="00B5303D" w:rsidP="00B5303D">
            <w:pPr>
              <w:pStyle w:val="NoSpacing"/>
              <w:rPr>
                <w:del w:id="802" w:author="Charles Jason Tinant" w:date="2014-09-24T11:17:00Z"/>
                <w:sz w:val="20"/>
                <w:szCs w:val="20"/>
              </w:rPr>
            </w:pPr>
          </w:p>
        </w:tc>
        <w:tc>
          <w:tcPr>
            <w:tcW w:w="1381" w:type="pct"/>
          </w:tcPr>
          <w:p w14:paraId="3041D318" w14:textId="17C58874" w:rsidR="00B5303D" w:rsidDel="00251AFC" w:rsidRDefault="00B5303D" w:rsidP="00B5303D">
            <w:pPr>
              <w:pStyle w:val="NoSpacing"/>
              <w:rPr>
                <w:del w:id="803" w:author="Charles Jason Tinant" w:date="2014-09-24T11:17:00Z"/>
                <w:sz w:val="20"/>
                <w:szCs w:val="20"/>
              </w:rPr>
            </w:pPr>
            <w:del w:id="804" w:author="Charles Jason Tinant" w:date="2014-09-24T11:17:00Z">
              <w:r w:rsidDel="00251AFC">
                <w:rPr>
                  <w:sz w:val="20"/>
                  <w:szCs w:val="20"/>
                </w:rPr>
                <w:delText>Nitrate (NO</w:delText>
              </w:r>
              <w:r w:rsidRPr="00A0446C" w:rsidDel="00251AFC">
                <w:rPr>
                  <w:sz w:val="20"/>
                  <w:szCs w:val="20"/>
                  <w:vertAlign w:val="subscript"/>
                </w:rPr>
                <w:delText>3</w:delText>
              </w:r>
              <w:r w:rsidDel="00251AFC">
                <w:rPr>
                  <w:sz w:val="20"/>
                  <w:szCs w:val="20"/>
                </w:rPr>
                <w:delText>) as N</w:delText>
              </w:r>
            </w:del>
          </w:p>
          <w:p w14:paraId="684BFDC2" w14:textId="101085F0" w:rsidR="00B5303D" w:rsidRPr="00A87C7E" w:rsidDel="00251AFC" w:rsidRDefault="00B5303D" w:rsidP="00B5303D">
            <w:pPr>
              <w:pStyle w:val="NoSpacing"/>
              <w:rPr>
                <w:del w:id="805" w:author="Charles Jason Tinant" w:date="2014-09-24T11:17:00Z"/>
                <w:sz w:val="20"/>
                <w:szCs w:val="20"/>
              </w:rPr>
            </w:pPr>
          </w:p>
        </w:tc>
        <w:tc>
          <w:tcPr>
            <w:tcW w:w="717" w:type="pct"/>
            <w:vAlign w:val="center"/>
          </w:tcPr>
          <w:p w14:paraId="4652E49A" w14:textId="3EEEBDCB" w:rsidR="00B5303D" w:rsidDel="00251AFC" w:rsidRDefault="00B5303D" w:rsidP="00B5303D">
            <w:pPr>
              <w:pStyle w:val="NoSpacing"/>
              <w:jc w:val="center"/>
              <w:rPr>
                <w:del w:id="806" w:author="Charles Jason Tinant" w:date="2014-09-24T11:17:00Z"/>
                <w:rFonts w:cstheme="minorHAnsi"/>
                <w:sz w:val="20"/>
                <w:szCs w:val="20"/>
              </w:rPr>
            </w:pPr>
            <w:del w:id="807" w:author="Charles Jason Tinant" w:date="2014-09-24T11:17:00Z">
              <w:r w:rsidDel="00251AFC">
                <w:rPr>
                  <w:rFonts w:cstheme="minorHAnsi"/>
                  <w:sz w:val="20"/>
                  <w:szCs w:val="20"/>
                </w:rPr>
                <w:delText>88 mg/L</w:delText>
              </w:r>
            </w:del>
          </w:p>
          <w:p w14:paraId="7518BBB6" w14:textId="2C94FDD2" w:rsidR="00B5303D" w:rsidRPr="00A87C7E" w:rsidDel="00251AFC" w:rsidRDefault="00B5303D" w:rsidP="00FA7FC2">
            <w:pPr>
              <w:pStyle w:val="NoSpacing"/>
              <w:jc w:val="center"/>
              <w:rPr>
                <w:del w:id="808" w:author="Charles Jason Tinant" w:date="2014-09-24T11:17:00Z"/>
                <w:rFonts w:cstheme="minorHAnsi"/>
                <w:sz w:val="20"/>
                <w:szCs w:val="20"/>
              </w:rPr>
            </w:pPr>
            <w:del w:id="809" w:author="Charles Jason Tinant" w:date="2014-09-24T11:17:00Z">
              <w:r w:rsidDel="00251AFC">
                <w:rPr>
                  <w:rFonts w:cstheme="minorHAnsi"/>
                  <w:sz w:val="20"/>
                  <w:szCs w:val="20"/>
                </w:rPr>
                <w:delText>0.56 mg/L</w:delText>
              </w:r>
              <w:r w:rsidR="00FA7FC2" w:rsidDel="00251AFC">
                <w:rPr>
                  <w:rFonts w:cstheme="minorHAnsi"/>
                  <w:sz w:val="20"/>
                  <w:szCs w:val="20"/>
                </w:rPr>
                <w:delText xml:space="preserve"> </w:delText>
              </w:r>
              <w:r w:rsidR="00FA7FC2" w:rsidRPr="00FA7FC2" w:rsidDel="00251AFC">
                <w:rPr>
                  <w:rFonts w:cstheme="minorHAnsi"/>
                  <w:sz w:val="20"/>
                  <w:szCs w:val="20"/>
                  <w:vertAlign w:val="subscript"/>
                </w:rPr>
                <w:delText>b</w:delText>
              </w:r>
            </w:del>
          </w:p>
        </w:tc>
        <w:tc>
          <w:tcPr>
            <w:tcW w:w="810" w:type="pct"/>
            <w:vAlign w:val="center"/>
          </w:tcPr>
          <w:p w14:paraId="50E6382B" w14:textId="509CB85A" w:rsidR="00B5303D" w:rsidDel="00251AFC" w:rsidRDefault="00B5303D" w:rsidP="00B5303D">
            <w:pPr>
              <w:pStyle w:val="NoSpacing"/>
              <w:jc w:val="center"/>
              <w:rPr>
                <w:del w:id="810" w:author="Charles Jason Tinant" w:date="2014-09-24T11:17:00Z"/>
                <w:sz w:val="20"/>
                <w:szCs w:val="20"/>
              </w:rPr>
            </w:pPr>
            <w:del w:id="811" w:author="Charles Jason Tinant" w:date="2014-09-24T11:17:00Z">
              <w:r w:rsidDel="00251AFC">
                <w:rPr>
                  <w:sz w:val="20"/>
                  <w:szCs w:val="20"/>
                </w:rPr>
                <w:delText>Zero of 6</w:delText>
              </w:r>
            </w:del>
          </w:p>
          <w:p w14:paraId="2B0597A0" w14:textId="21BD2211" w:rsidR="00B5303D" w:rsidRPr="00A87C7E" w:rsidDel="00251AFC" w:rsidRDefault="00B5303D" w:rsidP="00B5303D">
            <w:pPr>
              <w:pStyle w:val="NoSpacing"/>
              <w:jc w:val="center"/>
              <w:rPr>
                <w:del w:id="812" w:author="Charles Jason Tinant" w:date="2014-09-24T11:17:00Z"/>
                <w:sz w:val="20"/>
                <w:szCs w:val="20"/>
              </w:rPr>
            </w:pPr>
            <w:del w:id="813" w:author="Charles Jason Tinant" w:date="2014-09-24T11:17:00Z">
              <w:r w:rsidDel="00251AFC">
                <w:rPr>
                  <w:sz w:val="20"/>
                  <w:szCs w:val="20"/>
                </w:rPr>
                <w:delText>1 of 6</w:delText>
              </w:r>
            </w:del>
          </w:p>
        </w:tc>
        <w:tc>
          <w:tcPr>
            <w:tcW w:w="735" w:type="pct"/>
            <w:vAlign w:val="center"/>
          </w:tcPr>
          <w:p w14:paraId="10968BFA" w14:textId="33440F14" w:rsidR="00B5303D" w:rsidDel="00251AFC" w:rsidRDefault="00B5303D" w:rsidP="00B5303D">
            <w:pPr>
              <w:pStyle w:val="NoSpacing"/>
              <w:jc w:val="center"/>
              <w:rPr>
                <w:del w:id="814" w:author="Charles Jason Tinant" w:date="2014-09-24T11:17:00Z"/>
                <w:rFonts w:cstheme="minorHAnsi"/>
                <w:sz w:val="20"/>
                <w:szCs w:val="20"/>
              </w:rPr>
            </w:pPr>
            <w:del w:id="815" w:author="Charles Jason Tinant" w:date="2014-09-24T11:17:00Z">
              <w:r w:rsidDel="00251AFC">
                <w:rPr>
                  <w:rFonts w:cstheme="minorHAnsi"/>
                  <w:sz w:val="20"/>
                  <w:szCs w:val="20"/>
                </w:rPr>
                <w:delText>0%</w:delText>
              </w:r>
            </w:del>
          </w:p>
          <w:p w14:paraId="7A84A7CB" w14:textId="164C00CC" w:rsidR="00B5303D" w:rsidRPr="00A87C7E" w:rsidDel="00251AFC" w:rsidRDefault="00B5303D" w:rsidP="00FA7FC2">
            <w:pPr>
              <w:pStyle w:val="NoSpacing"/>
              <w:jc w:val="center"/>
              <w:rPr>
                <w:del w:id="816" w:author="Charles Jason Tinant" w:date="2014-09-24T11:17:00Z"/>
                <w:rFonts w:cstheme="minorHAnsi"/>
                <w:sz w:val="20"/>
                <w:szCs w:val="20"/>
              </w:rPr>
            </w:pPr>
            <w:del w:id="817" w:author="Charles Jason Tinant" w:date="2014-09-24T11:17:00Z">
              <w:r w:rsidDel="00251AFC">
                <w:rPr>
                  <w:rFonts w:cstheme="minorHAnsi"/>
                  <w:sz w:val="20"/>
                  <w:szCs w:val="20"/>
                </w:rPr>
                <w:delText>1</w:delText>
              </w:r>
              <w:r w:rsidR="00FA7FC2" w:rsidDel="00251AFC">
                <w:rPr>
                  <w:rFonts w:cstheme="minorHAnsi"/>
                  <w:sz w:val="20"/>
                  <w:szCs w:val="20"/>
                </w:rPr>
                <w:delText>7</w:delText>
              </w:r>
              <w:r w:rsidDel="00251AFC">
                <w:rPr>
                  <w:rFonts w:cstheme="minorHAnsi"/>
                  <w:sz w:val="20"/>
                  <w:szCs w:val="20"/>
                </w:rPr>
                <w:delText>%</w:delText>
              </w:r>
            </w:del>
          </w:p>
        </w:tc>
      </w:tr>
      <w:tr w:rsidR="00B5303D" w:rsidRPr="00A87C7E" w:rsidDel="00251AFC" w14:paraId="4E84454F" w14:textId="004547CE" w:rsidTr="00405E44">
        <w:trPr>
          <w:del w:id="818" w:author="Charles Jason Tinant" w:date="2014-09-24T11:17:00Z"/>
        </w:trPr>
        <w:tc>
          <w:tcPr>
            <w:tcW w:w="835" w:type="pct"/>
            <w:vMerge/>
          </w:tcPr>
          <w:p w14:paraId="272E4FE2" w14:textId="0291CB02" w:rsidR="00B5303D" w:rsidDel="00251AFC" w:rsidRDefault="00B5303D" w:rsidP="00B5303D">
            <w:pPr>
              <w:pStyle w:val="NoSpacing"/>
              <w:rPr>
                <w:del w:id="819" w:author="Charles Jason Tinant" w:date="2014-09-24T11:17:00Z"/>
                <w:sz w:val="20"/>
                <w:szCs w:val="20"/>
              </w:rPr>
            </w:pPr>
          </w:p>
        </w:tc>
        <w:tc>
          <w:tcPr>
            <w:tcW w:w="522" w:type="pct"/>
            <w:vMerge/>
            <w:vAlign w:val="center"/>
          </w:tcPr>
          <w:p w14:paraId="36BB65C5" w14:textId="2E25AB6C" w:rsidR="00B5303D" w:rsidRPr="00A87C7E" w:rsidDel="00251AFC" w:rsidRDefault="00B5303D" w:rsidP="00B5303D">
            <w:pPr>
              <w:pStyle w:val="NoSpacing"/>
              <w:rPr>
                <w:del w:id="820" w:author="Charles Jason Tinant" w:date="2014-09-24T11:17:00Z"/>
                <w:sz w:val="20"/>
                <w:szCs w:val="20"/>
              </w:rPr>
            </w:pPr>
          </w:p>
        </w:tc>
        <w:tc>
          <w:tcPr>
            <w:tcW w:w="1381" w:type="pct"/>
          </w:tcPr>
          <w:p w14:paraId="4E3C1A25" w14:textId="62CFF491" w:rsidR="00B5303D" w:rsidRPr="00A87C7E" w:rsidDel="00251AFC" w:rsidRDefault="00B5303D" w:rsidP="00B5303D">
            <w:pPr>
              <w:pStyle w:val="NoSpacing"/>
              <w:rPr>
                <w:del w:id="821" w:author="Charles Jason Tinant" w:date="2014-09-24T11:17:00Z"/>
                <w:sz w:val="20"/>
                <w:szCs w:val="20"/>
              </w:rPr>
            </w:pPr>
            <w:del w:id="822" w:author="Charles Jason Tinant" w:date="2014-09-24T11:17:00Z">
              <w:r w:rsidDel="00251AFC">
                <w:rPr>
                  <w:sz w:val="20"/>
                  <w:szCs w:val="20"/>
                </w:rPr>
                <w:delText>Total Phosphorus</w:delText>
              </w:r>
            </w:del>
          </w:p>
        </w:tc>
        <w:tc>
          <w:tcPr>
            <w:tcW w:w="717" w:type="pct"/>
            <w:vAlign w:val="center"/>
          </w:tcPr>
          <w:p w14:paraId="72C3E6A3" w14:textId="245D11D5" w:rsidR="00B5303D" w:rsidDel="00251AFC" w:rsidRDefault="00B5303D" w:rsidP="00FA7FC2">
            <w:pPr>
              <w:pStyle w:val="NoSpacing"/>
              <w:jc w:val="center"/>
              <w:rPr>
                <w:del w:id="823" w:author="Charles Jason Tinant" w:date="2014-09-24T11:17:00Z"/>
                <w:rFonts w:cstheme="minorHAnsi"/>
                <w:sz w:val="20"/>
                <w:szCs w:val="20"/>
                <w:vertAlign w:val="subscript"/>
              </w:rPr>
            </w:pPr>
            <w:del w:id="824" w:author="Charles Jason Tinant" w:date="2014-09-24T11:17:00Z">
              <w:r w:rsidDel="00251AFC">
                <w:rPr>
                  <w:rFonts w:cstheme="minorHAnsi"/>
                  <w:sz w:val="20"/>
                  <w:szCs w:val="20"/>
                </w:rPr>
                <w:delText>&gt; 0.037 mg/L</w:delText>
              </w:r>
              <w:r w:rsidR="00FA7FC2" w:rsidDel="00251AFC">
                <w:rPr>
                  <w:rFonts w:cstheme="minorHAnsi"/>
                  <w:sz w:val="20"/>
                  <w:szCs w:val="20"/>
                </w:rPr>
                <w:delText xml:space="preserve"> </w:delText>
              </w:r>
              <w:r w:rsidR="00FA7FC2" w:rsidRPr="00FA7FC2" w:rsidDel="00251AFC">
                <w:rPr>
                  <w:rFonts w:cstheme="minorHAnsi"/>
                  <w:sz w:val="20"/>
                  <w:szCs w:val="20"/>
                  <w:vertAlign w:val="subscript"/>
                </w:rPr>
                <w:delText>c</w:delText>
              </w:r>
            </w:del>
          </w:p>
          <w:p w14:paraId="6073FC51" w14:textId="026D6C10" w:rsidR="00FA7FC2" w:rsidRPr="00A87C7E" w:rsidDel="00251AFC" w:rsidRDefault="00FA7FC2" w:rsidP="0046618B">
            <w:pPr>
              <w:pStyle w:val="NoSpacing"/>
              <w:jc w:val="center"/>
              <w:rPr>
                <w:del w:id="825" w:author="Charles Jason Tinant" w:date="2014-09-24T11:17:00Z"/>
                <w:rFonts w:cstheme="minorHAnsi"/>
                <w:sz w:val="20"/>
                <w:szCs w:val="20"/>
              </w:rPr>
            </w:pPr>
            <w:del w:id="826" w:author="Charles Jason Tinant" w:date="2014-09-24T11:17:00Z">
              <w:r w:rsidDel="00251AFC">
                <w:rPr>
                  <w:rFonts w:cstheme="minorHAnsi"/>
                  <w:sz w:val="20"/>
                  <w:szCs w:val="20"/>
                </w:rPr>
                <w:delText>&gt;0.0</w:delText>
              </w:r>
              <w:r w:rsidR="0046618B" w:rsidDel="00251AFC">
                <w:rPr>
                  <w:rFonts w:cstheme="minorHAnsi"/>
                  <w:sz w:val="20"/>
                  <w:szCs w:val="20"/>
                </w:rPr>
                <w:delText>9</w:delText>
              </w:r>
              <w:r w:rsidDel="00251AFC">
                <w:rPr>
                  <w:rFonts w:cstheme="minorHAnsi"/>
                  <w:sz w:val="20"/>
                  <w:szCs w:val="20"/>
                </w:rPr>
                <w:delText xml:space="preserve"> mg/L </w:delText>
              </w:r>
              <w:r w:rsidRPr="00FA7FC2" w:rsidDel="00251AFC">
                <w:rPr>
                  <w:rFonts w:cstheme="minorHAnsi"/>
                  <w:sz w:val="20"/>
                  <w:szCs w:val="20"/>
                  <w:vertAlign w:val="subscript"/>
                </w:rPr>
                <w:delText>d</w:delText>
              </w:r>
            </w:del>
          </w:p>
        </w:tc>
        <w:tc>
          <w:tcPr>
            <w:tcW w:w="810" w:type="pct"/>
            <w:vAlign w:val="center"/>
          </w:tcPr>
          <w:p w14:paraId="5CA38811" w14:textId="71BEEBC1" w:rsidR="00B5303D" w:rsidDel="00251AFC" w:rsidRDefault="00B5303D" w:rsidP="00B5303D">
            <w:pPr>
              <w:pStyle w:val="NoSpacing"/>
              <w:jc w:val="center"/>
              <w:rPr>
                <w:del w:id="827" w:author="Charles Jason Tinant" w:date="2014-09-24T11:17:00Z"/>
                <w:sz w:val="20"/>
                <w:szCs w:val="20"/>
              </w:rPr>
            </w:pPr>
            <w:del w:id="828" w:author="Charles Jason Tinant" w:date="2014-09-24T11:17:00Z">
              <w:r w:rsidDel="00251AFC">
                <w:rPr>
                  <w:sz w:val="20"/>
                  <w:szCs w:val="20"/>
                </w:rPr>
                <w:delText>6 of 6</w:delText>
              </w:r>
            </w:del>
          </w:p>
          <w:p w14:paraId="08A7C973" w14:textId="4662DAF8" w:rsidR="005237EB" w:rsidRPr="00A87C7E" w:rsidDel="00251AFC" w:rsidRDefault="00FA7FC2" w:rsidP="005237EB">
            <w:pPr>
              <w:pStyle w:val="NoSpacing"/>
              <w:jc w:val="center"/>
              <w:rPr>
                <w:del w:id="829" w:author="Charles Jason Tinant" w:date="2014-09-24T11:17:00Z"/>
                <w:sz w:val="20"/>
                <w:szCs w:val="20"/>
              </w:rPr>
            </w:pPr>
            <w:del w:id="830" w:author="Charles Jason Tinant" w:date="2014-09-24T11:17:00Z">
              <w:r w:rsidDel="00251AFC">
                <w:rPr>
                  <w:sz w:val="20"/>
                  <w:szCs w:val="20"/>
                </w:rPr>
                <w:delText>6 of 6</w:delText>
              </w:r>
            </w:del>
          </w:p>
        </w:tc>
        <w:tc>
          <w:tcPr>
            <w:tcW w:w="735" w:type="pct"/>
            <w:vAlign w:val="center"/>
          </w:tcPr>
          <w:p w14:paraId="27E7E904" w14:textId="4FA4693E" w:rsidR="00B5303D" w:rsidDel="00251AFC" w:rsidRDefault="00B5303D" w:rsidP="00B5303D">
            <w:pPr>
              <w:pStyle w:val="NoSpacing"/>
              <w:jc w:val="center"/>
              <w:rPr>
                <w:del w:id="831" w:author="Charles Jason Tinant" w:date="2014-09-24T11:17:00Z"/>
                <w:rFonts w:cstheme="minorHAnsi"/>
                <w:sz w:val="20"/>
                <w:szCs w:val="20"/>
              </w:rPr>
            </w:pPr>
            <w:del w:id="832" w:author="Charles Jason Tinant" w:date="2014-09-24T11:17:00Z">
              <w:r w:rsidDel="00251AFC">
                <w:rPr>
                  <w:rFonts w:cstheme="minorHAnsi"/>
                  <w:sz w:val="20"/>
                  <w:szCs w:val="20"/>
                </w:rPr>
                <w:delText>100%</w:delText>
              </w:r>
            </w:del>
          </w:p>
          <w:p w14:paraId="06E306B0" w14:textId="7D249A6D" w:rsidR="00FA7FC2" w:rsidRPr="00A87C7E" w:rsidDel="00251AFC" w:rsidRDefault="00FA7FC2" w:rsidP="00B5303D">
            <w:pPr>
              <w:pStyle w:val="NoSpacing"/>
              <w:jc w:val="center"/>
              <w:rPr>
                <w:del w:id="833" w:author="Charles Jason Tinant" w:date="2014-09-24T11:17:00Z"/>
                <w:rFonts w:cstheme="minorHAnsi"/>
                <w:sz w:val="20"/>
                <w:szCs w:val="20"/>
              </w:rPr>
            </w:pPr>
            <w:del w:id="834" w:author="Charles Jason Tinant" w:date="2014-09-24T11:17:00Z">
              <w:r w:rsidDel="00251AFC">
                <w:rPr>
                  <w:rFonts w:cstheme="minorHAnsi"/>
                  <w:sz w:val="20"/>
                  <w:szCs w:val="20"/>
                </w:rPr>
                <w:delText>100%</w:delText>
              </w:r>
            </w:del>
          </w:p>
        </w:tc>
      </w:tr>
      <w:tr w:rsidR="00B5303D" w:rsidRPr="00A87C7E" w:rsidDel="00251AFC" w14:paraId="0928611B" w14:textId="6626C004" w:rsidTr="00405E44">
        <w:trPr>
          <w:del w:id="835" w:author="Charles Jason Tinant" w:date="2014-09-24T11:17:00Z"/>
        </w:trPr>
        <w:tc>
          <w:tcPr>
            <w:tcW w:w="835" w:type="pct"/>
            <w:vMerge/>
          </w:tcPr>
          <w:p w14:paraId="4363CA74" w14:textId="7CE05537" w:rsidR="00B5303D" w:rsidDel="00251AFC" w:rsidRDefault="00B5303D" w:rsidP="00B5303D">
            <w:pPr>
              <w:pStyle w:val="NoSpacing"/>
              <w:rPr>
                <w:del w:id="836" w:author="Charles Jason Tinant" w:date="2014-09-24T11:17:00Z"/>
                <w:sz w:val="20"/>
                <w:szCs w:val="20"/>
              </w:rPr>
            </w:pPr>
          </w:p>
        </w:tc>
        <w:tc>
          <w:tcPr>
            <w:tcW w:w="522" w:type="pct"/>
            <w:vMerge/>
            <w:vAlign w:val="center"/>
          </w:tcPr>
          <w:p w14:paraId="665AAD6A" w14:textId="453225B4" w:rsidR="00B5303D" w:rsidRPr="00A87C7E" w:rsidDel="00251AFC" w:rsidRDefault="00B5303D" w:rsidP="00B5303D">
            <w:pPr>
              <w:pStyle w:val="NoSpacing"/>
              <w:rPr>
                <w:del w:id="837" w:author="Charles Jason Tinant" w:date="2014-09-24T11:17:00Z"/>
                <w:sz w:val="20"/>
                <w:szCs w:val="20"/>
              </w:rPr>
            </w:pPr>
          </w:p>
        </w:tc>
        <w:tc>
          <w:tcPr>
            <w:tcW w:w="1381" w:type="pct"/>
          </w:tcPr>
          <w:p w14:paraId="3FBB9D37" w14:textId="565B9F6F" w:rsidR="00B5303D" w:rsidRPr="00A87C7E" w:rsidDel="00251AFC" w:rsidRDefault="00B5303D" w:rsidP="00B5303D">
            <w:pPr>
              <w:pStyle w:val="NoSpacing"/>
              <w:rPr>
                <w:del w:id="838" w:author="Charles Jason Tinant" w:date="2014-09-24T11:17:00Z"/>
                <w:sz w:val="20"/>
                <w:szCs w:val="20"/>
              </w:rPr>
            </w:pPr>
            <w:del w:id="839" w:author="Charles Jason Tinant" w:date="2014-09-24T11:17:00Z">
              <w:r w:rsidDel="00251AFC">
                <w:rPr>
                  <w:sz w:val="20"/>
                  <w:szCs w:val="20"/>
                </w:rPr>
                <w:delText xml:space="preserve">Soluble Reactive Phosphorus </w:delText>
              </w:r>
            </w:del>
          </w:p>
        </w:tc>
        <w:tc>
          <w:tcPr>
            <w:tcW w:w="717" w:type="pct"/>
            <w:vAlign w:val="center"/>
          </w:tcPr>
          <w:p w14:paraId="1B8B1B6D" w14:textId="6F38BF4F" w:rsidR="00B5303D" w:rsidRPr="00A87C7E" w:rsidDel="00251AFC" w:rsidRDefault="00B5303D" w:rsidP="00FA7FC2">
            <w:pPr>
              <w:pStyle w:val="NoSpacing"/>
              <w:jc w:val="center"/>
              <w:rPr>
                <w:del w:id="840" w:author="Charles Jason Tinant" w:date="2014-09-24T11:17:00Z"/>
                <w:rFonts w:cstheme="minorHAnsi"/>
                <w:sz w:val="20"/>
                <w:szCs w:val="20"/>
              </w:rPr>
            </w:pPr>
            <w:del w:id="841" w:author="Charles Jason Tinant" w:date="2014-09-24T11:17:00Z">
              <w:r w:rsidDel="00251AFC">
                <w:rPr>
                  <w:rFonts w:cstheme="minorHAnsi"/>
                  <w:sz w:val="20"/>
                  <w:szCs w:val="20"/>
                </w:rPr>
                <w:delText>&gt;0.037 mg/L</w:delText>
              </w:r>
              <w:r w:rsidR="00FA7FC2" w:rsidDel="00251AFC">
                <w:rPr>
                  <w:rFonts w:cstheme="minorHAnsi"/>
                  <w:sz w:val="20"/>
                  <w:szCs w:val="20"/>
                </w:rPr>
                <w:delText xml:space="preserve"> </w:delText>
              </w:r>
              <w:r w:rsidR="00FA7FC2" w:rsidDel="00251AFC">
                <w:rPr>
                  <w:rFonts w:cstheme="minorHAnsi"/>
                  <w:sz w:val="20"/>
                  <w:szCs w:val="20"/>
                  <w:vertAlign w:val="subscript"/>
                </w:rPr>
                <w:delText>e</w:delText>
              </w:r>
            </w:del>
          </w:p>
        </w:tc>
        <w:tc>
          <w:tcPr>
            <w:tcW w:w="810" w:type="pct"/>
            <w:vAlign w:val="center"/>
          </w:tcPr>
          <w:p w14:paraId="42A7F346" w14:textId="588AD2B4" w:rsidR="00B5303D" w:rsidRPr="00A87C7E" w:rsidDel="00251AFC" w:rsidRDefault="00B5303D" w:rsidP="00B5303D">
            <w:pPr>
              <w:pStyle w:val="NoSpacing"/>
              <w:jc w:val="center"/>
              <w:rPr>
                <w:del w:id="842" w:author="Charles Jason Tinant" w:date="2014-09-24T11:17:00Z"/>
                <w:sz w:val="20"/>
                <w:szCs w:val="20"/>
              </w:rPr>
            </w:pPr>
            <w:del w:id="843" w:author="Charles Jason Tinant" w:date="2014-09-24T11:17:00Z">
              <w:r w:rsidDel="00251AFC">
                <w:rPr>
                  <w:sz w:val="20"/>
                  <w:szCs w:val="20"/>
                </w:rPr>
                <w:delText>6 of 6</w:delText>
              </w:r>
            </w:del>
          </w:p>
        </w:tc>
        <w:tc>
          <w:tcPr>
            <w:tcW w:w="735" w:type="pct"/>
            <w:vAlign w:val="center"/>
          </w:tcPr>
          <w:p w14:paraId="402C93A1" w14:textId="144996B1" w:rsidR="00B5303D" w:rsidRPr="00A87C7E" w:rsidDel="00251AFC" w:rsidRDefault="00B5303D" w:rsidP="00B5303D">
            <w:pPr>
              <w:pStyle w:val="NoSpacing"/>
              <w:jc w:val="center"/>
              <w:rPr>
                <w:del w:id="844" w:author="Charles Jason Tinant" w:date="2014-09-24T11:17:00Z"/>
                <w:rFonts w:cstheme="minorHAnsi"/>
                <w:sz w:val="20"/>
                <w:szCs w:val="20"/>
              </w:rPr>
            </w:pPr>
            <w:del w:id="845" w:author="Charles Jason Tinant" w:date="2014-09-24T11:17:00Z">
              <w:r w:rsidDel="00251AFC">
                <w:rPr>
                  <w:rFonts w:cstheme="minorHAnsi"/>
                  <w:sz w:val="20"/>
                  <w:szCs w:val="20"/>
                </w:rPr>
                <w:delText>100%</w:delText>
              </w:r>
            </w:del>
          </w:p>
        </w:tc>
      </w:tr>
    </w:tbl>
    <w:p w14:paraId="6D220593" w14:textId="77A150BC" w:rsidR="00405E44" w:rsidDel="00251AFC" w:rsidRDefault="00405E44" w:rsidP="002F7B13">
      <w:pPr>
        <w:rPr>
          <w:del w:id="846" w:author="Charles Jason Tinant" w:date="2014-09-24T11:17:00Z"/>
        </w:rPr>
      </w:pPr>
    </w:p>
    <w:p w14:paraId="4D3CBE28" w14:textId="6C5A1BA6" w:rsidR="0011658F" w:rsidRPr="0011658F" w:rsidDel="00251AFC" w:rsidRDefault="0011658F" w:rsidP="0011658F">
      <w:pPr>
        <w:pStyle w:val="Caption"/>
        <w:keepNext/>
        <w:jc w:val="center"/>
        <w:rPr>
          <w:del w:id="847" w:author="Charles Jason Tinant" w:date="2014-09-24T11:17:00Z"/>
          <w:sz w:val="22"/>
        </w:rPr>
      </w:pPr>
      <w:bookmarkStart w:id="848" w:name="_Toc253843560"/>
      <w:del w:id="849" w:author="Charles Jason Tinant" w:date="2014-09-24T11:17:00Z">
        <w:r w:rsidRPr="00FC052A" w:rsidDel="00251AFC">
          <w:rPr>
            <w:sz w:val="22"/>
          </w:rPr>
          <w:delText xml:space="preserve">Table </w:delText>
        </w:r>
        <w:r w:rsidRPr="00FC052A" w:rsidDel="00251AFC">
          <w:rPr>
            <w:sz w:val="22"/>
          </w:rPr>
          <w:fldChar w:fldCharType="begin"/>
        </w:r>
        <w:r w:rsidRPr="00FC052A" w:rsidDel="00251AFC">
          <w:rPr>
            <w:sz w:val="22"/>
          </w:rPr>
          <w:delInstrText xml:space="preserve"> SEQ Table \* ARABIC </w:delInstrText>
        </w:r>
        <w:r w:rsidRPr="00FC052A" w:rsidDel="00251AFC">
          <w:rPr>
            <w:sz w:val="22"/>
          </w:rPr>
          <w:fldChar w:fldCharType="separate"/>
        </w:r>
        <w:r w:rsidR="00994042" w:rsidDel="00251AFC">
          <w:rPr>
            <w:noProof/>
            <w:sz w:val="22"/>
          </w:rPr>
          <w:delText>3</w:delText>
        </w:r>
        <w:r w:rsidRPr="00FC052A" w:rsidDel="00251AFC">
          <w:rPr>
            <w:sz w:val="22"/>
          </w:rPr>
          <w:fldChar w:fldCharType="end"/>
        </w:r>
        <w:r w:rsidDel="00251AFC">
          <w:rPr>
            <w:sz w:val="22"/>
          </w:rPr>
          <w:delText>.  Porcupine Creek/Wounded Knee Stations</w:delText>
        </w:r>
        <w:bookmarkEnd w:id="848"/>
      </w:del>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C0435F" w:rsidRPr="007F1E5F" w:rsidDel="00251AFC" w14:paraId="7E676F89" w14:textId="0065AF50" w:rsidTr="00C0435F">
        <w:trPr>
          <w:tblHeader/>
          <w:del w:id="850" w:author="Charles Jason Tinant" w:date="2014-09-24T11:17:00Z"/>
        </w:trPr>
        <w:tc>
          <w:tcPr>
            <w:tcW w:w="835" w:type="pct"/>
            <w:vAlign w:val="center"/>
          </w:tcPr>
          <w:p w14:paraId="2E57D1C9" w14:textId="5152E81E" w:rsidR="00C0435F" w:rsidRPr="007F1E5F" w:rsidDel="00251AFC" w:rsidRDefault="00C0435F" w:rsidP="00C0435F">
            <w:pPr>
              <w:pStyle w:val="NoSpacing"/>
              <w:jc w:val="center"/>
              <w:rPr>
                <w:del w:id="851" w:author="Charles Jason Tinant" w:date="2014-09-24T11:17:00Z"/>
                <w:b/>
                <w:sz w:val="20"/>
                <w:szCs w:val="20"/>
              </w:rPr>
            </w:pPr>
            <w:del w:id="852" w:author="Charles Jason Tinant" w:date="2014-09-24T11:17:00Z">
              <w:r w:rsidRPr="007F1E5F" w:rsidDel="00251AFC">
                <w:rPr>
                  <w:b/>
                  <w:sz w:val="20"/>
                  <w:szCs w:val="20"/>
                </w:rPr>
                <w:delText>Waterbody</w:delText>
              </w:r>
            </w:del>
          </w:p>
        </w:tc>
        <w:tc>
          <w:tcPr>
            <w:tcW w:w="522" w:type="pct"/>
            <w:vAlign w:val="center"/>
          </w:tcPr>
          <w:p w14:paraId="7A17C9E8" w14:textId="2D2DCA15" w:rsidR="00C0435F" w:rsidRPr="007F1E5F" w:rsidDel="00251AFC" w:rsidRDefault="00C0435F" w:rsidP="00C0435F">
            <w:pPr>
              <w:pStyle w:val="NoSpacing"/>
              <w:jc w:val="center"/>
              <w:rPr>
                <w:del w:id="853" w:author="Charles Jason Tinant" w:date="2014-09-24T11:17:00Z"/>
                <w:b/>
                <w:sz w:val="20"/>
                <w:szCs w:val="20"/>
              </w:rPr>
            </w:pPr>
            <w:del w:id="854" w:author="Charles Jason Tinant" w:date="2014-09-24T11:17:00Z">
              <w:r w:rsidRPr="007F1E5F" w:rsidDel="00251AFC">
                <w:rPr>
                  <w:b/>
                  <w:sz w:val="20"/>
                  <w:szCs w:val="20"/>
                </w:rPr>
                <w:delText>Site #</w:delText>
              </w:r>
            </w:del>
          </w:p>
        </w:tc>
        <w:tc>
          <w:tcPr>
            <w:tcW w:w="1381" w:type="pct"/>
            <w:vAlign w:val="center"/>
          </w:tcPr>
          <w:p w14:paraId="7DA9CAD4" w14:textId="482C8053" w:rsidR="00C0435F" w:rsidRPr="007F1E5F" w:rsidDel="00251AFC" w:rsidRDefault="00C0435F" w:rsidP="00C0435F">
            <w:pPr>
              <w:pStyle w:val="NoSpacing"/>
              <w:jc w:val="center"/>
              <w:rPr>
                <w:del w:id="855" w:author="Charles Jason Tinant" w:date="2014-09-24T11:17:00Z"/>
                <w:b/>
                <w:sz w:val="20"/>
                <w:szCs w:val="20"/>
              </w:rPr>
            </w:pPr>
            <w:del w:id="856" w:author="Charles Jason Tinant" w:date="2014-09-24T11:17:00Z">
              <w:r w:rsidRPr="007F1E5F" w:rsidDel="00251AFC">
                <w:rPr>
                  <w:b/>
                  <w:sz w:val="20"/>
                  <w:szCs w:val="20"/>
                </w:rPr>
                <w:delText>Parameter</w:delText>
              </w:r>
            </w:del>
          </w:p>
        </w:tc>
        <w:tc>
          <w:tcPr>
            <w:tcW w:w="717" w:type="pct"/>
            <w:vAlign w:val="center"/>
          </w:tcPr>
          <w:p w14:paraId="75D72976" w14:textId="3907EE30" w:rsidR="00C0435F" w:rsidRPr="007F1E5F" w:rsidDel="00251AFC" w:rsidRDefault="00C0435F" w:rsidP="00C0435F">
            <w:pPr>
              <w:pStyle w:val="NoSpacing"/>
              <w:jc w:val="center"/>
              <w:rPr>
                <w:del w:id="857" w:author="Charles Jason Tinant" w:date="2014-09-24T11:17:00Z"/>
                <w:b/>
                <w:sz w:val="20"/>
                <w:szCs w:val="20"/>
              </w:rPr>
            </w:pPr>
            <w:del w:id="858" w:author="Charles Jason Tinant" w:date="2014-09-24T11:17:00Z">
              <w:r w:rsidRPr="007F1E5F" w:rsidDel="00251AFC">
                <w:rPr>
                  <w:b/>
                  <w:sz w:val="20"/>
                  <w:szCs w:val="20"/>
                </w:rPr>
                <w:delText>Criteria exceeded</w:delText>
              </w:r>
            </w:del>
          </w:p>
        </w:tc>
        <w:tc>
          <w:tcPr>
            <w:tcW w:w="810" w:type="pct"/>
            <w:vAlign w:val="center"/>
          </w:tcPr>
          <w:p w14:paraId="5A5E9D36" w14:textId="1EFCD1F3" w:rsidR="00C0435F" w:rsidRPr="007F1E5F" w:rsidDel="00251AFC" w:rsidRDefault="00C0435F" w:rsidP="00C0435F">
            <w:pPr>
              <w:pStyle w:val="NoSpacing"/>
              <w:jc w:val="center"/>
              <w:rPr>
                <w:del w:id="859" w:author="Charles Jason Tinant" w:date="2014-09-24T11:17:00Z"/>
                <w:b/>
                <w:sz w:val="20"/>
                <w:szCs w:val="20"/>
              </w:rPr>
            </w:pPr>
            <w:del w:id="860" w:author="Charles Jason Tinant" w:date="2014-09-24T11:17:00Z">
              <w:r w:rsidRPr="007F1E5F" w:rsidDel="00251AFC">
                <w:rPr>
                  <w:b/>
                  <w:sz w:val="20"/>
                  <w:szCs w:val="20"/>
                </w:rPr>
                <w:delText># of Samples</w:delText>
              </w:r>
            </w:del>
          </w:p>
        </w:tc>
        <w:tc>
          <w:tcPr>
            <w:tcW w:w="735" w:type="pct"/>
            <w:vAlign w:val="center"/>
          </w:tcPr>
          <w:p w14:paraId="7AC1F881" w14:textId="3352892F" w:rsidR="00C0435F" w:rsidRPr="007F1E5F" w:rsidDel="00251AFC" w:rsidRDefault="00C0435F" w:rsidP="00C0435F">
            <w:pPr>
              <w:pStyle w:val="NoSpacing"/>
              <w:jc w:val="center"/>
              <w:rPr>
                <w:del w:id="861" w:author="Charles Jason Tinant" w:date="2014-09-24T11:17:00Z"/>
                <w:b/>
                <w:sz w:val="20"/>
                <w:szCs w:val="20"/>
              </w:rPr>
            </w:pPr>
            <w:del w:id="862" w:author="Charles Jason Tinant" w:date="2014-09-24T11:17:00Z">
              <w:r w:rsidRPr="007F1E5F" w:rsidDel="00251AFC">
                <w:rPr>
                  <w:b/>
                  <w:sz w:val="20"/>
                  <w:szCs w:val="20"/>
                </w:rPr>
                <w:delText>Percent exceedance</w:delText>
              </w:r>
            </w:del>
          </w:p>
        </w:tc>
      </w:tr>
      <w:tr w:rsidR="007F7B5E" w:rsidRPr="007F1E5F" w:rsidDel="00251AFC" w14:paraId="32F251D4" w14:textId="17EAC6AA" w:rsidTr="00C0435F">
        <w:trPr>
          <w:del w:id="863" w:author="Charles Jason Tinant" w:date="2014-09-24T11:17:00Z"/>
        </w:trPr>
        <w:tc>
          <w:tcPr>
            <w:tcW w:w="835" w:type="pct"/>
            <w:vMerge w:val="restart"/>
          </w:tcPr>
          <w:p w14:paraId="612ED294" w14:textId="0F7C7FBC" w:rsidR="007F7B5E" w:rsidRPr="007F1E5F" w:rsidDel="00251AFC" w:rsidRDefault="007F7B5E" w:rsidP="007F7B5E">
            <w:pPr>
              <w:pStyle w:val="NoSpacing"/>
              <w:rPr>
                <w:del w:id="864" w:author="Charles Jason Tinant" w:date="2014-09-24T11:17:00Z"/>
                <w:sz w:val="20"/>
                <w:szCs w:val="20"/>
              </w:rPr>
            </w:pPr>
            <w:del w:id="865" w:author="Charles Jason Tinant" w:date="2014-09-24T11:17:00Z">
              <w:r w:rsidRPr="007F1E5F" w:rsidDel="00251AFC">
                <w:rPr>
                  <w:sz w:val="20"/>
                  <w:szCs w:val="20"/>
                </w:rPr>
                <w:delText>Wounded Knee Creek</w:delText>
              </w:r>
            </w:del>
          </w:p>
        </w:tc>
        <w:tc>
          <w:tcPr>
            <w:tcW w:w="522" w:type="pct"/>
            <w:vMerge w:val="restart"/>
            <w:vAlign w:val="center"/>
          </w:tcPr>
          <w:p w14:paraId="5C5162B0" w14:textId="2572F227" w:rsidR="007F7B5E" w:rsidRPr="007F1E5F" w:rsidDel="00251AFC" w:rsidRDefault="007F7B5E" w:rsidP="007F7B5E">
            <w:pPr>
              <w:pStyle w:val="NoSpacing"/>
              <w:rPr>
                <w:del w:id="866" w:author="Charles Jason Tinant" w:date="2014-09-24T11:17:00Z"/>
                <w:sz w:val="20"/>
                <w:szCs w:val="20"/>
              </w:rPr>
            </w:pPr>
            <w:del w:id="867" w:author="Charles Jason Tinant" w:date="2014-09-24T11:17:00Z">
              <w:r w:rsidRPr="007F1E5F" w:rsidDel="00251AFC">
                <w:rPr>
                  <w:sz w:val="20"/>
                  <w:szCs w:val="20"/>
                </w:rPr>
                <w:delText>W</w:delText>
              </w:r>
              <w:r w:rsidR="005947D3" w:rsidRPr="007F1E5F" w:rsidDel="00251AFC">
                <w:rPr>
                  <w:sz w:val="20"/>
                  <w:szCs w:val="20"/>
                </w:rPr>
                <w:delText>O</w:delText>
              </w:r>
              <w:r w:rsidRPr="007F1E5F" w:rsidDel="00251AFC">
                <w:rPr>
                  <w:sz w:val="20"/>
                  <w:szCs w:val="20"/>
                </w:rPr>
                <w:delText>K1</w:delText>
              </w:r>
            </w:del>
          </w:p>
          <w:p w14:paraId="3943DB7F" w14:textId="01C1D37F" w:rsidR="007F7B5E" w:rsidRPr="007F1E5F" w:rsidDel="00251AFC" w:rsidRDefault="007F7B5E" w:rsidP="00B060AF">
            <w:pPr>
              <w:pStyle w:val="NoSpacing"/>
              <w:rPr>
                <w:del w:id="868" w:author="Charles Jason Tinant" w:date="2014-09-24T11:17:00Z"/>
                <w:sz w:val="20"/>
                <w:szCs w:val="20"/>
              </w:rPr>
            </w:pPr>
            <w:del w:id="869" w:author="Charles Jason Tinant" w:date="2014-09-24T11:17:00Z">
              <w:r w:rsidRPr="007F1E5F" w:rsidDel="00251AFC">
                <w:rPr>
                  <w:sz w:val="20"/>
                  <w:szCs w:val="20"/>
                </w:rPr>
                <w:delText>(</w:delText>
              </w:r>
              <w:r w:rsidR="00B060AF" w:rsidRPr="007F1E5F" w:rsidDel="00251AFC">
                <w:rPr>
                  <w:sz w:val="20"/>
                  <w:szCs w:val="20"/>
                </w:rPr>
                <w:delText>2008</w:delText>
              </w:r>
              <w:r w:rsidRPr="007F1E5F" w:rsidDel="00251AFC">
                <w:rPr>
                  <w:sz w:val="20"/>
                  <w:szCs w:val="20"/>
                </w:rPr>
                <w:delText>)</w:delText>
              </w:r>
            </w:del>
          </w:p>
          <w:p w14:paraId="7B485DA4" w14:textId="10D6448F" w:rsidR="00B060AF" w:rsidRPr="007F1E5F" w:rsidDel="00251AFC" w:rsidRDefault="00B060AF" w:rsidP="00B060AF">
            <w:pPr>
              <w:pStyle w:val="NoSpacing"/>
              <w:rPr>
                <w:del w:id="870" w:author="Charles Jason Tinant" w:date="2014-09-24T11:17:00Z"/>
                <w:sz w:val="20"/>
                <w:szCs w:val="20"/>
              </w:rPr>
            </w:pPr>
            <w:del w:id="871" w:author="Charles Jason Tinant" w:date="2014-09-24T11:17:00Z">
              <w:r w:rsidRPr="007F1E5F" w:rsidDel="00251AFC">
                <w:rPr>
                  <w:sz w:val="20"/>
                  <w:szCs w:val="20"/>
                </w:rPr>
                <w:delText>(2011)</w:delText>
              </w:r>
            </w:del>
          </w:p>
        </w:tc>
        <w:tc>
          <w:tcPr>
            <w:tcW w:w="1381" w:type="pct"/>
            <w:shd w:val="clear" w:color="auto" w:fill="auto"/>
          </w:tcPr>
          <w:p w14:paraId="223D59DC" w14:textId="2E36B102" w:rsidR="007F7B5E" w:rsidRPr="007F1E5F" w:rsidDel="00251AFC" w:rsidRDefault="007F7B5E" w:rsidP="00C0435F">
            <w:pPr>
              <w:pStyle w:val="NoSpacing"/>
              <w:rPr>
                <w:del w:id="872" w:author="Charles Jason Tinant" w:date="2014-09-24T11:17:00Z"/>
                <w:sz w:val="20"/>
                <w:szCs w:val="20"/>
              </w:rPr>
            </w:pPr>
            <w:del w:id="873"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26AD1B60" w14:textId="1A5AECBA" w:rsidR="007F7B5E" w:rsidRPr="007F1E5F" w:rsidDel="00251AFC" w:rsidRDefault="007F7B5E" w:rsidP="00C0435F">
            <w:pPr>
              <w:pStyle w:val="NoSpacing"/>
              <w:jc w:val="center"/>
              <w:rPr>
                <w:del w:id="874" w:author="Charles Jason Tinant" w:date="2014-09-24T11:17:00Z"/>
                <w:sz w:val="20"/>
                <w:szCs w:val="20"/>
              </w:rPr>
            </w:pPr>
            <w:del w:id="875" w:author="Charles Jason Tinant" w:date="2014-09-24T11:17:00Z">
              <w:r w:rsidRPr="007F1E5F" w:rsidDel="00251AFC">
                <w:rPr>
                  <w:sz w:val="20"/>
                  <w:szCs w:val="20"/>
                </w:rPr>
                <w:delText>&gt; 400 /100mL</w:delText>
              </w:r>
            </w:del>
          </w:p>
        </w:tc>
        <w:tc>
          <w:tcPr>
            <w:tcW w:w="810" w:type="pct"/>
            <w:shd w:val="clear" w:color="auto" w:fill="auto"/>
            <w:vAlign w:val="center"/>
          </w:tcPr>
          <w:p w14:paraId="59FFEC2B" w14:textId="65D425BC" w:rsidR="008D6928" w:rsidRPr="007F1E5F" w:rsidDel="00251AFC" w:rsidRDefault="00683B7C" w:rsidP="00C0435F">
            <w:pPr>
              <w:pStyle w:val="NoSpacing"/>
              <w:jc w:val="center"/>
              <w:rPr>
                <w:del w:id="876" w:author="Charles Jason Tinant" w:date="2014-09-24T11:17:00Z"/>
                <w:sz w:val="20"/>
                <w:szCs w:val="20"/>
              </w:rPr>
            </w:pPr>
            <w:del w:id="877" w:author="Charles Jason Tinant" w:date="2014-09-24T11:17:00Z">
              <w:r w:rsidRPr="007F1E5F" w:rsidDel="00251AFC">
                <w:rPr>
                  <w:sz w:val="20"/>
                  <w:szCs w:val="20"/>
                </w:rPr>
                <w:delText>Zero of 3</w:delText>
              </w:r>
            </w:del>
          </w:p>
          <w:p w14:paraId="4A141399" w14:textId="3E0B77EC" w:rsidR="007F7B5E" w:rsidRPr="007F1E5F" w:rsidDel="00251AFC" w:rsidRDefault="00377EBF" w:rsidP="00377EBF">
            <w:pPr>
              <w:pStyle w:val="NoSpacing"/>
              <w:jc w:val="center"/>
              <w:rPr>
                <w:del w:id="878" w:author="Charles Jason Tinant" w:date="2014-09-24T11:17:00Z"/>
                <w:sz w:val="20"/>
                <w:szCs w:val="20"/>
              </w:rPr>
            </w:pPr>
            <w:del w:id="879" w:author="Charles Jason Tinant" w:date="2014-09-24T11:17:00Z">
              <w:r w:rsidRPr="007F1E5F" w:rsidDel="00251AFC">
                <w:rPr>
                  <w:sz w:val="20"/>
                  <w:szCs w:val="20"/>
                </w:rPr>
                <w:delText>2 of 6</w:delText>
              </w:r>
            </w:del>
          </w:p>
        </w:tc>
        <w:tc>
          <w:tcPr>
            <w:tcW w:w="735" w:type="pct"/>
            <w:shd w:val="clear" w:color="auto" w:fill="auto"/>
            <w:vAlign w:val="center"/>
          </w:tcPr>
          <w:p w14:paraId="7F40B696" w14:textId="10BCCA74" w:rsidR="007F7B5E" w:rsidRPr="007F1E5F" w:rsidDel="00251AFC" w:rsidRDefault="00683B7C" w:rsidP="008D6928">
            <w:pPr>
              <w:pStyle w:val="NoSpacing"/>
              <w:jc w:val="center"/>
              <w:rPr>
                <w:del w:id="880" w:author="Charles Jason Tinant" w:date="2014-09-24T11:17:00Z"/>
                <w:rFonts w:cstheme="minorHAnsi"/>
                <w:sz w:val="20"/>
                <w:szCs w:val="20"/>
              </w:rPr>
            </w:pPr>
            <w:del w:id="881" w:author="Charles Jason Tinant" w:date="2014-09-24T11:17:00Z">
              <w:r w:rsidRPr="007F1E5F" w:rsidDel="00251AFC">
                <w:rPr>
                  <w:rFonts w:cstheme="minorHAnsi"/>
                  <w:sz w:val="20"/>
                  <w:szCs w:val="20"/>
                </w:rPr>
                <w:delText>0</w:delText>
              </w:r>
              <w:r w:rsidR="007F7B5E" w:rsidRPr="007F1E5F" w:rsidDel="00251AFC">
                <w:rPr>
                  <w:rFonts w:cstheme="minorHAnsi"/>
                  <w:sz w:val="20"/>
                  <w:szCs w:val="20"/>
                </w:rPr>
                <w:delText>%</w:delText>
              </w:r>
            </w:del>
          </w:p>
          <w:p w14:paraId="70A988CF" w14:textId="2744DD4E" w:rsidR="00377EBF" w:rsidRPr="007F1E5F" w:rsidDel="00251AFC" w:rsidRDefault="00377EBF" w:rsidP="008D6928">
            <w:pPr>
              <w:pStyle w:val="NoSpacing"/>
              <w:jc w:val="center"/>
              <w:rPr>
                <w:del w:id="882" w:author="Charles Jason Tinant" w:date="2014-09-24T11:17:00Z"/>
                <w:rFonts w:cstheme="minorHAnsi"/>
                <w:sz w:val="20"/>
                <w:szCs w:val="20"/>
              </w:rPr>
            </w:pPr>
            <w:del w:id="883" w:author="Charles Jason Tinant" w:date="2014-09-24T11:17:00Z">
              <w:r w:rsidRPr="007F1E5F" w:rsidDel="00251AFC">
                <w:rPr>
                  <w:rFonts w:cstheme="minorHAnsi"/>
                  <w:sz w:val="20"/>
                  <w:szCs w:val="20"/>
                </w:rPr>
                <w:delText>33%</w:delText>
              </w:r>
            </w:del>
          </w:p>
        </w:tc>
      </w:tr>
      <w:tr w:rsidR="007F7B5E" w:rsidRPr="007F1E5F" w:rsidDel="00251AFC" w14:paraId="0399CC5D" w14:textId="5AF30AAD" w:rsidTr="00C0435F">
        <w:trPr>
          <w:del w:id="884" w:author="Charles Jason Tinant" w:date="2014-09-24T11:17:00Z"/>
        </w:trPr>
        <w:tc>
          <w:tcPr>
            <w:tcW w:w="835" w:type="pct"/>
            <w:vMerge/>
          </w:tcPr>
          <w:p w14:paraId="153A09C2" w14:textId="24D42C9E" w:rsidR="007F7B5E" w:rsidRPr="007F1E5F" w:rsidDel="00251AFC" w:rsidRDefault="007F7B5E" w:rsidP="00C0435F">
            <w:pPr>
              <w:pStyle w:val="NoSpacing"/>
              <w:rPr>
                <w:del w:id="885" w:author="Charles Jason Tinant" w:date="2014-09-24T11:17:00Z"/>
                <w:sz w:val="20"/>
                <w:szCs w:val="20"/>
              </w:rPr>
            </w:pPr>
          </w:p>
        </w:tc>
        <w:tc>
          <w:tcPr>
            <w:tcW w:w="522" w:type="pct"/>
            <w:vMerge/>
            <w:vAlign w:val="center"/>
          </w:tcPr>
          <w:p w14:paraId="6E9525D9" w14:textId="7AC08076" w:rsidR="007F7B5E" w:rsidRPr="007F1E5F" w:rsidDel="00251AFC" w:rsidRDefault="007F7B5E" w:rsidP="00C0435F">
            <w:pPr>
              <w:pStyle w:val="NoSpacing"/>
              <w:rPr>
                <w:del w:id="886" w:author="Charles Jason Tinant" w:date="2014-09-24T11:17:00Z"/>
                <w:sz w:val="20"/>
                <w:szCs w:val="20"/>
              </w:rPr>
            </w:pPr>
          </w:p>
        </w:tc>
        <w:tc>
          <w:tcPr>
            <w:tcW w:w="1381" w:type="pct"/>
            <w:shd w:val="clear" w:color="auto" w:fill="auto"/>
          </w:tcPr>
          <w:p w14:paraId="6AD9F5E2" w14:textId="033552E5" w:rsidR="004D1EC6" w:rsidRPr="007F1E5F" w:rsidDel="00251AFC" w:rsidRDefault="004D1EC6" w:rsidP="004D1EC6">
            <w:pPr>
              <w:pStyle w:val="NoSpacing"/>
              <w:rPr>
                <w:del w:id="887" w:author="Charles Jason Tinant" w:date="2014-09-24T11:17:00Z"/>
                <w:rFonts w:cs="Arial"/>
                <w:bCs/>
                <w:sz w:val="20"/>
                <w:szCs w:val="20"/>
              </w:rPr>
            </w:pPr>
            <w:del w:id="888" w:author="Charles Jason Tinant" w:date="2014-09-24T11:17:00Z">
              <w:r w:rsidRPr="007F1E5F" w:rsidDel="00251AFC">
                <w:rPr>
                  <w:rFonts w:cs="Arial"/>
                  <w:bCs/>
                  <w:sz w:val="20"/>
                  <w:szCs w:val="20"/>
                </w:rPr>
                <w:delText xml:space="preserve">Bacteria, E-Coli </w:delText>
              </w:r>
            </w:del>
          </w:p>
          <w:p w14:paraId="46BAC946" w14:textId="037447BE" w:rsidR="007F7B5E" w:rsidRPr="007F1E5F" w:rsidDel="00251AFC" w:rsidRDefault="004D1EC6" w:rsidP="004D1EC6">
            <w:pPr>
              <w:pStyle w:val="NoSpacing"/>
              <w:rPr>
                <w:del w:id="889" w:author="Charles Jason Tinant" w:date="2014-09-24T11:17:00Z"/>
                <w:sz w:val="20"/>
                <w:szCs w:val="20"/>
              </w:rPr>
            </w:pPr>
            <w:del w:id="890"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06C86B1C" w14:textId="1E05F328" w:rsidR="007F7B5E" w:rsidRPr="007F1E5F" w:rsidDel="00251AFC" w:rsidRDefault="007F7B5E" w:rsidP="00C0435F">
            <w:pPr>
              <w:pStyle w:val="NoSpacing"/>
              <w:jc w:val="center"/>
              <w:rPr>
                <w:del w:id="891" w:author="Charles Jason Tinant" w:date="2014-09-24T11:17:00Z"/>
                <w:sz w:val="20"/>
                <w:szCs w:val="20"/>
              </w:rPr>
            </w:pPr>
            <w:del w:id="892" w:author="Charles Jason Tinant" w:date="2014-09-24T11:17:00Z">
              <w:r w:rsidRPr="007F1E5F" w:rsidDel="00251AFC">
                <w:rPr>
                  <w:sz w:val="20"/>
                  <w:szCs w:val="20"/>
                </w:rPr>
                <w:delText xml:space="preserve">  &gt; 235 mpn /     100 ml</w:delText>
              </w:r>
            </w:del>
          </w:p>
        </w:tc>
        <w:tc>
          <w:tcPr>
            <w:tcW w:w="810" w:type="pct"/>
            <w:shd w:val="clear" w:color="auto" w:fill="auto"/>
            <w:vAlign w:val="center"/>
          </w:tcPr>
          <w:p w14:paraId="51C1BB22" w14:textId="7D397DAB" w:rsidR="007F7B5E" w:rsidRPr="007F1E5F" w:rsidDel="00251AFC" w:rsidRDefault="008D6928" w:rsidP="00C0435F">
            <w:pPr>
              <w:pStyle w:val="NoSpacing"/>
              <w:jc w:val="center"/>
              <w:rPr>
                <w:del w:id="893" w:author="Charles Jason Tinant" w:date="2014-09-24T11:17:00Z"/>
                <w:sz w:val="20"/>
                <w:szCs w:val="20"/>
              </w:rPr>
            </w:pPr>
            <w:del w:id="894" w:author="Charles Jason Tinant" w:date="2014-09-24T11:17:00Z">
              <w:r w:rsidRPr="007F1E5F" w:rsidDel="00251AFC">
                <w:rPr>
                  <w:sz w:val="20"/>
                  <w:szCs w:val="20"/>
                </w:rPr>
                <w:delText xml:space="preserve">1 of 4 </w:delText>
              </w:r>
            </w:del>
          </w:p>
          <w:p w14:paraId="1034D667" w14:textId="39F74AC8" w:rsidR="00377EBF" w:rsidRPr="007F1E5F" w:rsidDel="00251AFC" w:rsidRDefault="00377EBF" w:rsidP="00C0435F">
            <w:pPr>
              <w:pStyle w:val="NoSpacing"/>
              <w:jc w:val="center"/>
              <w:rPr>
                <w:del w:id="895" w:author="Charles Jason Tinant" w:date="2014-09-24T11:17:00Z"/>
                <w:sz w:val="20"/>
                <w:szCs w:val="20"/>
              </w:rPr>
            </w:pPr>
            <w:del w:id="896" w:author="Charles Jason Tinant" w:date="2014-09-24T11:17:00Z">
              <w:r w:rsidRPr="007F1E5F" w:rsidDel="00251AFC">
                <w:rPr>
                  <w:sz w:val="20"/>
                  <w:szCs w:val="20"/>
                </w:rPr>
                <w:delText>3 of 6</w:delText>
              </w:r>
            </w:del>
          </w:p>
        </w:tc>
        <w:tc>
          <w:tcPr>
            <w:tcW w:w="735" w:type="pct"/>
            <w:shd w:val="clear" w:color="auto" w:fill="auto"/>
            <w:vAlign w:val="center"/>
          </w:tcPr>
          <w:p w14:paraId="5611F918" w14:textId="29B66398" w:rsidR="007F7B5E" w:rsidRPr="007F1E5F" w:rsidDel="00251AFC" w:rsidRDefault="008D6928" w:rsidP="00C0435F">
            <w:pPr>
              <w:pStyle w:val="NoSpacing"/>
              <w:jc w:val="center"/>
              <w:rPr>
                <w:del w:id="897" w:author="Charles Jason Tinant" w:date="2014-09-24T11:17:00Z"/>
                <w:rFonts w:cstheme="minorHAnsi"/>
                <w:sz w:val="20"/>
                <w:szCs w:val="20"/>
              </w:rPr>
            </w:pPr>
            <w:del w:id="898" w:author="Charles Jason Tinant" w:date="2014-09-24T11:17:00Z">
              <w:r w:rsidRPr="007F1E5F" w:rsidDel="00251AFC">
                <w:rPr>
                  <w:rFonts w:cstheme="minorHAnsi"/>
                  <w:sz w:val="20"/>
                  <w:szCs w:val="20"/>
                </w:rPr>
                <w:delText>25</w:delText>
              </w:r>
              <w:r w:rsidR="007F7B5E" w:rsidRPr="007F1E5F" w:rsidDel="00251AFC">
                <w:rPr>
                  <w:rFonts w:cstheme="minorHAnsi"/>
                  <w:sz w:val="20"/>
                  <w:szCs w:val="20"/>
                </w:rPr>
                <w:delText>%</w:delText>
              </w:r>
            </w:del>
          </w:p>
          <w:p w14:paraId="0A8DF918" w14:textId="033D1FA1" w:rsidR="00377EBF" w:rsidRPr="007F1E5F" w:rsidDel="00251AFC" w:rsidRDefault="00377EBF" w:rsidP="00C0435F">
            <w:pPr>
              <w:pStyle w:val="NoSpacing"/>
              <w:jc w:val="center"/>
              <w:rPr>
                <w:del w:id="899" w:author="Charles Jason Tinant" w:date="2014-09-24T11:17:00Z"/>
                <w:sz w:val="20"/>
                <w:szCs w:val="20"/>
              </w:rPr>
            </w:pPr>
            <w:del w:id="900" w:author="Charles Jason Tinant" w:date="2014-09-24T11:17:00Z">
              <w:r w:rsidRPr="007F1E5F" w:rsidDel="00251AFC">
                <w:rPr>
                  <w:rFonts w:cstheme="minorHAnsi"/>
                  <w:sz w:val="20"/>
                  <w:szCs w:val="20"/>
                </w:rPr>
                <w:delText>50%</w:delText>
              </w:r>
            </w:del>
          </w:p>
        </w:tc>
      </w:tr>
      <w:tr w:rsidR="007F7B5E" w:rsidRPr="007F1E5F" w:rsidDel="00251AFC" w14:paraId="36E19FD5" w14:textId="0403C6AF" w:rsidTr="00C0435F">
        <w:trPr>
          <w:del w:id="901" w:author="Charles Jason Tinant" w:date="2014-09-24T11:17:00Z"/>
        </w:trPr>
        <w:tc>
          <w:tcPr>
            <w:tcW w:w="835" w:type="pct"/>
            <w:vMerge/>
          </w:tcPr>
          <w:p w14:paraId="3E41B991" w14:textId="38ED689D" w:rsidR="007F7B5E" w:rsidRPr="007F1E5F" w:rsidDel="00251AFC" w:rsidRDefault="007F7B5E" w:rsidP="00C0435F">
            <w:pPr>
              <w:pStyle w:val="NoSpacing"/>
              <w:rPr>
                <w:del w:id="902" w:author="Charles Jason Tinant" w:date="2014-09-24T11:17:00Z"/>
                <w:sz w:val="20"/>
                <w:szCs w:val="20"/>
              </w:rPr>
            </w:pPr>
          </w:p>
        </w:tc>
        <w:tc>
          <w:tcPr>
            <w:tcW w:w="522" w:type="pct"/>
            <w:vMerge/>
            <w:vAlign w:val="center"/>
          </w:tcPr>
          <w:p w14:paraId="7A78C8D6" w14:textId="06D330BF" w:rsidR="007F7B5E" w:rsidRPr="007F1E5F" w:rsidDel="00251AFC" w:rsidRDefault="007F7B5E" w:rsidP="00C0435F">
            <w:pPr>
              <w:pStyle w:val="NoSpacing"/>
              <w:rPr>
                <w:del w:id="903" w:author="Charles Jason Tinant" w:date="2014-09-24T11:17:00Z"/>
                <w:sz w:val="20"/>
                <w:szCs w:val="20"/>
              </w:rPr>
            </w:pPr>
          </w:p>
        </w:tc>
        <w:tc>
          <w:tcPr>
            <w:tcW w:w="1381" w:type="pct"/>
            <w:shd w:val="clear" w:color="auto" w:fill="auto"/>
          </w:tcPr>
          <w:p w14:paraId="06BDBFCB" w14:textId="30CE7345" w:rsidR="007F7B5E" w:rsidRPr="007F1E5F" w:rsidDel="00251AFC" w:rsidRDefault="007F7B5E" w:rsidP="00C0435F">
            <w:pPr>
              <w:pStyle w:val="NoSpacing"/>
              <w:rPr>
                <w:del w:id="904" w:author="Charles Jason Tinant" w:date="2014-09-24T11:17:00Z"/>
                <w:sz w:val="20"/>
                <w:szCs w:val="20"/>
              </w:rPr>
            </w:pPr>
            <w:del w:id="905"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38738093" w14:textId="6C28E30E" w:rsidR="007F7B5E" w:rsidRPr="007F1E5F" w:rsidDel="00251AFC" w:rsidRDefault="007F7B5E" w:rsidP="00C0435F">
            <w:pPr>
              <w:pStyle w:val="NoSpacing"/>
              <w:jc w:val="center"/>
              <w:rPr>
                <w:del w:id="906" w:author="Charles Jason Tinant" w:date="2014-09-24T11:17:00Z"/>
                <w:sz w:val="20"/>
                <w:szCs w:val="20"/>
              </w:rPr>
            </w:pPr>
            <w:del w:id="907" w:author="Charles Jason Tinant" w:date="2014-09-24T11:17:00Z">
              <w:r w:rsidRPr="007F1E5F" w:rsidDel="00251AFC">
                <w:rPr>
                  <w:sz w:val="20"/>
                  <w:szCs w:val="20"/>
                </w:rPr>
                <w:delText xml:space="preserve">     30 mg/L</w:delText>
              </w:r>
            </w:del>
          </w:p>
        </w:tc>
        <w:tc>
          <w:tcPr>
            <w:tcW w:w="810" w:type="pct"/>
            <w:shd w:val="clear" w:color="auto" w:fill="auto"/>
            <w:vAlign w:val="center"/>
          </w:tcPr>
          <w:p w14:paraId="42185939" w14:textId="3CFD2A0D" w:rsidR="007F7B5E" w:rsidRPr="007F1E5F" w:rsidDel="00251AFC" w:rsidRDefault="00050FA1" w:rsidP="008D6928">
            <w:pPr>
              <w:pStyle w:val="NoSpacing"/>
              <w:jc w:val="center"/>
              <w:rPr>
                <w:del w:id="908" w:author="Charles Jason Tinant" w:date="2014-09-24T11:17:00Z"/>
                <w:sz w:val="20"/>
                <w:szCs w:val="20"/>
              </w:rPr>
            </w:pPr>
            <w:del w:id="909" w:author="Charles Jason Tinant" w:date="2014-09-24T11:17:00Z">
              <w:r w:rsidRPr="007F1E5F" w:rsidDel="00251AFC">
                <w:rPr>
                  <w:sz w:val="20"/>
                  <w:szCs w:val="20"/>
                </w:rPr>
                <w:delText xml:space="preserve">Zero </w:delText>
              </w:r>
              <w:r w:rsidR="007F7B5E" w:rsidRPr="007F1E5F" w:rsidDel="00251AFC">
                <w:rPr>
                  <w:sz w:val="20"/>
                  <w:szCs w:val="20"/>
                </w:rPr>
                <w:delText xml:space="preserve">of </w:delText>
              </w:r>
              <w:r w:rsidR="008D6928" w:rsidRPr="007F1E5F" w:rsidDel="00251AFC">
                <w:rPr>
                  <w:sz w:val="20"/>
                  <w:szCs w:val="20"/>
                </w:rPr>
                <w:delText>4</w:delText>
              </w:r>
            </w:del>
          </w:p>
          <w:p w14:paraId="3B23C709" w14:textId="2E055C38" w:rsidR="008D6928" w:rsidRPr="007F1E5F" w:rsidDel="00251AFC" w:rsidRDefault="00050FA1" w:rsidP="008D6928">
            <w:pPr>
              <w:pStyle w:val="NoSpacing"/>
              <w:jc w:val="center"/>
              <w:rPr>
                <w:del w:id="910" w:author="Charles Jason Tinant" w:date="2014-09-24T11:17:00Z"/>
                <w:sz w:val="20"/>
                <w:szCs w:val="20"/>
              </w:rPr>
            </w:pPr>
            <w:del w:id="911" w:author="Charles Jason Tinant" w:date="2014-09-24T11:17:00Z">
              <w:r w:rsidRPr="007F1E5F" w:rsidDel="00251AFC">
                <w:rPr>
                  <w:sz w:val="20"/>
                  <w:szCs w:val="20"/>
                </w:rPr>
                <w:delText xml:space="preserve">Zero </w:delText>
              </w:r>
              <w:r w:rsidR="008D6928" w:rsidRPr="007F1E5F" w:rsidDel="00251AFC">
                <w:rPr>
                  <w:sz w:val="20"/>
                  <w:szCs w:val="20"/>
                </w:rPr>
                <w:delText>of 6</w:delText>
              </w:r>
            </w:del>
          </w:p>
        </w:tc>
        <w:tc>
          <w:tcPr>
            <w:tcW w:w="735" w:type="pct"/>
            <w:shd w:val="clear" w:color="auto" w:fill="auto"/>
            <w:vAlign w:val="center"/>
          </w:tcPr>
          <w:p w14:paraId="66976A40" w14:textId="544BBCCE" w:rsidR="007F7B5E" w:rsidRPr="007F1E5F" w:rsidDel="00251AFC" w:rsidRDefault="007F7B5E" w:rsidP="00C0435F">
            <w:pPr>
              <w:pStyle w:val="NoSpacing"/>
              <w:jc w:val="center"/>
              <w:rPr>
                <w:del w:id="912" w:author="Charles Jason Tinant" w:date="2014-09-24T11:17:00Z"/>
                <w:rFonts w:cstheme="minorHAnsi"/>
                <w:sz w:val="20"/>
                <w:szCs w:val="20"/>
              </w:rPr>
            </w:pPr>
            <w:del w:id="913" w:author="Charles Jason Tinant" w:date="2014-09-24T11:17:00Z">
              <w:r w:rsidRPr="007F1E5F" w:rsidDel="00251AFC">
                <w:rPr>
                  <w:rFonts w:cstheme="minorHAnsi"/>
                  <w:sz w:val="20"/>
                  <w:szCs w:val="20"/>
                </w:rPr>
                <w:delText>0%</w:delText>
              </w:r>
            </w:del>
          </w:p>
          <w:p w14:paraId="59D40C1D" w14:textId="56C5F98F" w:rsidR="008D6928" w:rsidRPr="007F1E5F" w:rsidDel="00251AFC" w:rsidRDefault="008D6928" w:rsidP="00C0435F">
            <w:pPr>
              <w:pStyle w:val="NoSpacing"/>
              <w:jc w:val="center"/>
              <w:rPr>
                <w:del w:id="914" w:author="Charles Jason Tinant" w:date="2014-09-24T11:17:00Z"/>
                <w:sz w:val="20"/>
                <w:szCs w:val="20"/>
              </w:rPr>
            </w:pPr>
            <w:del w:id="915" w:author="Charles Jason Tinant" w:date="2014-09-24T11:17:00Z">
              <w:r w:rsidRPr="007F1E5F" w:rsidDel="00251AFC">
                <w:rPr>
                  <w:rFonts w:cstheme="minorHAnsi"/>
                  <w:sz w:val="20"/>
                  <w:szCs w:val="20"/>
                </w:rPr>
                <w:delText>0%</w:delText>
              </w:r>
            </w:del>
          </w:p>
        </w:tc>
      </w:tr>
      <w:tr w:rsidR="007F7B5E" w:rsidRPr="007F1E5F" w:rsidDel="00251AFC" w14:paraId="4FF6F452" w14:textId="0184231A" w:rsidTr="00C0435F">
        <w:trPr>
          <w:del w:id="916" w:author="Charles Jason Tinant" w:date="2014-09-24T11:17:00Z"/>
        </w:trPr>
        <w:tc>
          <w:tcPr>
            <w:tcW w:w="835" w:type="pct"/>
            <w:vMerge/>
          </w:tcPr>
          <w:p w14:paraId="08BD8C6B" w14:textId="1FE9D1FC" w:rsidR="007F7B5E" w:rsidRPr="007F1E5F" w:rsidDel="00251AFC" w:rsidRDefault="007F7B5E" w:rsidP="00C0435F">
            <w:pPr>
              <w:pStyle w:val="NoSpacing"/>
              <w:rPr>
                <w:del w:id="917" w:author="Charles Jason Tinant" w:date="2014-09-24T11:17:00Z"/>
                <w:sz w:val="20"/>
                <w:szCs w:val="20"/>
              </w:rPr>
            </w:pPr>
          </w:p>
        </w:tc>
        <w:tc>
          <w:tcPr>
            <w:tcW w:w="522" w:type="pct"/>
            <w:vMerge/>
            <w:vAlign w:val="center"/>
          </w:tcPr>
          <w:p w14:paraId="6AC096C5" w14:textId="6829830A" w:rsidR="007F7B5E" w:rsidRPr="007F1E5F" w:rsidDel="00251AFC" w:rsidRDefault="007F7B5E" w:rsidP="00C0435F">
            <w:pPr>
              <w:pStyle w:val="NoSpacing"/>
              <w:rPr>
                <w:del w:id="918" w:author="Charles Jason Tinant" w:date="2014-09-24T11:17:00Z"/>
                <w:sz w:val="20"/>
                <w:szCs w:val="20"/>
              </w:rPr>
            </w:pPr>
          </w:p>
        </w:tc>
        <w:tc>
          <w:tcPr>
            <w:tcW w:w="1381" w:type="pct"/>
            <w:shd w:val="clear" w:color="auto" w:fill="auto"/>
          </w:tcPr>
          <w:p w14:paraId="796502B7" w14:textId="4185C252" w:rsidR="007F7B5E" w:rsidRPr="007F1E5F" w:rsidDel="00251AFC" w:rsidRDefault="007F7B5E" w:rsidP="00C0435F">
            <w:pPr>
              <w:pStyle w:val="NoSpacing"/>
              <w:rPr>
                <w:del w:id="919" w:author="Charles Jason Tinant" w:date="2014-09-24T11:17:00Z"/>
                <w:sz w:val="20"/>
                <w:szCs w:val="20"/>
              </w:rPr>
            </w:pPr>
            <w:del w:id="920"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3326300D" w14:textId="489629D3" w:rsidR="007F7B5E" w:rsidRPr="007F1E5F" w:rsidDel="00251AFC" w:rsidRDefault="007F7B5E" w:rsidP="00C0435F">
            <w:pPr>
              <w:rPr>
                <w:del w:id="921" w:author="Charles Jason Tinant" w:date="2014-09-24T11:17:00Z"/>
                <w:sz w:val="20"/>
                <w:szCs w:val="20"/>
              </w:rPr>
            </w:pPr>
            <w:del w:id="922" w:author="Charles Jason Tinant" w:date="2014-09-24T11:17:00Z">
              <w:r w:rsidRPr="007F1E5F" w:rsidDel="00251AFC">
                <w:rPr>
                  <w:sz w:val="20"/>
                  <w:szCs w:val="20"/>
                </w:rPr>
                <w:delText xml:space="preserve">  &gt; 158 mg/L</w:delText>
              </w:r>
            </w:del>
          </w:p>
        </w:tc>
        <w:tc>
          <w:tcPr>
            <w:tcW w:w="810" w:type="pct"/>
            <w:shd w:val="clear" w:color="auto" w:fill="auto"/>
            <w:vAlign w:val="center"/>
          </w:tcPr>
          <w:p w14:paraId="5B0E2914" w14:textId="41EE686D" w:rsidR="007F7B5E" w:rsidRPr="007F1E5F" w:rsidDel="00251AFC" w:rsidRDefault="00050FA1" w:rsidP="008D6928">
            <w:pPr>
              <w:pStyle w:val="NoSpacing"/>
              <w:jc w:val="center"/>
              <w:rPr>
                <w:del w:id="923" w:author="Charles Jason Tinant" w:date="2014-09-24T11:17:00Z"/>
                <w:sz w:val="20"/>
                <w:szCs w:val="20"/>
              </w:rPr>
            </w:pPr>
            <w:del w:id="924" w:author="Charles Jason Tinant" w:date="2014-09-24T11:17:00Z">
              <w:r w:rsidRPr="007F1E5F" w:rsidDel="00251AFC">
                <w:rPr>
                  <w:sz w:val="20"/>
                  <w:szCs w:val="20"/>
                </w:rPr>
                <w:delText>Zero</w:delText>
              </w:r>
              <w:r w:rsidR="007F7B5E" w:rsidRPr="007F1E5F" w:rsidDel="00251AFC">
                <w:rPr>
                  <w:sz w:val="20"/>
                  <w:szCs w:val="20"/>
                </w:rPr>
                <w:delText xml:space="preserve"> of </w:delText>
              </w:r>
              <w:r w:rsidR="008D6928" w:rsidRPr="007F1E5F" w:rsidDel="00251AFC">
                <w:rPr>
                  <w:sz w:val="20"/>
                  <w:szCs w:val="20"/>
                </w:rPr>
                <w:delText>4</w:delText>
              </w:r>
            </w:del>
          </w:p>
          <w:p w14:paraId="494AD39C" w14:textId="5608A935" w:rsidR="008D6928" w:rsidRPr="007F1E5F" w:rsidDel="00251AFC" w:rsidRDefault="00050FA1" w:rsidP="008D6928">
            <w:pPr>
              <w:pStyle w:val="NoSpacing"/>
              <w:jc w:val="center"/>
              <w:rPr>
                <w:del w:id="925" w:author="Charles Jason Tinant" w:date="2014-09-24T11:17:00Z"/>
                <w:sz w:val="20"/>
                <w:szCs w:val="20"/>
              </w:rPr>
            </w:pPr>
            <w:del w:id="926" w:author="Charles Jason Tinant" w:date="2014-09-24T11:17:00Z">
              <w:r w:rsidRPr="007F1E5F" w:rsidDel="00251AFC">
                <w:rPr>
                  <w:sz w:val="20"/>
                  <w:szCs w:val="20"/>
                </w:rPr>
                <w:delText xml:space="preserve">Zero </w:delText>
              </w:r>
              <w:r w:rsidR="008D6928" w:rsidRPr="007F1E5F" w:rsidDel="00251AFC">
                <w:rPr>
                  <w:sz w:val="20"/>
                  <w:szCs w:val="20"/>
                </w:rPr>
                <w:delText>of 6</w:delText>
              </w:r>
            </w:del>
          </w:p>
        </w:tc>
        <w:tc>
          <w:tcPr>
            <w:tcW w:w="735" w:type="pct"/>
            <w:shd w:val="clear" w:color="auto" w:fill="auto"/>
            <w:vAlign w:val="center"/>
          </w:tcPr>
          <w:p w14:paraId="56A4DE5D" w14:textId="13B8D335" w:rsidR="007F7B5E" w:rsidRPr="007F1E5F" w:rsidDel="00251AFC" w:rsidRDefault="007F7B5E" w:rsidP="00C0435F">
            <w:pPr>
              <w:pStyle w:val="NoSpacing"/>
              <w:jc w:val="center"/>
              <w:rPr>
                <w:del w:id="927" w:author="Charles Jason Tinant" w:date="2014-09-24T11:17:00Z"/>
                <w:rFonts w:cstheme="minorHAnsi"/>
                <w:sz w:val="20"/>
                <w:szCs w:val="20"/>
              </w:rPr>
            </w:pPr>
            <w:del w:id="928" w:author="Charles Jason Tinant" w:date="2014-09-24T11:17:00Z">
              <w:r w:rsidRPr="007F1E5F" w:rsidDel="00251AFC">
                <w:rPr>
                  <w:rFonts w:cstheme="minorHAnsi"/>
                  <w:sz w:val="20"/>
                  <w:szCs w:val="20"/>
                </w:rPr>
                <w:delText>0%</w:delText>
              </w:r>
            </w:del>
          </w:p>
          <w:p w14:paraId="0DF375B2" w14:textId="616BD981" w:rsidR="008D6928" w:rsidRPr="007F1E5F" w:rsidDel="00251AFC" w:rsidRDefault="008D6928" w:rsidP="00C0435F">
            <w:pPr>
              <w:pStyle w:val="NoSpacing"/>
              <w:jc w:val="center"/>
              <w:rPr>
                <w:del w:id="929" w:author="Charles Jason Tinant" w:date="2014-09-24T11:17:00Z"/>
                <w:sz w:val="20"/>
                <w:szCs w:val="20"/>
              </w:rPr>
            </w:pPr>
            <w:del w:id="930" w:author="Charles Jason Tinant" w:date="2014-09-24T11:17:00Z">
              <w:r w:rsidRPr="007F1E5F" w:rsidDel="00251AFC">
                <w:rPr>
                  <w:rFonts w:cstheme="minorHAnsi"/>
                  <w:sz w:val="20"/>
                  <w:szCs w:val="20"/>
                </w:rPr>
                <w:delText>0%</w:delText>
              </w:r>
            </w:del>
          </w:p>
        </w:tc>
      </w:tr>
      <w:tr w:rsidR="007F7B5E" w:rsidRPr="007F1E5F" w:rsidDel="00251AFC" w14:paraId="3D48BD71" w14:textId="11255F46" w:rsidTr="00C0435F">
        <w:trPr>
          <w:del w:id="931" w:author="Charles Jason Tinant" w:date="2014-09-24T11:17:00Z"/>
        </w:trPr>
        <w:tc>
          <w:tcPr>
            <w:tcW w:w="835" w:type="pct"/>
            <w:vMerge/>
          </w:tcPr>
          <w:p w14:paraId="5007D2A4" w14:textId="45434BE0" w:rsidR="007F7B5E" w:rsidRPr="007F1E5F" w:rsidDel="00251AFC" w:rsidRDefault="007F7B5E" w:rsidP="007F7B5E">
            <w:pPr>
              <w:pStyle w:val="NoSpacing"/>
              <w:rPr>
                <w:del w:id="932" w:author="Charles Jason Tinant" w:date="2014-09-24T11:17:00Z"/>
                <w:sz w:val="20"/>
                <w:szCs w:val="20"/>
              </w:rPr>
            </w:pPr>
          </w:p>
        </w:tc>
        <w:tc>
          <w:tcPr>
            <w:tcW w:w="522" w:type="pct"/>
            <w:vMerge/>
            <w:vAlign w:val="center"/>
          </w:tcPr>
          <w:p w14:paraId="5728CA26" w14:textId="41C2A964" w:rsidR="007F7B5E" w:rsidRPr="007F1E5F" w:rsidDel="00251AFC" w:rsidRDefault="007F7B5E" w:rsidP="007F7B5E">
            <w:pPr>
              <w:pStyle w:val="NoSpacing"/>
              <w:rPr>
                <w:del w:id="933" w:author="Charles Jason Tinant" w:date="2014-09-24T11:17:00Z"/>
                <w:sz w:val="20"/>
                <w:szCs w:val="20"/>
              </w:rPr>
            </w:pPr>
          </w:p>
        </w:tc>
        <w:tc>
          <w:tcPr>
            <w:tcW w:w="1381" w:type="pct"/>
            <w:shd w:val="clear" w:color="auto" w:fill="auto"/>
          </w:tcPr>
          <w:p w14:paraId="52DFF536" w14:textId="5CD01490" w:rsidR="007F7B5E" w:rsidRPr="007F1E5F" w:rsidDel="00251AFC" w:rsidRDefault="007F7B5E" w:rsidP="007F7B5E">
            <w:pPr>
              <w:pStyle w:val="NoSpacing"/>
              <w:rPr>
                <w:del w:id="934" w:author="Charles Jason Tinant" w:date="2014-09-24T11:17:00Z"/>
                <w:sz w:val="20"/>
                <w:szCs w:val="20"/>
              </w:rPr>
            </w:pPr>
            <w:del w:id="935" w:author="Charles Jason Tinant" w:date="2014-09-24T11:17:00Z">
              <w:r w:rsidRPr="007F1E5F" w:rsidDel="00251AFC">
                <w:rPr>
                  <w:sz w:val="20"/>
                  <w:szCs w:val="20"/>
                </w:rPr>
                <w:delText>Total Ammonia (NH</w:delText>
              </w:r>
              <w:r w:rsidRPr="007F1E5F" w:rsidDel="00251AFC">
                <w:rPr>
                  <w:sz w:val="20"/>
                  <w:szCs w:val="20"/>
                  <w:vertAlign w:val="subscript"/>
                </w:rPr>
                <w:delText>3</w:delText>
              </w:r>
              <w:bookmarkStart w:id="936" w:name="WOK1"/>
              <w:bookmarkEnd w:id="936"/>
              <w:r w:rsidRPr="007F1E5F" w:rsidDel="00251AFC">
                <w:rPr>
                  <w:sz w:val="20"/>
                  <w:szCs w:val="20"/>
                </w:rPr>
                <w:delText>) as N</w:delText>
              </w:r>
            </w:del>
          </w:p>
        </w:tc>
        <w:tc>
          <w:tcPr>
            <w:tcW w:w="717" w:type="pct"/>
            <w:shd w:val="clear" w:color="auto" w:fill="auto"/>
            <w:vAlign w:val="center"/>
          </w:tcPr>
          <w:p w14:paraId="74CEF78C" w14:textId="2F95B2A0" w:rsidR="007F7B5E" w:rsidRPr="007F1E5F" w:rsidDel="00251AFC" w:rsidRDefault="007F7B5E" w:rsidP="007F7B5E">
            <w:pPr>
              <w:pStyle w:val="NoSpacing"/>
              <w:jc w:val="center"/>
              <w:rPr>
                <w:del w:id="937" w:author="Charles Jason Tinant" w:date="2014-09-24T11:17:00Z"/>
                <w:sz w:val="20"/>
                <w:szCs w:val="20"/>
              </w:rPr>
            </w:pPr>
            <w:del w:id="938" w:author="Charles Jason Tinant" w:date="2014-09-24T11:17:00Z">
              <w:r w:rsidRPr="007F1E5F" w:rsidDel="00251AFC">
                <w:rPr>
                  <w:rFonts w:cstheme="minorHAnsi"/>
                  <w:sz w:val="20"/>
                  <w:szCs w:val="20"/>
                </w:rPr>
                <w:delText>&gt; 1.8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a</w:delText>
              </w:r>
            </w:del>
          </w:p>
        </w:tc>
        <w:tc>
          <w:tcPr>
            <w:tcW w:w="810" w:type="pct"/>
            <w:shd w:val="clear" w:color="auto" w:fill="auto"/>
            <w:vAlign w:val="center"/>
          </w:tcPr>
          <w:p w14:paraId="42FBBB62" w14:textId="039DA629" w:rsidR="007F7B5E" w:rsidRPr="007F1E5F" w:rsidDel="00251AFC" w:rsidRDefault="00050FA1" w:rsidP="007F7B5E">
            <w:pPr>
              <w:pStyle w:val="NoSpacing"/>
              <w:jc w:val="center"/>
              <w:rPr>
                <w:del w:id="939" w:author="Charles Jason Tinant" w:date="2014-09-24T11:17:00Z"/>
                <w:sz w:val="20"/>
                <w:szCs w:val="20"/>
              </w:rPr>
            </w:pPr>
            <w:del w:id="940" w:author="Charles Jason Tinant" w:date="2014-09-24T11:17:00Z">
              <w:r w:rsidRPr="007F1E5F" w:rsidDel="00251AFC">
                <w:rPr>
                  <w:sz w:val="20"/>
                  <w:szCs w:val="20"/>
                </w:rPr>
                <w:delText xml:space="preserve">Zero </w:delText>
              </w:r>
              <w:r w:rsidR="008D6928" w:rsidRPr="007F1E5F" w:rsidDel="00251AFC">
                <w:rPr>
                  <w:sz w:val="20"/>
                  <w:szCs w:val="20"/>
                </w:rPr>
                <w:delText>of 4</w:delText>
              </w:r>
            </w:del>
          </w:p>
          <w:p w14:paraId="4E506C74" w14:textId="51684035" w:rsidR="008D6928" w:rsidRPr="007F1E5F" w:rsidDel="00251AFC" w:rsidRDefault="00050FA1" w:rsidP="007F7B5E">
            <w:pPr>
              <w:pStyle w:val="NoSpacing"/>
              <w:jc w:val="center"/>
              <w:rPr>
                <w:del w:id="941" w:author="Charles Jason Tinant" w:date="2014-09-24T11:17:00Z"/>
                <w:sz w:val="20"/>
                <w:szCs w:val="20"/>
              </w:rPr>
            </w:pPr>
            <w:del w:id="942" w:author="Charles Jason Tinant" w:date="2014-09-24T11:17:00Z">
              <w:r w:rsidRPr="007F1E5F" w:rsidDel="00251AFC">
                <w:rPr>
                  <w:sz w:val="20"/>
                  <w:szCs w:val="20"/>
                </w:rPr>
                <w:delText xml:space="preserve">Zero </w:delText>
              </w:r>
              <w:r w:rsidR="008D6928" w:rsidRPr="007F1E5F" w:rsidDel="00251AFC">
                <w:rPr>
                  <w:sz w:val="20"/>
                  <w:szCs w:val="20"/>
                </w:rPr>
                <w:delText>of 6</w:delText>
              </w:r>
            </w:del>
          </w:p>
        </w:tc>
        <w:tc>
          <w:tcPr>
            <w:tcW w:w="735" w:type="pct"/>
            <w:shd w:val="clear" w:color="auto" w:fill="auto"/>
            <w:vAlign w:val="center"/>
          </w:tcPr>
          <w:p w14:paraId="7E5D6D69" w14:textId="2B86B61F" w:rsidR="007F7B5E" w:rsidRPr="007F1E5F" w:rsidDel="00251AFC" w:rsidRDefault="008D6928" w:rsidP="007F7B5E">
            <w:pPr>
              <w:pStyle w:val="NoSpacing"/>
              <w:jc w:val="center"/>
              <w:rPr>
                <w:del w:id="943" w:author="Charles Jason Tinant" w:date="2014-09-24T11:17:00Z"/>
                <w:rFonts w:cstheme="minorHAnsi"/>
                <w:sz w:val="20"/>
                <w:szCs w:val="20"/>
              </w:rPr>
            </w:pPr>
            <w:del w:id="944" w:author="Charles Jason Tinant" w:date="2014-09-24T11:17:00Z">
              <w:r w:rsidRPr="007F1E5F" w:rsidDel="00251AFC">
                <w:rPr>
                  <w:rFonts w:cstheme="minorHAnsi"/>
                  <w:sz w:val="20"/>
                  <w:szCs w:val="20"/>
                </w:rPr>
                <w:delText>0%</w:delText>
              </w:r>
            </w:del>
          </w:p>
          <w:p w14:paraId="613B5C17" w14:textId="744EE147" w:rsidR="008D6928" w:rsidRPr="007F1E5F" w:rsidDel="00251AFC" w:rsidRDefault="008D6928" w:rsidP="007F7B5E">
            <w:pPr>
              <w:pStyle w:val="NoSpacing"/>
              <w:jc w:val="center"/>
              <w:rPr>
                <w:del w:id="945" w:author="Charles Jason Tinant" w:date="2014-09-24T11:17:00Z"/>
                <w:rFonts w:cstheme="minorHAnsi"/>
                <w:sz w:val="20"/>
                <w:szCs w:val="20"/>
              </w:rPr>
            </w:pPr>
            <w:del w:id="946" w:author="Charles Jason Tinant" w:date="2014-09-24T11:17:00Z">
              <w:r w:rsidRPr="007F1E5F" w:rsidDel="00251AFC">
                <w:rPr>
                  <w:rFonts w:cstheme="minorHAnsi"/>
                  <w:sz w:val="20"/>
                  <w:szCs w:val="20"/>
                </w:rPr>
                <w:delText>0%</w:delText>
              </w:r>
            </w:del>
          </w:p>
        </w:tc>
      </w:tr>
      <w:tr w:rsidR="007F7B5E" w:rsidRPr="007F1E5F" w:rsidDel="00251AFC" w14:paraId="4F1ECD03" w14:textId="2E6F7605" w:rsidTr="00C0435F">
        <w:trPr>
          <w:del w:id="947" w:author="Charles Jason Tinant" w:date="2014-09-24T11:17:00Z"/>
        </w:trPr>
        <w:tc>
          <w:tcPr>
            <w:tcW w:w="835" w:type="pct"/>
            <w:vMerge/>
          </w:tcPr>
          <w:p w14:paraId="2A985EC9" w14:textId="61C4CB48" w:rsidR="007F7B5E" w:rsidRPr="007F1E5F" w:rsidDel="00251AFC" w:rsidRDefault="007F7B5E" w:rsidP="007F7B5E">
            <w:pPr>
              <w:pStyle w:val="NoSpacing"/>
              <w:rPr>
                <w:del w:id="948" w:author="Charles Jason Tinant" w:date="2014-09-24T11:17:00Z"/>
                <w:sz w:val="20"/>
                <w:szCs w:val="20"/>
              </w:rPr>
            </w:pPr>
          </w:p>
        </w:tc>
        <w:tc>
          <w:tcPr>
            <w:tcW w:w="522" w:type="pct"/>
            <w:vMerge/>
            <w:vAlign w:val="center"/>
          </w:tcPr>
          <w:p w14:paraId="32790A7B" w14:textId="55B7749A" w:rsidR="007F7B5E" w:rsidRPr="007F1E5F" w:rsidDel="00251AFC" w:rsidRDefault="007F7B5E" w:rsidP="007F7B5E">
            <w:pPr>
              <w:pStyle w:val="NoSpacing"/>
              <w:rPr>
                <w:del w:id="949" w:author="Charles Jason Tinant" w:date="2014-09-24T11:17:00Z"/>
                <w:sz w:val="20"/>
                <w:szCs w:val="20"/>
              </w:rPr>
            </w:pPr>
          </w:p>
        </w:tc>
        <w:tc>
          <w:tcPr>
            <w:tcW w:w="1381" w:type="pct"/>
            <w:shd w:val="clear" w:color="auto" w:fill="auto"/>
          </w:tcPr>
          <w:p w14:paraId="6893D2C5" w14:textId="40E66D98" w:rsidR="007F7B5E" w:rsidRPr="007F1E5F" w:rsidDel="00251AFC" w:rsidRDefault="007F7B5E" w:rsidP="007F7B5E">
            <w:pPr>
              <w:pStyle w:val="NoSpacing"/>
              <w:rPr>
                <w:del w:id="950" w:author="Charles Jason Tinant" w:date="2014-09-24T11:17:00Z"/>
                <w:sz w:val="20"/>
                <w:szCs w:val="20"/>
              </w:rPr>
            </w:pPr>
            <w:del w:id="951"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0A09B15A" w14:textId="63074A17" w:rsidR="007F7B5E" w:rsidRPr="007F1E5F" w:rsidDel="00251AFC" w:rsidRDefault="007F7B5E" w:rsidP="007F7B5E">
            <w:pPr>
              <w:pStyle w:val="NoSpacing"/>
              <w:rPr>
                <w:del w:id="952" w:author="Charles Jason Tinant" w:date="2014-09-24T11:17:00Z"/>
                <w:sz w:val="20"/>
                <w:szCs w:val="20"/>
              </w:rPr>
            </w:pPr>
          </w:p>
        </w:tc>
        <w:tc>
          <w:tcPr>
            <w:tcW w:w="717" w:type="pct"/>
            <w:shd w:val="clear" w:color="auto" w:fill="auto"/>
            <w:vAlign w:val="center"/>
          </w:tcPr>
          <w:p w14:paraId="30E57EBF" w14:textId="3AD52149" w:rsidR="007F7B5E" w:rsidRPr="007F1E5F" w:rsidDel="00251AFC" w:rsidRDefault="00050FA1" w:rsidP="007F7B5E">
            <w:pPr>
              <w:pStyle w:val="NoSpacing"/>
              <w:jc w:val="center"/>
              <w:rPr>
                <w:del w:id="953" w:author="Charles Jason Tinant" w:date="2014-09-24T11:17:00Z"/>
                <w:rFonts w:cstheme="minorHAnsi"/>
                <w:sz w:val="20"/>
                <w:szCs w:val="20"/>
              </w:rPr>
            </w:pPr>
            <w:del w:id="954" w:author="Charles Jason Tinant" w:date="2014-09-24T11:17:00Z">
              <w:r w:rsidRPr="007F1E5F" w:rsidDel="00251AFC">
                <w:rPr>
                  <w:rFonts w:cstheme="minorHAnsi"/>
                  <w:sz w:val="20"/>
                  <w:szCs w:val="20"/>
                </w:rPr>
                <w:delText xml:space="preserve">&gt; </w:delText>
              </w:r>
              <w:r w:rsidR="007F7B5E" w:rsidRPr="007F1E5F" w:rsidDel="00251AFC">
                <w:rPr>
                  <w:rFonts w:cstheme="minorHAnsi"/>
                  <w:sz w:val="20"/>
                  <w:szCs w:val="20"/>
                </w:rPr>
                <w:delText>88 mg/L</w:delText>
              </w:r>
            </w:del>
          </w:p>
          <w:p w14:paraId="6F3C2FF0" w14:textId="620D1F2E" w:rsidR="007F7B5E" w:rsidRPr="007F1E5F" w:rsidDel="00251AFC" w:rsidRDefault="00050FA1" w:rsidP="007F7B5E">
            <w:pPr>
              <w:pStyle w:val="NoSpacing"/>
              <w:jc w:val="center"/>
              <w:rPr>
                <w:del w:id="955" w:author="Charles Jason Tinant" w:date="2014-09-24T11:17:00Z"/>
                <w:sz w:val="20"/>
                <w:szCs w:val="20"/>
              </w:rPr>
            </w:pPr>
            <w:del w:id="956" w:author="Charles Jason Tinant" w:date="2014-09-24T11:17:00Z">
              <w:r w:rsidRPr="007F1E5F" w:rsidDel="00251AFC">
                <w:rPr>
                  <w:rFonts w:cstheme="minorHAnsi"/>
                  <w:sz w:val="20"/>
                  <w:szCs w:val="20"/>
                </w:rPr>
                <w:delText xml:space="preserve">&gt; </w:delText>
              </w:r>
              <w:r w:rsidR="00F60794" w:rsidRPr="007F1E5F" w:rsidDel="00251AFC">
                <w:rPr>
                  <w:rFonts w:cstheme="minorHAnsi"/>
                  <w:sz w:val="20"/>
                  <w:szCs w:val="20"/>
                </w:rPr>
                <w:delText xml:space="preserve">0.56 mg/L </w:delText>
              </w:r>
              <w:r w:rsidR="00F60794" w:rsidRPr="007F1E5F" w:rsidDel="00251AFC">
                <w:rPr>
                  <w:rFonts w:cstheme="minorHAnsi"/>
                  <w:sz w:val="20"/>
                  <w:szCs w:val="20"/>
                  <w:vertAlign w:val="subscript"/>
                </w:rPr>
                <w:delText>b</w:delText>
              </w:r>
            </w:del>
          </w:p>
        </w:tc>
        <w:tc>
          <w:tcPr>
            <w:tcW w:w="810" w:type="pct"/>
            <w:shd w:val="clear" w:color="auto" w:fill="auto"/>
            <w:vAlign w:val="center"/>
          </w:tcPr>
          <w:p w14:paraId="7308001F" w14:textId="4D8ABF4D" w:rsidR="007F7B5E" w:rsidRPr="007F1E5F" w:rsidDel="00251AFC" w:rsidRDefault="00050FA1" w:rsidP="007F7B5E">
            <w:pPr>
              <w:pStyle w:val="NoSpacing"/>
              <w:jc w:val="center"/>
              <w:rPr>
                <w:del w:id="957" w:author="Charles Jason Tinant" w:date="2014-09-24T11:17:00Z"/>
                <w:sz w:val="20"/>
                <w:szCs w:val="20"/>
              </w:rPr>
            </w:pPr>
            <w:del w:id="958" w:author="Charles Jason Tinant" w:date="2014-09-24T11:17:00Z">
              <w:r w:rsidRPr="007F1E5F" w:rsidDel="00251AFC">
                <w:rPr>
                  <w:sz w:val="20"/>
                  <w:szCs w:val="20"/>
                </w:rPr>
                <w:delText xml:space="preserve">Zero </w:delText>
              </w:r>
              <w:r w:rsidR="008D6928" w:rsidRPr="007F1E5F" w:rsidDel="00251AFC">
                <w:rPr>
                  <w:sz w:val="20"/>
                  <w:szCs w:val="20"/>
                </w:rPr>
                <w:delText>of 4</w:delText>
              </w:r>
            </w:del>
          </w:p>
          <w:p w14:paraId="14F9A1DF" w14:textId="00174D8A" w:rsidR="008D6928" w:rsidRPr="007F1E5F" w:rsidDel="00251AFC" w:rsidRDefault="00050FA1" w:rsidP="007F7B5E">
            <w:pPr>
              <w:pStyle w:val="NoSpacing"/>
              <w:jc w:val="center"/>
              <w:rPr>
                <w:del w:id="959" w:author="Charles Jason Tinant" w:date="2014-09-24T11:17:00Z"/>
                <w:sz w:val="20"/>
                <w:szCs w:val="20"/>
              </w:rPr>
            </w:pPr>
            <w:del w:id="960" w:author="Charles Jason Tinant" w:date="2014-09-24T11:17:00Z">
              <w:r w:rsidRPr="007F1E5F" w:rsidDel="00251AFC">
                <w:rPr>
                  <w:sz w:val="20"/>
                  <w:szCs w:val="20"/>
                </w:rPr>
                <w:delText xml:space="preserve">Zero </w:delText>
              </w:r>
              <w:r w:rsidR="008D6928" w:rsidRPr="007F1E5F" w:rsidDel="00251AFC">
                <w:rPr>
                  <w:sz w:val="20"/>
                  <w:szCs w:val="20"/>
                </w:rPr>
                <w:delText xml:space="preserve">of </w:delText>
              </w:r>
              <w:r w:rsidR="00F60794" w:rsidRPr="007F1E5F" w:rsidDel="00251AFC">
                <w:rPr>
                  <w:sz w:val="20"/>
                  <w:szCs w:val="20"/>
                </w:rPr>
                <w:delText>4</w:delText>
              </w:r>
            </w:del>
          </w:p>
          <w:p w14:paraId="47C39E2F" w14:textId="6C7D53A8" w:rsidR="008D6928" w:rsidRPr="007F1E5F" w:rsidDel="00251AFC" w:rsidRDefault="00050FA1" w:rsidP="007F7B5E">
            <w:pPr>
              <w:pStyle w:val="NoSpacing"/>
              <w:jc w:val="center"/>
              <w:rPr>
                <w:del w:id="961" w:author="Charles Jason Tinant" w:date="2014-09-24T11:17:00Z"/>
                <w:sz w:val="20"/>
                <w:szCs w:val="20"/>
              </w:rPr>
            </w:pPr>
            <w:del w:id="962" w:author="Charles Jason Tinant" w:date="2014-09-24T11:17:00Z">
              <w:r w:rsidRPr="007F1E5F" w:rsidDel="00251AFC">
                <w:rPr>
                  <w:sz w:val="20"/>
                  <w:szCs w:val="20"/>
                </w:rPr>
                <w:delText xml:space="preserve">Zero </w:delText>
              </w:r>
              <w:r w:rsidR="008D6928" w:rsidRPr="007F1E5F" w:rsidDel="00251AFC">
                <w:rPr>
                  <w:sz w:val="20"/>
                  <w:szCs w:val="20"/>
                </w:rPr>
                <w:delText xml:space="preserve">of </w:delText>
              </w:r>
              <w:r w:rsidR="00FA5098" w:rsidRPr="007F1E5F" w:rsidDel="00251AFC">
                <w:rPr>
                  <w:sz w:val="20"/>
                  <w:szCs w:val="20"/>
                </w:rPr>
                <w:delText>6</w:delText>
              </w:r>
            </w:del>
          </w:p>
          <w:p w14:paraId="3698576D" w14:textId="4A8CE9E7" w:rsidR="007F7B5E" w:rsidRPr="007F1E5F" w:rsidDel="00251AFC" w:rsidRDefault="007F7B5E" w:rsidP="008D6928">
            <w:pPr>
              <w:pStyle w:val="NoSpacing"/>
              <w:jc w:val="center"/>
              <w:rPr>
                <w:del w:id="963" w:author="Charles Jason Tinant" w:date="2014-09-24T11:17:00Z"/>
                <w:sz w:val="20"/>
                <w:szCs w:val="20"/>
              </w:rPr>
            </w:pPr>
            <w:del w:id="964" w:author="Charles Jason Tinant" w:date="2014-09-24T11:17:00Z">
              <w:r w:rsidRPr="007F1E5F" w:rsidDel="00251AFC">
                <w:rPr>
                  <w:sz w:val="20"/>
                  <w:szCs w:val="20"/>
                </w:rPr>
                <w:delText xml:space="preserve">3 of </w:delText>
              </w:r>
              <w:r w:rsidR="008D6928" w:rsidRPr="007F1E5F" w:rsidDel="00251AFC">
                <w:rPr>
                  <w:sz w:val="20"/>
                  <w:szCs w:val="20"/>
                </w:rPr>
                <w:delText>6</w:delText>
              </w:r>
            </w:del>
          </w:p>
        </w:tc>
        <w:tc>
          <w:tcPr>
            <w:tcW w:w="735" w:type="pct"/>
            <w:shd w:val="clear" w:color="auto" w:fill="auto"/>
            <w:vAlign w:val="center"/>
          </w:tcPr>
          <w:p w14:paraId="0D5ECF16" w14:textId="6FD3C379" w:rsidR="007F7B5E" w:rsidRPr="007F1E5F" w:rsidDel="00251AFC" w:rsidRDefault="008D6928" w:rsidP="007F7B5E">
            <w:pPr>
              <w:pStyle w:val="NoSpacing"/>
              <w:jc w:val="center"/>
              <w:rPr>
                <w:del w:id="965" w:author="Charles Jason Tinant" w:date="2014-09-24T11:17:00Z"/>
                <w:rFonts w:cstheme="minorHAnsi"/>
                <w:sz w:val="20"/>
                <w:szCs w:val="20"/>
              </w:rPr>
            </w:pPr>
            <w:del w:id="966" w:author="Charles Jason Tinant" w:date="2014-09-24T11:17:00Z">
              <w:r w:rsidRPr="007F1E5F" w:rsidDel="00251AFC">
                <w:rPr>
                  <w:rFonts w:cstheme="minorHAnsi"/>
                  <w:sz w:val="20"/>
                  <w:szCs w:val="20"/>
                </w:rPr>
                <w:delText>0%</w:delText>
              </w:r>
            </w:del>
          </w:p>
          <w:p w14:paraId="093B3458" w14:textId="32900F56" w:rsidR="008D6928" w:rsidRPr="007F1E5F" w:rsidDel="00251AFC" w:rsidRDefault="008D6928" w:rsidP="007F7B5E">
            <w:pPr>
              <w:pStyle w:val="NoSpacing"/>
              <w:jc w:val="center"/>
              <w:rPr>
                <w:del w:id="967" w:author="Charles Jason Tinant" w:date="2014-09-24T11:17:00Z"/>
                <w:rFonts w:cstheme="minorHAnsi"/>
                <w:sz w:val="20"/>
                <w:szCs w:val="20"/>
              </w:rPr>
            </w:pPr>
            <w:del w:id="968" w:author="Charles Jason Tinant" w:date="2014-09-24T11:17:00Z">
              <w:r w:rsidRPr="007F1E5F" w:rsidDel="00251AFC">
                <w:rPr>
                  <w:rFonts w:cstheme="minorHAnsi"/>
                  <w:sz w:val="20"/>
                  <w:szCs w:val="20"/>
                </w:rPr>
                <w:delText>0%</w:delText>
              </w:r>
            </w:del>
          </w:p>
          <w:p w14:paraId="3F53D408" w14:textId="039B1355" w:rsidR="008D6928" w:rsidRPr="007F1E5F" w:rsidDel="00251AFC" w:rsidRDefault="008D6928" w:rsidP="007F7B5E">
            <w:pPr>
              <w:pStyle w:val="NoSpacing"/>
              <w:jc w:val="center"/>
              <w:rPr>
                <w:del w:id="969" w:author="Charles Jason Tinant" w:date="2014-09-24T11:17:00Z"/>
                <w:rFonts w:cstheme="minorHAnsi"/>
                <w:sz w:val="20"/>
                <w:szCs w:val="20"/>
              </w:rPr>
            </w:pPr>
            <w:del w:id="970" w:author="Charles Jason Tinant" w:date="2014-09-24T11:17:00Z">
              <w:r w:rsidRPr="007F1E5F" w:rsidDel="00251AFC">
                <w:rPr>
                  <w:rFonts w:cstheme="minorHAnsi"/>
                  <w:sz w:val="20"/>
                  <w:szCs w:val="20"/>
                </w:rPr>
                <w:delText>0%</w:delText>
              </w:r>
            </w:del>
          </w:p>
          <w:p w14:paraId="0DFA1C5D" w14:textId="247EC59A" w:rsidR="007F7B5E" w:rsidRPr="007F1E5F" w:rsidDel="00251AFC" w:rsidRDefault="008D6928" w:rsidP="007F7B5E">
            <w:pPr>
              <w:pStyle w:val="NoSpacing"/>
              <w:jc w:val="center"/>
              <w:rPr>
                <w:del w:id="971" w:author="Charles Jason Tinant" w:date="2014-09-24T11:17:00Z"/>
                <w:sz w:val="20"/>
                <w:szCs w:val="20"/>
              </w:rPr>
            </w:pPr>
            <w:del w:id="972" w:author="Charles Jason Tinant" w:date="2014-09-24T11:17:00Z">
              <w:r w:rsidRPr="007F1E5F" w:rsidDel="00251AFC">
                <w:rPr>
                  <w:rFonts w:cstheme="minorHAnsi"/>
                  <w:sz w:val="20"/>
                  <w:szCs w:val="20"/>
                </w:rPr>
                <w:delText>5</w:delText>
              </w:r>
              <w:r w:rsidR="007F7B5E" w:rsidRPr="007F1E5F" w:rsidDel="00251AFC">
                <w:rPr>
                  <w:rFonts w:cstheme="minorHAnsi"/>
                  <w:sz w:val="20"/>
                  <w:szCs w:val="20"/>
                </w:rPr>
                <w:delText>0%</w:delText>
              </w:r>
            </w:del>
          </w:p>
        </w:tc>
      </w:tr>
      <w:tr w:rsidR="00B5303D" w:rsidRPr="007F1E5F" w:rsidDel="00251AFC" w14:paraId="746B7BEF" w14:textId="40B18DC5" w:rsidTr="00C0435F">
        <w:trPr>
          <w:del w:id="973" w:author="Charles Jason Tinant" w:date="2014-09-24T11:17:00Z"/>
        </w:trPr>
        <w:tc>
          <w:tcPr>
            <w:tcW w:w="835" w:type="pct"/>
            <w:vMerge/>
          </w:tcPr>
          <w:p w14:paraId="6BABD2E4" w14:textId="050F65D4" w:rsidR="00B5303D" w:rsidRPr="007F1E5F" w:rsidDel="00251AFC" w:rsidRDefault="00B5303D" w:rsidP="00B5303D">
            <w:pPr>
              <w:pStyle w:val="NoSpacing"/>
              <w:rPr>
                <w:del w:id="974" w:author="Charles Jason Tinant" w:date="2014-09-24T11:17:00Z"/>
                <w:sz w:val="20"/>
                <w:szCs w:val="20"/>
              </w:rPr>
            </w:pPr>
          </w:p>
        </w:tc>
        <w:tc>
          <w:tcPr>
            <w:tcW w:w="522" w:type="pct"/>
            <w:vMerge/>
            <w:vAlign w:val="center"/>
          </w:tcPr>
          <w:p w14:paraId="39C656C3" w14:textId="3AC2187C" w:rsidR="00B5303D" w:rsidRPr="007F1E5F" w:rsidDel="00251AFC" w:rsidRDefault="00B5303D" w:rsidP="00B5303D">
            <w:pPr>
              <w:pStyle w:val="NoSpacing"/>
              <w:rPr>
                <w:del w:id="975" w:author="Charles Jason Tinant" w:date="2014-09-24T11:17:00Z"/>
                <w:sz w:val="20"/>
                <w:szCs w:val="20"/>
              </w:rPr>
            </w:pPr>
          </w:p>
        </w:tc>
        <w:tc>
          <w:tcPr>
            <w:tcW w:w="1381" w:type="pct"/>
            <w:shd w:val="clear" w:color="auto" w:fill="auto"/>
          </w:tcPr>
          <w:p w14:paraId="08FB39E8" w14:textId="737B419F" w:rsidR="00B5303D" w:rsidRPr="007F1E5F" w:rsidDel="00251AFC" w:rsidRDefault="00B5303D" w:rsidP="00B5303D">
            <w:pPr>
              <w:pStyle w:val="NoSpacing"/>
              <w:rPr>
                <w:del w:id="976" w:author="Charles Jason Tinant" w:date="2014-09-24T11:17:00Z"/>
                <w:sz w:val="20"/>
                <w:szCs w:val="20"/>
              </w:rPr>
            </w:pPr>
            <w:del w:id="977" w:author="Charles Jason Tinant" w:date="2014-09-24T11:17:00Z">
              <w:r w:rsidRPr="007F1E5F" w:rsidDel="00251AFC">
                <w:rPr>
                  <w:sz w:val="20"/>
                  <w:szCs w:val="20"/>
                </w:rPr>
                <w:delText>Total Phosphorus</w:delText>
              </w:r>
            </w:del>
          </w:p>
        </w:tc>
        <w:tc>
          <w:tcPr>
            <w:tcW w:w="717" w:type="pct"/>
            <w:shd w:val="clear" w:color="auto" w:fill="auto"/>
            <w:vAlign w:val="center"/>
          </w:tcPr>
          <w:p w14:paraId="28E91C33" w14:textId="6BD57C60" w:rsidR="00B5303D" w:rsidRPr="007F1E5F" w:rsidDel="00251AFC" w:rsidRDefault="00B5303D" w:rsidP="00B5303D">
            <w:pPr>
              <w:pStyle w:val="NoSpacing"/>
              <w:jc w:val="center"/>
              <w:rPr>
                <w:del w:id="978" w:author="Charles Jason Tinant" w:date="2014-09-24T11:17:00Z"/>
                <w:rFonts w:cstheme="minorHAnsi"/>
                <w:sz w:val="20"/>
                <w:szCs w:val="20"/>
              </w:rPr>
            </w:pPr>
            <w:del w:id="979" w:author="Charles Jason Tinant" w:date="2014-09-24T11:17:00Z">
              <w:r w:rsidRPr="007F1E5F" w:rsidDel="00251AFC">
                <w:rPr>
                  <w:rFonts w:cstheme="minorHAnsi"/>
                  <w:sz w:val="20"/>
                  <w:szCs w:val="20"/>
                </w:rPr>
                <w:delText>&gt; 0.037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c</w:delText>
              </w:r>
            </w:del>
          </w:p>
          <w:p w14:paraId="11EB9CBC" w14:textId="391A28C3" w:rsidR="00B5303D" w:rsidRPr="007F1E5F" w:rsidDel="00251AFC" w:rsidRDefault="00F60794" w:rsidP="0046618B">
            <w:pPr>
              <w:pStyle w:val="NoSpacing"/>
              <w:jc w:val="center"/>
              <w:rPr>
                <w:del w:id="980" w:author="Charles Jason Tinant" w:date="2014-09-24T11:17:00Z"/>
                <w:sz w:val="20"/>
                <w:szCs w:val="20"/>
              </w:rPr>
            </w:pPr>
            <w:del w:id="981" w:author="Charles Jason Tinant" w:date="2014-09-24T11:17:00Z">
              <w:r w:rsidRPr="007F1E5F" w:rsidDel="00251AFC">
                <w:rPr>
                  <w:sz w:val="20"/>
                  <w:szCs w:val="20"/>
                </w:rPr>
                <w:delText>&gt;0.0</w:delText>
              </w:r>
              <w:r w:rsidR="0046618B" w:rsidRPr="007F1E5F" w:rsidDel="00251AFC">
                <w:rPr>
                  <w:sz w:val="20"/>
                  <w:szCs w:val="20"/>
                </w:rPr>
                <w:delText>9</w:delText>
              </w:r>
              <w:r w:rsidRPr="007F1E5F" w:rsidDel="00251AFC">
                <w:rPr>
                  <w:sz w:val="20"/>
                  <w:szCs w:val="20"/>
                </w:rPr>
                <w:delText xml:space="preserve"> mg/L </w:delText>
              </w:r>
              <w:r w:rsidRPr="007F1E5F" w:rsidDel="00251AFC">
                <w:rPr>
                  <w:sz w:val="20"/>
                  <w:szCs w:val="20"/>
                  <w:vertAlign w:val="subscript"/>
                </w:rPr>
                <w:delText>d</w:delText>
              </w:r>
            </w:del>
          </w:p>
        </w:tc>
        <w:tc>
          <w:tcPr>
            <w:tcW w:w="810" w:type="pct"/>
            <w:shd w:val="clear" w:color="auto" w:fill="auto"/>
            <w:vAlign w:val="center"/>
          </w:tcPr>
          <w:p w14:paraId="16E8815C" w14:textId="341BC32B" w:rsidR="00B5303D" w:rsidRPr="007F1E5F" w:rsidDel="00251AFC" w:rsidRDefault="00B5303D" w:rsidP="00B5303D">
            <w:pPr>
              <w:pStyle w:val="NoSpacing"/>
              <w:jc w:val="center"/>
              <w:rPr>
                <w:del w:id="982" w:author="Charles Jason Tinant" w:date="2014-09-24T11:17:00Z"/>
                <w:sz w:val="20"/>
                <w:szCs w:val="20"/>
              </w:rPr>
            </w:pPr>
            <w:del w:id="983" w:author="Charles Jason Tinant" w:date="2014-09-24T11:17:00Z">
              <w:r w:rsidRPr="007F1E5F" w:rsidDel="00251AFC">
                <w:rPr>
                  <w:sz w:val="20"/>
                  <w:szCs w:val="20"/>
                </w:rPr>
                <w:delText>2 of 2</w:delText>
              </w:r>
            </w:del>
          </w:p>
          <w:p w14:paraId="70B76E93" w14:textId="04D8ACB4" w:rsidR="00F60794" w:rsidRPr="007F1E5F" w:rsidDel="00251AFC" w:rsidRDefault="00F60794" w:rsidP="00B5303D">
            <w:pPr>
              <w:pStyle w:val="NoSpacing"/>
              <w:jc w:val="center"/>
              <w:rPr>
                <w:del w:id="984" w:author="Charles Jason Tinant" w:date="2014-09-24T11:17:00Z"/>
                <w:sz w:val="20"/>
                <w:szCs w:val="20"/>
              </w:rPr>
            </w:pPr>
            <w:del w:id="985" w:author="Charles Jason Tinant" w:date="2014-09-24T11:17:00Z">
              <w:r w:rsidRPr="007F1E5F" w:rsidDel="00251AFC">
                <w:rPr>
                  <w:sz w:val="20"/>
                  <w:szCs w:val="20"/>
                </w:rPr>
                <w:delText>2 of 2</w:delText>
              </w:r>
            </w:del>
          </w:p>
          <w:p w14:paraId="4819FA88" w14:textId="734C3490" w:rsidR="00B5303D" w:rsidRPr="007F1E5F" w:rsidDel="00251AFC" w:rsidRDefault="00B5303D" w:rsidP="00B5303D">
            <w:pPr>
              <w:pStyle w:val="NoSpacing"/>
              <w:jc w:val="center"/>
              <w:rPr>
                <w:del w:id="986" w:author="Charles Jason Tinant" w:date="2014-09-24T11:17:00Z"/>
                <w:sz w:val="20"/>
                <w:szCs w:val="20"/>
              </w:rPr>
            </w:pPr>
            <w:del w:id="987" w:author="Charles Jason Tinant" w:date="2014-09-24T11:17:00Z">
              <w:r w:rsidRPr="007F1E5F" w:rsidDel="00251AFC">
                <w:rPr>
                  <w:sz w:val="20"/>
                  <w:szCs w:val="20"/>
                </w:rPr>
                <w:delText>6 of 6</w:delText>
              </w:r>
            </w:del>
          </w:p>
          <w:p w14:paraId="27AD1A6F" w14:textId="2ACD9523" w:rsidR="00F60794" w:rsidRPr="007F1E5F" w:rsidDel="00251AFC" w:rsidRDefault="005237EB" w:rsidP="00B5303D">
            <w:pPr>
              <w:pStyle w:val="NoSpacing"/>
              <w:jc w:val="center"/>
              <w:rPr>
                <w:del w:id="988" w:author="Charles Jason Tinant" w:date="2014-09-24T11:17:00Z"/>
                <w:sz w:val="20"/>
                <w:szCs w:val="20"/>
              </w:rPr>
            </w:pPr>
            <w:del w:id="989" w:author="Charles Jason Tinant" w:date="2014-09-24T11:17:00Z">
              <w:r w:rsidRPr="007F1E5F" w:rsidDel="00251AFC">
                <w:rPr>
                  <w:sz w:val="20"/>
                  <w:szCs w:val="20"/>
                </w:rPr>
                <w:delText>6 of 6</w:delText>
              </w:r>
            </w:del>
          </w:p>
        </w:tc>
        <w:tc>
          <w:tcPr>
            <w:tcW w:w="735" w:type="pct"/>
            <w:shd w:val="clear" w:color="auto" w:fill="auto"/>
            <w:vAlign w:val="center"/>
          </w:tcPr>
          <w:p w14:paraId="36DBE4CC" w14:textId="2B684883" w:rsidR="00B5303D" w:rsidRPr="007F1E5F" w:rsidDel="00251AFC" w:rsidRDefault="00B5303D" w:rsidP="00B5303D">
            <w:pPr>
              <w:pStyle w:val="NoSpacing"/>
              <w:jc w:val="center"/>
              <w:rPr>
                <w:del w:id="990" w:author="Charles Jason Tinant" w:date="2014-09-24T11:17:00Z"/>
                <w:rFonts w:cstheme="minorHAnsi"/>
                <w:sz w:val="20"/>
                <w:szCs w:val="20"/>
              </w:rPr>
            </w:pPr>
            <w:del w:id="991" w:author="Charles Jason Tinant" w:date="2014-09-24T11:17:00Z">
              <w:r w:rsidRPr="007F1E5F" w:rsidDel="00251AFC">
                <w:rPr>
                  <w:rFonts w:cstheme="minorHAnsi"/>
                  <w:sz w:val="20"/>
                  <w:szCs w:val="20"/>
                </w:rPr>
                <w:delText>100%</w:delText>
              </w:r>
            </w:del>
          </w:p>
          <w:p w14:paraId="2CE54319" w14:textId="1106B237" w:rsidR="00B5303D" w:rsidRPr="007F1E5F" w:rsidDel="00251AFC" w:rsidRDefault="00B5303D" w:rsidP="00B5303D">
            <w:pPr>
              <w:pStyle w:val="NoSpacing"/>
              <w:jc w:val="center"/>
              <w:rPr>
                <w:del w:id="992" w:author="Charles Jason Tinant" w:date="2014-09-24T11:17:00Z"/>
                <w:rFonts w:cstheme="minorHAnsi"/>
                <w:sz w:val="20"/>
                <w:szCs w:val="20"/>
              </w:rPr>
            </w:pPr>
            <w:del w:id="993" w:author="Charles Jason Tinant" w:date="2014-09-24T11:17:00Z">
              <w:r w:rsidRPr="007F1E5F" w:rsidDel="00251AFC">
                <w:rPr>
                  <w:rFonts w:cstheme="minorHAnsi"/>
                  <w:sz w:val="20"/>
                  <w:szCs w:val="20"/>
                </w:rPr>
                <w:delText>100%</w:delText>
              </w:r>
            </w:del>
          </w:p>
          <w:p w14:paraId="724BD984" w14:textId="2CB57776" w:rsidR="00F60794" w:rsidRPr="007F1E5F" w:rsidDel="00251AFC" w:rsidRDefault="00F60794" w:rsidP="00B5303D">
            <w:pPr>
              <w:pStyle w:val="NoSpacing"/>
              <w:jc w:val="center"/>
              <w:rPr>
                <w:del w:id="994" w:author="Charles Jason Tinant" w:date="2014-09-24T11:17:00Z"/>
                <w:rFonts w:cstheme="minorHAnsi"/>
                <w:sz w:val="20"/>
                <w:szCs w:val="20"/>
              </w:rPr>
            </w:pPr>
            <w:del w:id="995" w:author="Charles Jason Tinant" w:date="2014-09-24T11:17:00Z">
              <w:r w:rsidRPr="007F1E5F" w:rsidDel="00251AFC">
                <w:rPr>
                  <w:rFonts w:cstheme="minorHAnsi"/>
                  <w:sz w:val="20"/>
                  <w:szCs w:val="20"/>
                </w:rPr>
                <w:delText>100%</w:delText>
              </w:r>
            </w:del>
          </w:p>
          <w:p w14:paraId="62E48913" w14:textId="559498AA" w:rsidR="005237EB" w:rsidRPr="007F1E5F" w:rsidDel="00251AFC" w:rsidRDefault="005237EB" w:rsidP="00B5303D">
            <w:pPr>
              <w:pStyle w:val="NoSpacing"/>
              <w:jc w:val="center"/>
              <w:rPr>
                <w:del w:id="996" w:author="Charles Jason Tinant" w:date="2014-09-24T11:17:00Z"/>
                <w:sz w:val="20"/>
                <w:szCs w:val="20"/>
              </w:rPr>
            </w:pPr>
            <w:del w:id="997" w:author="Charles Jason Tinant" w:date="2014-09-24T11:17:00Z">
              <w:r w:rsidRPr="007F1E5F" w:rsidDel="00251AFC">
                <w:rPr>
                  <w:rFonts w:cstheme="minorHAnsi"/>
                  <w:sz w:val="20"/>
                  <w:szCs w:val="20"/>
                </w:rPr>
                <w:delText>100%</w:delText>
              </w:r>
            </w:del>
          </w:p>
        </w:tc>
      </w:tr>
      <w:tr w:rsidR="00B5303D" w:rsidRPr="007F1E5F" w:rsidDel="00251AFC" w14:paraId="059470AA" w14:textId="2B04E705" w:rsidTr="00C0435F">
        <w:trPr>
          <w:del w:id="998" w:author="Charles Jason Tinant" w:date="2014-09-24T11:17:00Z"/>
        </w:trPr>
        <w:tc>
          <w:tcPr>
            <w:tcW w:w="835" w:type="pct"/>
            <w:vMerge/>
          </w:tcPr>
          <w:p w14:paraId="5A7E7E74" w14:textId="76989A80" w:rsidR="00B5303D" w:rsidRPr="007F1E5F" w:rsidDel="00251AFC" w:rsidRDefault="00B5303D" w:rsidP="00B5303D">
            <w:pPr>
              <w:pStyle w:val="NoSpacing"/>
              <w:rPr>
                <w:del w:id="999" w:author="Charles Jason Tinant" w:date="2014-09-24T11:17:00Z"/>
                <w:sz w:val="20"/>
                <w:szCs w:val="20"/>
              </w:rPr>
            </w:pPr>
          </w:p>
        </w:tc>
        <w:tc>
          <w:tcPr>
            <w:tcW w:w="522" w:type="pct"/>
            <w:vMerge/>
            <w:vAlign w:val="center"/>
          </w:tcPr>
          <w:p w14:paraId="41C60115" w14:textId="576C1BD5" w:rsidR="00B5303D" w:rsidRPr="007F1E5F" w:rsidDel="00251AFC" w:rsidRDefault="00B5303D" w:rsidP="00B5303D">
            <w:pPr>
              <w:pStyle w:val="NoSpacing"/>
              <w:rPr>
                <w:del w:id="1000" w:author="Charles Jason Tinant" w:date="2014-09-24T11:17:00Z"/>
                <w:sz w:val="20"/>
                <w:szCs w:val="20"/>
              </w:rPr>
            </w:pPr>
          </w:p>
        </w:tc>
        <w:tc>
          <w:tcPr>
            <w:tcW w:w="1381" w:type="pct"/>
            <w:shd w:val="clear" w:color="auto" w:fill="auto"/>
          </w:tcPr>
          <w:p w14:paraId="64244D68" w14:textId="384FFB0D" w:rsidR="00B5303D" w:rsidRPr="007F1E5F" w:rsidDel="00251AFC" w:rsidRDefault="00B5303D" w:rsidP="00B5303D">
            <w:pPr>
              <w:pStyle w:val="NoSpacing"/>
              <w:rPr>
                <w:del w:id="1001" w:author="Charles Jason Tinant" w:date="2014-09-24T11:17:00Z"/>
                <w:sz w:val="20"/>
                <w:szCs w:val="20"/>
              </w:rPr>
            </w:pPr>
            <w:del w:id="1002"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5FBA7342" w14:textId="4E1D1D77" w:rsidR="00B5303D" w:rsidRPr="007F1E5F" w:rsidDel="00251AFC" w:rsidRDefault="00F60794" w:rsidP="00F60794">
            <w:pPr>
              <w:pStyle w:val="NoSpacing"/>
              <w:jc w:val="center"/>
              <w:rPr>
                <w:del w:id="1003" w:author="Charles Jason Tinant" w:date="2014-09-24T11:17:00Z"/>
                <w:rFonts w:cstheme="minorHAnsi"/>
                <w:sz w:val="20"/>
                <w:szCs w:val="20"/>
              </w:rPr>
            </w:pPr>
            <w:del w:id="1004"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0EE49B13" w14:textId="7915007A" w:rsidR="00B751FF" w:rsidRPr="007F1E5F" w:rsidDel="00251AFC" w:rsidRDefault="00B751FF" w:rsidP="00B751FF">
            <w:pPr>
              <w:pStyle w:val="NoSpacing"/>
              <w:jc w:val="center"/>
              <w:rPr>
                <w:del w:id="1005" w:author="Charles Jason Tinant" w:date="2014-09-24T11:17:00Z"/>
                <w:sz w:val="20"/>
                <w:szCs w:val="20"/>
              </w:rPr>
            </w:pPr>
            <w:del w:id="1006" w:author="Charles Jason Tinant" w:date="2014-09-24T11:17:00Z">
              <w:r w:rsidRPr="007F1E5F" w:rsidDel="00251AFC">
                <w:rPr>
                  <w:sz w:val="20"/>
                  <w:szCs w:val="20"/>
                </w:rPr>
                <w:delText>No data</w:delText>
              </w:r>
            </w:del>
          </w:p>
          <w:p w14:paraId="731DD12F" w14:textId="15CA75C2" w:rsidR="00B5303D" w:rsidRPr="007F1E5F" w:rsidDel="00251AFC" w:rsidRDefault="00B751FF" w:rsidP="00B751FF">
            <w:pPr>
              <w:pStyle w:val="NoSpacing"/>
              <w:jc w:val="center"/>
              <w:rPr>
                <w:del w:id="1007" w:author="Charles Jason Tinant" w:date="2014-09-24T11:17:00Z"/>
                <w:sz w:val="20"/>
                <w:szCs w:val="20"/>
              </w:rPr>
            </w:pPr>
            <w:del w:id="1008" w:author="Charles Jason Tinant" w:date="2014-09-24T11:17:00Z">
              <w:r w:rsidRPr="007F1E5F" w:rsidDel="00251AFC">
                <w:rPr>
                  <w:sz w:val="20"/>
                  <w:szCs w:val="20"/>
                </w:rPr>
                <w:delText>6</w:delText>
              </w:r>
              <w:r w:rsidR="00B5303D" w:rsidRPr="007F1E5F" w:rsidDel="00251AFC">
                <w:rPr>
                  <w:sz w:val="20"/>
                  <w:szCs w:val="20"/>
                </w:rPr>
                <w:delText xml:space="preserve"> of </w:delText>
              </w:r>
              <w:r w:rsidRPr="007F1E5F" w:rsidDel="00251AFC">
                <w:rPr>
                  <w:sz w:val="20"/>
                  <w:szCs w:val="20"/>
                </w:rPr>
                <w:delText>6</w:delText>
              </w:r>
            </w:del>
          </w:p>
        </w:tc>
        <w:tc>
          <w:tcPr>
            <w:tcW w:w="735" w:type="pct"/>
            <w:shd w:val="clear" w:color="auto" w:fill="auto"/>
            <w:vAlign w:val="center"/>
          </w:tcPr>
          <w:p w14:paraId="59EEFB7F" w14:textId="0F3D0A6C" w:rsidR="00B751FF" w:rsidRPr="007F1E5F" w:rsidDel="00251AFC" w:rsidRDefault="00B751FF" w:rsidP="00B5303D">
            <w:pPr>
              <w:pStyle w:val="NoSpacing"/>
              <w:jc w:val="center"/>
              <w:rPr>
                <w:del w:id="1009" w:author="Charles Jason Tinant" w:date="2014-09-24T11:17:00Z"/>
                <w:rFonts w:cstheme="minorHAnsi"/>
                <w:sz w:val="20"/>
                <w:szCs w:val="20"/>
              </w:rPr>
            </w:pPr>
            <w:del w:id="1010" w:author="Charles Jason Tinant" w:date="2014-09-24T11:17:00Z">
              <w:r w:rsidRPr="007F1E5F" w:rsidDel="00251AFC">
                <w:rPr>
                  <w:rFonts w:cstheme="minorHAnsi"/>
                  <w:sz w:val="20"/>
                  <w:szCs w:val="20"/>
                </w:rPr>
                <w:delText>No data</w:delText>
              </w:r>
            </w:del>
          </w:p>
          <w:p w14:paraId="4033280E" w14:textId="3E7509C7" w:rsidR="00B5303D" w:rsidRPr="007F1E5F" w:rsidDel="00251AFC" w:rsidRDefault="00B5303D" w:rsidP="00B5303D">
            <w:pPr>
              <w:pStyle w:val="NoSpacing"/>
              <w:jc w:val="center"/>
              <w:rPr>
                <w:del w:id="1011" w:author="Charles Jason Tinant" w:date="2014-09-24T11:17:00Z"/>
                <w:sz w:val="20"/>
                <w:szCs w:val="20"/>
              </w:rPr>
            </w:pPr>
            <w:del w:id="1012" w:author="Charles Jason Tinant" w:date="2014-09-24T11:17:00Z">
              <w:r w:rsidRPr="007F1E5F" w:rsidDel="00251AFC">
                <w:rPr>
                  <w:rFonts w:cstheme="minorHAnsi"/>
                  <w:sz w:val="20"/>
                  <w:szCs w:val="20"/>
                </w:rPr>
                <w:delText>100%</w:delText>
              </w:r>
            </w:del>
          </w:p>
        </w:tc>
      </w:tr>
      <w:tr w:rsidR="00B5303D" w:rsidRPr="007F1E5F" w:rsidDel="00251AFC" w14:paraId="07FEDD0D" w14:textId="1F34D2C8" w:rsidTr="00C0435F">
        <w:trPr>
          <w:del w:id="1013" w:author="Charles Jason Tinant" w:date="2014-09-24T11:17:00Z"/>
        </w:trPr>
        <w:tc>
          <w:tcPr>
            <w:tcW w:w="835" w:type="pct"/>
            <w:vMerge/>
          </w:tcPr>
          <w:p w14:paraId="2AB2D97D" w14:textId="761F687B" w:rsidR="00B5303D" w:rsidRPr="007F1E5F" w:rsidDel="00251AFC" w:rsidRDefault="00B5303D" w:rsidP="00B5303D">
            <w:pPr>
              <w:pStyle w:val="NoSpacing"/>
              <w:rPr>
                <w:del w:id="1014" w:author="Charles Jason Tinant" w:date="2014-09-24T11:17:00Z"/>
                <w:sz w:val="20"/>
                <w:szCs w:val="20"/>
              </w:rPr>
            </w:pPr>
          </w:p>
        </w:tc>
        <w:tc>
          <w:tcPr>
            <w:tcW w:w="522" w:type="pct"/>
            <w:vMerge w:val="restart"/>
            <w:vAlign w:val="center"/>
          </w:tcPr>
          <w:p w14:paraId="2A4E5EF0" w14:textId="2370360B" w:rsidR="00B5303D" w:rsidRPr="007F1E5F" w:rsidDel="00251AFC" w:rsidRDefault="00B5303D" w:rsidP="00B5303D">
            <w:pPr>
              <w:pStyle w:val="NoSpacing"/>
              <w:rPr>
                <w:del w:id="1015" w:author="Charles Jason Tinant" w:date="2014-09-24T11:17:00Z"/>
                <w:sz w:val="20"/>
                <w:szCs w:val="20"/>
              </w:rPr>
            </w:pPr>
            <w:del w:id="1016" w:author="Charles Jason Tinant" w:date="2014-09-24T11:17:00Z">
              <w:r w:rsidRPr="007F1E5F" w:rsidDel="00251AFC">
                <w:rPr>
                  <w:sz w:val="20"/>
                  <w:szCs w:val="20"/>
                </w:rPr>
                <w:delText>WOK2</w:delText>
              </w:r>
            </w:del>
          </w:p>
          <w:p w14:paraId="1B9CDE74" w14:textId="07BFB4E6" w:rsidR="00B751FF" w:rsidRPr="007F1E5F" w:rsidDel="00251AFC" w:rsidRDefault="00B751FF" w:rsidP="00B751FF">
            <w:pPr>
              <w:pStyle w:val="NoSpacing"/>
              <w:rPr>
                <w:del w:id="1017" w:author="Charles Jason Tinant" w:date="2014-09-24T11:17:00Z"/>
                <w:sz w:val="20"/>
                <w:szCs w:val="20"/>
              </w:rPr>
            </w:pPr>
            <w:del w:id="1018" w:author="Charles Jason Tinant" w:date="2014-09-24T11:17:00Z">
              <w:r w:rsidRPr="007F1E5F" w:rsidDel="00251AFC">
                <w:rPr>
                  <w:sz w:val="20"/>
                  <w:szCs w:val="20"/>
                </w:rPr>
                <w:delText>(2008)</w:delText>
              </w:r>
            </w:del>
          </w:p>
          <w:p w14:paraId="6C0EC3A2" w14:textId="62BEF150" w:rsidR="00B5303D" w:rsidRPr="007F1E5F" w:rsidDel="00251AFC" w:rsidRDefault="00B751FF" w:rsidP="00B751FF">
            <w:pPr>
              <w:pStyle w:val="NoSpacing"/>
              <w:rPr>
                <w:del w:id="1019" w:author="Charles Jason Tinant" w:date="2014-09-24T11:17:00Z"/>
                <w:sz w:val="20"/>
                <w:szCs w:val="20"/>
              </w:rPr>
            </w:pPr>
            <w:del w:id="1020" w:author="Charles Jason Tinant" w:date="2014-09-24T11:17:00Z">
              <w:r w:rsidRPr="007F1E5F" w:rsidDel="00251AFC">
                <w:rPr>
                  <w:sz w:val="20"/>
                  <w:szCs w:val="20"/>
                </w:rPr>
                <w:delText>(2011)</w:delText>
              </w:r>
            </w:del>
          </w:p>
        </w:tc>
        <w:tc>
          <w:tcPr>
            <w:tcW w:w="1381" w:type="pct"/>
            <w:shd w:val="clear" w:color="auto" w:fill="auto"/>
          </w:tcPr>
          <w:p w14:paraId="0D74003C" w14:textId="73EAEE67" w:rsidR="00B5303D" w:rsidRPr="007F1E5F" w:rsidDel="00251AFC" w:rsidRDefault="00B5303D" w:rsidP="00B5303D">
            <w:pPr>
              <w:pStyle w:val="NoSpacing"/>
              <w:rPr>
                <w:del w:id="1021" w:author="Charles Jason Tinant" w:date="2014-09-24T11:17:00Z"/>
                <w:sz w:val="20"/>
                <w:szCs w:val="20"/>
              </w:rPr>
            </w:pPr>
            <w:del w:id="1022"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3639C44E" w14:textId="338B3D08" w:rsidR="00B5303D" w:rsidRPr="007F1E5F" w:rsidDel="00251AFC" w:rsidRDefault="00B5303D" w:rsidP="00B5303D">
            <w:pPr>
              <w:pStyle w:val="NoSpacing"/>
              <w:jc w:val="center"/>
              <w:rPr>
                <w:del w:id="1023" w:author="Charles Jason Tinant" w:date="2014-09-24T11:17:00Z"/>
                <w:sz w:val="20"/>
                <w:szCs w:val="20"/>
              </w:rPr>
            </w:pPr>
            <w:del w:id="1024"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612CBB40" w14:textId="02AED8DA" w:rsidR="00B751FF" w:rsidRPr="007F1E5F" w:rsidDel="00251AFC" w:rsidRDefault="00F60794" w:rsidP="00B751FF">
            <w:pPr>
              <w:pStyle w:val="NoSpacing"/>
              <w:jc w:val="center"/>
              <w:rPr>
                <w:del w:id="1025" w:author="Charles Jason Tinant" w:date="2014-09-24T11:17:00Z"/>
                <w:sz w:val="20"/>
                <w:szCs w:val="20"/>
              </w:rPr>
            </w:pPr>
            <w:del w:id="1026" w:author="Charles Jason Tinant" w:date="2014-09-24T11:17:00Z">
              <w:r w:rsidRPr="007F1E5F" w:rsidDel="00251AFC">
                <w:rPr>
                  <w:sz w:val="20"/>
                  <w:szCs w:val="20"/>
                </w:rPr>
                <w:delText>Zero</w:delText>
              </w:r>
              <w:r w:rsidR="00B5303D" w:rsidRPr="007F1E5F" w:rsidDel="00251AFC">
                <w:rPr>
                  <w:sz w:val="20"/>
                  <w:szCs w:val="20"/>
                </w:rPr>
                <w:delText xml:space="preserve"> of </w:delText>
              </w:r>
              <w:r w:rsidR="0046618B" w:rsidRPr="007F1E5F" w:rsidDel="00251AFC">
                <w:rPr>
                  <w:sz w:val="20"/>
                  <w:szCs w:val="20"/>
                </w:rPr>
                <w:delText>2</w:delText>
              </w:r>
            </w:del>
          </w:p>
          <w:p w14:paraId="0C187B11" w14:textId="05877C19" w:rsidR="00B5303D" w:rsidRPr="007F1E5F" w:rsidDel="00251AFC" w:rsidRDefault="00B751FF" w:rsidP="00B751FF">
            <w:pPr>
              <w:pStyle w:val="NoSpacing"/>
              <w:jc w:val="center"/>
              <w:rPr>
                <w:del w:id="1027" w:author="Charles Jason Tinant" w:date="2014-09-24T11:17:00Z"/>
                <w:sz w:val="20"/>
                <w:szCs w:val="20"/>
              </w:rPr>
            </w:pPr>
            <w:del w:id="1028" w:author="Charles Jason Tinant" w:date="2014-09-24T11:17:00Z">
              <w:r w:rsidRPr="007F1E5F" w:rsidDel="00251AFC">
                <w:rPr>
                  <w:sz w:val="20"/>
                  <w:szCs w:val="20"/>
                </w:rPr>
                <w:delText>1 of 6</w:delText>
              </w:r>
              <w:r w:rsidR="00B5303D" w:rsidRPr="007F1E5F" w:rsidDel="00251AFC">
                <w:rPr>
                  <w:sz w:val="20"/>
                  <w:szCs w:val="20"/>
                </w:rPr>
                <w:delText xml:space="preserve"> </w:delText>
              </w:r>
            </w:del>
          </w:p>
        </w:tc>
        <w:tc>
          <w:tcPr>
            <w:tcW w:w="735" w:type="pct"/>
            <w:shd w:val="clear" w:color="auto" w:fill="auto"/>
            <w:vAlign w:val="center"/>
          </w:tcPr>
          <w:p w14:paraId="2235F579" w14:textId="16C93E46" w:rsidR="00B5303D" w:rsidRPr="007F1E5F" w:rsidDel="00251AFC" w:rsidRDefault="00F60794" w:rsidP="00B5303D">
            <w:pPr>
              <w:pStyle w:val="NoSpacing"/>
              <w:jc w:val="center"/>
              <w:rPr>
                <w:del w:id="1029" w:author="Charles Jason Tinant" w:date="2014-09-24T11:17:00Z"/>
                <w:rFonts w:cstheme="minorHAnsi"/>
                <w:sz w:val="20"/>
                <w:szCs w:val="20"/>
              </w:rPr>
            </w:pPr>
            <w:del w:id="1030" w:author="Charles Jason Tinant" w:date="2014-09-24T11:17:00Z">
              <w:r w:rsidRPr="007F1E5F" w:rsidDel="00251AFC">
                <w:rPr>
                  <w:rFonts w:cstheme="minorHAnsi"/>
                  <w:sz w:val="20"/>
                  <w:szCs w:val="20"/>
                </w:rPr>
                <w:delText>0</w:delText>
              </w:r>
              <w:r w:rsidR="00B5303D" w:rsidRPr="007F1E5F" w:rsidDel="00251AFC">
                <w:rPr>
                  <w:rFonts w:cstheme="minorHAnsi"/>
                  <w:sz w:val="20"/>
                  <w:szCs w:val="20"/>
                </w:rPr>
                <w:delText>%</w:delText>
              </w:r>
            </w:del>
          </w:p>
          <w:p w14:paraId="0B16E293" w14:textId="1C55B606" w:rsidR="00B751FF" w:rsidRPr="007F1E5F" w:rsidDel="00251AFC" w:rsidRDefault="00B751FF" w:rsidP="00B5303D">
            <w:pPr>
              <w:pStyle w:val="NoSpacing"/>
              <w:jc w:val="center"/>
              <w:rPr>
                <w:del w:id="1031" w:author="Charles Jason Tinant" w:date="2014-09-24T11:17:00Z"/>
                <w:rFonts w:cstheme="minorHAnsi"/>
                <w:sz w:val="20"/>
                <w:szCs w:val="20"/>
              </w:rPr>
            </w:pPr>
            <w:del w:id="1032" w:author="Charles Jason Tinant" w:date="2014-09-24T11:17:00Z">
              <w:r w:rsidRPr="007F1E5F" w:rsidDel="00251AFC">
                <w:rPr>
                  <w:rFonts w:cstheme="minorHAnsi"/>
                  <w:sz w:val="20"/>
                  <w:szCs w:val="20"/>
                </w:rPr>
                <w:delText>17%</w:delText>
              </w:r>
            </w:del>
          </w:p>
        </w:tc>
      </w:tr>
      <w:tr w:rsidR="00B5303D" w:rsidRPr="007F1E5F" w:rsidDel="00251AFC" w14:paraId="392A16DA" w14:textId="3CC56859" w:rsidTr="00AA2167">
        <w:trPr>
          <w:trHeight w:val="577"/>
          <w:del w:id="1033" w:author="Charles Jason Tinant" w:date="2014-09-24T11:17:00Z"/>
        </w:trPr>
        <w:tc>
          <w:tcPr>
            <w:tcW w:w="835" w:type="pct"/>
            <w:vMerge/>
          </w:tcPr>
          <w:p w14:paraId="5772DF50" w14:textId="48870AE3" w:rsidR="00B5303D" w:rsidRPr="007F1E5F" w:rsidDel="00251AFC" w:rsidRDefault="00B5303D" w:rsidP="00B5303D">
            <w:pPr>
              <w:pStyle w:val="NoSpacing"/>
              <w:rPr>
                <w:del w:id="1034" w:author="Charles Jason Tinant" w:date="2014-09-24T11:17:00Z"/>
                <w:sz w:val="20"/>
                <w:szCs w:val="20"/>
              </w:rPr>
            </w:pPr>
          </w:p>
        </w:tc>
        <w:tc>
          <w:tcPr>
            <w:tcW w:w="522" w:type="pct"/>
            <w:vMerge/>
            <w:vAlign w:val="center"/>
          </w:tcPr>
          <w:p w14:paraId="6CEDE49D" w14:textId="7FB98432" w:rsidR="00B5303D" w:rsidRPr="007F1E5F" w:rsidDel="00251AFC" w:rsidRDefault="00B5303D" w:rsidP="00B5303D">
            <w:pPr>
              <w:pStyle w:val="NoSpacing"/>
              <w:rPr>
                <w:del w:id="1035" w:author="Charles Jason Tinant" w:date="2014-09-24T11:17:00Z"/>
                <w:sz w:val="20"/>
                <w:szCs w:val="20"/>
              </w:rPr>
            </w:pPr>
          </w:p>
        </w:tc>
        <w:tc>
          <w:tcPr>
            <w:tcW w:w="1381" w:type="pct"/>
            <w:shd w:val="clear" w:color="auto" w:fill="auto"/>
          </w:tcPr>
          <w:p w14:paraId="7D685218" w14:textId="38B36295" w:rsidR="004D1EC6" w:rsidRPr="007F1E5F" w:rsidDel="00251AFC" w:rsidRDefault="00B5303D" w:rsidP="004D1EC6">
            <w:pPr>
              <w:pStyle w:val="NoSpacing"/>
              <w:rPr>
                <w:del w:id="1036" w:author="Charles Jason Tinant" w:date="2014-09-24T11:17:00Z"/>
                <w:rFonts w:cs="Arial"/>
                <w:bCs/>
                <w:sz w:val="20"/>
                <w:szCs w:val="20"/>
              </w:rPr>
            </w:pPr>
            <w:del w:id="1037" w:author="Charles Jason Tinant" w:date="2014-09-24T11:17:00Z">
              <w:r w:rsidRPr="007F1E5F" w:rsidDel="00251AFC">
                <w:rPr>
                  <w:rFonts w:cs="Arial"/>
                  <w:bCs/>
                  <w:sz w:val="20"/>
                  <w:szCs w:val="20"/>
                </w:rPr>
                <w:delText xml:space="preserve">Bacteria, E-Coli </w:delText>
              </w:r>
            </w:del>
          </w:p>
          <w:p w14:paraId="262254B0" w14:textId="3F5E0359" w:rsidR="00B5303D" w:rsidRPr="007F1E5F" w:rsidDel="00251AFC" w:rsidRDefault="00B5303D" w:rsidP="004D1EC6">
            <w:pPr>
              <w:pStyle w:val="NoSpacing"/>
              <w:rPr>
                <w:del w:id="1038" w:author="Charles Jason Tinant" w:date="2014-09-24T11:17:00Z"/>
                <w:sz w:val="20"/>
                <w:szCs w:val="20"/>
              </w:rPr>
            </w:pPr>
            <w:del w:id="1039"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0E17A20E" w14:textId="07BB6B9F" w:rsidR="00B5303D" w:rsidRPr="007F1E5F" w:rsidDel="00251AFC" w:rsidRDefault="00B5303D" w:rsidP="00B5303D">
            <w:pPr>
              <w:pStyle w:val="NoSpacing"/>
              <w:jc w:val="center"/>
              <w:rPr>
                <w:del w:id="1040" w:author="Charles Jason Tinant" w:date="2014-09-24T11:17:00Z"/>
                <w:sz w:val="20"/>
                <w:szCs w:val="20"/>
              </w:rPr>
            </w:pPr>
            <w:del w:id="1041" w:author="Charles Jason Tinant" w:date="2014-09-24T11:17:00Z">
              <w:r w:rsidRPr="007F1E5F" w:rsidDel="00251AFC">
                <w:rPr>
                  <w:rFonts w:ascii="Calibri" w:hAnsi="Calibri"/>
                  <w:sz w:val="20"/>
                  <w:szCs w:val="20"/>
                </w:rPr>
                <w:delText xml:space="preserve">  &gt; 235 mpn /    100 ml</w:delText>
              </w:r>
            </w:del>
          </w:p>
        </w:tc>
        <w:tc>
          <w:tcPr>
            <w:tcW w:w="810" w:type="pct"/>
            <w:shd w:val="clear" w:color="auto" w:fill="auto"/>
            <w:vAlign w:val="center"/>
          </w:tcPr>
          <w:p w14:paraId="3BB0BCD1" w14:textId="2A7F2D55" w:rsidR="00B751FF" w:rsidRPr="007F1E5F" w:rsidDel="00251AFC" w:rsidRDefault="00B751FF" w:rsidP="00B751FF">
            <w:pPr>
              <w:pStyle w:val="NoSpacing"/>
              <w:jc w:val="center"/>
              <w:rPr>
                <w:del w:id="1042" w:author="Charles Jason Tinant" w:date="2014-09-24T11:17:00Z"/>
                <w:sz w:val="20"/>
                <w:szCs w:val="20"/>
              </w:rPr>
            </w:pPr>
            <w:del w:id="1043" w:author="Charles Jason Tinant" w:date="2014-09-24T11:17:00Z">
              <w:r w:rsidRPr="007F1E5F" w:rsidDel="00251AFC">
                <w:rPr>
                  <w:sz w:val="20"/>
                  <w:szCs w:val="20"/>
                </w:rPr>
                <w:delText>Zero of 3</w:delText>
              </w:r>
            </w:del>
          </w:p>
          <w:p w14:paraId="06486D94" w14:textId="10C06613" w:rsidR="00B5303D" w:rsidRPr="007F1E5F" w:rsidDel="00251AFC" w:rsidRDefault="00B751FF" w:rsidP="00B751FF">
            <w:pPr>
              <w:pStyle w:val="NoSpacing"/>
              <w:jc w:val="center"/>
              <w:rPr>
                <w:del w:id="1044" w:author="Charles Jason Tinant" w:date="2014-09-24T11:17:00Z"/>
                <w:sz w:val="20"/>
                <w:szCs w:val="20"/>
              </w:rPr>
            </w:pPr>
            <w:del w:id="1045" w:author="Charles Jason Tinant" w:date="2014-09-24T11:17:00Z">
              <w:r w:rsidRPr="007F1E5F" w:rsidDel="00251AFC">
                <w:rPr>
                  <w:sz w:val="20"/>
                  <w:szCs w:val="20"/>
                </w:rPr>
                <w:delText>1 of 6</w:delText>
              </w:r>
            </w:del>
          </w:p>
        </w:tc>
        <w:tc>
          <w:tcPr>
            <w:tcW w:w="735" w:type="pct"/>
            <w:shd w:val="clear" w:color="auto" w:fill="auto"/>
            <w:vAlign w:val="center"/>
          </w:tcPr>
          <w:p w14:paraId="23A07D77" w14:textId="0EB8A0F1" w:rsidR="00B5303D" w:rsidRPr="007F1E5F" w:rsidDel="00251AFC" w:rsidRDefault="00B751FF" w:rsidP="00B5303D">
            <w:pPr>
              <w:pStyle w:val="NoSpacing"/>
              <w:jc w:val="center"/>
              <w:rPr>
                <w:del w:id="1046" w:author="Charles Jason Tinant" w:date="2014-09-24T11:17:00Z"/>
                <w:rFonts w:cstheme="minorHAnsi"/>
                <w:sz w:val="20"/>
                <w:szCs w:val="20"/>
              </w:rPr>
            </w:pPr>
            <w:del w:id="1047" w:author="Charles Jason Tinant" w:date="2014-09-24T11:17:00Z">
              <w:r w:rsidRPr="007F1E5F" w:rsidDel="00251AFC">
                <w:rPr>
                  <w:rFonts w:cstheme="minorHAnsi"/>
                  <w:sz w:val="20"/>
                  <w:szCs w:val="20"/>
                </w:rPr>
                <w:delText>0%</w:delText>
              </w:r>
            </w:del>
          </w:p>
          <w:p w14:paraId="5EFA08A2" w14:textId="7A918C6F" w:rsidR="00B751FF" w:rsidRPr="007F1E5F" w:rsidDel="00251AFC" w:rsidRDefault="00B751FF" w:rsidP="00B5303D">
            <w:pPr>
              <w:pStyle w:val="NoSpacing"/>
              <w:jc w:val="center"/>
              <w:rPr>
                <w:del w:id="1048" w:author="Charles Jason Tinant" w:date="2014-09-24T11:17:00Z"/>
                <w:rFonts w:cstheme="minorHAnsi"/>
                <w:sz w:val="20"/>
                <w:szCs w:val="20"/>
              </w:rPr>
            </w:pPr>
            <w:del w:id="1049" w:author="Charles Jason Tinant" w:date="2014-09-24T11:17:00Z">
              <w:r w:rsidRPr="007F1E5F" w:rsidDel="00251AFC">
                <w:rPr>
                  <w:rFonts w:cstheme="minorHAnsi"/>
                  <w:sz w:val="20"/>
                  <w:szCs w:val="20"/>
                </w:rPr>
                <w:delText>17%</w:delText>
              </w:r>
            </w:del>
          </w:p>
        </w:tc>
      </w:tr>
      <w:tr w:rsidR="00B5303D" w:rsidRPr="007F1E5F" w:rsidDel="00251AFC" w14:paraId="2FFB74BD" w14:textId="2585B825" w:rsidTr="00C0435F">
        <w:trPr>
          <w:del w:id="1050" w:author="Charles Jason Tinant" w:date="2014-09-24T11:17:00Z"/>
        </w:trPr>
        <w:tc>
          <w:tcPr>
            <w:tcW w:w="835" w:type="pct"/>
            <w:vMerge/>
          </w:tcPr>
          <w:p w14:paraId="1EBB8788" w14:textId="7C40F911" w:rsidR="00B5303D" w:rsidRPr="007F1E5F" w:rsidDel="00251AFC" w:rsidRDefault="00B5303D" w:rsidP="00B5303D">
            <w:pPr>
              <w:pStyle w:val="NoSpacing"/>
              <w:rPr>
                <w:del w:id="1051" w:author="Charles Jason Tinant" w:date="2014-09-24T11:17:00Z"/>
                <w:sz w:val="20"/>
                <w:szCs w:val="20"/>
              </w:rPr>
            </w:pPr>
          </w:p>
        </w:tc>
        <w:tc>
          <w:tcPr>
            <w:tcW w:w="522" w:type="pct"/>
            <w:vMerge/>
            <w:vAlign w:val="center"/>
          </w:tcPr>
          <w:p w14:paraId="1B4B3A2F" w14:textId="63A0001A" w:rsidR="00B5303D" w:rsidRPr="007F1E5F" w:rsidDel="00251AFC" w:rsidRDefault="00B5303D" w:rsidP="00B5303D">
            <w:pPr>
              <w:pStyle w:val="NoSpacing"/>
              <w:rPr>
                <w:del w:id="1052" w:author="Charles Jason Tinant" w:date="2014-09-24T11:17:00Z"/>
                <w:sz w:val="20"/>
                <w:szCs w:val="20"/>
              </w:rPr>
            </w:pPr>
          </w:p>
        </w:tc>
        <w:tc>
          <w:tcPr>
            <w:tcW w:w="1381" w:type="pct"/>
            <w:shd w:val="clear" w:color="auto" w:fill="auto"/>
          </w:tcPr>
          <w:p w14:paraId="3003E562" w14:textId="4931F6A2" w:rsidR="00B5303D" w:rsidRPr="007F1E5F" w:rsidDel="00251AFC" w:rsidRDefault="00B5303D" w:rsidP="00B5303D">
            <w:pPr>
              <w:pStyle w:val="NoSpacing"/>
              <w:rPr>
                <w:del w:id="1053" w:author="Charles Jason Tinant" w:date="2014-09-24T11:17:00Z"/>
                <w:sz w:val="20"/>
                <w:szCs w:val="20"/>
              </w:rPr>
            </w:pPr>
            <w:del w:id="1054"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20839EF2" w14:textId="610DC905" w:rsidR="00B5303D" w:rsidRPr="007F1E5F" w:rsidDel="00251AFC" w:rsidRDefault="00B5303D" w:rsidP="00B5303D">
            <w:pPr>
              <w:pStyle w:val="NoSpacing"/>
              <w:jc w:val="center"/>
              <w:rPr>
                <w:del w:id="1055" w:author="Charles Jason Tinant" w:date="2014-09-24T11:17:00Z"/>
                <w:sz w:val="20"/>
                <w:szCs w:val="20"/>
              </w:rPr>
            </w:pPr>
            <w:del w:id="1056"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7475622F" w14:textId="488291B6" w:rsidR="00B751FF" w:rsidRPr="007F1E5F" w:rsidDel="00251AFC" w:rsidRDefault="00050FA1" w:rsidP="00B751FF">
            <w:pPr>
              <w:pStyle w:val="NoSpacing"/>
              <w:jc w:val="center"/>
              <w:rPr>
                <w:del w:id="1057" w:author="Charles Jason Tinant" w:date="2014-09-24T11:17:00Z"/>
                <w:sz w:val="20"/>
                <w:szCs w:val="20"/>
              </w:rPr>
            </w:pPr>
            <w:del w:id="1058" w:author="Charles Jason Tinant" w:date="2014-09-24T11:17:00Z">
              <w:r w:rsidRPr="007F1E5F" w:rsidDel="00251AFC">
                <w:rPr>
                  <w:sz w:val="20"/>
                  <w:szCs w:val="20"/>
                </w:rPr>
                <w:delText xml:space="preserve">Zero </w:delText>
              </w:r>
              <w:r w:rsidR="00B5303D" w:rsidRPr="007F1E5F" w:rsidDel="00251AFC">
                <w:rPr>
                  <w:sz w:val="20"/>
                  <w:szCs w:val="20"/>
                </w:rPr>
                <w:delText xml:space="preserve">of </w:delText>
              </w:r>
              <w:r w:rsidR="00B751FF" w:rsidRPr="007F1E5F" w:rsidDel="00251AFC">
                <w:rPr>
                  <w:sz w:val="20"/>
                  <w:szCs w:val="20"/>
                </w:rPr>
                <w:delText>3</w:delText>
              </w:r>
            </w:del>
          </w:p>
          <w:p w14:paraId="56448EB9" w14:textId="031AAE32" w:rsidR="00B5303D" w:rsidRPr="007F1E5F" w:rsidDel="00251AFC" w:rsidRDefault="00050FA1" w:rsidP="00B751FF">
            <w:pPr>
              <w:pStyle w:val="NoSpacing"/>
              <w:jc w:val="center"/>
              <w:rPr>
                <w:del w:id="1059" w:author="Charles Jason Tinant" w:date="2014-09-24T11:17:00Z"/>
                <w:sz w:val="20"/>
                <w:szCs w:val="20"/>
              </w:rPr>
            </w:pPr>
            <w:del w:id="1060" w:author="Charles Jason Tinant" w:date="2014-09-24T11:17:00Z">
              <w:r w:rsidRPr="007F1E5F" w:rsidDel="00251AFC">
                <w:rPr>
                  <w:sz w:val="20"/>
                  <w:szCs w:val="20"/>
                </w:rPr>
                <w:delText xml:space="preserve">Zero </w:delText>
              </w:r>
              <w:r w:rsidR="00B751FF" w:rsidRPr="007F1E5F" w:rsidDel="00251AFC">
                <w:rPr>
                  <w:sz w:val="20"/>
                  <w:szCs w:val="20"/>
                </w:rPr>
                <w:delText>of 6</w:delText>
              </w:r>
              <w:r w:rsidR="00B5303D" w:rsidRPr="007F1E5F" w:rsidDel="00251AFC">
                <w:rPr>
                  <w:sz w:val="20"/>
                  <w:szCs w:val="20"/>
                </w:rPr>
                <w:delText xml:space="preserve"> </w:delText>
              </w:r>
            </w:del>
          </w:p>
        </w:tc>
        <w:tc>
          <w:tcPr>
            <w:tcW w:w="735" w:type="pct"/>
            <w:shd w:val="clear" w:color="auto" w:fill="auto"/>
            <w:vAlign w:val="center"/>
          </w:tcPr>
          <w:p w14:paraId="1F242D8B" w14:textId="67829539" w:rsidR="00B5303D" w:rsidRPr="007F1E5F" w:rsidDel="00251AFC" w:rsidRDefault="00B5303D" w:rsidP="00B5303D">
            <w:pPr>
              <w:pStyle w:val="NoSpacing"/>
              <w:jc w:val="center"/>
              <w:rPr>
                <w:del w:id="1061" w:author="Charles Jason Tinant" w:date="2014-09-24T11:17:00Z"/>
                <w:rFonts w:cstheme="minorHAnsi"/>
                <w:sz w:val="20"/>
                <w:szCs w:val="20"/>
              </w:rPr>
            </w:pPr>
            <w:del w:id="1062" w:author="Charles Jason Tinant" w:date="2014-09-24T11:17:00Z">
              <w:r w:rsidRPr="007F1E5F" w:rsidDel="00251AFC">
                <w:rPr>
                  <w:rFonts w:cstheme="minorHAnsi"/>
                  <w:sz w:val="20"/>
                  <w:szCs w:val="20"/>
                </w:rPr>
                <w:delText>0%</w:delText>
              </w:r>
            </w:del>
          </w:p>
          <w:p w14:paraId="49F3FB45" w14:textId="7810547A" w:rsidR="00B751FF" w:rsidRPr="007F1E5F" w:rsidDel="00251AFC" w:rsidRDefault="00B751FF" w:rsidP="00B5303D">
            <w:pPr>
              <w:pStyle w:val="NoSpacing"/>
              <w:jc w:val="center"/>
              <w:rPr>
                <w:del w:id="1063" w:author="Charles Jason Tinant" w:date="2014-09-24T11:17:00Z"/>
                <w:rFonts w:cstheme="minorHAnsi"/>
                <w:sz w:val="20"/>
                <w:szCs w:val="20"/>
              </w:rPr>
            </w:pPr>
            <w:del w:id="1064" w:author="Charles Jason Tinant" w:date="2014-09-24T11:17:00Z">
              <w:r w:rsidRPr="007F1E5F" w:rsidDel="00251AFC">
                <w:rPr>
                  <w:rFonts w:cstheme="minorHAnsi"/>
                  <w:sz w:val="20"/>
                  <w:szCs w:val="20"/>
                </w:rPr>
                <w:delText>0%</w:delText>
              </w:r>
            </w:del>
          </w:p>
        </w:tc>
      </w:tr>
      <w:tr w:rsidR="00B5303D" w:rsidRPr="007F1E5F" w:rsidDel="00251AFC" w14:paraId="13427AF0" w14:textId="0893F350" w:rsidTr="00C0435F">
        <w:trPr>
          <w:del w:id="1065" w:author="Charles Jason Tinant" w:date="2014-09-24T11:17:00Z"/>
        </w:trPr>
        <w:tc>
          <w:tcPr>
            <w:tcW w:w="835" w:type="pct"/>
            <w:vMerge/>
          </w:tcPr>
          <w:p w14:paraId="5CBA3500" w14:textId="15F6259B" w:rsidR="00B5303D" w:rsidRPr="007F1E5F" w:rsidDel="00251AFC" w:rsidRDefault="00B5303D" w:rsidP="00B5303D">
            <w:pPr>
              <w:pStyle w:val="NoSpacing"/>
              <w:rPr>
                <w:del w:id="1066" w:author="Charles Jason Tinant" w:date="2014-09-24T11:17:00Z"/>
                <w:sz w:val="20"/>
                <w:szCs w:val="20"/>
              </w:rPr>
            </w:pPr>
          </w:p>
        </w:tc>
        <w:tc>
          <w:tcPr>
            <w:tcW w:w="522" w:type="pct"/>
            <w:vMerge/>
            <w:vAlign w:val="center"/>
          </w:tcPr>
          <w:p w14:paraId="6E901FA2" w14:textId="1F0D6DB3" w:rsidR="00B5303D" w:rsidRPr="007F1E5F" w:rsidDel="00251AFC" w:rsidRDefault="00B5303D" w:rsidP="00B5303D">
            <w:pPr>
              <w:pStyle w:val="NoSpacing"/>
              <w:rPr>
                <w:del w:id="1067" w:author="Charles Jason Tinant" w:date="2014-09-24T11:17:00Z"/>
                <w:sz w:val="20"/>
                <w:szCs w:val="20"/>
              </w:rPr>
            </w:pPr>
          </w:p>
        </w:tc>
        <w:tc>
          <w:tcPr>
            <w:tcW w:w="1381" w:type="pct"/>
            <w:shd w:val="clear" w:color="auto" w:fill="auto"/>
          </w:tcPr>
          <w:p w14:paraId="2A1A7381" w14:textId="7401ADEE" w:rsidR="00B5303D" w:rsidRPr="007F1E5F" w:rsidDel="00251AFC" w:rsidRDefault="00B5303D" w:rsidP="00B5303D">
            <w:pPr>
              <w:pStyle w:val="NoSpacing"/>
              <w:rPr>
                <w:del w:id="1068" w:author="Charles Jason Tinant" w:date="2014-09-24T11:17:00Z"/>
                <w:sz w:val="20"/>
                <w:szCs w:val="20"/>
              </w:rPr>
            </w:pPr>
            <w:del w:id="1069"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53CDD3D5" w14:textId="1808FA4E" w:rsidR="00B5303D" w:rsidRPr="007F1E5F" w:rsidDel="00251AFC" w:rsidRDefault="00B5303D" w:rsidP="00B5303D">
            <w:pPr>
              <w:rPr>
                <w:del w:id="1070" w:author="Charles Jason Tinant" w:date="2014-09-24T11:17:00Z"/>
                <w:rFonts w:ascii="Calibri" w:hAnsi="Calibri"/>
                <w:sz w:val="20"/>
                <w:szCs w:val="20"/>
              </w:rPr>
            </w:pPr>
            <w:del w:id="1071"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1A448685" w14:textId="668B20AF" w:rsidR="00B5303D" w:rsidRPr="007F1E5F" w:rsidDel="00251AFC" w:rsidRDefault="00050FA1" w:rsidP="00B5303D">
            <w:pPr>
              <w:pStyle w:val="NoSpacing"/>
              <w:jc w:val="center"/>
              <w:rPr>
                <w:del w:id="1072" w:author="Charles Jason Tinant" w:date="2014-09-24T11:17:00Z"/>
                <w:sz w:val="20"/>
                <w:szCs w:val="20"/>
              </w:rPr>
            </w:pPr>
            <w:del w:id="1073" w:author="Charles Jason Tinant" w:date="2014-09-24T11:17:00Z">
              <w:r w:rsidRPr="007F1E5F" w:rsidDel="00251AFC">
                <w:rPr>
                  <w:sz w:val="20"/>
                  <w:szCs w:val="20"/>
                </w:rPr>
                <w:delText xml:space="preserve">Zero </w:delText>
              </w:r>
              <w:r w:rsidR="00B751FF" w:rsidRPr="007F1E5F" w:rsidDel="00251AFC">
                <w:rPr>
                  <w:sz w:val="20"/>
                  <w:szCs w:val="20"/>
                </w:rPr>
                <w:delText>of 3</w:delText>
              </w:r>
            </w:del>
          </w:p>
          <w:p w14:paraId="51E9649F" w14:textId="7CD5298F" w:rsidR="00B751FF" w:rsidRPr="007F1E5F" w:rsidDel="00251AFC" w:rsidRDefault="00050FA1" w:rsidP="00B5303D">
            <w:pPr>
              <w:pStyle w:val="NoSpacing"/>
              <w:jc w:val="center"/>
              <w:rPr>
                <w:del w:id="1074" w:author="Charles Jason Tinant" w:date="2014-09-24T11:17:00Z"/>
                <w:sz w:val="20"/>
                <w:szCs w:val="20"/>
              </w:rPr>
            </w:pPr>
            <w:del w:id="1075" w:author="Charles Jason Tinant" w:date="2014-09-24T11:17:00Z">
              <w:r w:rsidRPr="007F1E5F" w:rsidDel="00251AFC">
                <w:rPr>
                  <w:sz w:val="20"/>
                  <w:szCs w:val="20"/>
                </w:rPr>
                <w:delText xml:space="preserve">Zero </w:delText>
              </w:r>
              <w:r w:rsidR="00B751FF" w:rsidRPr="007F1E5F" w:rsidDel="00251AFC">
                <w:rPr>
                  <w:sz w:val="20"/>
                  <w:szCs w:val="20"/>
                </w:rPr>
                <w:delText>of 6</w:delText>
              </w:r>
            </w:del>
          </w:p>
        </w:tc>
        <w:tc>
          <w:tcPr>
            <w:tcW w:w="735" w:type="pct"/>
            <w:shd w:val="clear" w:color="auto" w:fill="auto"/>
            <w:vAlign w:val="center"/>
          </w:tcPr>
          <w:p w14:paraId="01C60C78" w14:textId="0DCFA23B" w:rsidR="00B5303D" w:rsidRPr="007F1E5F" w:rsidDel="00251AFC" w:rsidRDefault="00B5303D" w:rsidP="00B5303D">
            <w:pPr>
              <w:pStyle w:val="NoSpacing"/>
              <w:jc w:val="center"/>
              <w:rPr>
                <w:del w:id="1076" w:author="Charles Jason Tinant" w:date="2014-09-24T11:17:00Z"/>
                <w:rFonts w:cstheme="minorHAnsi"/>
                <w:sz w:val="20"/>
                <w:szCs w:val="20"/>
              </w:rPr>
            </w:pPr>
            <w:del w:id="1077" w:author="Charles Jason Tinant" w:date="2014-09-24T11:17:00Z">
              <w:r w:rsidRPr="007F1E5F" w:rsidDel="00251AFC">
                <w:rPr>
                  <w:rFonts w:cstheme="minorHAnsi"/>
                  <w:sz w:val="20"/>
                  <w:szCs w:val="20"/>
                </w:rPr>
                <w:delText>0%</w:delText>
              </w:r>
            </w:del>
          </w:p>
          <w:p w14:paraId="25D90FDE" w14:textId="2441BA47" w:rsidR="00B9497D" w:rsidRPr="007F1E5F" w:rsidDel="00251AFC" w:rsidRDefault="00B9497D" w:rsidP="00B5303D">
            <w:pPr>
              <w:pStyle w:val="NoSpacing"/>
              <w:jc w:val="center"/>
              <w:rPr>
                <w:del w:id="1078" w:author="Charles Jason Tinant" w:date="2014-09-24T11:17:00Z"/>
                <w:rFonts w:cstheme="minorHAnsi"/>
                <w:sz w:val="20"/>
                <w:szCs w:val="20"/>
              </w:rPr>
            </w:pPr>
            <w:del w:id="1079" w:author="Charles Jason Tinant" w:date="2014-09-24T11:17:00Z">
              <w:r w:rsidRPr="007F1E5F" w:rsidDel="00251AFC">
                <w:rPr>
                  <w:rFonts w:cstheme="minorHAnsi"/>
                  <w:sz w:val="20"/>
                  <w:szCs w:val="20"/>
                </w:rPr>
                <w:delText>0%</w:delText>
              </w:r>
            </w:del>
          </w:p>
        </w:tc>
      </w:tr>
      <w:tr w:rsidR="00B5303D" w:rsidRPr="007F1E5F" w:rsidDel="00251AFC" w14:paraId="1572CCE8" w14:textId="5D2160E2" w:rsidTr="00C0435F">
        <w:trPr>
          <w:del w:id="1080" w:author="Charles Jason Tinant" w:date="2014-09-24T11:17:00Z"/>
        </w:trPr>
        <w:tc>
          <w:tcPr>
            <w:tcW w:w="835" w:type="pct"/>
            <w:vMerge/>
          </w:tcPr>
          <w:p w14:paraId="78731802" w14:textId="2EE9FC69" w:rsidR="00B5303D" w:rsidRPr="007F1E5F" w:rsidDel="00251AFC" w:rsidRDefault="00B5303D" w:rsidP="00B5303D">
            <w:pPr>
              <w:pStyle w:val="NoSpacing"/>
              <w:rPr>
                <w:del w:id="1081" w:author="Charles Jason Tinant" w:date="2014-09-24T11:17:00Z"/>
                <w:sz w:val="20"/>
                <w:szCs w:val="20"/>
              </w:rPr>
            </w:pPr>
          </w:p>
        </w:tc>
        <w:tc>
          <w:tcPr>
            <w:tcW w:w="522" w:type="pct"/>
            <w:vMerge/>
            <w:vAlign w:val="center"/>
          </w:tcPr>
          <w:p w14:paraId="726D0839" w14:textId="61851266" w:rsidR="00B5303D" w:rsidRPr="007F1E5F" w:rsidDel="00251AFC" w:rsidRDefault="00B5303D" w:rsidP="00B5303D">
            <w:pPr>
              <w:pStyle w:val="NoSpacing"/>
              <w:rPr>
                <w:del w:id="1082" w:author="Charles Jason Tinant" w:date="2014-09-24T11:17:00Z"/>
                <w:sz w:val="20"/>
                <w:szCs w:val="20"/>
              </w:rPr>
            </w:pPr>
          </w:p>
        </w:tc>
        <w:tc>
          <w:tcPr>
            <w:tcW w:w="1381" w:type="pct"/>
            <w:shd w:val="clear" w:color="auto" w:fill="auto"/>
          </w:tcPr>
          <w:p w14:paraId="5BE16A84" w14:textId="498274AE" w:rsidR="00B5303D" w:rsidRPr="007F1E5F" w:rsidDel="00251AFC" w:rsidRDefault="00B5303D" w:rsidP="00B5303D">
            <w:pPr>
              <w:pStyle w:val="NoSpacing"/>
              <w:rPr>
                <w:del w:id="1083" w:author="Charles Jason Tinant" w:date="2014-09-24T11:17:00Z"/>
                <w:sz w:val="20"/>
                <w:szCs w:val="20"/>
              </w:rPr>
            </w:pPr>
            <w:del w:id="1084"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71C034E0" w14:textId="20930DF6" w:rsidR="00B5303D" w:rsidRPr="007F1E5F" w:rsidDel="00251AFC" w:rsidRDefault="00B751FF" w:rsidP="00B5303D">
            <w:pPr>
              <w:pStyle w:val="NoSpacing"/>
              <w:jc w:val="center"/>
              <w:rPr>
                <w:del w:id="1085" w:author="Charles Jason Tinant" w:date="2014-09-24T11:17:00Z"/>
                <w:sz w:val="20"/>
                <w:szCs w:val="20"/>
              </w:rPr>
            </w:pPr>
            <w:del w:id="1086" w:author="Charles Jason Tinant" w:date="2014-09-24T11:17:00Z">
              <w:r w:rsidRPr="007F1E5F" w:rsidDel="00251AFC">
                <w:rPr>
                  <w:rFonts w:cstheme="minorHAnsi"/>
                  <w:sz w:val="20"/>
                  <w:szCs w:val="20"/>
                </w:rPr>
                <w:delText>&gt; 1.8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a</w:delText>
              </w:r>
            </w:del>
          </w:p>
        </w:tc>
        <w:tc>
          <w:tcPr>
            <w:tcW w:w="810" w:type="pct"/>
            <w:shd w:val="clear" w:color="auto" w:fill="auto"/>
            <w:vAlign w:val="center"/>
          </w:tcPr>
          <w:p w14:paraId="75B956EE" w14:textId="3C509EC8" w:rsidR="00B5303D" w:rsidRPr="007F1E5F" w:rsidDel="00251AFC" w:rsidRDefault="00050FA1" w:rsidP="00B5303D">
            <w:pPr>
              <w:pStyle w:val="NoSpacing"/>
              <w:jc w:val="center"/>
              <w:rPr>
                <w:del w:id="1087" w:author="Charles Jason Tinant" w:date="2014-09-24T11:17:00Z"/>
                <w:sz w:val="20"/>
                <w:szCs w:val="20"/>
              </w:rPr>
            </w:pPr>
            <w:del w:id="1088" w:author="Charles Jason Tinant" w:date="2014-09-24T11:17:00Z">
              <w:r w:rsidRPr="007F1E5F" w:rsidDel="00251AFC">
                <w:rPr>
                  <w:sz w:val="20"/>
                  <w:szCs w:val="20"/>
                </w:rPr>
                <w:delText xml:space="preserve">Zero </w:delText>
              </w:r>
              <w:r w:rsidR="00B751FF" w:rsidRPr="007F1E5F" w:rsidDel="00251AFC">
                <w:rPr>
                  <w:sz w:val="20"/>
                  <w:szCs w:val="20"/>
                </w:rPr>
                <w:delText>of 3</w:delText>
              </w:r>
            </w:del>
          </w:p>
          <w:p w14:paraId="6248D57B" w14:textId="1608BA9B" w:rsidR="00B751FF" w:rsidRPr="007F1E5F" w:rsidDel="00251AFC" w:rsidRDefault="00B751FF" w:rsidP="00B5303D">
            <w:pPr>
              <w:pStyle w:val="NoSpacing"/>
              <w:jc w:val="center"/>
              <w:rPr>
                <w:del w:id="1089" w:author="Charles Jason Tinant" w:date="2014-09-24T11:17:00Z"/>
                <w:sz w:val="20"/>
                <w:szCs w:val="20"/>
              </w:rPr>
            </w:pPr>
            <w:del w:id="1090" w:author="Charles Jason Tinant" w:date="2014-09-24T11:17:00Z">
              <w:r w:rsidRPr="007F1E5F" w:rsidDel="00251AFC">
                <w:rPr>
                  <w:sz w:val="20"/>
                  <w:szCs w:val="20"/>
                </w:rPr>
                <w:delText>No data</w:delText>
              </w:r>
            </w:del>
          </w:p>
        </w:tc>
        <w:tc>
          <w:tcPr>
            <w:tcW w:w="735" w:type="pct"/>
            <w:shd w:val="clear" w:color="auto" w:fill="auto"/>
            <w:vAlign w:val="center"/>
          </w:tcPr>
          <w:p w14:paraId="1F32B49D" w14:textId="52470008" w:rsidR="00B5303D" w:rsidRPr="007F1E5F" w:rsidDel="00251AFC" w:rsidRDefault="00B751FF" w:rsidP="00B5303D">
            <w:pPr>
              <w:pStyle w:val="NoSpacing"/>
              <w:jc w:val="center"/>
              <w:rPr>
                <w:del w:id="1091" w:author="Charles Jason Tinant" w:date="2014-09-24T11:17:00Z"/>
                <w:rFonts w:cstheme="minorHAnsi"/>
                <w:sz w:val="20"/>
                <w:szCs w:val="20"/>
              </w:rPr>
            </w:pPr>
            <w:del w:id="1092" w:author="Charles Jason Tinant" w:date="2014-09-24T11:17:00Z">
              <w:r w:rsidRPr="007F1E5F" w:rsidDel="00251AFC">
                <w:rPr>
                  <w:rFonts w:cstheme="minorHAnsi"/>
                  <w:sz w:val="20"/>
                  <w:szCs w:val="20"/>
                </w:rPr>
                <w:delText>0%</w:delText>
              </w:r>
            </w:del>
          </w:p>
          <w:p w14:paraId="7747B835" w14:textId="0D96615A" w:rsidR="00B751FF" w:rsidRPr="007F1E5F" w:rsidDel="00251AFC" w:rsidRDefault="00B751FF" w:rsidP="00B5303D">
            <w:pPr>
              <w:pStyle w:val="NoSpacing"/>
              <w:jc w:val="center"/>
              <w:rPr>
                <w:del w:id="1093" w:author="Charles Jason Tinant" w:date="2014-09-24T11:17:00Z"/>
                <w:rFonts w:cstheme="minorHAnsi"/>
                <w:sz w:val="20"/>
                <w:szCs w:val="20"/>
              </w:rPr>
            </w:pPr>
            <w:del w:id="1094" w:author="Charles Jason Tinant" w:date="2014-09-24T11:17:00Z">
              <w:r w:rsidRPr="007F1E5F" w:rsidDel="00251AFC">
                <w:rPr>
                  <w:rFonts w:cstheme="minorHAnsi"/>
                  <w:sz w:val="20"/>
                  <w:szCs w:val="20"/>
                </w:rPr>
                <w:delText>No data</w:delText>
              </w:r>
            </w:del>
          </w:p>
        </w:tc>
      </w:tr>
      <w:tr w:rsidR="00B5303D" w:rsidRPr="007F1E5F" w:rsidDel="00251AFC" w14:paraId="61E6220C" w14:textId="2CB6FE29" w:rsidTr="007F7B5E">
        <w:trPr>
          <w:trHeight w:val="266"/>
          <w:del w:id="1095" w:author="Charles Jason Tinant" w:date="2014-09-24T11:17:00Z"/>
        </w:trPr>
        <w:tc>
          <w:tcPr>
            <w:tcW w:w="835" w:type="pct"/>
            <w:vMerge/>
          </w:tcPr>
          <w:p w14:paraId="702B994D" w14:textId="648E97DD" w:rsidR="00B5303D" w:rsidRPr="007F1E5F" w:rsidDel="00251AFC" w:rsidRDefault="00B5303D" w:rsidP="00B5303D">
            <w:pPr>
              <w:pStyle w:val="NoSpacing"/>
              <w:rPr>
                <w:del w:id="1096" w:author="Charles Jason Tinant" w:date="2014-09-24T11:17:00Z"/>
                <w:sz w:val="20"/>
                <w:szCs w:val="20"/>
              </w:rPr>
            </w:pPr>
          </w:p>
        </w:tc>
        <w:tc>
          <w:tcPr>
            <w:tcW w:w="522" w:type="pct"/>
            <w:vMerge/>
            <w:vAlign w:val="center"/>
          </w:tcPr>
          <w:p w14:paraId="53A50194" w14:textId="4D64EA5A" w:rsidR="00B5303D" w:rsidRPr="007F1E5F" w:rsidDel="00251AFC" w:rsidRDefault="00B5303D" w:rsidP="00B5303D">
            <w:pPr>
              <w:pStyle w:val="NoSpacing"/>
              <w:rPr>
                <w:del w:id="1097" w:author="Charles Jason Tinant" w:date="2014-09-24T11:17:00Z"/>
                <w:sz w:val="20"/>
                <w:szCs w:val="20"/>
              </w:rPr>
            </w:pPr>
          </w:p>
        </w:tc>
        <w:tc>
          <w:tcPr>
            <w:tcW w:w="1381" w:type="pct"/>
            <w:shd w:val="clear" w:color="auto" w:fill="auto"/>
          </w:tcPr>
          <w:p w14:paraId="7C3A661A" w14:textId="5B5B5836" w:rsidR="00B5303D" w:rsidRPr="007F1E5F" w:rsidDel="00251AFC" w:rsidRDefault="00B5303D" w:rsidP="00B5303D">
            <w:pPr>
              <w:pStyle w:val="NoSpacing"/>
              <w:rPr>
                <w:del w:id="1098" w:author="Charles Jason Tinant" w:date="2014-09-24T11:17:00Z"/>
                <w:sz w:val="20"/>
                <w:szCs w:val="20"/>
              </w:rPr>
            </w:pPr>
            <w:del w:id="1099"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76BDD64" w14:textId="60F65640" w:rsidR="00050FA1" w:rsidRPr="007F1E5F" w:rsidDel="00251AFC" w:rsidRDefault="00050FA1" w:rsidP="00050FA1">
            <w:pPr>
              <w:pStyle w:val="NoSpacing"/>
              <w:jc w:val="center"/>
              <w:rPr>
                <w:del w:id="1100" w:author="Charles Jason Tinant" w:date="2014-09-24T11:17:00Z"/>
                <w:rFonts w:cstheme="minorHAnsi"/>
                <w:sz w:val="20"/>
                <w:szCs w:val="20"/>
              </w:rPr>
            </w:pPr>
            <w:del w:id="1101" w:author="Charles Jason Tinant" w:date="2014-09-24T11:17:00Z">
              <w:r w:rsidRPr="007F1E5F" w:rsidDel="00251AFC">
                <w:rPr>
                  <w:rFonts w:cstheme="minorHAnsi"/>
                  <w:sz w:val="20"/>
                  <w:szCs w:val="20"/>
                </w:rPr>
                <w:delText xml:space="preserve"> &gt;88 mg/L</w:delText>
              </w:r>
            </w:del>
          </w:p>
          <w:p w14:paraId="30193F8A" w14:textId="02930ADF" w:rsidR="00B5303D" w:rsidRPr="007F1E5F" w:rsidDel="00251AFC" w:rsidRDefault="00050FA1" w:rsidP="00050FA1">
            <w:pPr>
              <w:pStyle w:val="NoSpacing"/>
              <w:jc w:val="center"/>
              <w:rPr>
                <w:del w:id="1102" w:author="Charles Jason Tinant" w:date="2014-09-24T11:17:00Z"/>
                <w:sz w:val="20"/>
                <w:szCs w:val="20"/>
              </w:rPr>
            </w:pPr>
            <w:del w:id="1103" w:author="Charles Jason Tinant" w:date="2014-09-24T11:17:00Z">
              <w:r w:rsidRPr="007F1E5F" w:rsidDel="00251AFC">
                <w:rPr>
                  <w:rFonts w:cstheme="minorHAnsi"/>
                  <w:sz w:val="20"/>
                  <w:szCs w:val="20"/>
                </w:rPr>
                <w:delText>&gt;0.56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b</w:delText>
              </w:r>
            </w:del>
          </w:p>
        </w:tc>
        <w:tc>
          <w:tcPr>
            <w:tcW w:w="810" w:type="pct"/>
            <w:shd w:val="clear" w:color="auto" w:fill="auto"/>
            <w:vAlign w:val="center"/>
          </w:tcPr>
          <w:p w14:paraId="53A74E6C" w14:textId="6F82560F" w:rsidR="00B5303D" w:rsidRPr="007F1E5F" w:rsidDel="00251AFC" w:rsidRDefault="00050FA1" w:rsidP="00B5303D">
            <w:pPr>
              <w:pStyle w:val="NoSpacing"/>
              <w:jc w:val="center"/>
              <w:rPr>
                <w:del w:id="1104" w:author="Charles Jason Tinant" w:date="2014-09-24T11:17:00Z"/>
                <w:sz w:val="20"/>
                <w:szCs w:val="20"/>
              </w:rPr>
            </w:pPr>
            <w:del w:id="1105" w:author="Charles Jason Tinant" w:date="2014-09-24T11:17:00Z">
              <w:r w:rsidRPr="007F1E5F" w:rsidDel="00251AFC">
                <w:rPr>
                  <w:sz w:val="20"/>
                  <w:szCs w:val="20"/>
                </w:rPr>
                <w:delText xml:space="preserve">Zero </w:delText>
              </w:r>
              <w:r w:rsidR="00F60794" w:rsidRPr="007F1E5F" w:rsidDel="00251AFC">
                <w:rPr>
                  <w:sz w:val="20"/>
                  <w:szCs w:val="20"/>
                </w:rPr>
                <w:delText>of 3</w:delText>
              </w:r>
            </w:del>
          </w:p>
          <w:p w14:paraId="54787567" w14:textId="1F6814D6" w:rsidR="00FA5098" w:rsidRPr="007F1E5F" w:rsidDel="00251AFC" w:rsidRDefault="00F60794" w:rsidP="00B5303D">
            <w:pPr>
              <w:pStyle w:val="NoSpacing"/>
              <w:jc w:val="center"/>
              <w:rPr>
                <w:del w:id="1106" w:author="Charles Jason Tinant" w:date="2014-09-24T11:17:00Z"/>
                <w:sz w:val="20"/>
                <w:szCs w:val="20"/>
              </w:rPr>
            </w:pPr>
            <w:del w:id="1107" w:author="Charles Jason Tinant" w:date="2014-09-24T11:17:00Z">
              <w:r w:rsidRPr="007F1E5F" w:rsidDel="00251AFC">
                <w:rPr>
                  <w:sz w:val="20"/>
                  <w:szCs w:val="20"/>
                </w:rPr>
                <w:delText>Zero of 6</w:delText>
              </w:r>
            </w:del>
          </w:p>
          <w:p w14:paraId="2C3CC709" w14:textId="0952E970" w:rsidR="00B751FF" w:rsidRPr="007F1E5F" w:rsidDel="00251AFC" w:rsidRDefault="00050FA1" w:rsidP="00B5303D">
            <w:pPr>
              <w:pStyle w:val="NoSpacing"/>
              <w:jc w:val="center"/>
              <w:rPr>
                <w:del w:id="1108" w:author="Charles Jason Tinant" w:date="2014-09-24T11:17:00Z"/>
                <w:sz w:val="20"/>
                <w:szCs w:val="20"/>
              </w:rPr>
            </w:pPr>
            <w:del w:id="1109" w:author="Charles Jason Tinant" w:date="2014-09-24T11:17:00Z">
              <w:r w:rsidRPr="007F1E5F" w:rsidDel="00251AFC">
                <w:rPr>
                  <w:sz w:val="20"/>
                  <w:szCs w:val="20"/>
                </w:rPr>
                <w:delText xml:space="preserve">Zero </w:delText>
              </w:r>
              <w:r w:rsidR="00B751FF" w:rsidRPr="007F1E5F" w:rsidDel="00251AFC">
                <w:rPr>
                  <w:sz w:val="20"/>
                  <w:szCs w:val="20"/>
                </w:rPr>
                <w:delText xml:space="preserve">of </w:delText>
              </w:r>
              <w:r w:rsidR="00F60794" w:rsidRPr="007F1E5F" w:rsidDel="00251AFC">
                <w:rPr>
                  <w:sz w:val="20"/>
                  <w:szCs w:val="20"/>
                </w:rPr>
                <w:delText>3</w:delText>
              </w:r>
            </w:del>
          </w:p>
          <w:p w14:paraId="32AC7D36" w14:textId="36B63E41" w:rsidR="00FA5098" w:rsidRPr="007F1E5F" w:rsidDel="00251AFC" w:rsidRDefault="00F60794" w:rsidP="00FA5098">
            <w:pPr>
              <w:pStyle w:val="NoSpacing"/>
              <w:jc w:val="center"/>
              <w:rPr>
                <w:del w:id="1110" w:author="Charles Jason Tinant" w:date="2014-09-24T11:17:00Z"/>
                <w:sz w:val="20"/>
                <w:szCs w:val="20"/>
              </w:rPr>
            </w:pPr>
            <w:del w:id="1111" w:author="Charles Jason Tinant" w:date="2014-09-24T11:17:00Z">
              <w:r w:rsidRPr="007F1E5F" w:rsidDel="00251AFC">
                <w:rPr>
                  <w:sz w:val="20"/>
                  <w:szCs w:val="20"/>
                </w:rPr>
                <w:delText>Zero of 6</w:delText>
              </w:r>
            </w:del>
          </w:p>
        </w:tc>
        <w:tc>
          <w:tcPr>
            <w:tcW w:w="735" w:type="pct"/>
            <w:shd w:val="clear" w:color="auto" w:fill="auto"/>
            <w:vAlign w:val="center"/>
          </w:tcPr>
          <w:p w14:paraId="1E4C4B66" w14:textId="0F99BCD1" w:rsidR="00B5303D" w:rsidRPr="007F1E5F" w:rsidDel="00251AFC" w:rsidRDefault="00B5303D" w:rsidP="00B5303D">
            <w:pPr>
              <w:pStyle w:val="NoSpacing"/>
              <w:jc w:val="center"/>
              <w:rPr>
                <w:del w:id="1112" w:author="Charles Jason Tinant" w:date="2014-09-24T11:17:00Z"/>
                <w:rFonts w:cstheme="minorHAnsi"/>
                <w:sz w:val="20"/>
                <w:szCs w:val="20"/>
              </w:rPr>
            </w:pPr>
            <w:del w:id="1113" w:author="Charles Jason Tinant" w:date="2014-09-24T11:17:00Z">
              <w:r w:rsidRPr="007F1E5F" w:rsidDel="00251AFC">
                <w:rPr>
                  <w:rFonts w:cstheme="minorHAnsi"/>
                  <w:sz w:val="20"/>
                  <w:szCs w:val="20"/>
                </w:rPr>
                <w:delText>0%</w:delText>
              </w:r>
            </w:del>
          </w:p>
          <w:p w14:paraId="6FF5462B" w14:textId="06476EDF" w:rsidR="00FA5098" w:rsidRPr="007F1E5F" w:rsidDel="00251AFC" w:rsidRDefault="00B751FF" w:rsidP="00FA5098">
            <w:pPr>
              <w:pStyle w:val="NoSpacing"/>
              <w:jc w:val="center"/>
              <w:rPr>
                <w:del w:id="1114" w:author="Charles Jason Tinant" w:date="2014-09-24T11:17:00Z"/>
                <w:rFonts w:cstheme="minorHAnsi"/>
                <w:sz w:val="20"/>
                <w:szCs w:val="20"/>
              </w:rPr>
            </w:pPr>
            <w:del w:id="1115" w:author="Charles Jason Tinant" w:date="2014-09-24T11:17:00Z">
              <w:r w:rsidRPr="007F1E5F" w:rsidDel="00251AFC">
                <w:rPr>
                  <w:rFonts w:cstheme="minorHAnsi"/>
                  <w:sz w:val="20"/>
                  <w:szCs w:val="20"/>
                </w:rPr>
                <w:delText>0%</w:delText>
              </w:r>
            </w:del>
          </w:p>
          <w:p w14:paraId="2F91CFB7" w14:textId="0D836966" w:rsidR="00FA5098" w:rsidRPr="007F1E5F" w:rsidDel="00251AFC" w:rsidRDefault="00FA5098" w:rsidP="00FA5098">
            <w:pPr>
              <w:pStyle w:val="NoSpacing"/>
              <w:jc w:val="center"/>
              <w:rPr>
                <w:del w:id="1116" w:author="Charles Jason Tinant" w:date="2014-09-24T11:17:00Z"/>
                <w:rFonts w:cstheme="minorHAnsi"/>
                <w:sz w:val="20"/>
                <w:szCs w:val="20"/>
              </w:rPr>
            </w:pPr>
            <w:del w:id="1117" w:author="Charles Jason Tinant" w:date="2014-09-24T11:17:00Z">
              <w:r w:rsidRPr="007F1E5F" w:rsidDel="00251AFC">
                <w:rPr>
                  <w:rFonts w:cstheme="minorHAnsi"/>
                  <w:sz w:val="20"/>
                  <w:szCs w:val="20"/>
                </w:rPr>
                <w:delText>0%</w:delText>
              </w:r>
            </w:del>
          </w:p>
          <w:p w14:paraId="07DA6F22" w14:textId="147A23AA" w:rsidR="00B751FF" w:rsidRPr="007F1E5F" w:rsidDel="00251AFC" w:rsidRDefault="00FA5098" w:rsidP="00FA5098">
            <w:pPr>
              <w:pStyle w:val="NoSpacing"/>
              <w:jc w:val="center"/>
              <w:rPr>
                <w:del w:id="1118" w:author="Charles Jason Tinant" w:date="2014-09-24T11:17:00Z"/>
                <w:rFonts w:cstheme="minorHAnsi"/>
                <w:sz w:val="20"/>
                <w:szCs w:val="20"/>
              </w:rPr>
            </w:pPr>
            <w:del w:id="1119" w:author="Charles Jason Tinant" w:date="2014-09-24T11:17:00Z">
              <w:r w:rsidRPr="007F1E5F" w:rsidDel="00251AFC">
                <w:rPr>
                  <w:rFonts w:cstheme="minorHAnsi"/>
                  <w:sz w:val="20"/>
                  <w:szCs w:val="20"/>
                </w:rPr>
                <w:delText>0%</w:delText>
              </w:r>
            </w:del>
          </w:p>
        </w:tc>
      </w:tr>
      <w:tr w:rsidR="00B5303D" w:rsidRPr="007F1E5F" w:rsidDel="00251AFC" w14:paraId="0569F4ED" w14:textId="598D3EF9" w:rsidTr="00C0435F">
        <w:trPr>
          <w:del w:id="1120" w:author="Charles Jason Tinant" w:date="2014-09-24T11:17:00Z"/>
        </w:trPr>
        <w:tc>
          <w:tcPr>
            <w:tcW w:w="835" w:type="pct"/>
            <w:vMerge/>
          </w:tcPr>
          <w:p w14:paraId="54B51720" w14:textId="034136BA" w:rsidR="00B5303D" w:rsidRPr="007F1E5F" w:rsidDel="00251AFC" w:rsidRDefault="00B5303D" w:rsidP="00B5303D">
            <w:pPr>
              <w:pStyle w:val="NoSpacing"/>
              <w:rPr>
                <w:del w:id="1121" w:author="Charles Jason Tinant" w:date="2014-09-24T11:17:00Z"/>
                <w:sz w:val="20"/>
                <w:szCs w:val="20"/>
              </w:rPr>
            </w:pPr>
          </w:p>
        </w:tc>
        <w:tc>
          <w:tcPr>
            <w:tcW w:w="522" w:type="pct"/>
            <w:vMerge/>
            <w:vAlign w:val="center"/>
          </w:tcPr>
          <w:p w14:paraId="42450EA0" w14:textId="77DD2A26" w:rsidR="00B5303D" w:rsidRPr="007F1E5F" w:rsidDel="00251AFC" w:rsidRDefault="00B5303D" w:rsidP="00B5303D">
            <w:pPr>
              <w:pStyle w:val="NoSpacing"/>
              <w:rPr>
                <w:del w:id="1122" w:author="Charles Jason Tinant" w:date="2014-09-24T11:17:00Z"/>
                <w:sz w:val="20"/>
                <w:szCs w:val="20"/>
              </w:rPr>
            </w:pPr>
          </w:p>
        </w:tc>
        <w:tc>
          <w:tcPr>
            <w:tcW w:w="1381" w:type="pct"/>
            <w:shd w:val="clear" w:color="auto" w:fill="auto"/>
          </w:tcPr>
          <w:p w14:paraId="6E4EEE75" w14:textId="725BF46E" w:rsidR="00B5303D" w:rsidRPr="007F1E5F" w:rsidDel="00251AFC" w:rsidRDefault="00B5303D" w:rsidP="00B5303D">
            <w:pPr>
              <w:pStyle w:val="NoSpacing"/>
              <w:rPr>
                <w:del w:id="1123" w:author="Charles Jason Tinant" w:date="2014-09-24T11:17:00Z"/>
                <w:sz w:val="20"/>
                <w:szCs w:val="20"/>
              </w:rPr>
            </w:pPr>
            <w:del w:id="1124" w:author="Charles Jason Tinant" w:date="2014-09-24T11:17:00Z">
              <w:r w:rsidRPr="007F1E5F" w:rsidDel="00251AFC">
                <w:rPr>
                  <w:sz w:val="20"/>
                  <w:szCs w:val="20"/>
                </w:rPr>
                <w:delText>Total Phosphorus</w:delText>
              </w:r>
            </w:del>
          </w:p>
        </w:tc>
        <w:tc>
          <w:tcPr>
            <w:tcW w:w="717" w:type="pct"/>
            <w:shd w:val="clear" w:color="auto" w:fill="auto"/>
            <w:vAlign w:val="center"/>
          </w:tcPr>
          <w:p w14:paraId="651EF2A4" w14:textId="08A8E9F0" w:rsidR="00B5303D" w:rsidRPr="007F1E5F" w:rsidDel="00251AFC" w:rsidRDefault="00F60794" w:rsidP="00B5303D">
            <w:pPr>
              <w:pStyle w:val="NoSpacing"/>
              <w:jc w:val="center"/>
              <w:rPr>
                <w:del w:id="1125" w:author="Charles Jason Tinant" w:date="2014-09-24T11:17:00Z"/>
                <w:rFonts w:cstheme="minorHAnsi"/>
                <w:sz w:val="20"/>
                <w:szCs w:val="20"/>
                <w:vertAlign w:val="subscript"/>
              </w:rPr>
            </w:pPr>
            <w:del w:id="1126"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6F4F6C65" w14:textId="2E7FB701" w:rsidR="00F60794" w:rsidRPr="007F1E5F" w:rsidDel="00251AFC" w:rsidRDefault="00F60794" w:rsidP="0046618B">
            <w:pPr>
              <w:pStyle w:val="NoSpacing"/>
              <w:jc w:val="center"/>
              <w:rPr>
                <w:del w:id="1127" w:author="Charles Jason Tinant" w:date="2014-09-24T11:17:00Z"/>
                <w:sz w:val="20"/>
                <w:szCs w:val="20"/>
              </w:rPr>
            </w:pPr>
            <w:del w:id="1128" w:author="Charles Jason Tinant" w:date="2014-09-24T11:17:00Z">
              <w:r w:rsidRPr="007F1E5F" w:rsidDel="00251AFC">
                <w:rPr>
                  <w:sz w:val="20"/>
                  <w:szCs w:val="20"/>
                </w:rPr>
                <w:delText>&gt; 0.0</w:delText>
              </w:r>
              <w:r w:rsidR="0046618B" w:rsidRPr="007F1E5F" w:rsidDel="00251AFC">
                <w:rPr>
                  <w:sz w:val="20"/>
                  <w:szCs w:val="20"/>
                </w:rPr>
                <w:delText>9</w:delText>
              </w:r>
              <w:r w:rsidRPr="007F1E5F" w:rsidDel="00251AFC">
                <w:rPr>
                  <w:sz w:val="20"/>
                  <w:szCs w:val="20"/>
                </w:rPr>
                <w:delText xml:space="preserve"> mg/L </w:delText>
              </w:r>
              <w:r w:rsidRPr="007F1E5F" w:rsidDel="00251AFC">
                <w:rPr>
                  <w:sz w:val="20"/>
                  <w:szCs w:val="20"/>
                  <w:vertAlign w:val="subscript"/>
                </w:rPr>
                <w:delText>d</w:delText>
              </w:r>
            </w:del>
          </w:p>
        </w:tc>
        <w:tc>
          <w:tcPr>
            <w:tcW w:w="810" w:type="pct"/>
            <w:shd w:val="clear" w:color="auto" w:fill="auto"/>
            <w:vAlign w:val="center"/>
          </w:tcPr>
          <w:p w14:paraId="54FE5155" w14:textId="6617650D" w:rsidR="00B5303D" w:rsidRPr="007F1E5F" w:rsidDel="00251AFC" w:rsidRDefault="00050FA1" w:rsidP="00050FA1">
            <w:pPr>
              <w:pStyle w:val="NoSpacing"/>
              <w:jc w:val="center"/>
              <w:rPr>
                <w:del w:id="1129" w:author="Charles Jason Tinant" w:date="2014-09-24T11:17:00Z"/>
                <w:sz w:val="20"/>
                <w:szCs w:val="20"/>
              </w:rPr>
            </w:pPr>
            <w:del w:id="1130" w:author="Charles Jason Tinant" w:date="2014-09-24T11:17:00Z">
              <w:r w:rsidRPr="007F1E5F" w:rsidDel="00251AFC">
                <w:rPr>
                  <w:sz w:val="20"/>
                  <w:szCs w:val="20"/>
                </w:rPr>
                <w:delText>1</w:delText>
              </w:r>
              <w:r w:rsidR="00B5303D" w:rsidRPr="007F1E5F" w:rsidDel="00251AFC">
                <w:rPr>
                  <w:sz w:val="20"/>
                  <w:szCs w:val="20"/>
                </w:rPr>
                <w:delText xml:space="preserve"> of </w:delText>
              </w:r>
              <w:r w:rsidRPr="007F1E5F" w:rsidDel="00251AFC">
                <w:rPr>
                  <w:sz w:val="20"/>
                  <w:szCs w:val="20"/>
                </w:rPr>
                <w:delText>1</w:delText>
              </w:r>
            </w:del>
          </w:p>
          <w:p w14:paraId="3B83006C" w14:textId="6DDEAAC5" w:rsidR="00050FA1" w:rsidRPr="007F1E5F" w:rsidDel="00251AFC" w:rsidRDefault="00050FA1" w:rsidP="00050FA1">
            <w:pPr>
              <w:pStyle w:val="NoSpacing"/>
              <w:jc w:val="center"/>
              <w:rPr>
                <w:del w:id="1131" w:author="Charles Jason Tinant" w:date="2014-09-24T11:17:00Z"/>
                <w:sz w:val="20"/>
                <w:szCs w:val="20"/>
              </w:rPr>
            </w:pPr>
            <w:del w:id="1132" w:author="Charles Jason Tinant" w:date="2014-09-24T11:17:00Z">
              <w:r w:rsidRPr="007F1E5F" w:rsidDel="00251AFC">
                <w:rPr>
                  <w:sz w:val="20"/>
                  <w:szCs w:val="20"/>
                </w:rPr>
                <w:delText>6 of 6</w:delText>
              </w:r>
            </w:del>
          </w:p>
          <w:p w14:paraId="2BB40135" w14:textId="462BE843" w:rsidR="00F60794" w:rsidRPr="007F1E5F" w:rsidDel="00251AFC" w:rsidRDefault="00F60794" w:rsidP="00050FA1">
            <w:pPr>
              <w:pStyle w:val="NoSpacing"/>
              <w:jc w:val="center"/>
              <w:rPr>
                <w:del w:id="1133" w:author="Charles Jason Tinant" w:date="2014-09-24T11:17:00Z"/>
                <w:sz w:val="20"/>
                <w:szCs w:val="20"/>
              </w:rPr>
            </w:pPr>
            <w:del w:id="1134" w:author="Charles Jason Tinant" w:date="2014-09-24T11:17:00Z">
              <w:r w:rsidRPr="007F1E5F" w:rsidDel="00251AFC">
                <w:rPr>
                  <w:sz w:val="20"/>
                  <w:szCs w:val="20"/>
                </w:rPr>
                <w:delText>1 of 1</w:delText>
              </w:r>
            </w:del>
          </w:p>
          <w:p w14:paraId="339F1D28" w14:textId="73A18B02" w:rsidR="00F60794" w:rsidRPr="007F1E5F" w:rsidDel="00251AFC" w:rsidRDefault="005237EB" w:rsidP="00050FA1">
            <w:pPr>
              <w:pStyle w:val="NoSpacing"/>
              <w:jc w:val="center"/>
              <w:rPr>
                <w:del w:id="1135" w:author="Charles Jason Tinant" w:date="2014-09-24T11:17:00Z"/>
                <w:sz w:val="20"/>
                <w:szCs w:val="20"/>
              </w:rPr>
            </w:pPr>
            <w:del w:id="1136" w:author="Charles Jason Tinant" w:date="2014-09-24T11:17:00Z">
              <w:r w:rsidRPr="007F1E5F" w:rsidDel="00251AFC">
                <w:rPr>
                  <w:sz w:val="20"/>
                  <w:szCs w:val="20"/>
                </w:rPr>
                <w:delText>6 of 6</w:delText>
              </w:r>
            </w:del>
          </w:p>
        </w:tc>
        <w:tc>
          <w:tcPr>
            <w:tcW w:w="735" w:type="pct"/>
            <w:shd w:val="clear" w:color="auto" w:fill="auto"/>
            <w:vAlign w:val="center"/>
          </w:tcPr>
          <w:p w14:paraId="7A2E4545" w14:textId="29FBE435" w:rsidR="00B5303D" w:rsidRPr="007F1E5F" w:rsidDel="00251AFC" w:rsidRDefault="00B5303D" w:rsidP="00B5303D">
            <w:pPr>
              <w:pStyle w:val="NoSpacing"/>
              <w:jc w:val="center"/>
              <w:rPr>
                <w:del w:id="1137" w:author="Charles Jason Tinant" w:date="2014-09-24T11:17:00Z"/>
                <w:rFonts w:cstheme="minorHAnsi"/>
                <w:sz w:val="20"/>
                <w:szCs w:val="20"/>
              </w:rPr>
            </w:pPr>
            <w:del w:id="1138" w:author="Charles Jason Tinant" w:date="2014-09-24T11:17:00Z">
              <w:r w:rsidRPr="007F1E5F" w:rsidDel="00251AFC">
                <w:rPr>
                  <w:rFonts w:cstheme="minorHAnsi"/>
                  <w:sz w:val="20"/>
                  <w:szCs w:val="20"/>
                </w:rPr>
                <w:delText>100%</w:delText>
              </w:r>
            </w:del>
          </w:p>
          <w:p w14:paraId="5C245BAE" w14:textId="107E5D0B" w:rsidR="00F60794" w:rsidRPr="007F1E5F" w:rsidDel="00251AFC" w:rsidRDefault="00F60794" w:rsidP="00B5303D">
            <w:pPr>
              <w:pStyle w:val="NoSpacing"/>
              <w:jc w:val="center"/>
              <w:rPr>
                <w:del w:id="1139" w:author="Charles Jason Tinant" w:date="2014-09-24T11:17:00Z"/>
                <w:rFonts w:cstheme="minorHAnsi"/>
                <w:sz w:val="20"/>
                <w:szCs w:val="20"/>
              </w:rPr>
            </w:pPr>
            <w:del w:id="1140" w:author="Charles Jason Tinant" w:date="2014-09-24T11:17:00Z">
              <w:r w:rsidRPr="007F1E5F" w:rsidDel="00251AFC">
                <w:rPr>
                  <w:rFonts w:cstheme="minorHAnsi"/>
                  <w:sz w:val="20"/>
                  <w:szCs w:val="20"/>
                </w:rPr>
                <w:delText>100%</w:delText>
              </w:r>
            </w:del>
          </w:p>
          <w:p w14:paraId="79DE0689" w14:textId="31572E89" w:rsidR="00050FA1" w:rsidRPr="007F1E5F" w:rsidDel="00251AFC" w:rsidRDefault="00050FA1" w:rsidP="00B5303D">
            <w:pPr>
              <w:pStyle w:val="NoSpacing"/>
              <w:jc w:val="center"/>
              <w:rPr>
                <w:del w:id="1141" w:author="Charles Jason Tinant" w:date="2014-09-24T11:17:00Z"/>
                <w:rFonts w:cstheme="minorHAnsi"/>
                <w:sz w:val="20"/>
                <w:szCs w:val="20"/>
              </w:rPr>
            </w:pPr>
            <w:del w:id="1142" w:author="Charles Jason Tinant" w:date="2014-09-24T11:17:00Z">
              <w:r w:rsidRPr="007F1E5F" w:rsidDel="00251AFC">
                <w:rPr>
                  <w:rFonts w:cstheme="minorHAnsi"/>
                  <w:sz w:val="20"/>
                  <w:szCs w:val="20"/>
                </w:rPr>
                <w:delText>100%</w:delText>
              </w:r>
            </w:del>
          </w:p>
          <w:p w14:paraId="55ADBE4A" w14:textId="55953E8B" w:rsidR="005237EB" w:rsidRPr="007F1E5F" w:rsidDel="00251AFC" w:rsidRDefault="005237EB" w:rsidP="00B5303D">
            <w:pPr>
              <w:pStyle w:val="NoSpacing"/>
              <w:jc w:val="center"/>
              <w:rPr>
                <w:del w:id="1143" w:author="Charles Jason Tinant" w:date="2014-09-24T11:17:00Z"/>
                <w:rFonts w:cstheme="minorHAnsi"/>
                <w:sz w:val="20"/>
                <w:szCs w:val="20"/>
              </w:rPr>
            </w:pPr>
            <w:del w:id="1144" w:author="Charles Jason Tinant" w:date="2014-09-24T11:17:00Z">
              <w:r w:rsidRPr="007F1E5F" w:rsidDel="00251AFC">
                <w:rPr>
                  <w:rFonts w:cstheme="minorHAnsi"/>
                  <w:sz w:val="20"/>
                  <w:szCs w:val="20"/>
                </w:rPr>
                <w:delText>100%</w:delText>
              </w:r>
            </w:del>
          </w:p>
        </w:tc>
      </w:tr>
      <w:tr w:rsidR="00B5303D" w:rsidRPr="007F1E5F" w:rsidDel="00251AFC" w14:paraId="3D1250F8" w14:textId="5C382A62" w:rsidTr="00C0435F">
        <w:trPr>
          <w:del w:id="1145" w:author="Charles Jason Tinant" w:date="2014-09-24T11:17:00Z"/>
        </w:trPr>
        <w:tc>
          <w:tcPr>
            <w:tcW w:w="835" w:type="pct"/>
            <w:vMerge/>
          </w:tcPr>
          <w:p w14:paraId="4CE5EBFB" w14:textId="1AB5C68D" w:rsidR="00B5303D" w:rsidRPr="007F1E5F" w:rsidDel="00251AFC" w:rsidRDefault="00B5303D" w:rsidP="00B5303D">
            <w:pPr>
              <w:pStyle w:val="NoSpacing"/>
              <w:rPr>
                <w:del w:id="1146" w:author="Charles Jason Tinant" w:date="2014-09-24T11:17:00Z"/>
                <w:sz w:val="20"/>
                <w:szCs w:val="20"/>
              </w:rPr>
            </w:pPr>
          </w:p>
        </w:tc>
        <w:tc>
          <w:tcPr>
            <w:tcW w:w="522" w:type="pct"/>
            <w:vMerge/>
            <w:vAlign w:val="center"/>
          </w:tcPr>
          <w:p w14:paraId="2B9AEBC1" w14:textId="4A8EDEDF" w:rsidR="00B5303D" w:rsidRPr="007F1E5F" w:rsidDel="00251AFC" w:rsidRDefault="00B5303D" w:rsidP="00B5303D">
            <w:pPr>
              <w:pStyle w:val="NoSpacing"/>
              <w:rPr>
                <w:del w:id="1147" w:author="Charles Jason Tinant" w:date="2014-09-24T11:17:00Z"/>
                <w:sz w:val="20"/>
                <w:szCs w:val="20"/>
              </w:rPr>
            </w:pPr>
          </w:p>
        </w:tc>
        <w:tc>
          <w:tcPr>
            <w:tcW w:w="1381" w:type="pct"/>
            <w:shd w:val="clear" w:color="auto" w:fill="auto"/>
          </w:tcPr>
          <w:p w14:paraId="71531058" w14:textId="7FA2194D" w:rsidR="00B5303D" w:rsidRPr="007F1E5F" w:rsidDel="00251AFC" w:rsidRDefault="00B5303D" w:rsidP="00B5303D">
            <w:pPr>
              <w:pStyle w:val="NoSpacing"/>
              <w:rPr>
                <w:del w:id="1148" w:author="Charles Jason Tinant" w:date="2014-09-24T11:17:00Z"/>
                <w:sz w:val="20"/>
                <w:szCs w:val="20"/>
              </w:rPr>
            </w:pPr>
            <w:del w:id="1149"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AA6F9E1" w14:textId="6BC6C2FB" w:rsidR="00B5303D" w:rsidRPr="007F1E5F" w:rsidDel="00251AFC" w:rsidRDefault="00B5303D" w:rsidP="00F60794">
            <w:pPr>
              <w:pStyle w:val="NoSpacing"/>
              <w:jc w:val="center"/>
              <w:rPr>
                <w:del w:id="1150" w:author="Charles Jason Tinant" w:date="2014-09-24T11:17:00Z"/>
                <w:sz w:val="20"/>
                <w:szCs w:val="20"/>
              </w:rPr>
            </w:pPr>
            <w:del w:id="1151" w:author="Charles Jason Tinant" w:date="2014-09-24T11:17:00Z">
              <w:r w:rsidRPr="007F1E5F" w:rsidDel="00251AFC">
                <w:rPr>
                  <w:rFonts w:cstheme="minorHAnsi"/>
                  <w:sz w:val="20"/>
                  <w:szCs w:val="20"/>
                </w:rPr>
                <w:delText>&gt;</w:delText>
              </w:r>
              <w:r w:rsidR="00050FA1" w:rsidRPr="007F1E5F" w:rsidDel="00251AFC">
                <w:rPr>
                  <w:rFonts w:cstheme="minorHAnsi"/>
                  <w:sz w:val="20"/>
                  <w:szCs w:val="20"/>
                </w:rPr>
                <w:delText xml:space="preserve"> </w:delText>
              </w:r>
              <w:r w:rsidRPr="007F1E5F" w:rsidDel="00251AFC">
                <w:rPr>
                  <w:rFonts w:cstheme="minorHAnsi"/>
                  <w:sz w:val="20"/>
                  <w:szCs w:val="20"/>
                </w:rPr>
                <w:delText>0.037 mg/L</w:delText>
              </w:r>
              <w:r w:rsidR="00F60794" w:rsidRPr="007F1E5F" w:rsidDel="00251AFC">
                <w:rPr>
                  <w:rFonts w:cstheme="minorHAnsi"/>
                  <w:sz w:val="20"/>
                  <w:szCs w:val="20"/>
                </w:rPr>
                <w:delText xml:space="preserve"> </w:delText>
              </w:r>
              <w:r w:rsidR="00F60794" w:rsidRPr="007F1E5F" w:rsidDel="00251AFC">
                <w:rPr>
                  <w:rFonts w:cstheme="minorHAnsi"/>
                  <w:sz w:val="20"/>
                  <w:szCs w:val="20"/>
                  <w:vertAlign w:val="subscript"/>
                </w:rPr>
                <w:delText>e</w:delText>
              </w:r>
            </w:del>
          </w:p>
        </w:tc>
        <w:tc>
          <w:tcPr>
            <w:tcW w:w="810" w:type="pct"/>
            <w:shd w:val="clear" w:color="auto" w:fill="auto"/>
            <w:vAlign w:val="center"/>
          </w:tcPr>
          <w:p w14:paraId="12CCF499" w14:textId="16B3C9B7" w:rsidR="00050FA1" w:rsidRPr="007F1E5F" w:rsidDel="00251AFC" w:rsidRDefault="00050FA1" w:rsidP="00050FA1">
            <w:pPr>
              <w:pStyle w:val="NoSpacing"/>
              <w:jc w:val="center"/>
              <w:rPr>
                <w:del w:id="1152" w:author="Charles Jason Tinant" w:date="2014-09-24T11:17:00Z"/>
                <w:sz w:val="20"/>
                <w:szCs w:val="20"/>
              </w:rPr>
            </w:pPr>
            <w:del w:id="1153" w:author="Charles Jason Tinant" w:date="2014-09-24T11:17:00Z">
              <w:r w:rsidRPr="007F1E5F" w:rsidDel="00251AFC">
                <w:rPr>
                  <w:sz w:val="20"/>
                  <w:szCs w:val="20"/>
                </w:rPr>
                <w:delText>No data</w:delText>
              </w:r>
            </w:del>
          </w:p>
          <w:p w14:paraId="5BD04C79" w14:textId="76DD8F48" w:rsidR="00050FA1" w:rsidRPr="007F1E5F" w:rsidDel="00251AFC" w:rsidRDefault="00B5303D" w:rsidP="00050FA1">
            <w:pPr>
              <w:pStyle w:val="NoSpacing"/>
              <w:jc w:val="center"/>
              <w:rPr>
                <w:del w:id="1154" w:author="Charles Jason Tinant" w:date="2014-09-24T11:17:00Z"/>
                <w:sz w:val="20"/>
                <w:szCs w:val="20"/>
              </w:rPr>
            </w:pPr>
            <w:del w:id="1155" w:author="Charles Jason Tinant" w:date="2014-09-24T11:17:00Z">
              <w:r w:rsidRPr="007F1E5F" w:rsidDel="00251AFC">
                <w:rPr>
                  <w:sz w:val="20"/>
                  <w:szCs w:val="20"/>
                </w:rPr>
                <w:delText>6 of 6</w:delText>
              </w:r>
            </w:del>
          </w:p>
        </w:tc>
        <w:tc>
          <w:tcPr>
            <w:tcW w:w="735" w:type="pct"/>
            <w:shd w:val="clear" w:color="auto" w:fill="auto"/>
            <w:vAlign w:val="center"/>
          </w:tcPr>
          <w:p w14:paraId="6112B551" w14:textId="0E24538F" w:rsidR="00050FA1" w:rsidRPr="007F1E5F" w:rsidDel="00251AFC" w:rsidRDefault="00050FA1" w:rsidP="00B5303D">
            <w:pPr>
              <w:pStyle w:val="NoSpacing"/>
              <w:jc w:val="center"/>
              <w:rPr>
                <w:del w:id="1156" w:author="Charles Jason Tinant" w:date="2014-09-24T11:17:00Z"/>
                <w:rFonts w:cstheme="minorHAnsi"/>
                <w:sz w:val="20"/>
                <w:szCs w:val="20"/>
              </w:rPr>
            </w:pPr>
            <w:del w:id="1157" w:author="Charles Jason Tinant" w:date="2014-09-24T11:17:00Z">
              <w:r w:rsidRPr="007F1E5F" w:rsidDel="00251AFC">
                <w:rPr>
                  <w:rFonts w:cstheme="minorHAnsi"/>
                  <w:sz w:val="20"/>
                  <w:szCs w:val="20"/>
                </w:rPr>
                <w:delText>No data</w:delText>
              </w:r>
            </w:del>
          </w:p>
          <w:p w14:paraId="25C2CBD4" w14:textId="6293D3FB" w:rsidR="00B5303D" w:rsidRPr="007F1E5F" w:rsidDel="00251AFC" w:rsidRDefault="00B5303D" w:rsidP="00B5303D">
            <w:pPr>
              <w:pStyle w:val="NoSpacing"/>
              <w:jc w:val="center"/>
              <w:rPr>
                <w:del w:id="1158" w:author="Charles Jason Tinant" w:date="2014-09-24T11:17:00Z"/>
                <w:rFonts w:cstheme="minorHAnsi"/>
                <w:sz w:val="20"/>
                <w:szCs w:val="20"/>
              </w:rPr>
            </w:pPr>
            <w:del w:id="1159" w:author="Charles Jason Tinant" w:date="2014-09-24T11:17:00Z">
              <w:r w:rsidRPr="007F1E5F" w:rsidDel="00251AFC">
                <w:rPr>
                  <w:rFonts w:cstheme="minorHAnsi"/>
                  <w:sz w:val="20"/>
                  <w:szCs w:val="20"/>
                </w:rPr>
                <w:delText>100%</w:delText>
              </w:r>
            </w:del>
          </w:p>
        </w:tc>
      </w:tr>
      <w:tr w:rsidR="00B5303D" w:rsidRPr="007F1E5F" w:rsidDel="00251AFC" w14:paraId="2D70B1D4" w14:textId="1F5B58B4" w:rsidTr="00C0435F">
        <w:trPr>
          <w:del w:id="1160" w:author="Charles Jason Tinant" w:date="2014-09-24T11:17:00Z"/>
        </w:trPr>
        <w:tc>
          <w:tcPr>
            <w:tcW w:w="835" w:type="pct"/>
            <w:vMerge/>
          </w:tcPr>
          <w:p w14:paraId="02B9027B" w14:textId="71BEE883" w:rsidR="00B5303D" w:rsidRPr="007F1E5F" w:rsidDel="00251AFC" w:rsidRDefault="00B5303D" w:rsidP="00B5303D">
            <w:pPr>
              <w:pStyle w:val="NoSpacing"/>
              <w:rPr>
                <w:del w:id="1161" w:author="Charles Jason Tinant" w:date="2014-09-24T11:17:00Z"/>
                <w:sz w:val="20"/>
                <w:szCs w:val="20"/>
              </w:rPr>
            </w:pPr>
          </w:p>
        </w:tc>
        <w:tc>
          <w:tcPr>
            <w:tcW w:w="522" w:type="pct"/>
            <w:vMerge w:val="restart"/>
            <w:vAlign w:val="center"/>
          </w:tcPr>
          <w:p w14:paraId="0EA0C7A2" w14:textId="21DC3353" w:rsidR="00B5303D" w:rsidRPr="007F1E5F" w:rsidDel="00251AFC" w:rsidRDefault="00B5303D" w:rsidP="00B5303D">
            <w:pPr>
              <w:pStyle w:val="NoSpacing"/>
              <w:rPr>
                <w:del w:id="1162" w:author="Charles Jason Tinant" w:date="2014-09-24T11:17:00Z"/>
                <w:sz w:val="20"/>
                <w:szCs w:val="20"/>
              </w:rPr>
            </w:pPr>
            <w:del w:id="1163" w:author="Charles Jason Tinant" w:date="2014-09-24T11:17:00Z">
              <w:r w:rsidRPr="007F1E5F" w:rsidDel="00251AFC">
                <w:rPr>
                  <w:sz w:val="20"/>
                  <w:szCs w:val="20"/>
                </w:rPr>
                <w:delText>WOK3</w:delText>
              </w:r>
            </w:del>
          </w:p>
          <w:p w14:paraId="49174601" w14:textId="67E61BE7" w:rsidR="00050FA1" w:rsidRPr="007F1E5F" w:rsidDel="00251AFC" w:rsidRDefault="00050FA1" w:rsidP="00050FA1">
            <w:pPr>
              <w:pStyle w:val="NoSpacing"/>
              <w:rPr>
                <w:del w:id="1164" w:author="Charles Jason Tinant" w:date="2014-09-24T11:17:00Z"/>
                <w:sz w:val="20"/>
                <w:szCs w:val="20"/>
              </w:rPr>
            </w:pPr>
            <w:del w:id="1165" w:author="Charles Jason Tinant" w:date="2014-09-24T11:17:00Z">
              <w:r w:rsidRPr="007F1E5F" w:rsidDel="00251AFC">
                <w:rPr>
                  <w:sz w:val="20"/>
                  <w:szCs w:val="20"/>
                </w:rPr>
                <w:delText>(2008)</w:delText>
              </w:r>
            </w:del>
          </w:p>
          <w:p w14:paraId="1CE56F07" w14:textId="232AA0F3" w:rsidR="00B5303D" w:rsidRPr="007F1E5F" w:rsidDel="00251AFC" w:rsidRDefault="00050FA1" w:rsidP="00050FA1">
            <w:pPr>
              <w:pStyle w:val="NoSpacing"/>
              <w:rPr>
                <w:del w:id="1166" w:author="Charles Jason Tinant" w:date="2014-09-24T11:17:00Z"/>
                <w:sz w:val="20"/>
                <w:szCs w:val="20"/>
              </w:rPr>
            </w:pPr>
            <w:del w:id="1167" w:author="Charles Jason Tinant" w:date="2014-09-24T11:17:00Z">
              <w:r w:rsidRPr="007F1E5F" w:rsidDel="00251AFC">
                <w:rPr>
                  <w:sz w:val="20"/>
                  <w:szCs w:val="20"/>
                </w:rPr>
                <w:delText>(2011)</w:delText>
              </w:r>
            </w:del>
          </w:p>
        </w:tc>
        <w:tc>
          <w:tcPr>
            <w:tcW w:w="1381" w:type="pct"/>
            <w:shd w:val="clear" w:color="auto" w:fill="auto"/>
          </w:tcPr>
          <w:p w14:paraId="28E13124" w14:textId="3EEEEF5C" w:rsidR="00B5303D" w:rsidRPr="007F1E5F" w:rsidDel="00251AFC" w:rsidRDefault="00B5303D" w:rsidP="00B5303D">
            <w:pPr>
              <w:pStyle w:val="NoSpacing"/>
              <w:rPr>
                <w:del w:id="1168" w:author="Charles Jason Tinant" w:date="2014-09-24T11:17:00Z"/>
                <w:sz w:val="20"/>
                <w:szCs w:val="20"/>
              </w:rPr>
            </w:pPr>
            <w:del w:id="1169"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6227047F" w14:textId="0A16AD9A" w:rsidR="00B5303D" w:rsidRPr="007F1E5F" w:rsidDel="00251AFC" w:rsidRDefault="00B5303D" w:rsidP="00B5303D">
            <w:pPr>
              <w:pStyle w:val="NoSpacing"/>
              <w:jc w:val="center"/>
              <w:rPr>
                <w:del w:id="1170" w:author="Charles Jason Tinant" w:date="2014-09-24T11:17:00Z"/>
                <w:sz w:val="20"/>
                <w:szCs w:val="20"/>
              </w:rPr>
            </w:pPr>
            <w:del w:id="1171"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0DE474D9" w14:textId="1EEB5C76" w:rsidR="00B5303D" w:rsidRPr="007F1E5F" w:rsidDel="00251AFC" w:rsidRDefault="0046618B" w:rsidP="00050FA1">
            <w:pPr>
              <w:pStyle w:val="NoSpacing"/>
              <w:jc w:val="center"/>
              <w:rPr>
                <w:del w:id="1172" w:author="Charles Jason Tinant" w:date="2014-09-24T11:17:00Z"/>
                <w:sz w:val="20"/>
                <w:szCs w:val="20"/>
              </w:rPr>
            </w:pPr>
            <w:del w:id="1173" w:author="Charles Jason Tinant" w:date="2014-09-24T11:17:00Z">
              <w:r w:rsidRPr="007F1E5F" w:rsidDel="00251AFC">
                <w:rPr>
                  <w:sz w:val="20"/>
                  <w:szCs w:val="20"/>
                </w:rPr>
                <w:delText>1</w:delText>
              </w:r>
              <w:r w:rsidR="00B5303D" w:rsidRPr="007F1E5F" w:rsidDel="00251AFC">
                <w:rPr>
                  <w:sz w:val="20"/>
                  <w:szCs w:val="20"/>
                </w:rPr>
                <w:delText xml:space="preserve"> of </w:delText>
              </w:r>
              <w:r w:rsidRPr="007F1E5F" w:rsidDel="00251AFC">
                <w:rPr>
                  <w:sz w:val="20"/>
                  <w:szCs w:val="20"/>
                </w:rPr>
                <w:delText>3</w:delText>
              </w:r>
            </w:del>
          </w:p>
          <w:p w14:paraId="10637437" w14:textId="2552B88C" w:rsidR="00050FA1" w:rsidRPr="007F1E5F" w:rsidDel="00251AFC" w:rsidRDefault="00050FA1" w:rsidP="00050FA1">
            <w:pPr>
              <w:pStyle w:val="NoSpacing"/>
              <w:jc w:val="center"/>
              <w:rPr>
                <w:del w:id="1174" w:author="Charles Jason Tinant" w:date="2014-09-24T11:17:00Z"/>
                <w:sz w:val="20"/>
                <w:szCs w:val="20"/>
              </w:rPr>
            </w:pPr>
            <w:del w:id="1175" w:author="Charles Jason Tinant" w:date="2014-09-24T11:17:00Z">
              <w:r w:rsidRPr="007F1E5F" w:rsidDel="00251AFC">
                <w:rPr>
                  <w:sz w:val="20"/>
                  <w:szCs w:val="20"/>
                </w:rPr>
                <w:delText>1 of 6</w:delText>
              </w:r>
            </w:del>
          </w:p>
        </w:tc>
        <w:tc>
          <w:tcPr>
            <w:tcW w:w="735" w:type="pct"/>
            <w:shd w:val="clear" w:color="auto" w:fill="auto"/>
            <w:vAlign w:val="center"/>
          </w:tcPr>
          <w:p w14:paraId="526E0B1E" w14:textId="0978A801" w:rsidR="00B5303D" w:rsidRPr="007F1E5F" w:rsidDel="00251AFC" w:rsidRDefault="00906CBE" w:rsidP="00B5303D">
            <w:pPr>
              <w:pStyle w:val="NoSpacing"/>
              <w:jc w:val="center"/>
              <w:rPr>
                <w:del w:id="1176" w:author="Charles Jason Tinant" w:date="2014-09-24T11:17:00Z"/>
                <w:rFonts w:cstheme="minorHAnsi"/>
                <w:sz w:val="20"/>
                <w:szCs w:val="20"/>
              </w:rPr>
            </w:pPr>
            <w:del w:id="1177" w:author="Charles Jason Tinant" w:date="2014-09-24T11:17:00Z">
              <w:r w:rsidRPr="007F1E5F" w:rsidDel="00251AFC">
                <w:rPr>
                  <w:rFonts w:cstheme="minorHAnsi"/>
                  <w:sz w:val="20"/>
                  <w:szCs w:val="20"/>
                </w:rPr>
                <w:delText>6</w:delText>
              </w:r>
              <w:r w:rsidR="00050FA1" w:rsidRPr="007F1E5F" w:rsidDel="00251AFC">
                <w:rPr>
                  <w:rFonts w:cstheme="minorHAnsi"/>
                  <w:sz w:val="20"/>
                  <w:szCs w:val="20"/>
                </w:rPr>
                <w:delText>0</w:delText>
              </w:r>
              <w:r w:rsidR="00B5303D" w:rsidRPr="007F1E5F" w:rsidDel="00251AFC">
                <w:rPr>
                  <w:rFonts w:cstheme="minorHAnsi"/>
                  <w:sz w:val="20"/>
                  <w:szCs w:val="20"/>
                </w:rPr>
                <w:delText>%</w:delText>
              </w:r>
            </w:del>
          </w:p>
          <w:p w14:paraId="62AD4D05" w14:textId="314AD85E" w:rsidR="00050FA1" w:rsidRPr="007F1E5F" w:rsidDel="00251AFC" w:rsidRDefault="00050FA1" w:rsidP="00B5303D">
            <w:pPr>
              <w:pStyle w:val="NoSpacing"/>
              <w:jc w:val="center"/>
              <w:rPr>
                <w:del w:id="1178" w:author="Charles Jason Tinant" w:date="2014-09-24T11:17:00Z"/>
                <w:rFonts w:cstheme="minorHAnsi"/>
                <w:sz w:val="20"/>
                <w:szCs w:val="20"/>
              </w:rPr>
            </w:pPr>
            <w:del w:id="1179" w:author="Charles Jason Tinant" w:date="2014-09-24T11:17:00Z">
              <w:r w:rsidRPr="007F1E5F" w:rsidDel="00251AFC">
                <w:rPr>
                  <w:rFonts w:cstheme="minorHAnsi"/>
                  <w:sz w:val="20"/>
                  <w:szCs w:val="20"/>
                </w:rPr>
                <w:delText>17%</w:delText>
              </w:r>
            </w:del>
          </w:p>
        </w:tc>
      </w:tr>
      <w:tr w:rsidR="00B5303D" w:rsidRPr="007F1E5F" w:rsidDel="00251AFC" w14:paraId="3A358C4C" w14:textId="4D979E24" w:rsidTr="00C0435F">
        <w:trPr>
          <w:del w:id="1180" w:author="Charles Jason Tinant" w:date="2014-09-24T11:17:00Z"/>
        </w:trPr>
        <w:tc>
          <w:tcPr>
            <w:tcW w:w="835" w:type="pct"/>
            <w:vMerge/>
          </w:tcPr>
          <w:p w14:paraId="5762D2E7" w14:textId="0E66C0F8" w:rsidR="00B5303D" w:rsidRPr="007F1E5F" w:rsidDel="00251AFC" w:rsidRDefault="00B5303D" w:rsidP="00B5303D">
            <w:pPr>
              <w:pStyle w:val="NoSpacing"/>
              <w:rPr>
                <w:del w:id="1181" w:author="Charles Jason Tinant" w:date="2014-09-24T11:17:00Z"/>
                <w:sz w:val="20"/>
                <w:szCs w:val="20"/>
              </w:rPr>
            </w:pPr>
          </w:p>
        </w:tc>
        <w:tc>
          <w:tcPr>
            <w:tcW w:w="522" w:type="pct"/>
            <w:vMerge/>
            <w:vAlign w:val="center"/>
          </w:tcPr>
          <w:p w14:paraId="0541CD4D" w14:textId="170599D3" w:rsidR="00B5303D" w:rsidRPr="007F1E5F" w:rsidDel="00251AFC" w:rsidRDefault="00B5303D" w:rsidP="00B5303D">
            <w:pPr>
              <w:pStyle w:val="NoSpacing"/>
              <w:rPr>
                <w:del w:id="1182" w:author="Charles Jason Tinant" w:date="2014-09-24T11:17:00Z"/>
                <w:sz w:val="20"/>
                <w:szCs w:val="20"/>
              </w:rPr>
            </w:pPr>
          </w:p>
        </w:tc>
        <w:tc>
          <w:tcPr>
            <w:tcW w:w="1381" w:type="pct"/>
            <w:shd w:val="clear" w:color="auto" w:fill="auto"/>
          </w:tcPr>
          <w:p w14:paraId="486DAD3B" w14:textId="6EBF5FF9" w:rsidR="004D1EC6" w:rsidRPr="007F1E5F" w:rsidDel="00251AFC" w:rsidRDefault="004D1EC6" w:rsidP="004D1EC6">
            <w:pPr>
              <w:pStyle w:val="NoSpacing"/>
              <w:rPr>
                <w:del w:id="1183" w:author="Charles Jason Tinant" w:date="2014-09-24T11:17:00Z"/>
                <w:rFonts w:cs="Arial"/>
                <w:bCs/>
                <w:sz w:val="20"/>
                <w:szCs w:val="20"/>
              </w:rPr>
            </w:pPr>
            <w:del w:id="1184" w:author="Charles Jason Tinant" w:date="2014-09-24T11:17:00Z">
              <w:r w:rsidRPr="007F1E5F" w:rsidDel="00251AFC">
                <w:rPr>
                  <w:rFonts w:cs="Arial"/>
                  <w:bCs/>
                  <w:sz w:val="20"/>
                  <w:szCs w:val="20"/>
                </w:rPr>
                <w:delText xml:space="preserve">Bacteria, E-Coli </w:delText>
              </w:r>
            </w:del>
          </w:p>
          <w:p w14:paraId="329B9B5B" w14:textId="0E25A099" w:rsidR="00B5303D" w:rsidRPr="007F1E5F" w:rsidDel="00251AFC" w:rsidRDefault="004D1EC6" w:rsidP="004D1EC6">
            <w:pPr>
              <w:pStyle w:val="NoSpacing"/>
              <w:rPr>
                <w:del w:id="1185" w:author="Charles Jason Tinant" w:date="2014-09-24T11:17:00Z"/>
                <w:sz w:val="20"/>
                <w:szCs w:val="20"/>
              </w:rPr>
            </w:pPr>
            <w:del w:id="1186"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16A3D39E" w14:textId="02BF5791" w:rsidR="00B5303D" w:rsidRPr="007F1E5F" w:rsidDel="00251AFC" w:rsidRDefault="00B5303D" w:rsidP="00B5303D">
            <w:pPr>
              <w:pStyle w:val="NoSpacing"/>
              <w:jc w:val="center"/>
              <w:rPr>
                <w:del w:id="1187" w:author="Charles Jason Tinant" w:date="2014-09-24T11:17:00Z"/>
                <w:sz w:val="20"/>
                <w:szCs w:val="20"/>
              </w:rPr>
            </w:pPr>
            <w:del w:id="1188"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25FA1AE8" w14:textId="60C6DE8C" w:rsidR="00B5303D" w:rsidRPr="007F1E5F" w:rsidDel="00251AFC" w:rsidRDefault="00050FA1" w:rsidP="00050FA1">
            <w:pPr>
              <w:pStyle w:val="NoSpacing"/>
              <w:jc w:val="center"/>
              <w:rPr>
                <w:del w:id="1189" w:author="Charles Jason Tinant" w:date="2014-09-24T11:17:00Z"/>
                <w:sz w:val="20"/>
                <w:szCs w:val="20"/>
              </w:rPr>
            </w:pPr>
            <w:del w:id="1190" w:author="Charles Jason Tinant" w:date="2014-09-24T11:17:00Z">
              <w:r w:rsidRPr="007F1E5F" w:rsidDel="00251AFC">
                <w:rPr>
                  <w:sz w:val="20"/>
                  <w:szCs w:val="20"/>
                </w:rPr>
                <w:delText>3</w:delText>
              </w:r>
              <w:r w:rsidR="00B5303D" w:rsidRPr="007F1E5F" w:rsidDel="00251AFC">
                <w:rPr>
                  <w:sz w:val="20"/>
                  <w:szCs w:val="20"/>
                </w:rPr>
                <w:delText xml:space="preserve"> of </w:delText>
              </w:r>
              <w:r w:rsidRPr="007F1E5F" w:rsidDel="00251AFC">
                <w:rPr>
                  <w:sz w:val="20"/>
                  <w:szCs w:val="20"/>
                </w:rPr>
                <w:delText>5</w:delText>
              </w:r>
            </w:del>
          </w:p>
          <w:p w14:paraId="06E70D34" w14:textId="6DCE415C" w:rsidR="00050FA1" w:rsidRPr="007F1E5F" w:rsidDel="00251AFC" w:rsidRDefault="00050FA1" w:rsidP="00050FA1">
            <w:pPr>
              <w:pStyle w:val="NoSpacing"/>
              <w:jc w:val="center"/>
              <w:rPr>
                <w:del w:id="1191" w:author="Charles Jason Tinant" w:date="2014-09-24T11:17:00Z"/>
                <w:sz w:val="20"/>
                <w:szCs w:val="20"/>
              </w:rPr>
            </w:pPr>
            <w:del w:id="1192" w:author="Charles Jason Tinant" w:date="2014-09-24T11:17:00Z">
              <w:r w:rsidRPr="007F1E5F" w:rsidDel="00251AFC">
                <w:rPr>
                  <w:sz w:val="20"/>
                  <w:szCs w:val="20"/>
                </w:rPr>
                <w:delText>2 of 6</w:delText>
              </w:r>
            </w:del>
          </w:p>
        </w:tc>
        <w:tc>
          <w:tcPr>
            <w:tcW w:w="735" w:type="pct"/>
            <w:shd w:val="clear" w:color="auto" w:fill="auto"/>
            <w:vAlign w:val="center"/>
          </w:tcPr>
          <w:p w14:paraId="68F22BFA" w14:textId="683B0F75" w:rsidR="00B5303D" w:rsidRPr="007F1E5F" w:rsidDel="00251AFC" w:rsidRDefault="0046618B" w:rsidP="00B5303D">
            <w:pPr>
              <w:pStyle w:val="NoSpacing"/>
              <w:jc w:val="center"/>
              <w:rPr>
                <w:del w:id="1193" w:author="Charles Jason Tinant" w:date="2014-09-24T11:17:00Z"/>
                <w:sz w:val="20"/>
                <w:szCs w:val="20"/>
              </w:rPr>
            </w:pPr>
            <w:del w:id="1194" w:author="Charles Jason Tinant" w:date="2014-09-24T11:17:00Z">
              <w:r w:rsidRPr="007F1E5F" w:rsidDel="00251AFC">
                <w:rPr>
                  <w:sz w:val="20"/>
                  <w:szCs w:val="20"/>
                </w:rPr>
                <w:delText>60</w:delText>
              </w:r>
              <w:r w:rsidR="00B5303D" w:rsidRPr="007F1E5F" w:rsidDel="00251AFC">
                <w:rPr>
                  <w:sz w:val="20"/>
                  <w:szCs w:val="20"/>
                </w:rPr>
                <w:delText>%</w:delText>
              </w:r>
            </w:del>
          </w:p>
          <w:p w14:paraId="2D8DF67B" w14:textId="1DBBED9F" w:rsidR="00050FA1" w:rsidRPr="007F1E5F" w:rsidDel="00251AFC" w:rsidRDefault="00050FA1" w:rsidP="00B5303D">
            <w:pPr>
              <w:pStyle w:val="NoSpacing"/>
              <w:jc w:val="center"/>
              <w:rPr>
                <w:del w:id="1195" w:author="Charles Jason Tinant" w:date="2014-09-24T11:17:00Z"/>
                <w:sz w:val="20"/>
                <w:szCs w:val="20"/>
              </w:rPr>
            </w:pPr>
            <w:del w:id="1196" w:author="Charles Jason Tinant" w:date="2014-09-24T11:17:00Z">
              <w:r w:rsidRPr="007F1E5F" w:rsidDel="00251AFC">
                <w:rPr>
                  <w:sz w:val="20"/>
                  <w:szCs w:val="20"/>
                </w:rPr>
                <w:delText>30%</w:delText>
              </w:r>
            </w:del>
          </w:p>
        </w:tc>
      </w:tr>
      <w:tr w:rsidR="00B5303D" w:rsidRPr="007F1E5F" w:rsidDel="00251AFC" w14:paraId="484BC550" w14:textId="3967D5FF" w:rsidTr="00C0435F">
        <w:trPr>
          <w:del w:id="1197" w:author="Charles Jason Tinant" w:date="2014-09-24T11:17:00Z"/>
        </w:trPr>
        <w:tc>
          <w:tcPr>
            <w:tcW w:w="835" w:type="pct"/>
            <w:vMerge/>
          </w:tcPr>
          <w:p w14:paraId="3354219E" w14:textId="4C9A9974" w:rsidR="00B5303D" w:rsidRPr="007F1E5F" w:rsidDel="00251AFC" w:rsidRDefault="00B5303D" w:rsidP="00B5303D">
            <w:pPr>
              <w:pStyle w:val="NoSpacing"/>
              <w:rPr>
                <w:del w:id="1198" w:author="Charles Jason Tinant" w:date="2014-09-24T11:17:00Z"/>
                <w:sz w:val="20"/>
                <w:szCs w:val="20"/>
              </w:rPr>
            </w:pPr>
          </w:p>
        </w:tc>
        <w:tc>
          <w:tcPr>
            <w:tcW w:w="522" w:type="pct"/>
            <w:vMerge/>
            <w:vAlign w:val="center"/>
          </w:tcPr>
          <w:p w14:paraId="3D9A745A" w14:textId="61FDD0D4" w:rsidR="00B5303D" w:rsidRPr="007F1E5F" w:rsidDel="00251AFC" w:rsidRDefault="00B5303D" w:rsidP="00B5303D">
            <w:pPr>
              <w:pStyle w:val="NoSpacing"/>
              <w:rPr>
                <w:del w:id="1199" w:author="Charles Jason Tinant" w:date="2014-09-24T11:17:00Z"/>
                <w:sz w:val="20"/>
                <w:szCs w:val="20"/>
              </w:rPr>
            </w:pPr>
          </w:p>
        </w:tc>
        <w:tc>
          <w:tcPr>
            <w:tcW w:w="1381" w:type="pct"/>
            <w:shd w:val="clear" w:color="auto" w:fill="auto"/>
          </w:tcPr>
          <w:p w14:paraId="696E853F" w14:textId="1F1F1D2B" w:rsidR="00B5303D" w:rsidRPr="007F1E5F" w:rsidDel="00251AFC" w:rsidRDefault="00B5303D" w:rsidP="00B5303D">
            <w:pPr>
              <w:pStyle w:val="NoSpacing"/>
              <w:rPr>
                <w:del w:id="1200" w:author="Charles Jason Tinant" w:date="2014-09-24T11:17:00Z"/>
                <w:sz w:val="20"/>
                <w:szCs w:val="20"/>
              </w:rPr>
            </w:pPr>
            <w:del w:id="1201"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4FFAB8F2" w14:textId="573F39E0" w:rsidR="00B5303D" w:rsidRPr="007F1E5F" w:rsidDel="00251AFC" w:rsidRDefault="00B5303D" w:rsidP="00B5303D">
            <w:pPr>
              <w:pStyle w:val="NoSpacing"/>
              <w:jc w:val="center"/>
              <w:rPr>
                <w:del w:id="1202" w:author="Charles Jason Tinant" w:date="2014-09-24T11:17:00Z"/>
                <w:sz w:val="20"/>
                <w:szCs w:val="20"/>
              </w:rPr>
            </w:pPr>
            <w:del w:id="1203"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60960DCE" w14:textId="12882EB0" w:rsidR="00B5303D" w:rsidRPr="007F1E5F" w:rsidDel="00251AFC" w:rsidRDefault="00050FA1" w:rsidP="00050FA1">
            <w:pPr>
              <w:pStyle w:val="NoSpacing"/>
              <w:jc w:val="center"/>
              <w:rPr>
                <w:del w:id="1204" w:author="Charles Jason Tinant" w:date="2014-09-24T11:17:00Z"/>
                <w:sz w:val="20"/>
                <w:szCs w:val="20"/>
              </w:rPr>
            </w:pPr>
            <w:del w:id="1205" w:author="Charles Jason Tinant" w:date="2014-09-24T11:17:00Z">
              <w:r w:rsidRPr="007F1E5F" w:rsidDel="00251AFC">
                <w:rPr>
                  <w:sz w:val="20"/>
                  <w:szCs w:val="20"/>
                </w:rPr>
                <w:delText xml:space="preserve">Zero </w:delText>
              </w:r>
              <w:r w:rsidR="00B5303D" w:rsidRPr="007F1E5F" w:rsidDel="00251AFC">
                <w:rPr>
                  <w:sz w:val="20"/>
                  <w:szCs w:val="20"/>
                </w:rPr>
                <w:delText xml:space="preserve">of </w:delText>
              </w:r>
              <w:r w:rsidRPr="007F1E5F" w:rsidDel="00251AFC">
                <w:rPr>
                  <w:sz w:val="20"/>
                  <w:szCs w:val="20"/>
                </w:rPr>
                <w:delText>5</w:delText>
              </w:r>
            </w:del>
          </w:p>
        </w:tc>
        <w:tc>
          <w:tcPr>
            <w:tcW w:w="735" w:type="pct"/>
            <w:shd w:val="clear" w:color="auto" w:fill="auto"/>
            <w:vAlign w:val="center"/>
          </w:tcPr>
          <w:p w14:paraId="779C7545" w14:textId="2EBD90C6" w:rsidR="00B5303D" w:rsidRPr="007F1E5F" w:rsidDel="00251AFC" w:rsidRDefault="00B5303D" w:rsidP="00B5303D">
            <w:pPr>
              <w:pStyle w:val="NoSpacing"/>
              <w:jc w:val="center"/>
              <w:rPr>
                <w:del w:id="1206" w:author="Charles Jason Tinant" w:date="2014-09-24T11:17:00Z"/>
                <w:sz w:val="20"/>
                <w:szCs w:val="20"/>
              </w:rPr>
            </w:pPr>
            <w:del w:id="1207" w:author="Charles Jason Tinant" w:date="2014-09-24T11:17:00Z">
              <w:r w:rsidRPr="007F1E5F" w:rsidDel="00251AFC">
                <w:rPr>
                  <w:rFonts w:cstheme="minorHAnsi"/>
                  <w:sz w:val="20"/>
                  <w:szCs w:val="20"/>
                </w:rPr>
                <w:delText>0%</w:delText>
              </w:r>
            </w:del>
          </w:p>
        </w:tc>
      </w:tr>
      <w:tr w:rsidR="00B5303D" w:rsidRPr="007F1E5F" w:rsidDel="00251AFC" w14:paraId="233A15FC" w14:textId="297F670B" w:rsidTr="00C0435F">
        <w:trPr>
          <w:del w:id="1208" w:author="Charles Jason Tinant" w:date="2014-09-24T11:17:00Z"/>
        </w:trPr>
        <w:tc>
          <w:tcPr>
            <w:tcW w:w="835" w:type="pct"/>
            <w:vMerge/>
          </w:tcPr>
          <w:p w14:paraId="1DDD619C" w14:textId="5F8957D9" w:rsidR="00B5303D" w:rsidRPr="007F1E5F" w:rsidDel="00251AFC" w:rsidRDefault="00B5303D" w:rsidP="00B5303D">
            <w:pPr>
              <w:pStyle w:val="NoSpacing"/>
              <w:rPr>
                <w:del w:id="1209" w:author="Charles Jason Tinant" w:date="2014-09-24T11:17:00Z"/>
                <w:sz w:val="20"/>
                <w:szCs w:val="20"/>
              </w:rPr>
            </w:pPr>
          </w:p>
        </w:tc>
        <w:tc>
          <w:tcPr>
            <w:tcW w:w="522" w:type="pct"/>
            <w:vMerge/>
            <w:vAlign w:val="center"/>
          </w:tcPr>
          <w:p w14:paraId="50F66574" w14:textId="32FC1339" w:rsidR="00B5303D" w:rsidRPr="007F1E5F" w:rsidDel="00251AFC" w:rsidRDefault="00B5303D" w:rsidP="00B5303D">
            <w:pPr>
              <w:pStyle w:val="NoSpacing"/>
              <w:rPr>
                <w:del w:id="1210" w:author="Charles Jason Tinant" w:date="2014-09-24T11:17:00Z"/>
                <w:sz w:val="20"/>
                <w:szCs w:val="20"/>
              </w:rPr>
            </w:pPr>
          </w:p>
        </w:tc>
        <w:tc>
          <w:tcPr>
            <w:tcW w:w="1381" w:type="pct"/>
            <w:shd w:val="clear" w:color="auto" w:fill="auto"/>
          </w:tcPr>
          <w:p w14:paraId="179EED6F" w14:textId="6C1E9DA2" w:rsidR="00B5303D" w:rsidRPr="007F1E5F" w:rsidDel="00251AFC" w:rsidRDefault="00B5303D" w:rsidP="00B5303D">
            <w:pPr>
              <w:pStyle w:val="NoSpacing"/>
              <w:rPr>
                <w:del w:id="1211" w:author="Charles Jason Tinant" w:date="2014-09-24T11:17:00Z"/>
                <w:sz w:val="20"/>
                <w:szCs w:val="20"/>
              </w:rPr>
            </w:pPr>
            <w:del w:id="1212"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47076A14" w14:textId="213E3906" w:rsidR="00B5303D" w:rsidRPr="007F1E5F" w:rsidDel="00251AFC" w:rsidRDefault="00B5303D" w:rsidP="00B5303D">
            <w:pPr>
              <w:rPr>
                <w:del w:id="1213" w:author="Charles Jason Tinant" w:date="2014-09-24T11:17:00Z"/>
                <w:rFonts w:ascii="Calibri" w:hAnsi="Calibri"/>
                <w:sz w:val="20"/>
                <w:szCs w:val="20"/>
              </w:rPr>
            </w:pPr>
            <w:del w:id="1214"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027D684C" w14:textId="0893687A" w:rsidR="00B5303D" w:rsidRPr="007F1E5F" w:rsidDel="00251AFC" w:rsidRDefault="00050FA1" w:rsidP="00B5303D">
            <w:pPr>
              <w:pStyle w:val="NoSpacing"/>
              <w:jc w:val="center"/>
              <w:rPr>
                <w:del w:id="1215" w:author="Charles Jason Tinant" w:date="2014-09-24T11:17:00Z"/>
                <w:sz w:val="20"/>
                <w:szCs w:val="20"/>
              </w:rPr>
            </w:pPr>
            <w:del w:id="1216" w:author="Charles Jason Tinant" w:date="2014-09-24T11:17:00Z">
              <w:r w:rsidRPr="007F1E5F" w:rsidDel="00251AFC">
                <w:rPr>
                  <w:sz w:val="20"/>
                  <w:szCs w:val="20"/>
                </w:rPr>
                <w:delText>Zero of 5</w:delText>
              </w:r>
            </w:del>
          </w:p>
          <w:p w14:paraId="2016D5B9" w14:textId="37A32A3A" w:rsidR="00050FA1" w:rsidRPr="007F1E5F" w:rsidDel="00251AFC" w:rsidRDefault="00050FA1" w:rsidP="00050FA1">
            <w:pPr>
              <w:pStyle w:val="NoSpacing"/>
              <w:jc w:val="center"/>
              <w:rPr>
                <w:del w:id="1217" w:author="Charles Jason Tinant" w:date="2014-09-24T11:17:00Z"/>
                <w:sz w:val="20"/>
                <w:szCs w:val="20"/>
              </w:rPr>
            </w:pPr>
            <w:del w:id="1218" w:author="Charles Jason Tinant" w:date="2014-09-24T11:17:00Z">
              <w:r w:rsidRPr="007F1E5F" w:rsidDel="00251AFC">
                <w:rPr>
                  <w:sz w:val="20"/>
                  <w:szCs w:val="20"/>
                </w:rPr>
                <w:delText>1 of 6</w:delText>
              </w:r>
            </w:del>
          </w:p>
        </w:tc>
        <w:tc>
          <w:tcPr>
            <w:tcW w:w="735" w:type="pct"/>
            <w:shd w:val="clear" w:color="auto" w:fill="auto"/>
            <w:vAlign w:val="center"/>
          </w:tcPr>
          <w:p w14:paraId="2711D0D5" w14:textId="6CB1EB79" w:rsidR="00B5303D" w:rsidRPr="007F1E5F" w:rsidDel="00251AFC" w:rsidRDefault="00050FA1" w:rsidP="00B5303D">
            <w:pPr>
              <w:pStyle w:val="NoSpacing"/>
              <w:jc w:val="center"/>
              <w:rPr>
                <w:del w:id="1219" w:author="Charles Jason Tinant" w:date="2014-09-24T11:17:00Z"/>
                <w:sz w:val="20"/>
                <w:szCs w:val="20"/>
              </w:rPr>
            </w:pPr>
            <w:del w:id="1220" w:author="Charles Jason Tinant" w:date="2014-09-24T11:17:00Z">
              <w:r w:rsidRPr="007F1E5F" w:rsidDel="00251AFC">
                <w:rPr>
                  <w:sz w:val="20"/>
                  <w:szCs w:val="20"/>
                </w:rPr>
                <w:delText>0</w:delText>
              </w:r>
              <w:r w:rsidR="00B5303D" w:rsidRPr="007F1E5F" w:rsidDel="00251AFC">
                <w:rPr>
                  <w:sz w:val="20"/>
                  <w:szCs w:val="20"/>
                </w:rPr>
                <w:delText>%</w:delText>
              </w:r>
            </w:del>
          </w:p>
          <w:p w14:paraId="718555D1" w14:textId="1AFAFB17" w:rsidR="00050FA1" w:rsidRPr="007F1E5F" w:rsidDel="00251AFC" w:rsidRDefault="00050FA1" w:rsidP="00B5303D">
            <w:pPr>
              <w:pStyle w:val="NoSpacing"/>
              <w:jc w:val="center"/>
              <w:rPr>
                <w:del w:id="1221" w:author="Charles Jason Tinant" w:date="2014-09-24T11:17:00Z"/>
                <w:sz w:val="20"/>
                <w:szCs w:val="20"/>
              </w:rPr>
            </w:pPr>
            <w:del w:id="1222" w:author="Charles Jason Tinant" w:date="2014-09-24T11:17:00Z">
              <w:r w:rsidRPr="007F1E5F" w:rsidDel="00251AFC">
                <w:rPr>
                  <w:sz w:val="20"/>
                  <w:szCs w:val="20"/>
                </w:rPr>
                <w:delText>17%</w:delText>
              </w:r>
            </w:del>
          </w:p>
        </w:tc>
      </w:tr>
      <w:tr w:rsidR="00050FA1" w:rsidRPr="007F1E5F" w:rsidDel="00251AFC" w14:paraId="07CBFA74" w14:textId="5B4A8C5B" w:rsidTr="00C0435F">
        <w:trPr>
          <w:del w:id="1223" w:author="Charles Jason Tinant" w:date="2014-09-24T11:17:00Z"/>
        </w:trPr>
        <w:tc>
          <w:tcPr>
            <w:tcW w:w="835" w:type="pct"/>
            <w:vMerge/>
          </w:tcPr>
          <w:p w14:paraId="066A1D1F" w14:textId="17A0CD21" w:rsidR="00050FA1" w:rsidRPr="007F1E5F" w:rsidDel="00251AFC" w:rsidRDefault="00050FA1" w:rsidP="00050FA1">
            <w:pPr>
              <w:pStyle w:val="NoSpacing"/>
              <w:rPr>
                <w:del w:id="1224" w:author="Charles Jason Tinant" w:date="2014-09-24T11:17:00Z"/>
                <w:sz w:val="20"/>
                <w:szCs w:val="20"/>
              </w:rPr>
            </w:pPr>
          </w:p>
        </w:tc>
        <w:tc>
          <w:tcPr>
            <w:tcW w:w="522" w:type="pct"/>
            <w:vMerge/>
            <w:vAlign w:val="center"/>
          </w:tcPr>
          <w:p w14:paraId="2FEBE70F" w14:textId="0EEA28B2" w:rsidR="00050FA1" w:rsidRPr="007F1E5F" w:rsidDel="00251AFC" w:rsidRDefault="00050FA1" w:rsidP="00050FA1">
            <w:pPr>
              <w:pStyle w:val="NoSpacing"/>
              <w:rPr>
                <w:del w:id="1225" w:author="Charles Jason Tinant" w:date="2014-09-24T11:17:00Z"/>
                <w:sz w:val="20"/>
                <w:szCs w:val="20"/>
              </w:rPr>
            </w:pPr>
          </w:p>
        </w:tc>
        <w:tc>
          <w:tcPr>
            <w:tcW w:w="1381" w:type="pct"/>
            <w:shd w:val="clear" w:color="auto" w:fill="auto"/>
          </w:tcPr>
          <w:p w14:paraId="080BF827" w14:textId="3ADA74C9" w:rsidR="00050FA1" w:rsidRPr="007F1E5F" w:rsidDel="00251AFC" w:rsidRDefault="00050FA1" w:rsidP="00050FA1">
            <w:pPr>
              <w:pStyle w:val="NoSpacing"/>
              <w:rPr>
                <w:del w:id="1226" w:author="Charles Jason Tinant" w:date="2014-09-24T11:17:00Z"/>
                <w:sz w:val="20"/>
                <w:szCs w:val="20"/>
              </w:rPr>
            </w:pPr>
            <w:del w:id="1227"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4E3BB181" w14:textId="32B0BB37" w:rsidR="00050FA1" w:rsidRPr="007F1E5F" w:rsidDel="00251AFC" w:rsidRDefault="00050FA1" w:rsidP="00050FA1">
            <w:pPr>
              <w:pStyle w:val="NoSpacing"/>
              <w:jc w:val="center"/>
              <w:rPr>
                <w:del w:id="1228" w:author="Charles Jason Tinant" w:date="2014-09-24T11:17:00Z"/>
                <w:sz w:val="20"/>
                <w:szCs w:val="20"/>
              </w:rPr>
            </w:pPr>
            <w:del w:id="1229" w:author="Charles Jason Tinant" w:date="2014-09-24T11:17:00Z">
              <w:r w:rsidRPr="007F1E5F" w:rsidDel="00251AFC">
                <w:rPr>
                  <w:rFonts w:cstheme="minorHAnsi"/>
                  <w:sz w:val="20"/>
                  <w:szCs w:val="20"/>
                </w:rPr>
                <w:delText>&gt; 1.8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a</w:delText>
              </w:r>
            </w:del>
          </w:p>
        </w:tc>
        <w:tc>
          <w:tcPr>
            <w:tcW w:w="810" w:type="pct"/>
            <w:shd w:val="clear" w:color="auto" w:fill="auto"/>
            <w:vAlign w:val="center"/>
          </w:tcPr>
          <w:p w14:paraId="63158AB0" w14:textId="5E95DD85" w:rsidR="00050FA1" w:rsidRPr="007F1E5F" w:rsidDel="00251AFC" w:rsidRDefault="00050FA1" w:rsidP="00050FA1">
            <w:pPr>
              <w:pStyle w:val="NoSpacing"/>
              <w:jc w:val="center"/>
              <w:rPr>
                <w:del w:id="1230" w:author="Charles Jason Tinant" w:date="2014-09-24T11:17:00Z"/>
                <w:sz w:val="20"/>
                <w:szCs w:val="20"/>
              </w:rPr>
            </w:pPr>
            <w:del w:id="1231" w:author="Charles Jason Tinant" w:date="2014-09-24T11:17:00Z">
              <w:r w:rsidRPr="007F1E5F" w:rsidDel="00251AFC">
                <w:rPr>
                  <w:sz w:val="20"/>
                  <w:szCs w:val="20"/>
                </w:rPr>
                <w:delText>0 of 3</w:delText>
              </w:r>
            </w:del>
          </w:p>
          <w:p w14:paraId="4C766032" w14:textId="21FCF4FC" w:rsidR="00050FA1" w:rsidRPr="007F1E5F" w:rsidDel="00251AFC" w:rsidRDefault="00050FA1" w:rsidP="00050FA1">
            <w:pPr>
              <w:pStyle w:val="NoSpacing"/>
              <w:jc w:val="center"/>
              <w:rPr>
                <w:del w:id="1232" w:author="Charles Jason Tinant" w:date="2014-09-24T11:17:00Z"/>
                <w:sz w:val="20"/>
                <w:szCs w:val="20"/>
              </w:rPr>
            </w:pPr>
            <w:del w:id="1233" w:author="Charles Jason Tinant" w:date="2014-09-24T11:17:00Z">
              <w:r w:rsidRPr="007F1E5F" w:rsidDel="00251AFC">
                <w:rPr>
                  <w:sz w:val="20"/>
                  <w:szCs w:val="20"/>
                </w:rPr>
                <w:delText>No data</w:delText>
              </w:r>
            </w:del>
          </w:p>
        </w:tc>
        <w:tc>
          <w:tcPr>
            <w:tcW w:w="735" w:type="pct"/>
            <w:shd w:val="clear" w:color="auto" w:fill="auto"/>
            <w:vAlign w:val="center"/>
          </w:tcPr>
          <w:p w14:paraId="74554B55" w14:textId="79224070" w:rsidR="00050FA1" w:rsidRPr="007F1E5F" w:rsidDel="00251AFC" w:rsidRDefault="00050FA1" w:rsidP="00050FA1">
            <w:pPr>
              <w:pStyle w:val="NoSpacing"/>
              <w:jc w:val="center"/>
              <w:rPr>
                <w:del w:id="1234" w:author="Charles Jason Tinant" w:date="2014-09-24T11:17:00Z"/>
                <w:rFonts w:cstheme="minorHAnsi"/>
                <w:sz w:val="20"/>
                <w:szCs w:val="20"/>
              </w:rPr>
            </w:pPr>
            <w:del w:id="1235" w:author="Charles Jason Tinant" w:date="2014-09-24T11:17:00Z">
              <w:r w:rsidRPr="007F1E5F" w:rsidDel="00251AFC">
                <w:rPr>
                  <w:rFonts w:cstheme="minorHAnsi"/>
                  <w:sz w:val="20"/>
                  <w:szCs w:val="20"/>
                </w:rPr>
                <w:delText>0%</w:delText>
              </w:r>
            </w:del>
          </w:p>
          <w:p w14:paraId="0737EEAC" w14:textId="06508D54" w:rsidR="00050FA1" w:rsidRPr="007F1E5F" w:rsidDel="00251AFC" w:rsidRDefault="00050FA1" w:rsidP="00050FA1">
            <w:pPr>
              <w:pStyle w:val="NoSpacing"/>
              <w:jc w:val="center"/>
              <w:rPr>
                <w:del w:id="1236" w:author="Charles Jason Tinant" w:date="2014-09-24T11:17:00Z"/>
                <w:sz w:val="20"/>
                <w:szCs w:val="20"/>
              </w:rPr>
            </w:pPr>
            <w:del w:id="1237" w:author="Charles Jason Tinant" w:date="2014-09-24T11:17:00Z">
              <w:r w:rsidRPr="007F1E5F" w:rsidDel="00251AFC">
                <w:rPr>
                  <w:rFonts w:cstheme="minorHAnsi"/>
                  <w:sz w:val="20"/>
                  <w:szCs w:val="20"/>
                </w:rPr>
                <w:delText>No data</w:delText>
              </w:r>
            </w:del>
          </w:p>
        </w:tc>
      </w:tr>
      <w:tr w:rsidR="00050FA1" w:rsidRPr="007F1E5F" w:rsidDel="00251AFC" w14:paraId="58438B24" w14:textId="7A632623" w:rsidTr="00C0435F">
        <w:trPr>
          <w:del w:id="1238" w:author="Charles Jason Tinant" w:date="2014-09-24T11:17:00Z"/>
        </w:trPr>
        <w:tc>
          <w:tcPr>
            <w:tcW w:w="835" w:type="pct"/>
            <w:vMerge/>
          </w:tcPr>
          <w:p w14:paraId="3753EFEF" w14:textId="55F76BC7" w:rsidR="00050FA1" w:rsidRPr="007F1E5F" w:rsidDel="00251AFC" w:rsidRDefault="00050FA1" w:rsidP="00050FA1">
            <w:pPr>
              <w:pStyle w:val="NoSpacing"/>
              <w:rPr>
                <w:del w:id="1239" w:author="Charles Jason Tinant" w:date="2014-09-24T11:17:00Z"/>
                <w:sz w:val="20"/>
                <w:szCs w:val="20"/>
              </w:rPr>
            </w:pPr>
          </w:p>
        </w:tc>
        <w:tc>
          <w:tcPr>
            <w:tcW w:w="522" w:type="pct"/>
            <w:vMerge/>
            <w:vAlign w:val="center"/>
          </w:tcPr>
          <w:p w14:paraId="2A287BB7" w14:textId="0FEEA0A4" w:rsidR="00050FA1" w:rsidRPr="007F1E5F" w:rsidDel="00251AFC" w:rsidRDefault="00050FA1" w:rsidP="00050FA1">
            <w:pPr>
              <w:pStyle w:val="NoSpacing"/>
              <w:rPr>
                <w:del w:id="1240" w:author="Charles Jason Tinant" w:date="2014-09-24T11:17:00Z"/>
                <w:sz w:val="20"/>
                <w:szCs w:val="20"/>
              </w:rPr>
            </w:pPr>
          </w:p>
        </w:tc>
        <w:tc>
          <w:tcPr>
            <w:tcW w:w="1381" w:type="pct"/>
            <w:shd w:val="clear" w:color="auto" w:fill="auto"/>
          </w:tcPr>
          <w:p w14:paraId="6E1EF7CA" w14:textId="2FA0065C" w:rsidR="00050FA1" w:rsidRPr="007F1E5F" w:rsidDel="00251AFC" w:rsidRDefault="00050FA1" w:rsidP="00050FA1">
            <w:pPr>
              <w:pStyle w:val="NoSpacing"/>
              <w:rPr>
                <w:del w:id="1241" w:author="Charles Jason Tinant" w:date="2014-09-24T11:17:00Z"/>
                <w:sz w:val="20"/>
                <w:szCs w:val="20"/>
              </w:rPr>
            </w:pPr>
            <w:del w:id="1242"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3514F832" w14:textId="681D6AA2" w:rsidR="00050FA1" w:rsidRPr="007F1E5F" w:rsidDel="00251AFC" w:rsidRDefault="00050FA1" w:rsidP="00050FA1">
            <w:pPr>
              <w:pStyle w:val="NoSpacing"/>
              <w:jc w:val="center"/>
              <w:rPr>
                <w:del w:id="1243" w:author="Charles Jason Tinant" w:date="2014-09-24T11:17:00Z"/>
                <w:rFonts w:cstheme="minorHAnsi"/>
                <w:sz w:val="20"/>
                <w:szCs w:val="20"/>
              </w:rPr>
            </w:pPr>
            <w:del w:id="1244" w:author="Charles Jason Tinant" w:date="2014-09-24T11:17:00Z">
              <w:r w:rsidRPr="007F1E5F" w:rsidDel="00251AFC">
                <w:rPr>
                  <w:rFonts w:cstheme="minorHAnsi"/>
                  <w:sz w:val="20"/>
                  <w:szCs w:val="20"/>
                </w:rPr>
                <w:delText>&gt;88 mg/L</w:delText>
              </w:r>
            </w:del>
          </w:p>
          <w:p w14:paraId="00825ABA" w14:textId="4118F05C" w:rsidR="00050FA1" w:rsidRPr="007F1E5F" w:rsidDel="00251AFC" w:rsidRDefault="00050FA1" w:rsidP="00CF3E56">
            <w:pPr>
              <w:pStyle w:val="NoSpacing"/>
              <w:jc w:val="center"/>
              <w:rPr>
                <w:del w:id="1245" w:author="Charles Jason Tinant" w:date="2014-09-24T11:17:00Z"/>
                <w:sz w:val="20"/>
                <w:szCs w:val="20"/>
              </w:rPr>
            </w:pPr>
            <w:del w:id="1246" w:author="Charles Jason Tinant" w:date="2014-09-24T11:17:00Z">
              <w:r w:rsidRPr="007F1E5F" w:rsidDel="00251AFC">
                <w:rPr>
                  <w:rFonts w:cstheme="minorHAnsi"/>
                  <w:sz w:val="20"/>
                  <w:szCs w:val="20"/>
                </w:rPr>
                <w:delText>&gt;0.56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b</w:delText>
              </w:r>
            </w:del>
          </w:p>
        </w:tc>
        <w:tc>
          <w:tcPr>
            <w:tcW w:w="810" w:type="pct"/>
            <w:shd w:val="clear" w:color="auto" w:fill="auto"/>
            <w:vAlign w:val="center"/>
          </w:tcPr>
          <w:p w14:paraId="23DF4CC4" w14:textId="7AC964E4" w:rsidR="00050FA1" w:rsidRPr="007F1E5F" w:rsidDel="00251AFC" w:rsidRDefault="00050FA1" w:rsidP="00050FA1">
            <w:pPr>
              <w:pStyle w:val="NoSpacing"/>
              <w:jc w:val="center"/>
              <w:rPr>
                <w:del w:id="1247" w:author="Charles Jason Tinant" w:date="2014-09-24T11:17:00Z"/>
                <w:sz w:val="20"/>
                <w:szCs w:val="20"/>
              </w:rPr>
            </w:pPr>
            <w:del w:id="1248" w:author="Charles Jason Tinant" w:date="2014-09-24T11:17:00Z">
              <w:r w:rsidRPr="007F1E5F" w:rsidDel="00251AFC">
                <w:rPr>
                  <w:sz w:val="20"/>
                  <w:szCs w:val="20"/>
                </w:rPr>
                <w:delText>Zero of 5</w:delText>
              </w:r>
            </w:del>
          </w:p>
          <w:p w14:paraId="4890C1B6" w14:textId="2F499EDC" w:rsidR="00050FA1" w:rsidRPr="007F1E5F" w:rsidDel="00251AFC" w:rsidRDefault="00120E20" w:rsidP="00050FA1">
            <w:pPr>
              <w:pStyle w:val="NoSpacing"/>
              <w:jc w:val="center"/>
              <w:rPr>
                <w:del w:id="1249" w:author="Charles Jason Tinant" w:date="2014-09-24T11:17:00Z"/>
                <w:sz w:val="20"/>
                <w:szCs w:val="20"/>
              </w:rPr>
            </w:pPr>
            <w:del w:id="1250" w:author="Charles Jason Tinant" w:date="2014-09-24T11:17:00Z">
              <w:r w:rsidRPr="007F1E5F" w:rsidDel="00251AFC">
                <w:rPr>
                  <w:sz w:val="20"/>
                  <w:szCs w:val="20"/>
                </w:rPr>
                <w:delText>Zero of 5</w:delText>
              </w:r>
            </w:del>
          </w:p>
          <w:p w14:paraId="74644588" w14:textId="47C60C6B" w:rsidR="00C924B7" w:rsidRPr="007F1E5F" w:rsidDel="00251AFC" w:rsidRDefault="00C924B7" w:rsidP="00C924B7">
            <w:pPr>
              <w:pStyle w:val="NoSpacing"/>
              <w:jc w:val="center"/>
              <w:rPr>
                <w:del w:id="1251" w:author="Charles Jason Tinant" w:date="2014-09-24T11:17:00Z"/>
                <w:sz w:val="20"/>
                <w:szCs w:val="20"/>
              </w:rPr>
            </w:pPr>
            <w:del w:id="1252" w:author="Charles Jason Tinant" w:date="2014-09-24T11:17:00Z">
              <w:r w:rsidRPr="007F1E5F" w:rsidDel="00251AFC">
                <w:rPr>
                  <w:sz w:val="20"/>
                  <w:szCs w:val="20"/>
                </w:rPr>
                <w:delText xml:space="preserve">Zero </w:delText>
              </w:r>
              <w:r w:rsidR="00050FA1" w:rsidRPr="007F1E5F" w:rsidDel="00251AFC">
                <w:rPr>
                  <w:sz w:val="20"/>
                  <w:szCs w:val="20"/>
                </w:rPr>
                <w:delText xml:space="preserve">of </w:delText>
              </w:r>
              <w:r w:rsidR="00120E20" w:rsidRPr="007F1E5F" w:rsidDel="00251AFC">
                <w:rPr>
                  <w:sz w:val="20"/>
                  <w:szCs w:val="20"/>
                </w:rPr>
                <w:delText>6</w:delText>
              </w:r>
            </w:del>
          </w:p>
          <w:p w14:paraId="45CC75D5" w14:textId="435CBFFD" w:rsidR="00C924B7" w:rsidRPr="007F1E5F" w:rsidDel="00251AFC" w:rsidRDefault="00C924B7" w:rsidP="00050FA1">
            <w:pPr>
              <w:pStyle w:val="NoSpacing"/>
              <w:jc w:val="center"/>
              <w:rPr>
                <w:del w:id="1253" w:author="Charles Jason Tinant" w:date="2014-09-24T11:17:00Z"/>
                <w:sz w:val="20"/>
                <w:szCs w:val="20"/>
              </w:rPr>
            </w:pPr>
            <w:del w:id="1254" w:author="Charles Jason Tinant" w:date="2014-09-24T11:17:00Z">
              <w:r w:rsidRPr="007F1E5F" w:rsidDel="00251AFC">
                <w:rPr>
                  <w:sz w:val="20"/>
                  <w:szCs w:val="20"/>
                </w:rPr>
                <w:delText>Zero of 6</w:delText>
              </w:r>
            </w:del>
          </w:p>
        </w:tc>
        <w:tc>
          <w:tcPr>
            <w:tcW w:w="735" w:type="pct"/>
            <w:shd w:val="clear" w:color="auto" w:fill="auto"/>
            <w:vAlign w:val="center"/>
          </w:tcPr>
          <w:p w14:paraId="4FD136EF" w14:textId="625051B5" w:rsidR="00050FA1" w:rsidRPr="007F1E5F" w:rsidDel="00251AFC" w:rsidRDefault="00050FA1" w:rsidP="00050FA1">
            <w:pPr>
              <w:pStyle w:val="NoSpacing"/>
              <w:jc w:val="center"/>
              <w:rPr>
                <w:del w:id="1255" w:author="Charles Jason Tinant" w:date="2014-09-24T11:17:00Z"/>
                <w:rFonts w:cstheme="minorHAnsi"/>
                <w:sz w:val="20"/>
                <w:szCs w:val="20"/>
              </w:rPr>
            </w:pPr>
            <w:del w:id="1256" w:author="Charles Jason Tinant" w:date="2014-09-24T11:17:00Z">
              <w:r w:rsidRPr="007F1E5F" w:rsidDel="00251AFC">
                <w:rPr>
                  <w:rFonts w:cstheme="minorHAnsi"/>
                  <w:sz w:val="20"/>
                  <w:szCs w:val="20"/>
                </w:rPr>
                <w:delText>0%</w:delText>
              </w:r>
            </w:del>
          </w:p>
          <w:p w14:paraId="28353E66" w14:textId="54983A16" w:rsidR="00C924B7" w:rsidRPr="007F1E5F" w:rsidDel="00251AFC" w:rsidRDefault="00120E20" w:rsidP="00050FA1">
            <w:pPr>
              <w:pStyle w:val="NoSpacing"/>
              <w:jc w:val="center"/>
              <w:rPr>
                <w:del w:id="1257" w:author="Charles Jason Tinant" w:date="2014-09-24T11:17:00Z"/>
                <w:rFonts w:cstheme="minorHAnsi"/>
                <w:sz w:val="20"/>
                <w:szCs w:val="20"/>
              </w:rPr>
            </w:pPr>
            <w:del w:id="1258" w:author="Charles Jason Tinant" w:date="2014-09-24T11:17:00Z">
              <w:r w:rsidRPr="007F1E5F" w:rsidDel="00251AFC">
                <w:rPr>
                  <w:rFonts w:cstheme="minorHAnsi"/>
                  <w:sz w:val="20"/>
                  <w:szCs w:val="20"/>
                </w:rPr>
                <w:delText>0%</w:delText>
              </w:r>
            </w:del>
          </w:p>
          <w:p w14:paraId="1DA7A526" w14:textId="6BE800A4" w:rsidR="00C924B7" w:rsidRPr="007F1E5F" w:rsidDel="00251AFC" w:rsidRDefault="00C924B7" w:rsidP="00050FA1">
            <w:pPr>
              <w:pStyle w:val="NoSpacing"/>
              <w:jc w:val="center"/>
              <w:rPr>
                <w:del w:id="1259" w:author="Charles Jason Tinant" w:date="2014-09-24T11:17:00Z"/>
                <w:rFonts w:cstheme="minorHAnsi"/>
                <w:sz w:val="20"/>
                <w:szCs w:val="20"/>
              </w:rPr>
            </w:pPr>
            <w:del w:id="1260" w:author="Charles Jason Tinant" w:date="2014-09-24T11:17:00Z">
              <w:r w:rsidRPr="007F1E5F" w:rsidDel="00251AFC">
                <w:rPr>
                  <w:rFonts w:cstheme="minorHAnsi"/>
                  <w:sz w:val="20"/>
                  <w:szCs w:val="20"/>
                </w:rPr>
                <w:delText>0%</w:delText>
              </w:r>
            </w:del>
          </w:p>
          <w:p w14:paraId="43777154" w14:textId="0A304F69" w:rsidR="00C924B7" w:rsidRPr="007F1E5F" w:rsidDel="00251AFC" w:rsidRDefault="00C924B7" w:rsidP="00050FA1">
            <w:pPr>
              <w:pStyle w:val="NoSpacing"/>
              <w:jc w:val="center"/>
              <w:rPr>
                <w:del w:id="1261" w:author="Charles Jason Tinant" w:date="2014-09-24T11:17:00Z"/>
                <w:sz w:val="20"/>
                <w:szCs w:val="20"/>
              </w:rPr>
            </w:pPr>
            <w:del w:id="1262" w:author="Charles Jason Tinant" w:date="2014-09-24T11:17:00Z">
              <w:r w:rsidRPr="007F1E5F" w:rsidDel="00251AFC">
                <w:rPr>
                  <w:rFonts w:cstheme="minorHAnsi"/>
                  <w:sz w:val="20"/>
                  <w:szCs w:val="20"/>
                </w:rPr>
                <w:delText>0%</w:delText>
              </w:r>
            </w:del>
          </w:p>
        </w:tc>
      </w:tr>
      <w:tr w:rsidR="00050FA1" w:rsidRPr="007F1E5F" w:rsidDel="00251AFC" w14:paraId="4FC1ED2A" w14:textId="5FC2D8A4" w:rsidTr="00C0435F">
        <w:trPr>
          <w:del w:id="1263" w:author="Charles Jason Tinant" w:date="2014-09-24T11:17:00Z"/>
        </w:trPr>
        <w:tc>
          <w:tcPr>
            <w:tcW w:w="835" w:type="pct"/>
            <w:vMerge/>
          </w:tcPr>
          <w:p w14:paraId="323DC5F0" w14:textId="48BB195B" w:rsidR="00050FA1" w:rsidRPr="007F1E5F" w:rsidDel="00251AFC" w:rsidRDefault="00050FA1" w:rsidP="00050FA1">
            <w:pPr>
              <w:pStyle w:val="NoSpacing"/>
              <w:rPr>
                <w:del w:id="1264" w:author="Charles Jason Tinant" w:date="2014-09-24T11:17:00Z"/>
                <w:sz w:val="20"/>
                <w:szCs w:val="20"/>
              </w:rPr>
            </w:pPr>
          </w:p>
        </w:tc>
        <w:tc>
          <w:tcPr>
            <w:tcW w:w="522" w:type="pct"/>
            <w:vMerge/>
            <w:vAlign w:val="center"/>
          </w:tcPr>
          <w:p w14:paraId="06DF4435" w14:textId="4CC88FA6" w:rsidR="00050FA1" w:rsidRPr="007F1E5F" w:rsidDel="00251AFC" w:rsidRDefault="00050FA1" w:rsidP="00050FA1">
            <w:pPr>
              <w:pStyle w:val="NoSpacing"/>
              <w:rPr>
                <w:del w:id="1265" w:author="Charles Jason Tinant" w:date="2014-09-24T11:17:00Z"/>
                <w:sz w:val="20"/>
                <w:szCs w:val="20"/>
              </w:rPr>
            </w:pPr>
          </w:p>
        </w:tc>
        <w:tc>
          <w:tcPr>
            <w:tcW w:w="1381" w:type="pct"/>
            <w:shd w:val="clear" w:color="auto" w:fill="auto"/>
          </w:tcPr>
          <w:p w14:paraId="3E486BB0" w14:textId="1F5F7FBE" w:rsidR="00050FA1" w:rsidRPr="007F1E5F" w:rsidDel="00251AFC" w:rsidRDefault="00050FA1" w:rsidP="00050FA1">
            <w:pPr>
              <w:pStyle w:val="NoSpacing"/>
              <w:rPr>
                <w:del w:id="1266" w:author="Charles Jason Tinant" w:date="2014-09-24T11:17:00Z"/>
                <w:sz w:val="20"/>
                <w:szCs w:val="20"/>
              </w:rPr>
            </w:pPr>
            <w:del w:id="1267" w:author="Charles Jason Tinant" w:date="2014-09-24T11:17:00Z">
              <w:r w:rsidRPr="007F1E5F" w:rsidDel="00251AFC">
                <w:rPr>
                  <w:sz w:val="20"/>
                  <w:szCs w:val="20"/>
                </w:rPr>
                <w:delText>Total Phosphorus</w:delText>
              </w:r>
            </w:del>
          </w:p>
        </w:tc>
        <w:tc>
          <w:tcPr>
            <w:tcW w:w="717" w:type="pct"/>
            <w:shd w:val="clear" w:color="auto" w:fill="auto"/>
            <w:vAlign w:val="center"/>
          </w:tcPr>
          <w:p w14:paraId="7B580EE2" w14:textId="4A03A313" w:rsidR="00050FA1" w:rsidRPr="007F1E5F" w:rsidDel="00251AFC" w:rsidRDefault="00050FA1" w:rsidP="00CF3E56">
            <w:pPr>
              <w:pStyle w:val="NoSpacing"/>
              <w:jc w:val="center"/>
              <w:rPr>
                <w:del w:id="1268" w:author="Charles Jason Tinant" w:date="2014-09-24T11:17:00Z"/>
                <w:rFonts w:cstheme="minorHAnsi"/>
                <w:sz w:val="20"/>
                <w:szCs w:val="20"/>
                <w:vertAlign w:val="subscript"/>
              </w:rPr>
            </w:pPr>
            <w:del w:id="1269" w:author="Charles Jason Tinant" w:date="2014-09-24T11:17:00Z">
              <w:r w:rsidRPr="007F1E5F" w:rsidDel="00251AFC">
                <w:rPr>
                  <w:rFonts w:cstheme="minorHAnsi"/>
                  <w:sz w:val="20"/>
                  <w:szCs w:val="20"/>
                </w:rPr>
                <w:delText>&gt; 0.037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c</w:delText>
              </w:r>
            </w:del>
          </w:p>
          <w:p w14:paraId="7C3FED08" w14:textId="764E2BB7" w:rsidR="00CF3E56" w:rsidRPr="007F1E5F" w:rsidDel="00251AFC" w:rsidRDefault="00CF3E56" w:rsidP="00CF3E56">
            <w:pPr>
              <w:pStyle w:val="NoSpacing"/>
              <w:jc w:val="center"/>
              <w:rPr>
                <w:del w:id="1270" w:author="Charles Jason Tinant" w:date="2014-09-24T11:17:00Z"/>
                <w:sz w:val="20"/>
                <w:szCs w:val="20"/>
              </w:rPr>
            </w:pPr>
            <w:del w:id="1271"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3B7552B4" w14:textId="26229427" w:rsidR="00050FA1" w:rsidRPr="007F1E5F" w:rsidDel="00251AFC" w:rsidRDefault="00050FA1" w:rsidP="00050FA1">
            <w:pPr>
              <w:pStyle w:val="NoSpacing"/>
              <w:jc w:val="center"/>
              <w:rPr>
                <w:del w:id="1272" w:author="Charles Jason Tinant" w:date="2014-09-24T11:17:00Z"/>
                <w:sz w:val="20"/>
                <w:szCs w:val="20"/>
              </w:rPr>
            </w:pPr>
            <w:del w:id="1273" w:author="Charles Jason Tinant" w:date="2014-09-24T11:17:00Z">
              <w:r w:rsidRPr="007F1E5F" w:rsidDel="00251AFC">
                <w:rPr>
                  <w:sz w:val="20"/>
                  <w:szCs w:val="20"/>
                </w:rPr>
                <w:delText>2 of 2</w:delText>
              </w:r>
            </w:del>
          </w:p>
          <w:p w14:paraId="1EF2948A" w14:textId="17D9C880" w:rsidR="00CF3E56" w:rsidRPr="007F1E5F" w:rsidDel="00251AFC" w:rsidRDefault="00CF3E56" w:rsidP="00050FA1">
            <w:pPr>
              <w:pStyle w:val="NoSpacing"/>
              <w:jc w:val="center"/>
              <w:rPr>
                <w:del w:id="1274" w:author="Charles Jason Tinant" w:date="2014-09-24T11:17:00Z"/>
                <w:sz w:val="20"/>
                <w:szCs w:val="20"/>
              </w:rPr>
            </w:pPr>
            <w:del w:id="1275" w:author="Charles Jason Tinant" w:date="2014-09-24T11:17:00Z">
              <w:r w:rsidRPr="007F1E5F" w:rsidDel="00251AFC">
                <w:rPr>
                  <w:sz w:val="20"/>
                  <w:szCs w:val="20"/>
                </w:rPr>
                <w:delText>1 of 2</w:delText>
              </w:r>
            </w:del>
          </w:p>
          <w:p w14:paraId="5B39411B" w14:textId="6F62447E" w:rsidR="00C924B7" w:rsidRPr="007F1E5F" w:rsidDel="00251AFC" w:rsidRDefault="00C924B7" w:rsidP="00050FA1">
            <w:pPr>
              <w:pStyle w:val="NoSpacing"/>
              <w:jc w:val="center"/>
              <w:rPr>
                <w:del w:id="1276" w:author="Charles Jason Tinant" w:date="2014-09-24T11:17:00Z"/>
                <w:sz w:val="20"/>
                <w:szCs w:val="20"/>
              </w:rPr>
            </w:pPr>
            <w:del w:id="1277" w:author="Charles Jason Tinant" w:date="2014-09-24T11:17:00Z">
              <w:r w:rsidRPr="007F1E5F" w:rsidDel="00251AFC">
                <w:rPr>
                  <w:sz w:val="20"/>
                  <w:szCs w:val="20"/>
                </w:rPr>
                <w:delText>6 of 6</w:delText>
              </w:r>
            </w:del>
          </w:p>
          <w:p w14:paraId="3E8393E2" w14:textId="6D298DE8" w:rsidR="00004ABE" w:rsidRPr="007F1E5F" w:rsidDel="00251AFC" w:rsidRDefault="00004ABE" w:rsidP="00050FA1">
            <w:pPr>
              <w:pStyle w:val="NoSpacing"/>
              <w:jc w:val="center"/>
              <w:rPr>
                <w:del w:id="1278" w:author="Charles Jason Tinant" w:date="2014-09-24T11:17:00Z"/>
                <w:sz w:val="20"/>
                <w:szCs w:val="20"/>
              </w:rPr>
            </w:pPr>
            <w:del w:id="1279" w:author="Charles Jason Tinant" w:date="2014-09-24T11:17:00Z">
              <w:r w:rsidRPr="007F1E5F" w:rsidDel="00251AFC">
                <w:rPr>
                  <w:sz w:val="20"/>
                  <w:szCs w:val="20"/>
                </w:rPr>
                <w:delText>5 of 6</w:delText>
              </w:r>
            </w:del>
          </w:p>
        </w:tc>
        <w:tc>
          <w:tcPr>
            <w:tcW w:w="735" w:type="pct"/>
            <w:shd w:val="clear" w:color="auto" w:fill="auto"/>
            <w:vAlign w:val="center"/>
          </w:tcPr>
          <w:p w14:paraId="58CD0E3B" w14:textId="27B1F6BA" w:rsidR="00050FA1" w:rsidRPr="007F1E5F" w:rsidDel="00251AFC" w:rsidRDefault="00050FA1" w:rsidP="00050FA1">
            <w:pPr>
              <w:pStyle w:val="NoSpacing"/>
              <w:jc w:val="center"/>
              <w:rPr>
                <w:del w:id="1280" w:author="Charles Jason Tinant" w:date="2014-09-24T11:17:00Z"/>
                <w:rFonts w:cstheme="minorHAnsi"/>
                <w:sz w:val="20"/>
                <w:szCs w:val="20"/>
              </w:rPr>
            </w:pPr>
            <w:del w:id="1281" w:author="Charles Jason Tinant" w:date="2014-09-24T11:17:00Z">
              <w:r w:rsidRPr="007F1E5F" w:rsidDel="00251AFC">
                <w:rPr>
                  <w:rFonts w:cstheme="minorHAnsi"/>
                  <w:sz w:val="20"/>
                  <w:szCs w:val="20"/>
                </w:rPr>
                <w:delText>100%</w:delText>
              </w:r>
            </w:del>
          </w:p>
          <w:p w14:paraId="4DA7D210" w14:textId="163B27EE" w:rsidR="00CF3E56" w:rsidRPr="007F1E5F" w:rsidDel="00251AFC" w:rsidRDefault="00CF3E56" w:rsidP="00050FA1">
            <w:pPr>
              <w:pStyle w:val="NoSpacing"/>
              <w:jc w:val="center"/>
              <w:rPr>
                <w:del w:id="1282" w:author="Charles Jason Tinant" w:date="2014-09-24T11:17:00Z"/>
                <w:rFonts w:cstheme="minorHAnsi"/>
                <w:sz w:val="20"/>
                <w:szCs w:val="20"/>
              </w:rPr>
            </w:pPr>
            <w:del w:id="1283" w:author="Charles Jason Tinant" w:date="2014-09-24T11:17:00Z">
              <w:r w:rsidRPr="007F1E5F" w:rsidDel="00251AFC">
                <w:rPr>
                  <w:rFonts w:cstheme="minorHAnsi"/>
                  <w:sz w:val="20"/>
                  <w:szCs w:val="20"/>
                </w:rPr>
                <w:delText>50%</w:delText>
              </w:r>
            </w:del>
          </w:p>
          <w:p w14:paraId="3A32877B" w14:textId="652E9571" w:rsidR="00C924B7" w:rsidRPr="007F1E5F" w:rsidDel="00251AFC" w:rsidRDefault="00C924B7" w:rsidP="00050FA1">
            <w:pPr>
              <w:pStyle w:val="NoSpacing"/>
              <w:jc w:val="center"/>
              <w:rPr>
                <w:del w:id="1284" w:author="Charles Jason Tinant" w:date="2014-09-24T11:17:00Z"/>
                <w:rFonts w:cstheme="minorHAnsi"/>
                <w:sz w:val="20"/>
                <w:szCs w:val="20"/>
              </w:rPr>
            </w:pPr>
            <w:del w:id="1285" w:author="Charles Jason Tinant" w:date="2014-09-24T11:17:00Z">
              <w:r w:rsidRPr="007F1E5F" w:rsidDel="00251AFC">
                <w:rPr>
                  <w:rFonts w:cstheme="minorHAnsi"/>
                  <w:sz w:val="20"/>
                  <w:szCs w:val="20"/>
                </w:rPr>
                <w:delText>100%</w:delText>
              </w:r>
            </w:del>
          </w:p>
          <w:p w14:paraId="3F844117" w14:textId="62869304" w:rsidR="00004ABE" w:rsidRPr="007F1E5F" w:rsidDel="00251AFC" w:rsidRDefault="00004ABE" w:rsidP="00050FA1">
            <w:pPr>
              <w:pStyle w:val="NoSpacing"/>
              <w:jc w:val="center"/>
              <w:rPr>
                <w:del w:id="1286" w:author="Charles Jason Tinant" w:date="2014-09-24T11:17:00Z"/>
                <w:sz w:val="20"/>
                <w:szCs w:val="20"/>
              </w:rPr>
            </w:pPr>
            <w:del w:id="1287" w:author="Charles Jason Tinant" w:date="2014-09-24T11:17:00Z">
              <w:r w:rsidRPr="007F1E5F" w:rsidDel="00251AFC">
                <w:rPr>
                  <w:rFonts w:cstheme="minorHAnsi"/>
                  <w:sz w:val="20"/>
                  <w:szCs w:val="20"/>
                </w:rPr>
                <w:delText>80%</w:delText>
              </w:r>
            </w:del>
          </w:p>
        </w:tc>
      </w:tr>
      <w:tr w:rsidR="00050FA1" w:rsidRPr="007F1E5F" w:rsidDel="00251AFC" w14:paraId="3B6D1728" w14:textId="09C4ED55" w:rsidTr="00C0435F">
        <w:trPr>
          <w:del w:id="1288" w:author="Charles Jason Tinant" w:date="2014-09-24T11:17:00Z"/>
        </w:trPr>
        <w:tc>
          <w:tcPr>
            <w:tcW w:w="835" w:type="pct"/>
            <w:vMerge/>
          </w:tcPr>
          <w:p w14:paraId="5DB44DFB" w14:textId="50FE03C3" w:rsidR="00050FA1" w:rsidRPr="007F1E5F" w:rsidDel="00251AFC" w:rsidRDefault="00050FA1" w:rsidP="00050FA1">
            <w:pPr>
              <w:pStyle w:val="NoSpacing"/>
              <w:rPr>
                <w:del w:id="1289" w:author="Charles Jason Tinant" w:date="2014-09-24T11:17:00Z"/>
                <w:sz w:val="20"/>
                <w:szCs w:val="20"/>
              </w:rPr>
            </w:pPr>
          </w:p>
        </w:tc>
        <w:tc>
          <w:tcPr>
            <w:tcW w:w="522" w:type="pct"/>
            <w:vMerge/>
            <w:vAlign w:val="center"/>
          </w:tcPr>
          <w:p w14:paraId="69207B56" w14:textId="3BE3372B" w:rsidR="00050FA1" w:rsidRPr="007F1E5F" w:rsidDel="00251AFC" w:rsidRDefault="00050FA1" w:rsidP="00050FA1">
            <w:pPr>
              <w:pStyle w:val="NoSpacing"/>
              <w:rPr>
                <w:del w:id="1290" w:author="Charles Jason Tinant" w:date="2014-09-24T11:17:00Z"/>
                <w:sz w:val="20"/>
                <w:szCs w:val="20"/>
              </w:rPr>
            </w:pPr>
          </w:p>
        </w:tc>
        <w:tc>
          <w:tcPr>
            <w:tcW w:w="1381" w:type="pct"/>
            <w:shd w:val="clear" w:color="auto" w:fill="auto"/>
          </w:tcPr>
          <w:p w14:paraId="1E287453" w14:textId="194A30D0" w:rsidR="00050FA1" w:rsidRPr="007F1E5F" w:rsidDel="00251AFC" w:rsidRDefault="00050FA1" w:rsidP="00050FA1">
            <w:pPr>
              <w:pStyle w:val="NoSpacing"/>
              <w:rPr>
                <w:del w:id="1291" w:author="Charles Jason Tinant" w:date="2014-09-24T11:17:00Z"/>
                <w:sz w:val="20"/>
                <w:szCs w:val="20"/>
              </w:rPr>
            </w:pPr>
            <w:del w:id="1292"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1036514" w14:textId="70DC9630" w:rsidR="00050FA1" w:rsidRPr="007F1E5F" w:rsidDel="00251AFC" w:rsidRDefault="00050FA1" w:rsidP="00CF3E56">
            <w:pPr>
              <w:pStyle w:val="NoSpacing"/>
              <w:jc w:val="center"/>
              <w:rPr>
                <w:del w:id="1293" w:author="Charles Jason Tinant" w:date="2014-09-24T11:17:00Z"/>
                <w:rFonts w:cstheme="minorHAnsi"/>
                <w:sz w:val="20"/>
                <w:szCs w:val="20"/>
              </w:rPr>
            </w:pPr>
            <w:del w:id="1294" w:author="Charles Jason Tinant" w:date="2014-09-24T11:17:00Z">
              <w:r w:rsidRPr="007F1E5F" w:rsidDel="00251AFC">
                <w:rPr>
                  <w:rFonts w:cstheme="minorHAnsi"/>
                  <w:sz w:val="20"/>
                  <w:szCs w:val="20"/>
                </w:rPr>
                <w:delText>&gt;0.037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e</w:delText>
              </w:r>
            </w:del>
          </w:p>
        </w:tc>
        <w:tc>
          <w:tcPr>
            <w:tcW w:w="810" w:type="pct"/>
            <w:shd w:val="clear" w:color="auto" w:fill="auto"/>
            <w:vAlign w:val="center"/>
          </w:tcPr>
          <w:p w14:paraId="4A496A56" w14:textId="2898A4D5" w:rsidR="00050FA1" w:rsidRPr="007F1E5F" w:rsidDel="00251AFC" w:rsidRDefault="00050FA1" w:rsidP="00050FA1">
            <w:pPr>
              <w:pStyle w:val="NoSpacing"/>
              <w:jc w:val="center"/>
              <w:rPr>
                <w:del w:id="1295" w:author="Charles Jason Tinant" w:date="2014-09-24T11:17:00Z"/>
                <w:sz w:val="20"/>
                <w:szCs w:val="20"/>
              </w:rPr>
            </w:pPr>
            <w:del w:id="1296" w:author="Charles Jason Tinant" w:date="2014-09-24T11:17:00Z">
              <w:r w:rsidRPr="007F1E5F" w:rsidDel="00251AFC">
                <w:rPr>
                  <w:sz w:val="20"/>
                  <w:szCs w:val="20"/>
                </w:rPr>
                <w:delText xml:space="preserve">No </w:delText>
              </w:r>
              <w:r w:rsidR="00C924B7" w:rsidRPr="007F1E5F" w:rsidDel="00251AFC">
                <w:rPr>
                  <w:sz w:val="20"/>
                  <w:szCs w:val="20"/>
                </w:rPr>
                <w:delText>d</w:delText>
              </w:r>
              <w:r w:rsidRPr="007F1E5F" w:rsidDel="00251AFC">
                <w:rPr>
                  <w:sz w:val="20"/>
                  <w:szCs w:val="20"/>
                </w:rPr>
                <w:delText>ata</w:delText>
              </w:r>
            </w:del>
          </w:p>
          <w:p w14:paraId="7D813650" w14:textId="75391607" w:rsidR="00050FA1" w:rsidRPr="007F1E5F" w:rsidDel="00251AFC" w:rsidRDefault="00050FA1" w:rsidP="00050FA1">
            <w:pPr>
              <w:pStyle w:val="NoSpacing"/>
              <w:jc w:val="center"/>
              <w:rPr>
                <w:del w:id="1297" w:author="Charles Jason Tinant" w:date="2014-09-24T11:17:00Z"/>
                <w:sz w:val="20"/>
                <w:szCs w:val="20"/>
              </w:rPr>
            </w:pPr>
            <w:del w:id="1298" w:author="Charles Jason Tinant" w:date="2014-09-24T11:17:00Z">
              <w:r w:rsidRPr="007F1E5F" w:rsidDel="00251AFC">
                <w:rPr>
                  <w:sz w:val="20"/>
                  <w:szCs w:val="20"/>
                </w:rPr>
                <w:delText>6 of 6</w:delText>
              </w:r>
              <w:r w:rsidR="00120E20" w:rsidRPr="007F1E5F" w:rsidDel="00251AFC">
                <w:rPr>
                  <w:sz w:val="20"/>
                  <w:szCs w:val="20"/>
                </w:rPr>
                <w:delText>***</w:delText>
              </w:r>
            </w:del>
          </w:p>
        </w:tc>
        <w:tc>
          <w:tcPr>
            <w:tcW w:w="735" w:type="pct"/>
            <w:shd w:val="clear" w:color="auto" w:fill="auto"/>
            <w:vAlign w:val="center"/>
          </w:tcPr>
          <w:p w14:paraId="610D896E" w14:textId="1D0AA37C" w:rsidR="00C924B7" w:rsidRPr="007F1E5F" w:rsidDel="00251AFC" w:rsidRDefault="00C924B7" w:rsidP="00C924B7">
            <w:pPr>
              <w:pStyle w:val="NoSpacing"/>
              <w:jc w:val="center"/>
              <w:rPr>
                <w:del w:id="1299" w:author="Charles Jason Tinant" w:date="2014-09-24T11:17:00Z"/>
                <w:rFonts w:cstheme="minorHAnsi"/>
                <w:sz w:val="20"/>
                <w:szCs w:val="20"/>
              </w:rPr>
            </w:pPr>
            <w:del w:id="1300" w:author="Charles Jason Tinant" w:date="2014-09-24T11:17:00Z">
              <w:r w:rsidRPr="007F1E5F" w:rsidDel="00251AFC">
                <w:rPr>
                  <w:rFonts w:cstheme="minorHAnsi"/>
                  <w:sz w:val="20"/>
                  <w:szCs w:val="20"/>
                </w:rPr>
                <w:delText>No data</w:delText>
              </w:r>
            </w:del>
          </w:p>
          <w:p w14:paraId="5F5E303A" w14:textId="6226E8FC" w:rsidR="00C924B7" w:rsidRPr="007F1E5F" w:rsidDel="00251AFC" w:rsidRDefault="00050FA1" w:rsidP="00C924B7">
            <w:pPr>
              <w:pStyle w:val="NoSpacing"/>
              <w:jc w:val="center"/>
              <w:rPr>
                <w:del w:id="1301" w:author="Charles Jason Tinant" w:date="2014-09-24T11:17:00Z"/>
                <w:rFonts w:cstheme="minorHAnsi"/>
                <w:sz w:val="20"/>
                <w:szCs w:val="20"/>
              </w:rPr>
            </w:pPr>
            <w:del w:id="1302" w:author="Charles Jason Tinant" w:date="2014-09-24T11:17:00Z">
              <w:r w:rsidRPr="007F1E5F" w:rsidDel="00251AFC">
                <w:rPr>
                  <w:rFonts w:cstheme="minorHAnsi"/>
                  <w:sz w:val="20"/>
                  <w:szCs w:val="20"/>
                </w:rPr>
                <w:delText>100%</w:delText>
              </w:r>
              <w:r w:rsidR="00120E20" w:rsidRPr="007F1E5F" w:rsidDel="00251AFC">
                <w:rPr>
                  <w:rFonts w:cstheme="minorHAnsi"/>
                  <w:sz w:val="20"/>
                  <w:szCs w:val="20"/>
                </w:rPr>
                <w:delText>***</w:delText>
              </w:r>
            </w:del>
          </w:p>
        </w:tc>
      </w:tr>
      <w:tr w:rsidR="00C924B7" w:rsidRPr="007F1E5F" w:rsidDel="00251AFC" w14:paraId="6B78D2A2" w14:textId="3C9ABF6A" w:rsidTr="00C0435F">
        <w:trPr>
          <w:del w:id="1303" w:author="Charles Jason Tinant" w:date="2014-09-24T11:17:00Z"/>
        </w:trPr>
        <w:tc>
          <w:tcPr>
            <w:tcW w:w="835" w:type="pct"/>
            <w:vMerge/>
          </w:tcPr>
          <w:p w14:paraId="631E3D8F" w14:textId="62D18AED" w:rsidR="00C924B7" w:rsidRPr="007F1E5F" w:rsidDel="00251AFC" w:rsidRDefault="00C924B7" w:rsidP="00C924B7">
            <w:pPr>
              <w:pStyle w:val="NoSpacing"/>
              <w:rPr>
                <w:del w:id="1304" w:author="Charles Jason Tinant" w:date="2014-09-24T11:17:00Z"/>
                <w:sz w:val="20"/>
                <w:szCs w:val="20"/>
              </w:rPr>
            </w:pPr>
          </w:p>
        </w:tc>
        <w:tc>
          <w:tcPr>
            <w:tcW w:w="522" w:type="pct"/>
            <w:vMerge w:val="restart"/>
            <w:vAlign w:val="center"/>
          </w:tcPr>
          <w:p w14:paraId="1A2C8399" w14:textId="6C6D4406" w:rsidR="00C924B7" w:rsidRPr="007F1E5F" w:rsidDel="00251AFC" w:rsidRDefault="00C924B7" w:rsidP="00C924B7">
            <w:pPr>
              <w:pStyle w:val="NoSpacing"/>
              <w:rPr>
                <w:del w:id="1305" w:author="Charles Jason Tinant" w:date="2014-09-24T11:17:00Z"/>
                <w:sz w:val="20"/>
                <w:szCs w:val="20"/>
              </w:rPr>
            </w:pPr>
            <w:del w:id="1306" w:author="Charles Jason Tinant" w:date="2014-09-24T11:17:00Z">
              <w:r w:rsidRPr="007F1E5F" w:rsidDel="00251AFC">
                <w:rPr>
                  <w:sz w:val="20"/>
                  <w:szCs w:val="20"/>
                </w:rPr>
                <w:delText>WOK4</w:delText>
              </w:r>
            </w:del>
          </w:p>
          <w:p w14:paraId="38C14698" w14:textId="07BAB9D2" w:rsidR="00C924B7" w:rsidRPr="007F1E5F" w:rsidDel="00251AFC" w:rsidRDefault="00C924B7" w:rsidP="00C924B7">
            <w:pPr>
              <w:pStyle w:val="NoSpacing"/>
              <w:rPr>
                <w:del w:id="1307" w:author="Charles Jason Tinant" w:date="2014-09-24T11:17:00Z"/>
                <w:sz w:val="20"/>
                <w:szCs w:val="20"/>
              </w:rPr>
            </w:pPr>
            <w:del w:id="1308" w:author="Charles Jason Tinant" w:date="2014-09-24T11:17:00Z">
              <w:r w:rsidRPr="007F1E5F" w:rsidDel="00251AFC">
                <w:rPr>
                  <w:sz w:val="20"/>
                  <w:szCs w:val="20"/>
                </w:rPr>
                <w:delText>(2008)</w:delText>
              </w:r>
            </w:del>
          </w:p>
          <w:p w14:paraId="69BE1008" w14:textId="79248F43" w:rsidR="00C924B7" w:rsidRPr="007F1E5F" w:rsidDel="00251AFC" w:rsidRDefault="00C924B7" w:rsidP="00C924B7">
            <w:pPr>
              <w:pStyle w:val="NoSpacing"/>
              <w:rPr>
                <w:del w:id="1309" w:author="Charles Jason Tinant" w:date="2014-09-24T11:17:00Z"/>
                <w:sz w:val="20"/>
                <w:szCs w:val="20"/>
              </w:rPr>
            </w:pPr>
            <w:del w:id="1310" w:author="Charles Jason Tinant" w:date="2014-09-24T11:17:00Z">
              <w:r w:rsidRPr="007F1E5F" w:rsidDel="00251AFC">
                <w:rPr>
                  <w:sz w:val="20"/>
                  <w:szCs w:val="20"/>
                </w:rPr>
                <w:delText>(2011)</w:delText>
              </w:r>
            </w:del>
          </w:p>
        </w:tc>
        <w:tc>
          <w:tcPr>
            <w:tcW w:w="1381" w:type="pct"/>
            <w:shd w:val="clear" w:color="auto" w:fill="auto"/>
          </w:tcPr>
          <w:p w14:paraId="3B79E271" w14:textId="2B999FEE" w:rsidR="00C924B7" w:rsidRPr="007F1E5F" w:rsidDel="00251AFC" w:rsidRDefault="00C924B7" w:rsidP="00C924B7">
            <w:pPr>
              <w:pStyle w:val="NoSpacing"/>
              <w:rPr>
                <w:del w:id="1311" w:author="Charles Jason Tinant" w:date="2014-09-24T11:17:00Z"/>
                <w:sz w:val="20"/>
                <w:szCs w:val="20"/>
              </w:rPr>
            </w:pPr>
            <w:del w:id="1312"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4DF0D33B" w14:textId="73D5E339" w:rsidR="00C924B7" w:rsidRPr="007F1E5F" w:rsidDel="00251AFC" w:rsidRDefault="00C924B7" w:rsidP="00C924B7">
            <w:pPr>
              <w:pStyle w:val="NoSpacing"/>
              <w:jc w:val="center"/>
              <w:rPr>
                <w:del w:id="1313" w:author="Charles Jason Tinant" w:date="2014-09-24T11:17:00Z"/>
                <w:sz w:val="20"/>
                <w:szCs w:val="20"/>
              </w:rPr>
            </w:pPr>
            <w:del w:id="1314"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2AE45188" w14:textId="51B0A0D6" w:rsidR="00C924B7" w:rsidRPr="007F1E5F" w:rsidDel="00251AFC" w:rsidRDefault="00CF3E56" w:rsidP="00C924B7">
            <w:pPr>
              <w:pStyle w:val="NoSpacing"/>
              <w:jc w:val="center"/>
              <w:rPr>
                <w:del w:id="1315" w:author="Charles Jason Tinant" w:date="2014-09-24T11:17:00Z"/>
                <w:sz w:val="20"/>
                <w:szCs w:val="20"/>
              </w:rPr>
            </w:pPr>
            <w:del w:id="1316" w:author="Charles Jason Tinant" w:date="2014-09-24T11:17:00Z">
              <w:r w:rsidRPr="007F1E5F" w:rsidDel="00251AFC">
                <w:rPr>
                  <w:sz w:val="20"/>
                  <w:szCs w:val="20"/>
                </w:rPr>
                <w:delText>1</w:delText>
              </w:r>
              <w:r w:rsidR="00C924B7" w:rsidRPr="007F1E5F" w:rsidDel="00251AFC">
                <w:rPr>
                  <w:sz w:val="20"/>
                  <w:szCs w:val="20"/>
                </w:rPr>
                <w:delText xml:space="preserve"> of </w:delText>
              </w:r>
              <w:r w:rsidRPr="007F1E5F" w:rsidDel="00251AFC">
                <w:rPr>
                  <w:sz w:val="20"/>
                  <w:szCs w:val="20"/>
                </w:rPr>
                <w:delText>2</w:delText>
              </w:r>
            </w:del>
          </w:p>
          <w:p w14:paraId="141892BE" w14:textId="5CCD09E6" w:rsidR="00C924B7" w:rsidRPr="007F1E5F" w:rsidDel="00251AFC" w:rsidRDefault="00906CBE" w:rsidP="00C924B7">
            <w:pPr>
              <w:pStyle w:val="NoSpacing"/>
              <w:jc w:val="center"/>
              <w:rPr>
                <w:del w:id="1317" w:author="Charles Jason Tinant" w:date="2014-09-24T11:17:00Z"/>
                <w:sz w:val="20"/>
                <w:szCs w:val="20"/>
              </w:rPr>
            </w:pPr>
            <w:del w:id="1318" w:author="Charles Jason Tinant" w:date="2014-09-24T11:17:00Z">
              <w:r w:rsidRPr="007F1E5F" w:rsidDel="00251AFC">
                <w:rPr>
                  <w:sz w:val="20"/>
                  <w:szCs w:val="20"/>
                </w:rPr>
                <w:delText>1</w:delText>
              </w:r>
              <w:r w:rsidR="00C924B7" w:rsidRPr="007F1E5F" w:rsidDel="00251AFC">
                <w:rPr>
                  <w:sz w:val="20"/>
                  <w:szCs w:val="20"/>
                </w:rPr>
                <w:delText xml:space="preserve"> of 6</w:delText>
              </w:r>
            </w:del>
          </w:p>
        </w:tc>
        <w:tc>
          <w:tcPr>
            <w:tcW w:w="735" w:type="pct"/>
            <w:shd w:val="clear" w:color="auto" w:fill="auto"/>
            <w:vAlign w:val="center"/>
          </w:tcPr>
          <w:p w14:paraId="0DC24FAE" w14:textId="5F6B6CE4" w:rsidR="00C924B7" w:rsidRPr="007F1E5F" w:rsidDel="00251AFC" w:rsidRDefault="00CF3E56" w:rsidP="00C924B7">
            <w:pPr>
              <w:pStyle w:val="NoSpacing"/>
              <w:jc w:val="center"/>
              <w:rPr>
                <w:del w:id="1319" w:author="Charles Jason Tinant" w:date="2014-09-24T11:17:00Z"/>
                <w:rFonts w:cstheme="minorHAnsi"/>
                <w:sz w:val="20"/>
                <w:szCs w:val="20"/>
              </w:rPr>
            </w:pPr>
            <w:del w:id="1320" w:author="Charles Jason Tinant" w:date="2014-09-24T11:17:00Z">
              <w:r w:rsidRPr="007F1E5F" w:rsidDel="00251AFC">
                <w:rPr>
                  <w:rFonts w:cstheme="minorHAnsi"/>
                  <w:sz w:val="20"/>
                  <w:szCs w:val="20"/>
                </w:rPr>
                <w:delText>50</w:delText>
              </w:r>
              <w:r w:rsidR="00C924B7" w:rsidRPr="007F1E5F" w:rsidDel="00251AFC">
                <w:rPr>
                  <w:rFonts w:cstheme="minorHAnsi"/>
                  <w:sz w:val="20"/>
                  <w:szCs w:val="20"/>
                </w:rPr>
                <w:delText>%</w:delText>
              </w:r>
            </w:del>
          </w:p>
          <w:p w14:paraId="727772B7" w14:textId="08799D78" w:rsidR="00C924B7" w:rsidRPr="007F1E5F" w:rsidDel="00251AFC" w:rsidRDefault="00C924B7" w:rsidP="00906CBE">
            <w:pPr>
              <w:pStyle w:val="NoSpacing"/>
              <w:jc w:val="center"/>
              <w:rPr>
                <w:del w:id="1321" w:author="Charles Jason Tinant" w:date="2014-09-24T11:17:00Z"/>
                <w:sz w:val="20"/>
                <w:szCs w:val="20"/>
              </w:rPr>
            </w:pPr>
            <w:del w:id="1322" w:author="Charles Jason Tinant" w:date="2014-09-24T11:17:00Z">
              <w:r w:rsidRPr="007F1E5F" w:rsidDel="00251AFC">
                <w:rPr>
                  <w:rFonts w:cstheme="minorHAnsi"/>
                  <w:sz w:val="20"/>
                  <w:szCs w:val="20"/>
                </w:rPr>
                <w:delText>1</w:delText>
              </w:r>
              <w:r w:rsidR="00906CBE" w:rsidRPr="007F1E5F" w:rsidDel="00251AFC">
                <w:rPr>
                  <w:rFonts w:cstheme="minorHAnsi"/>
                  <w:sz w:val="20"/>
                  <w:szCs w:val="20"/>
                </w:rPr>
                <w:delText>7</w:delText>
              </w:r>
              <w:r w:rsidRPr="007F1E5F" w:rsidDel="00251AFC">
                <w:rPr>
                  <w:rFonts w:cstheme="minorHAnsi"/>
                  <w:sz w:val="20"/>
                  <w:szCs w:val="20"/>
                </w:rPr>
                <w:delText>%</w:delText>
              </w:r>
            </w:del>
          </w:p>
        </w:tc>
      </w:tr>
      <w:tr w:rsidR="00C924B7" w:rsidRPr="007F1E5F" w:rsidDel="00251AFC" w14:paraId="2D4761B5" w14:textId="4E4AB30F" w:rsidTr="00C0435F">
        <w:trPr>
          <w:del w:id="1323" w:author="Charles Jason Tinant" w:date="2014-09-24T11:17:00Z"/>
        </w:trPr>
        <w:tc>
          <w:tcPr>
            <w:tcW w:w="835" w:type="pct"/>
            <w:vMerge/>
          </w:tcPr>
          <w:p w14:paraId="1535904F" w14:textId="17AE0F8A" w:rsidR="00C924B7" w:rsidRPr="007F1E5F" w:rsidDel="00251AFC" w:rsidRDefault="00C924B7" w:rsidP="00C924B7">
            <w:pPr>
              <w:pStyle w:val="NoSpacing"/>
              <w:rPr>
                <w:del w:id="1324" w:author="Charles Jason Tinant" w:date="2014-09-24T11:17:00Z"/>
                <w:sz w:val="20"/>
                <w:szCs w:val="20"/>
              </w:rPr>
            </w:pPr>
          </w:p>
        </w:tc>
        <w:tc>
          <w:tcPr>
            <w:tcW w:w="522" w:type="pct"/>
            <w:vMerge/>
            <w:vAlign w:val="center"/>
          </w:tcPr>
          <w:p w14:paraId="42EDD920" w14:textId="0B96E64C" w:rsidR="00C924B7" w:rsidRPr="007F1E5F" w:rsidDel="00251AFC" w:rsidRDefault="00C924B7" w:rsidP="00C924B7">
            <w:pPr>
              <w:pStyle w:val="NoSpacing"/>
              <w:rPr>
                <w:del w:id="1325" w:author="Charles Jason Tinant" w:date="2014-09-24T11:17:00Z"/>
                <w:sz w:val="20"/>
                <w:szCs w:val="20"/>
              </w:rPr>
            </w:pPr>
          </w:p>
        </w:tc>
        <w:tc>
          <w:tcPr>
            <w:tcW w:w="1381" w:type="pct"/>
            <w:shd w:val="clear" w:color="auto" w:fill="auto"/>
          </w:tcPr>
          <w:p w14:paraId="39AF83D5" w14:textId="1F86458F" w:rsidR="004D1EC6" w:rsidRPr="007F1E5F" w:rsidDel="00251AFC" w:rsidRDefault="004D1EC6" w:rsidP="004D1EC6">
            <w:pPr>
              <w:pStyle w:val="NoSpacing"/>
              <w:rPr>
                <w:del w:id="1326" w:author="Charles Jason Tinant" w:date="2014-09-24T11:17:00Z"/>
                <w:rFonts w:cs="Arial"/>
                <w:bCs/>
                <w:sz w:val="20"/>
                <w:szCs w:val="20"/>
              </w:rPr>
            </w:pPr>
            <w:del w:id="1327" w:author="Charles Jason Tinant" w:date="2014-09-24T11:17:00Z">
              <w:r w:rsidRPr="007F1E5F" w:rsidDel="00251AFC">
                <w:rPr>
                  <w:rFonts w:cs="Arial"/>
                  <w:bCs/>
                  <w:sz w:val="20"/>
                  <w:szCs w:val="20"/>
                </w:rPr>
                <w:delText xml:space="preserve">Bacteria, E-Coli </w:delText>
              </w:r>
            </w:del>
          </w:p>
          <w:p w14:paraId="1D6148BD" w14:textId="63C93123" w:rsidR="00C924B7" w:rsidRPr="007F1E5F" w:rsidDel="00251AFC" w:rsidRDefault="004D1EC6" w:rsidP="004D1EC6">
            <w:pPr>
              <w:pStyle w:val="NoSpacing"/>
              <w:rPr>
                <w:del w:id="1328" w:author="Charles Jason Tinant" w:date="2014-09-24T11:17:00Z"/>
                <w:sz w:val="20"/>
                <w:szCs w:val="20"/>
              </w:rPr>
            </w:pPr>
            <w:del w:id="1329"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383043A4" w14:textId="167C8FCE" w:rsidR="00C924B7" w:rsidRPr="007F1E5F" w:rsidDel="00251AFC" w:rsidRDefault="00C924B7" w:rsidP="00C924B7">
            <w:pPr>
              <w:pStyle w:val="NoSpacing"/>
              <w:jc w:val="center"/>
              <w:rPr>
                <w:del w:id="1330" w:author="Charles Jason Tinant" w:date="2014-09-24T11:17:00Z"/>
                <w:sz w:val="20"/>
                <w:szCs w:val="20"/>
              </w:rPr>
            </w:pPr>
            <w:del w:id="1331"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2E9FC146" w14:textId="42764306" w:rsidR="00C924B7" w:rsidRPr="007F1E5F" w:rsidDel="00251AFC" w:rsidRDefault="00C924B7" w:rsidP="00C924B7">
            <w:pPr>
              <w:pStyle w:val="NoSpacing"/>
              <w:jc w:val="center"/>
              <w:rPr>
                <w:del w:id="1332" w:author="Charles Jason Tinant" w:date="2014-09-24T11:17:00Z"/>
                <w:sz w:val="20"/>
                <w:szCs w:val="20"/>
              </w:rPr>
            </w:pPr>
            <w:del w:id="1333" w:author="Charles Jason Tinant" w:date="2014-09-24T11:17:00Z">
              <w:r w:rsidRPr="007F1E5F" w:rsidDel="00251AFC">
                <w:rPr>
                  <w:sz w:val="20"/>
                  <w:szCs w:val="20"/>
                </w:rPr>
                <w:delText>4 of 4</w:delText>
              </w:r>
            </w:del>
          </w:p>
          <w:p w14:paraId="41C653FA" w14:textId="75ACE32D" w:rsidR="00C924B7" w:rsidRPr="007F1E5F" w:rsidDel="00251AFC" w:rsidRDefault="00C924B7" w:rsidP="00C924B7">
            <w:pPr>
              <w:pStyle w:val="NoSpacing"/>
              <w:jc w:val="center"/>
              <w:rPr>
                <w:del w:id="1334" w:author="Charles Jason Tinant" w:date="2014-09-24T11:17:00Z"/>
                <w:sz w:val="20"/>
                <w:szCs w:val="20"/>
              </w:rPr>
            </w:pPr>
            <w:del w:id="1335" w:author="Charles Jason Tinant" w:date="2014-09-24T11:17:00Z">
              <w:r w:rsidRPr="007F1E5F" w:rsidDel="00251AFC">
                <w:rPr>
                  <w:sz w:val="20"/>
                  <w:szCs w:val="20"/>
                </w:rPr>
                <w:delText>3 of 5</w:delText>
              </w:r>
            </w:del>
          </w:p>
        </w:tc>
        <w:tc>
          <w:tcPr>
            <w:tcW w:w="735" w:type="pct"/>
            <w:shd w:val="clear" w:color="auto" w:fill="auto"/>
            <w:vAlign w:val="center"/>
          </w:tcPr>
          <w:p w14:paraId="7090647A" w14:textId="408D255F" w:rsidR="00C924B7" w:rsidRPr="007F1E5F" w:rsidDel="00251AFC" w:rsidRDefault="00C924B7" w:rsidP="00C924B7">
            <w:pPr>
              <w:pStyle w:val="NoSpacing"/>
              <w:jc w:val="center"/>
              <w:rPr>
                <w:del w:id="1336" w:author="Charles Jason Tinant" w:date="2014-09-24T11:17:00Z"/>
                <w:sz w:val="20"/>
                <w:szCs w:val="20"/>
              </w:rPr>
            </w:pPr>
            <w:del w:id="1337" w:author="Charles Jason Tinant" w:date="2014-09-24T11:17:00Z">
              <w:r w:rsidRPr="007F1E5F" w:rsidDel="00251AFC">
                <w:rPr>
                  <w:sz w:val="20"/>
                  <w:szCs w:val="20"/>
                </w:rPr>
                <w:delText>100%</w:delText>
              </w:r>
            </w:del>
          </w:p>
          <w:p w14:paraId="6E6B812C" w14:textId="78862BC9" w:rsidR="00C924B7" w:rsidRPr="007F1E5F" w:rsidDel="00251AFC" w:rsidRDefault="00C924B7" w:rsidP="00C924B7">
            <w:pPr>
              <w:pStyle w:val="NoSpacing"/>
              <w:jc w:val="center"/>
              <w:rPr>
                <w:del w:id="1338" w:author="Charles Jason Tinant" w:date="2014-09-24T11:17:00Z"/>
                <w:sz w:val="20"/>
                <w:szCs w:val="20"/>
              </w:rPr>
            </w:pPr>
            <w:del w:id="1339" w:author="Charles Jason Tinant" w:date="2014-09-24T11:17:00Z">
              <w:r w:rsidRPr="007F1E5F" w:rsidDel="00251AFC">
                <w:rPr>
                  <w:sz w:val="20"/>
                  <w:szCs w:val="20"/>
                </w:rPr>
                <w:delText>60%</w:delText>
              </w:r>
            </w:del>
          </w:p>
        </w:tc>
      </w:tr>
      <w:tr w:rsidR="00C924B7" w:rsidRPr="007F1E5F" w:rsidDel="00251AFC" w14:paraId="01C8474F" w14:textId="6694CEC3" w:rsidTr="00C0435F">
        <w:trPr>
          <w:del w:id="1340" w:author="Charles Jason Tinant" w:date="2014-09-24T11:17:00Z"/>
        </w:trPr>
        <w:tc>
          <w:tcPr>
            <w:tcW w:w="835" w:type="pct"/>
            <w:vMerge/>
          </w:tcPr>
          <w:p w14:paraId="267C25D0" w14:textId="22C42CBA" w:rsidR="00C924B7" w:rsidRPr="007F1E5F" w:rsidDel="00251AFC" w:rsidRDefault="00C924B7" w:rsidP="00C924B7">
            <w:pPr>
              <w:pStyle w:val="NoSpacing"/>
              <w:rPr>
                <w:del w:id="1341" w:author="Charles Jason Tinant" w:date="2014-09-24T11:17:00Z"/>
                <w:sz w:val="20"/>
                <w:szCs w:val="20"/>
              </w:rPr>
            </w:pPr>
          </w:p>
        </w:tc>
        <w:tc>
          <w:tcPr>
            <w:tcW w:w="522" w:type="pct"/>
            <w:vMerge/>
            <w:vAlign w:val="center"/>
          </w:tcPr>
          <w:p w14:paraId="03C353DD" w14:textId="5AF4B316" w:rsidR="00C924B7" w:rsidRPr="007F1E5F" w:rsidDel="00251AFC" w:rsidRDefault="00C924B7" w:rsidP="00C924B7">
            <w:pPr>
              <w:pStyle w:val="NoSpacing"/>
              <w:rPr>
                <w:del w:id="1342" w:author="Charles Jason Tinant" w:date="2014-09-24T11:17:00Z"/>
                <w:sz w:val="20"/>
                <w:szCs w:val="20"/>
              </w:rPr>
            </w:pPr>
          </w:p>
        </w:tc>
        <w:tc>
          <w:tcPr>
            <w:tcW w:w="1381" w:type="pct"/>
            <w:shd w:val="clear" w:color="auto" w:fill="auto"/>
          </w:tcPr>
          <w:p w14:paraId="7774FAB5" w14:textId="75B5AEB4" w:rsidR="00C924B7" w:rsidRPr="007F1E5F" w:rsidDel="00251AFC" w:rsidRDefault="00C924B7" w:rsidP="00C924B7">
            <w:pPr>
              <w:pStyle w:val="NoSpacing"/>
              <w:rPr>
                <w:del w:id="1343" w:author="Charles Jason Tinant" w:date="2014-09-24T11:17:00Z"/>
                <w:sz w:val="20"/>
                <w:szCs w:val="20"/>
              </w:rPr>
            </w:pPr>
            <w:del w:id="1344"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5DC2DF26" w14:textId="434553CC" w:rsidR="00C924B7" w:rsidRPr="007F1E5F" w:rsidDel="00251AFC" w:rsidRDefault="00C924B7" w:rsidP="00C924B7">
            <w:pPr>
              <w:pStyle w:val="NoSpacing"/>
              <w:jc w:val="center"/>
              <w:rPr>
                <w:del w:id="1345" w:author="Charles Jason Tinant" w:date="2014-09-24T11:17:00Z"/>
                <w:sz w:val="20"/>
                <w:szCs w:val="20"/>
              </w:rPr>
            </w:pPr>
            <w:del w:id="1346"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17F79624" w14:textId="5A06D502" w:rsidR="00C924B7" w:rsidRPr="007F1E5F" w:rsidDel="00251AFC" w:rsidRDefault="00C924B7" w:rsidP="00C924B7">
            <w:pPr>
              <w:pStyle w:val="NoSpacing"/>
              <w:jc w:val="center"/>
              <w:rPr>
                <w:del w:id="1347" w:author="Charles Jason Tinant" w:date="2014-09-24T11:17:00Z"/>
                <w:sz w:val="20"/>
                <w:szCs w:val="20"/>
              </w:rPr>
            </w:pPr>
            <w:del w:id="1348" w:author="Charles Jason Tinant" w:date="2014-09-24T11:17:00Z">
              <w:r w:rsidRPr="007F1E5F" w:rsidDel="00251AFC">
                <w:rPr>
                  <w:sz w:val="20"/>
                  <w:szCs w:val="20"/>
                </w:rPr>
                <w:delText>Zero of 4</w:delText>
              </w:r>
            </w:del>
          </w:p>
          <w:p w14:paraId="104794AF" w14:textId="07AFFCEA" w:rsidR="00C924B7" w:rsidRPr="007F1E5F" w:rsidDel="00251AFC" w:rsidRDefault="00C924B7" w:rsidP="00C924B7">
            <w:pPr>
              <w:pStyle w:val="NoSpacing"/>
              <w:jc w:val="center"/>
              <w:rPr>
                <w:del w:id="1349" w:author="Charles Jason Tinant" w:date="2014-09-24T11:17:00Z"/>
                <w:sz w:val="20"/>
                <w:szCs w:val="20"/>
              </w:rPr>
            </w:pPr>
            <w:del w:id="1350" w:author="Charles Jason Tinant" w:date="2014-09-24T11:17:00Z">
              <w:r w:rsidRPr="007F1E5F" w:rsidDel="00251AFC">
                <w:rPr>
                  <w:sz w:val="20"/>
                  <w:szCs w:val="20"/>
                </w:rPr>
                <w:delText>Zero of 6</w:delText>
              </w:r>
            </w:del>
          </w:p>
        </w:tc>
        <w:tc>
          <w:tcPr>
            <w:tcW w:w="735" w:type="pct"/>
            <w:shd w:val="clear" w:color="auto" w:fill="auto"/>
            <w:vAlign w:val="center"/>
          </w:tcPr>
          <w:p w14:paraId="251FBA7E" w14:textId="0A88B0B8" w:rsidR="00C924B7" w:rsidRPr="007F1E5F" w:rsidDel="00251AFC" w:rsidRDefault="00C924B7" w:rsidP="00C924B7">
            <w:pPr>
              <w:pStyle w:val="NoSpacing"/>
              <w:jc w:val="center"/>
              <w:rPr>
                <w:del w:id="1351" w:author="Charles Jason Tinant" w:date="2014-09-24T11:17:00Z"/>
                <w:rFonts w:cstheme="minorHAnsi"/>
                <w:sz w:val="20"/>
                <w:szCs w:val="20"/>
              </w:rPr>
            </w:pPr>
            <w:del w:id="1352" w:author="Charles Jason Tinant" w:date="2014-09-24T11:17:00Z">
              <w:r w:rsidRPr="007F1E5F" w:rsidDel="00251AFC">
                <w:rPr>
                  <w:rFonts w:cstheme="minorHAnsi"/>
                  <w:sz w:val="20"/>
                  <w:szCs w:val="20"/>
                </w:rPr>
                <w:delText>0%</w:delText>
              </w:r>
            </w:del>
          </w:p>
          <w:p w14:paraId="4D424119" w14:textId="6FF6B543" w:rsidR="00C924B7" w:rsidRPr="007F1E5F" w:rsidDel="00251AFC" w:rsidRDefault="00C924B7" w:rsidP="00C924B7">
            <w:pPr>
              <w:pStyle w:val="NoSpacing"/>
              <w:jc w:val="center"/>
              <w:rPr>
                <w:del w:id="1353" w:author="Charles Jason Tinant" w:date="2014-09-24T11:17:00Z"/>
                <w:sz w:val="20"/>
                <w:szCs w:val="20"/>
              </w:rPr>
            </w:pPr>
            <w:del w:id="1354" w:author="Charles Jason Tinant" w:date="2014-09-24T11:17:00Z">
              <w:r w:rsidRPr="007F1E5F" w:rsidDel="00251AFC">
                <w:rPr>
                  <w:rFonts w:cstheme="minorHAnsi"/>
                  <w:sz w:val="20"/>
                  <w:szCs w:val="20"/>
                </w:rPr>
                <w:delText>0%</w:delText>
              </w:r>
            </w:del>
          </w:p>
        </w:tc>
      </w:tr>
      <w:tr w:rsidR="00C924B7" w:rsidRPr="007F1E5F" w:rsidDel="00251AFC" w14:paraId="45AF40B8" w14:textId="50ED768E" w:rsidTr="00C0435F">
        <w:trPr>
          <w:del w:id="1355" w:author="Charles Jason Tinant" w:date="2014-09-24T11:17:00Z"/>
        </w:trPr>
        <w:tc>
          <w:tcPr>
            <w:tcW w:w="835" w:type="pct"/>
            <w:vMerge/>
          </w:tcPr>
          <w:p w14:paraId="7B645266" w14:textId="75CCFFC1" w:rsidR="00C924B7" w:rsidRPr="007F1E5F" w:rsidDel="00251AFC" w:rsidRDefault="00C924B7" w:rsidP="00C924B7">
            <w:pPr>
              <w:pStyle w:val="NoSpacing"/>
              <w:rPr>
                <w:del w:id="1356" w:author="Charles Jason Tinant" w:date="2014-09-24T11:17:00Z"/>
                <w:sz w:val="20"/>
                <w:szCs w:val="20"/>
              </w:rPr>
            </w:pPr>
          </w:p>
        </w:tc>
        <w:tc>
          <w:tcPr>
            <w:tcW w:w="522" w:type="pct"/>
            <w:vMerge/>
            <w:vAlign w:val="center"/>
          </w:tcPr>
          <w:p w14:paraId="52BA15CE" w14:textId="547C850D" w:rsidR="00C924B7" w:rsidRPr="007F1E5F" w:rsidDel="00251AFC" w:rsidRDefault="00C924B7" w:rsidP="00C924B7">
            <w:pPr>
              <w:pStyle w:val="NoSpacing"/>
              <w:rPr>
                <w:del w:id="1357" w:author="Charles Jason Tinant" w:date="2014-09-24T11:17:00Z"/>
                <w:sz w:val="20"/>
                <w:szCs w:val="20"/>
              </w:rPr>
            </w:pPr>
          </w:p>
        </w:tc>
        <w:tc>
          <w:tcPr>
            <w:tcW w:w="1381" w:type="pct"/>
            <w:shd w:val="clear" w:color="auto" w:fill="auto"/>
          </w:tcPr>
          <w:p w14:paraId="47E36F41" w14:textId="2035F532" w:rsidR="00C924B7" w:rsidRPr="007F1E5F" w:rsidDel="00251AFC" w:rsidRDefault="00C924B7" w:rsidP="00C924B7">
            <w:pPr>
              <w:pStyle w:val="NoSpacing"/>
              <w:rPr>
                <w:del w:id="1358" w:author="Charles Jason Tinant" w:date="2014-09-24T11:17:00Z"/>
                <w:sz w:val="20"/>
                <w:szCs w:val="20"/>
              </w:rPr>
            </w:pPr>
            <w:del w:id="1359"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7B2FEE45" w14:textId="5CD445AE" w:rsidR="00C924B7" w:rsidRPr="007F1E5F" w:rsidDel="00251AFC" w:rsidRDefault="00C924B7" w:rsidP="00C924B7">
            <w:pPr>
              <w:pStyle w:val="NoSpacing"/>
              <w:jc w:val="center"/>
              <w:rPr>
                <w:del w:id="1360" w:author="Charles Jason Tinant" w:date="2014-09-24T11:17:00Z"/>
                <w:sz w:val="20"/>
                <w:szCs w:val="20"/>
              </w:rPr>
            </w:pPr>
            <w:del w:id="1361"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78D4CF37" w14:textId="543587CF" w:rsidR="00C924B7" w:rsidRPr="007F1E5F" w:rsidDel="00251AFC" w:rsidRDefault="00C924B7" w:rsidP="00C924B7">
            <w:pPr>
              <w:pStyle w:val="NoSpacing"/>
              <w:jc w:val="center"/>
              <w:rPr>
                <w:del w:id="1362" w:author="Charles Jason Tinant" w:date="2014-09-24T11:17:00Z"/>
                <w:sz w:val="20"/>
                <w:szCs w:val="20"/>
              </w:rPr>
            </w:pPr>
            <w:del w:id="1363" w:author="Charles Jason Tinant" w:date="2014-09-24T11:17:00Z">
              <w:r w:rsidRPr="007F1E5F" w:rsidDel="00251AFC">
                <w:rPr>
                  <w:sz w:val="20"/>
                  <w:szCs w:val="20"/>
                </w:rPr>
                <w:delText>1 of 4</w:delText>
              </w:r>
            </w:del>
          </w:p>
          <w:p w14:paraId="171E5E74" w14:textId="57DE9DE9" w:rsidR="00C924B7" w:rsidRPr="007F1E5F" w:rsidDel="00251AFC" w:rsidRDefault="00C924B7" w:rsidP="00C924B7">
            <w:pPr>
              <w:pStyle w:val="NoSpacing"/>
              <w:jc w:val="center"/>
              <w:rPr>
                <w:del w:id="1364" w:author="Charles Jason Tinant" w:date="2014-09-24T11:17:00Z"/>
                <w:sz w:val="20"/>
                <w:szCs w:val="20"/>
              </w:rPr>
            </w:pPr>
            <w:del w:id="1365" w:author="Charles Jason Tinant" w:date="2014-09-24T11:17:00Z">
              <w:r w:rsidRPr="007F1E5F" w:rsidDel="00251AFC">
                <w:rPr>
                  <w:sz w:val="20"/>
                  <w:szCs w:val="20"/>
                </w:rPr>
                <w:delText>3 of 6</w:delText>
              </w:r>
            </w:del>
          </w:p>
        </w:tc>
        <w:tc>
          <w:tcPr>
            <w:tcW w:w="735" w:type="pct"/>
            <w:shd w:val="clear" w:color="auto" w:fill="auto"/>
            <w:vAlign w:val="center"/>
          </w:tcPr>
          <w:p w14:paraId="031A4A28" w14:textId="0C18ED2C" w:rsidR="00C924B7" w:rsidRPr="007F1E5F" w:rsidDel="00251AFC" w:rsidRDefault="00C924B7" w:rsidP="00C924B7">
            <w:pPr>
              <w:pStyle w:val="NoSpacing"/>
              <w:jc w:val="center"/>
              <w:rPr>
                <w:del w:id="1366" w:author="Charles Jason Tinant" w:date="2014-09-24T11:17:00Z"/>
                <w:sz w:val="20"/>
                <w:szCs w:val="20"/>
              </w:rPr>
            </w:pPr>
            <w:del w:id="1367" w:author="Charles Jason Tinant" w:date="2014-09-24T11:17:00Z">
              <w:r w:rsidRPr="007F1E5F" w:rsidDel="00251AFC">
                <w:rPr>
                  <w:sz w:val="20"/>
                  <w:szCs w:val="20"/>
                </w:rPr>
                <w:delText>25%</w:delText>
              </w:r>
            </w:del>
          </w:p>
          <w:p w14:paraId="229B94FC" w14:textId="08B989F0" w:rsidR="00C924B7" w:rsidRPr="007F1E5F" w:rsidDel="00251AFC" w:rsidRDefault="00C924B7" w:rsidP="00C924B7">
            <w:pPr>
              <w:pStyle w:val="NoSpacing"/>
              <w:jc w:val="center"/>
              <w:rPr>
                <w:del w:id="1368" w:author="Charles Jason Tinant" w:date="2014-09-24T11:17:00Z"/>
                <w:sz w:val="20"/>
                <w:szCs w:val="20"/>
              </w:rPr>
            </w:pPr>
            <w:del w:id="1369" w:author="Charles Jason Tinant" w:date="2014-09-24T11:17:00Z">
              <w:r w:rsidRPr="007F1E5F" w:rsidDel="00251AFC">
                <w:rPr>
                  <w:sz w:val="20"/>
                  <w:szCs w:val="20"/>
                </w:rPr>
                <w:delText>50%</w:delText>
              </w:r>
            </w:del>
          </w:p>
        </w:tc>
      </w:tr>
      <w:tr w:rsidR="00C924B7" w:rsidRPr="007F1E5F" w:rsidDel="00251AFC" w14:paraId="4023FEAC" w14:textId="6096EF5F" w:rsidTr="00C0435F">
        <w:trPr>
          <w:del w:id="1370" w:author="Charles Jason Tinant" w:date="2014-09-24T11:17:00Z"/>
        </w:trPr>
        <w:tc>
          <w:tcPr>
            <w:tcW w:w="835" w:type="pct"/>
            <w:vMerge/>
          </w:tcPr>
          <w:p w14:paraId="6F52B406" w14:textId="40EA1288" w:rsidR="00C924B7" w:rsidRPr="007F1E5F" w:rsidDel="00251AFC" w:rsidRDefault="00C924B7" w:rsidP="00C924B7">
            <w:pPr>
              <w:pStyle w:val="NoSpacing"/>
              <w:rPr>
                <w:del w:id="1371" w:author="Charles Jason Tinant" w:date="2014-09-24T11:17:00Z"/>
                <w:sz w:val="20"/>
                <w:szCs w:val="20"/>
              </w:rPr>
            </w:pPr>
          </w:p>
        </w:tc>
        <w:tc>
          <w:tcPr>
            <w:tcW w:w="522" w:type="pct"/>
            <w:vMerge/>
            <w:vAlign w:val="center"/>
          </w:tcPr>
          <w:p w14:paraId="52D13A92" w14:textId="6ED5C94A" w:rsidR="00C924B7" w:rsidRPr="007F1E5F" w:rsidDel="00251AFC" w:rsidRDefault="00C924B7" w:rsidP="00C924B7">
            <w:pPr>
              <w:pStyle w:val="NoSpacing"/>
              <w:rPr>
                <w:del w:id="1372" w:author="Charles Jason Tinant" w:date="2014-09-24T11:17:00Z"/>
                <w:sz w:val="20"/>
                <w:szCs w:val="20"/>
              </w:rPr>
            </w:pPr>
          </w:p>
        </w:tc>
        <w:tc>
          <w:tcPr>
            <w:tcW w:w="1381" w:type="pct"/>
            <w:shd w:val="clear" w:color="auto" w:fill="auto"/>
          </w:tcPr>
          <w:p w14:paraId="3FC0DE90" w14:textId="34841E0F" w:rsidR="00C924B7" w:rsidRPr="007F1E5F" w:rsidDel="00251AFC" w:rsidRDefault="00C924B7" w:rsidP="00C924B7">
            <w:pPr>
              <w:pStyle w:val="NoSpacing"/>
              <w:rPr>
                <w:del w:id="1373" w:author="Charles Jason Tinant" w:date="2014-09-24T11:17:00Z"/>
                <w:sz w:val="20"/>
                <w:szCs w:val="20"/>
              </w:rPr>
            </w:pPr>
            <w:del w:id="1374"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52706E3" w14:textId="58687221" w:rsidR="00C924B7" w:rsidRPr="007F1E5F" w:rsidDel="00251AFC" w:rsidRDefault="00C924B7" w:rsidP="00C924B7">
            <w:pPr>
              <w:pStyle w:val="NoSpacing"/>
              <w:jc w:val="center"/>
              <w:rPr>
                <w:del w:id="1375" w:author="Charles Jason Tinant" w:date="2014-09-24T11:17:00Z"/>
                <w:sz w:val="20"/>
                <w:szCs w:val="20"/>
              </w:rPr>
            </w:pPr>
            <w:del w:id="1376" w:author="Charles Jason Tinant" w:date="2014-09-24T11:17:00Z">
              <w:r w:rsidRPr="007F1E5F" w:rsidDel="00251AFC">
                <w:rPr>
                  <w:rFonts w:cstheme="minorHAnsi"/>
                  <w:sz w:val="20"/>
                  <w:szCs w:val="20"/>
                </w:rPr>
                <w:delText>&gt; 1.8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a</w:delText>
              </w:r>
            </w:del>
          </w:p>
        </w:tc>
        <w:tc>
          <w:tcPr>
            <w:tcW w:w="810" w:type="pct"/>
            <w:shd w:val="clear" w:color="auto" w:fill="auto"/>
            <w:vAlign w:val="center"/>
          </w:tcPr>
          <w:p w14:paraId="254024BC" w14:textId="27CBA4E1" w:rsidR="00C924B7" w:rsidRPr="007F1E5F" w:rsidDel="00251AFC" w:rsidRDefault="00C924B7" w:rsidP="00C924B7">
            <w:pPr>
              <w:pStyle w:val="NoSpacing"/>
              <w:jc w:val="center"/>
              <w:rPr>
                <w:del w:id="1377" w:author="Charles Jason Tinant" w:date="2014-09-24T11:17:00Z"/>
                <w:sz w:val="20"/>
                <w:szCs w:val="20"/>
              </w:rPr>
            </w:pPr>
            <w:del w:id="1378" w:author="Charles Jason Tinant" w:date="2014-09-24T11:17:00Z">
              <w:r w:rsidRPr="007F1E5F" w:rsidDel="00251AFC">
                <w:rPr>
                  <w:sz w:val="20"/>
                  <w:szCs w:val="20"/>
                </w:rPr>
                <w:delText>0 of 4</w:delText>
              </w:r>
            </w:del>
          </w:p>
          <w:p w14:paraId="28CDF3D9" w14:textId="573AF40F" w:rsidR="00C924B7" w:rsidRPr="007F1E5F" w:rsidDel="00251AFC" w:rsidRDefault="00C924B7" w:rsidP="00C924B7">
            <w:pPr>
              <w:pStyle w:val="NoSpacing"/>
              <w:jc w:val="center"/>
              <w:rPr>
                <w:del w:id="1379" w:author="Charles Jason Tinant" w:date="2014-09-24T11:17:00Z"/>
                <w:sz w:val="20"/>
                <w:szCs w:val="20"/>
              </w:rPr>
            </w:pPr>
            <w:del w:id="1380" w:author="Charles Jason Tinant" w:date="2014-09-24T11:17:00Z">
              <w:r w:rsidRPr="007F1E5F" w:rsidDel="00251AFC">
                <w:rPr>
                  <w:sz w:val="20"/>
                  <w:szCs w:val="20"/>
                </w:rPr>
                <w:delText>No data</w:delText>
              </w:r>
            </w:del>
          </w:p>
        </w:tc>
        <w:tc>
          <w:tcPr>
            <w:tcW w:w="735" w:type="pct"/>
            <w:shd w:val="clear" w:color="auto" w:fill="auto"/>
            <w:vAlign w:val="center"/>
          </w:tcPr>
          <w:p w14:paraId="0010A47A" w14:textId="3CB1D1D0" w:rsidR="00C924B7" w:rsidRPr="007F1E5F" w:rsidDel="00251AFC" w:rsidRDefault="00C924B7" w:rsidP="00C924B7">
            <w:pPr>
              <w:pStyle w:val="NoSpacing"/>
              <w:jc w:val="center"/>
              <w:rPr>
                <w:del w:id="1381" w:author="Charles Jason Tinant" w:date="2014-09-24T11:17:00Z"/>
                <w:sz w:val="20"/>
                <w:szCs w:val="20"/>
              </w:rPr>
            </w:pPr>
            <w:del w:id="1382" w:author="Charles Jason Tinant" w:date="2014-09-24T11:17:00Z">
              <w:r w:rsidRPr="007F1E5F" w:rsidDel="00251AFC">
                <w:rPr>
                  <w:sz w:val="20"/>
                  <w:szCs w:val="20"/>
                </w:rPr>
                <w:delText>0%</w:delText>
              </w:r>
            </w:del>
          </w:p>
          <w:p w14:paraId="19828B3A" w14:textId="61ED1DA3" w:rsidR="00C924B7" w:rsidRPr="007F1E5F" w:rsidDel="00251AFC" w:rsidRDefault="00C924B7" w:rsidP="00C924B7">
            <w:pPr>
              <w:pStyle w:val="NoSpacing"/>
              <w:jc w:val="center"/>
              <w:rPr>
                <w:del w:id="1383" w:author="Charles Jason Tinant" w:date="2014-09-24T11:17:00Z"/>
                <w:sz w:val="20"/>
                <w:szCs w:val="20"/>
              </w:rPr>
            </w:pPr>
            <w:del w:id="1384" w:author="Charles Jason Tinant" w:date="2014-09-24T11:17:00Z">
              <w:r w:rsidRPr="007F1E5F" w:rsidDel="00251AFC">
                <w:rPr>
                  <w:sz w:val="20"/>
                  <w:szCs w:val="20"/>
                </w:rPr>
                <w:delText>No data</w:delText>
              </w:r>
            </w:del>
          </w:p>
        </w:tc>
      </w:tr>
      <w:tr w:rsidR="00C924B7" w:rsidRPr="007F1E5F" w:rsidDel="00251AFC" w14:paraId="72EB3644" w14:textId="0D1517B6" w:rsidTr="00C0435F">
        <w:trPr>
          <w:del w:id="1385" w:author="Charles Jason Tinant" w:date="2014-09-24T11:17:00Z"/>
        </w:trPr>
        <w:tc>
          <w:tcPr>
            <w:tcW w:w="835" w:type="pct"/>
            <w:vMerge/>
          </w:tcPr>
          <w:p w14:paraId="3FEDE25F" w14:textId="196A04B4" w:rsidR="00C924B7" w:rsidRPr="007F1E5F" w:rsidDel="00251AFC" w:rsidRDefault="00C924B7" w:rsidP="00C924B7">
            <w:pPr>
              <w:pStyle w:val="NoSpacing"/>
              <w:rPr>
                <w:del w:id="1386" w:author="Charles Jason Tinant" w:date="2014-09-24T11:17:00Z"/>
                <w:sz w:val="20"/>
                <w:szCs w:val="20"/>
              </w:rPr>
            </w:pPr>
          </w:p>
        </w:tc>
        <w:tc>
          <w:tcPr>
            <w:tcW w:w="522" w:type="pct"/>
            <w:vMerge/>
            <w:vAlign w:val="center"/>
          </w:tcPr>
          <w:p w14:paraId="24122EA1" w14:textId="1343242B" w:rsidR="00C924B7" w:rsidRPr="007F1E5F" w:rsidDel="00251AFC" w:rsidRDefault="00C924B7" w:rsidP="00C924B7">
            <w:pPr>
              <w:pStyle w:val="NoSpacing"/>
              <w:rPr>
                <w:del w:id="1387" w:author="Charles Jason Tinant" w:date="2014-09-24T11:17:00Z"/>
                <w:sz w:val="20"/>
                <w:szCs w:val="20"/>
              </w:rPr>
            </w:pPr>
          </w:p>
        </w:tc>
        <w:tc>
          <w:tcPr>
            <w:tcW w:w="1381" w:type="pct"/>
            <w:shd w:val="clear" w:color="auto" w:fill="auto"/>
          </w:tcPr>
          <w:p w14:paraId="6893A157" w14:textId="5AC07A2D" w:rsidR="00C924B7" w:rsidRPr="007F1E5F" w:rsidDel="00251AFC" w:rsidRDefault="00C924B7" w:rsidP="00C924B7">
            <w:pPr>
              <w:pStyle w:val="NoSpacing"/>
              <w:rPr>
                <w:del w:id="1388" w:author="Charles Jason Tinant" w:date="2014-09-24T11:17:00Z"/>
                <w:sz w:val="20"/>
                <w:szCs w:val="20"/>
              </w:rPr>
            </w:pPr>
            <w:del w:id="1389"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02A1720F" w14:textId="3AFCA4B9" w:rsidR="00C924B7" w:rsidRPr="007F1E5F" w:rsidDel="00251AFC" w:rsidRDefault="00C924B7" w:rsidP="00C924B7">
            <w:pPr>
              <w:pStyle w:val="NoSpacing"/>
              <w:jc w:val="center"/>
              <w:rPr>
                <w:del w:id="1390" w:author="Charles Jason Tinant" w:date="2014-09-24T11:17:00Z"/>
                <w:rFonts w:cstheme="minorHAnsi"/>
                <w:sz w:val="20"/>
                <w:szCs w:val="20"/>
              </w:rPr>
            </w:pPr>
            <w:del w:id="1391" w:author="Charles Jason Tinant" w:date="2014-09-24T11:17:00Z">
              <w:r w:rsidRPr="007F1E5F" w:rsidDel="00251AFC">
                <w:rPr>
                  <w:rFonts w:cstheme="minorHAnsi"/>
                  <w:sz w:val="20"/>
                  <w:szCs w:val="20"/>
                </w:rPr>
                <w:delText>&gt;88 mg/L</w:delText>
              </w:r>
            </w:del>
          </w:p>
          <w:p w14:paraId="06A148B3" w14:textId="6E01CC29" w:rsidR="00C924B7" w:rsidRPr="007F1E5F" w:rsidDel="00251AFC" w:rsidRDefault="00C924B7" w:rsidP="00CF3E56">
            <w:pPr>
              <w:pStyle w:val="NoSpacing"/>
              <w:jc w:val="center"/>
              <w:rPr>
                <w:del w:id="1392" w:author="Charles Jason Tinant" w:date="2014-09-24T11:17:00Z"/>
                <w:sz w:val="20"/>
                <w:szCs w:val="20"/>
              </w:rPr>
            </w:pPr>
            <w:del w:id="1393" w:author="Charles Jason Tinant" w:date="2014-09-24T11:17:00Z">
              <w:r w:rsidRPr="007F1E5F" w:rsidDel="00251AFC">
                <w:rPr>
                  <w:rFonts w:cstheme="minorHAnsi"/>
                  <w:sz w:val="20"/>
                  <w:szCs w:val="20"/>
                </w:rPr>
                <w:delText>&gt;0.56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b</w:delText>
              </w:r>
            </w:del>
          </w:p>
        </w:tc>
        <w:tc>
          <w:tcPr>
            <w:tcW w:w="810" w:type="pct"/>
            <w:shd w:val="clear" w:color="auto" w:fill="auto"/>
            <w:vAlign w:val="center"/>
          </w:tcPr>
          <w:p w14:paraId="746EA4B0" w14:textId="2BAE3A1D" w:rsidR="00120E20" w:rsidRPr="007F1E5F" w:rsidDel="00251AFC" w:rsidRDefault="00120E20" w:rsidP="00C924B7">
            <w:pPr>
              <w:pStyle w:val="NoSpacing"/>
              <w:jc w:val="center"/>
              <w:rPr>
                <w:del w:id="1394" w:author="Charles Jason Tinant" w:date="2014-09-24T11:17:00Z"/>
                <w:sz w:val="20"/>
                <w:szCs w:val="20"/>
              </w:rPr>
            </w:pPr>
            <w:del w:id="1395" w:author="Charles Jason Tinant" w:date="2014-09-24T11:17:00Z">
              <w:r w:rsidRPr="007F1E5F" w:rsidDel="00251AFC">
                <w:rPr>
                  <w:sz w:val="20"/>
                  <w:szCs w:val="20"/>
                </w:rPr>
                <w:delText>Zero of 4</w:delText>
              </w:r>
            </w:del>
          </w:p>
          <w:p w14:paraId="53B0E478" w14:textId="2F6F938A" w:rsidR="00CF3E56" w:rsidRPr="007F1E5F" w:rsidDel="00251AFC" w:rsidRDefault="00CF3E56" w:rsidP="00CF3E56">
            <w:pPr>
              <w:pStyle w:val="NoSpacing"/>
              <w:jc w:val="center"/>
              <w:rPr>
                <w:del w:id="1396" w:author="Charles Jason Tinant" w:date="2014-09-24T11:17:00Z"/>
                <w:sz w:val="20"/>
                <w:szCs w:val="20"/>
              </w:rPr>
            </w:pPr>
            <w:del w:id="1397" w:author="Charles Jason Tinant" w:date="2014-09-24T11:17:00Z">
              <w:r w:rsidRPr="007F1E5F" w:rsidDel="00251AFC">
                <w:rPr>
                  <w:sz w:val="20"/>
                  <w:szCs w:val="20"/>
                </w:rPr>
                <w:delText>Zero of 6</w:delText>
              </w:r>
            </w:del>
          </w:p>
          <w:p w14:paraId="4439B9EB" w14:textId="3C3AF03E" w:rsidR="00C924B7" w:rsidRPr="007F1E5F" w:rsidDel="00251AFC" w:rsidRDefault="00C924B7" w:rsidP="00CF3E56">
            <w:pPr>
              <w:pStyle w:val="NoSpacing"/>
              <w:jc w:val="center"/>
              <w:rPr>
                <w:del w:id="1398" w:author="Charles Jason Tinant" w:date="2014-09-24T11:17:00Z"/>
                <w:sz w:val="20"/>
                <w:szCs w:val="20"/>
              </w:rPr>
            </w:pPr>
            <w:del w:id="1399" w:author="Charles Jason Tinant" w:date="2014-09-24T11:17:00Z">
              <w:r w:rsidRPr="007F1E5F" w:rsidDel="00251AFC">
                <w:rPr>
                  <w:sz w:val="20"/>
                  <w:szCs w:val="20"/>
                </w:rPr>
                <w:delText>1 of 4</w:delText>
              </w:r>
            </w:del>
          </w:p>
          <w:p w14:paraId="759E3C8B" w14:textId="15B58AD6" w:rsidR="00C924B7" w:rsidRPr="007F1E5F" w:rsidDel="00251AFC" w:rsidRDefault="00C924B7" w:rsidP="00C924B7">
            <w:pPr>
              <w:pStyle w:val="NoSpacing"/>
              <w:jc w:val="center"/>
              <w:rPr>
                <w:del w:id="1400" w:author="Charles Jason Tinant" w:date="2014-09-24T11:17:00Z"/>
                <w:sz w:val="20"/>
                <w:szCs w:val="20"/>
              </w:rPr>
            </w:pPr>
            <w:del w:id="1401" w:author="Charles Jason Tinant" w:date="2014-09-24T11:17:00Z">
              <w:r w:rsidRPr="007F1E5F" w:rsidDel="00251AFC">
                <w:rPr>
                  <w:sz w:val="20"/>
                  <w:szCs w:val="20"/>
                </w:rPr>
                <w:delText>Zero of 6</w:delText>
              </w:r>
            </w:del>
          </w:p>
        </w:tc>
        <w:tc>
          <w:tcPr>
            <w:tcW w:w="735" w:type="pct"/>
            <w:shd w:val="clear" w:color="auto" w:fill="auto"/>
            <w:vAlign w:val="center"/>
          </w:tcPr>
          <w:p w14:paraId="528587F9" w14:textId="2832FED2" w:rsidR="00120E20" w:rsidRPr="007F1E5F" w:rsidDel="00251AFC" w:rsidRDefault="00120E20" w:rsidP="00C924B7">
            <w:pPr>
              <w:pStyle w:val="NoSpacing"/>
              <w:jc w:val="center"/>
              <w:rPr>
                <w:del w:id="1402" w:author="Charles Jason Tinant" w:date="2014-09-24T11:17:00Z"/>
                <w:rFonts w:cstheme="minorHAnsi"/>
                <w:sz w:val="20"/>
                <w:szCs w:val="20"/>
              </w:rPr>
            </w:pPr>
            <w:del w:id="1403" w:author="Charles Jason Tinant" w:date="2014-09-24T11:17:00Z">
              <w:r w:rsidRPr="007F1E5F" w:rsidDel="00251AFC">
                <w:rPr>
                  <w:rFonts w:cstheme="minorHAnsi"/>
                  <w:sz w:val="20"/>
                  <w:szCs w:val="20"/>
                </w:rPr>
                <w:delText>0%</w:delText>
              </w:r>
            </w:del>
          </w:p>
          <w:p w14:paraId="67BE2F73" w14:textId="6B985294" w:rsidR="00C924B7" w:rsidRPr="007F1E5F" w:rsidDel="00251AFC" w:rsidRDefault="00CF3E56" w:rsidP="00C924B7">
            <w:pPr>
              <w:pStyle w:val="NoSpacing"/>
              <w:jc w:val="center"/>
              <w:rPr>
                <w:del w:id="1404" w:author="Charles Jason Tinant" w:date="2014-09-24T11:17:00Z"/>
                <w:rFonts w:cstheme="minorHAnsi"/>
                <w:sz w:val="20"/>
                <w:szCs w:val="20"/>
              </w:rPr>
            </w:pPr>
            <w:del w:id="1405" w:author="Charles Jason Tinant" w:date="2014-09-24T11:17:00Z">
              <w:r w:rsidRPr="007F1E5F" w:rsidDel="00251AFC">
                <w:rPr>
                  <w:rFonts w:cstheme="minorHAnsi"/>
                  <w:sz w:val="20"/>
                  <w:szCs w:val="20"/>
                </w:rPr>
                <w:delText>0</w:delText>
              </w:r>
              <w:r w:rsidR="00C924B7" w:rsidRPr="007F1E5F" w:rsidDel="00251AFC">
                <w:rPr>
                  <w:rFonts w:cstheme="minorHAnsi"/>
                  <w:sz w:val="20"/>
                  <w:szCs w:val="20"/>
                </w:rPr>
                <w:delText>%</w:delText>
              </w:r>
            </w:del>
          </w:p>
          <w:p w14:paraId="062F405F" w14:textId="0B852B9A" w:rsidR="00C924B7" w:rsidRPr="007F1E5F" w:rsidDel="00251AFC" w:rsidRDefault="00CF3E56" w:rsidP="00C924B7">
            <w:pPr>
              <w:pStyle w:val="NoSpacing"/>
              <w:jc w:val="center"/>
              <w:rPr>
                <w:del w:id="1406" w:author="Charles Jason Tinant" w:date="2014-09-24T11:17:00Z"/>
                <w:rFonts w:cstheme="minorHAnsi"/>
                <w:sz w:val="20"/>
                <w:szCs w:val="20"/>
              </w:rPr>
            </w:pPr>
            <w:del w:id="1407" w:author="Charles Jason Tinant" w:date="2014-09-24T11:17:00Z">
              <w:r w:rsidRPr="007F1E5F" w:rsidDel="00251AFC">
                <w:rPr>
                  <w:rFonts w:cstheme="minorHAnsi"/>
                  <w:sz w:val="20"/>
                  <w:szCs w:val="20"/>
                </w:rPr>
                <w:delText>25</w:delText>
              </w:r>
              <w:r w:rsidR="00C924B7" w:rsidRPr="007F1E5F" w:rsidDel="00251AFC">
                <w:rPr>
                  <w:rFonts w:cstheme="minorHAnsi"/>
                  <w:sz w:val="20"/>
                  <w:szCs w:val="20"/>
                </w:rPr>
                <w:delText>%</w:delText>
              </w:r>
            </w:del>
          </w:p>
          <w:p w14:paraId="5DC53E13" w14:textId="3997BC06" w:rsidR="00120E20" w:rsidRPr="007F1E5F" w:rsidDel="00251AFC" w:rsidRDefault="00120E20" w:rsidP="00C924B7">
            <w:pPr>
              <w:pStyle w:val="NoSpacing"/>
              <w:jc w:val="center"/>
              <w:rPr>
                <w:del w:id="1408" w:author="Charles Jason Tinant" w:date="2014-09-24T11:17:00Z"/>
                <w:sz w:val="20"/>
                <w:szCs w:val="20"/>
              </w:rPr>
            </w:pPr>
            <w:del w:id="1409" w:author="Charles Jason Tinant" w:date="2014-09-24T11:17:00Z">
              <w:r w:rsidRPr="007F1E5F" w:rsidDel="00251AFC">
                <w:rPr>
                  <w:rFonts w:cstheme="minorHAnsi"/>
                  <w:sz w:val="20"/>
                  <w:szCs w:val="20"/>
                </w:rPr>
                <w:delText>0%</w:delText>
              </w:r>
            </w:del>
          </w:p>
        </w:tc>
      </w:tr>
      <w:tr w:rsidR="00C924B7" w:rsidRPr="007F1E5F" w:rsidDel="00251AFC" w14:paraId="275F085A" w14:textId="42D15A0A" w:rsidTr="00C0435F">
        <w:trPr>
          <w:del w:id="1410" w:author="Charles Jason Tinant" w:date="2014-09-24T11:17:00Z"/>
        </w:trPr>
        <w:tc>
          <w:tcPr>
            <w:tcW w:w="835" w:type="pct"/>
            <w:vMerge/>
          </w:tcPr>
          <w:p w14:paraId="448DC6F7" w14:textId="7D3B594F" w:rsidR="00C924B7" w:rsidRPr="007F1E5F" w:rsidDel="00251AFC" w:rsidRDefault="00C924B7" w:rsidP="00C924B7">
            <w:pPr>
              <w:pStyle w:val="NoSpacing"/>
              <w:rPr>
                <w:del w:id="1411" w:author="Charles Jason Tinant" w:date="2014-09-24T11:17:00Z"/>
                <w:sz w:val="20"/>
                <w:szCs w:val="20"/>
              </w:rPr>
            </w:pPr>
          </w:p>
        </w:tc>
        <w:tc>
          <w:tcPr>
            <w:tcW w:w="522" w:type="pct"/>
            <w:vMerge/>
            <w:vAlign w:val="center"/>
          </w:tcPr>
          <w:p w14:paraId="0E16B9BD" w14:textId="68DE34BE" w:rsidR="00C924B7" w:rsidRPr="007F1E5F" w:rsidDel="00251AFC" w:rsidRDefault="00C924B7" w:rsidP="00C924B7">
            <w:pPr>
              <w:pStyle w:val="NoSpacing"/>
              <w:rPr>
                <w:del w:id="1412" w:author="Charles Jason Tinant" w:date="2014-09-24T11:17:00Z"/>
                <w:sz w:val="20"/>
                <w:szCs w:val="20"/>
              </w:rPr>
            </w:pPr>
          </w:p>
        </w:tc>
        <w:tc>
          <w:tcPr>
            <w:tcW w:w="1381" w:type="pct"/>
            <w:shd w:val="clear" w:color="auto" w:fill="auto"/>
          </w:tcPr>
          <w:p w14:paraId="18E0507E" w14:textId="4B7F3F37" w:rsidR="00C924B7" w:rsidRPr="007F1E5F" w:rsidDel="00251AFC" w:rsidRDefault="00C924B7" w:rsidP="00C924B7">
            <w:pPr>
              <w:pStyle w:val="NoSpacing"/>
              <w:rPr>
                <w:del w:id="1413" w:author="Charles Jason Tinant" w:date="2014-09-24T11:17:00Z"/>
                <w:sz w:val="20"/>
                <w:szCs w:val="20"/>
              </w:rPr>
            </w:pPr>
            <w:del w:id="1414" w:author="Charles Jason Tinant" w:date="2014-09-24T11:17:00Z">
              <w:r w:rsidRPr="007F1E5F" w:rsidDel="00251AFC">
                <w:rPr>
                  <w:sz w:val="20"/>
                  <w:szCs w:val="20"/>
                </w:rPr>
                <w:delText>Total Phosphorus</w:delText>
              </w:r>
            </w:del>
          </w:p>
        </w:tc>
        <w:tc>
          <w:tcPr>
            <w:tcW w:w="717" w:type="pct"/>
            <w:shd w:val="clear" w:color="auto" w:fill="auto"/>
            <w:vAlign w:val="center"/>
          </w:tcPr>
          <w:p w14:paraId="707CBA87" w14:textId="543096AD" w:rsidR="00C924B7" w:rsidRPr="007F1E5F" w:rsidDel="00251AFC" w:rsidRDefault="00C924B7" w:rsidP="00CF3E56">
            <w:pPr>
              <w:pStyle w:val="NoSpacing"/>
              <w:jc w:val="center"/>
              <w:rPr>
                <w:del w:id="1415" w:author="Charles Jason Tinant" w:date="2014-09-24T11:17:00Z"/>
                <w:rFonts w:cstheme="minorHAnsi"/>
                <w:sz w:val="20"/>
                <w:szCs w:val="20"/>
                <w:vertAlign w:val="subscript"/>
              </w:rPr>
            </w:pPr>
            <w:del w:id="1416" w:author="Charles Jason Tinant" w:date="2014-09-24T11:17:00Z">
              <w:r w:rsidRPr="007F1E5F" w:rsidDel="00251AFC">
                <w:rPr>
                  <w:rFonts w:cstheme="minorHAnsi"/>
                  <w:sz w:val="20"/>
                  <w:szCs w:val="20"/>
                </w:rPr>
                <w:delText>&gt; 0.037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c</w:delText>
              </w:r>
            </w:del>
          </w:p>
          <w:p w14:paraId="7C0CB531" w14:textId="155394E3" w:rsidR="00CF3E56" w:rsidRPr="007F1E5F" w:rsidDel="00251AFC" w:rsidRDefault="00CF3E56" w:rsidP="00CF3E56">
            <w:pPr>
              <w:pStyle w:val="NoSpacing"/>
              <w:jc w:val="center"/>
              <w:rPr>
                <w:del w:id="1417" w:author="Charles Jason Tinant" w:date="2014-09-24T11:17:00Z"/>
                <w:sz w:val="20"/>
                <w:szCs w:val="20"/>
              </w:rPr>
            </w:pPr>
            <w:del w:id="1418" w:author="Charles Jason Tinant" w:date="2014-09-24T11:17:00Z">
              <w:r w:rsidRPr="007F1E5F" w:rsidDel="00251AFC">
                <w:rPr>
                  <w:sz w:val="20"/>
                  <w:szCs w:val="20"/>
                </w:rPr>
                <w:delText xml:space="preserve">&gt; 0.09 mg/L </w:delText>
              </w:r>
              <w:r w:rsidRPr="007F1E5F" w:rsidDel="00251AFC">
                <w:rPr>
                  <w:sz w:val="20"/>
                  <w:szCs w:val="20"/>
                  <w:vertAlign w:val="subscript"/>
                </w:rPr>
                <w:delText>d</w:delText>
              </w:r>
            </w:del>
          </w:p>
        </w:tc>
        <w:tc>
          <w:tcPr>
            <w:tcW w:w="810" w:type="pct"/>
            <w:shd w:val="clear" w:color="auto" w:fill="auto"/>
            <w:vAlign w:val="center"/>
          </w:tcPr>
          <w:p w14:paraId="0E90053A" w14:textId="4B78643A" w:rsidR="00CF3E56" w:rsidRPr="007F1E5F" w:rsidDel="00251AFC" w:rsidRDefault="00CF3E56" w:rsidP="007536E2">
            <w:pPr>
              <w:pStyle w:val="NoSpacing"/>
              <w:jc w:val="center"/>
              <w:rPr>
                <w:del w:id="1419" w:author="Charles Jason Tinant" w:date="2014-09-24T11:17:00Z"/>
                <w:sz w:val="20"/>
                <w:szCs w:val="20"/>
              </w:rPr>
            </w:pPr>
            <w:del w:id="1420" w:author="Charles Jason Tinant" w:date="2014-09-24T11:17:00Z">
              <w:r w:rsidRPr="007F1E5F" w:rsidDel="00251AFC">
                <w:rPr>
                  <w:sz w:val="20"/>
                  <w:szCs w:val="20"/>
                </w:rPr>
                <w:delText>1 of 1</w:delText>
              </w:r>
            </w:del>
          </w:p>
          <w:p w14:paraId="46252F41" w14:textId="6620E810" w:rsidR="00C924B7" w:rsidRPr="007F1E5F" w:rsidDel="00251AFC" w:rsidRDefault="00C924B7" w:rsidP="00C924B7">
            <w:pPr>
              <w:pStyle w:val="NoSpacing"/>
              <w:jc w:val="center"/>
              <w:rPr>
                <w:del w:id="1421" w:author="Charles Jason Tinant" w:date="2014-09-24T11:17:00Z"/>
                <w:sz w:val="20"/>
                <w:szCs w:val="20"/>
              </w:rPr>
            </w:pPr>
            <w:del w:id="1422" w:author="Charles Jason Tinant" w:date="2014-09-24T11:17:00Z">
              <w:r w:rsidRPr="007F1E5F" w:rsidDel="00251AFC">
                <w:rPr>
                  <w:sz w:val="20"/>
                  <w:szCs w:val="20"/>
                </w:rPr>
                <w:delText>6 of 6</w:delText>
              </w:r>
            </w:del>
          </w:p>
          <w:p w14:paraId="1B929866" w14:textId="47333750" w:rsidR="00CF3E56" w:rsidRPr="007F1E5F" w:rsidDel="00251AFC" w:rsidRDefault="00004ABE" w:rsidP="00C924B7">
            <w:pPr>
              <w:pStyle w:val="NoSpacing"/>
              <w:jc w:val="center"/>
              <w:rPr>
                <w:del w:id="1423" w:author="Charles Jason Tinant" w:date="2014-09-24T11:17:00Z"/>
                <w:sz w:val="20"/>
                <w:szCs w:val="20"/>
              </w:rPr>
            </w:pPr>
            <w:del w:id="1424" w:author="Charles Jason Tinant" w:date="2014-09-24T11:17:00Z">
              <w:r w:rsidRPr="007F1E5F" w:rsidDel="00251AFC">
                <w:rPr>
                  <w:sz w:val="20"/>
                  <w:szCs w:val="20"/>
                </w:rPr>
                <w:delText>6 of 6</w:delText>
              </w:r>
            </w:del>
          </w:p>
          <w:p w14:paraId="61ED34FA" w14:textId="62C77CB8" w:rsidR="007536E2" w:rsidRPr="007F1E5F" w:rsidDel="00251AFC" w:rsidRDefault="007536E2" w:rsidP="00C924B7">
            <w:pPr>
              <w:pStyle w:val="NoSpacing"/>
              <w:jc w:val="center"/>
              <w:rPr>
                <w:del w:id="1425" w:author="Charles Jason Tinant" w:date="2014-09-24T11:17:00Z"/>
                <w:sz w:val="20"/>
                <w:szCs w:val="20"/>
              </w:rPr>
            </w:pPr>
            <w:del w:id="1426" w:author="Charles Jason Tinant" w:date="2014-09-24T11:17:00Z">
              <w:r w:rsidRPr="007F1E5F" w:rsidDel="00251AFC">
                <w:rPr>
                  <w:sz w:val="20"/>
                  <w:szCs w:val="20"/>
                </w:rPr>
                <w:delText>6 of 6</w:delText>
              </w:r>
            </w:del>
          </w:p>
        </w:tc>
        <w:tc>
          <w:tcPr>
            <w:tcW w:w="735" w:type="pct"/>
            <w:shd w:val="clear" w:color="auto" w:fill="auto"/>
            <w:vAlign w:val="center"/>
          </w:tcPr>
          <w:p w14:paraId="6416564D" w14:textId="52977CE9" w:rsidR="00C924B7" w:rsidRPr="007F1E5F" w:rsidDel="00251AFC" w:rsidRDefault="00C924B7" w:rsidP="00C924B7">
            <w:pPr>
              <w:pStyle w:val="NoSpacing"/>
              <w:jc w:val="center"/>
              <w:rPr>
                <w:del w:id="1427" w:author="Charles Jason Tinant" w:date="2014-09-24T11:17:00Z"/>
                <w:rFonts w:cstheme="minorHAnsi"/>
                <w:sz w:val="20"/>
                <w:szCs w:val="20"/>
              </w:rPr>
            </w:pPr>
            <w:del w:id="1428" w:author="Charles Jason Tinant" w:date="2014-09-24T11:17:00Z">
              <w:r w:rsidRPr="007F1E5F" w:rsidDel="00251AFC">
                <w:rPr>
                  <w:rFonts w:cstheme="minorHAnsi"/>
                  <w:sz w:val="20"/>
                  <w:szCs w:val="20"/>
                </w:rPr>
                <w:delText>100%</w:delText>
              </w:r>
            </w:del>
          </w:p>
          <w:p w14:paraId="47F9AF00" w14:textId="4478A8F4" w:rsidR="00CF3E56" w:rsidRPr="007F1E5F" w:rsidDel="00251AFC" w:rsidRDefault="00CF3E56" w:rsidP="00CF3E56">
            <w:pPr>
              <w:pStyle w:val="NoSpacing"/>
              <w:jc w:val="center"/>
              <w:rPr>
                <w:del w:id="1429" w:author="Charles Jason Tinant" w:date="2014-09-24T11:17:00Z"/>
                <w:rFonts w:cstheme="minorHAnsi"/>
                <w:sz w:val="20"/>
                <w:szCs w:val="20"/>
              </w:rPr>
            </w:pPr>
            <w:del w:id="1430" w:author="Charles Jason Tinant" w:date="2014-09-24T11:17:00Z">
              <w:r w:rsidRPr="007F1E5F" w:rsidDel="00251AFC">
                <w:rPr>
                  <w:rFonts w:cstheme="minorHAnsi"/>
                  <w:sz w:val="20"/>
                  <w:szCs w:val="20"/>
                </w:rPr>
                <w:delText>100%</w:delText>
              </w:r>
            </w:del>
          </w:p>
          <w:p w14:paraId="50BB6379" w14:textId="01590170" w:rsidR="00C924B7" w:rsidRPr="007F1E5F" w:rsidDel="00251AFC" w:rsidRDefault="00C924B7" w:rsidP="00C924B7">
            <w:pPr>
              <w:pStyle w:val="NoSpacing"/>
              <w:jc w:val="center"/>
              <w:rPr>
                <w:del w:id="1431" w:author="Charles Jason Tinant" w:date="2014-09-24T11:17:00Z"/>
                <w:rFonts w:cstheme="minorHAnsi"/>
                <w:sz w:val="20"/>
                <w:szCs w:val="20"/>
              </w:rPr>
            </w:pPr>
            <w:del w:id="1432" w:author="Charles Jason Tinant" w:date="2014-09-24T11:17:00Z">
              <w:r w:rsidRPr="007F1E5F" w:rsidDel="00251AFC">
                <w:rPr>
                  <w:rFonts w:cstheme="minorHAnsi"/>
                  <w:sz w:val="20"/>
                  <w:szCs w:val="20"/>
                </w:rPr>
                <w:delText>100%</w:delText>
              </w:r>
            </w:del>
          </w:p>
          <w:p w14:paraId="3FE3F5F2" w14:textId="56602DFE" w:rsidR="00004ABE" w:rsidRPr="007F1E5F" w:rsidDel="00251AFC" w:rsidRDefault="00004ABE" w:rsidP="00C924B7">
            <w:pPr>
              <w:pStyle w:val="NoSpacing"/>
              <w:jc w:val="center"/>
              <w:rPr>
                <w:del w:id="1433" w:author="Charles Jason Tinant" w:date="2014-09-24T11:17:00Z"/>
                <w:sz w:val="20"/>
                <w:szCs w:val="20"/>
              </w:rPr>
            </w:pPr>
            <w:del w:id="1434" w:author="Charles Jason Tinant" w:date="2014-09-24T11:17:00Z">
              <w:r w:rsidRPr="007F1E5F" w:rsidDel="00251AFC">
                <w:rPr>
                  <w:rFonts w:cstheme="minorHAnsi"/>
                  <w:sz w:val="20"/>
                  <w:szCs w:val="20"/>
                </w:rPr>
                <w:delText>100%</w:delText>
              </w:r>
            </w:del>
          </w:p>
        </w:tc>
      </w:tr>
      <w:tr w:rsidR="00C924B7" w:rsidRPr="007F1E5F" w:rsidDel="00251AFC" w14:paraId="5C261EC4" w14:textId="4D9F5D6F" w:rsidTr="00C0435F">
        <w:trPr>
          <w:del w:id="1435" w:author="Charles Jason Tinant" w:date="2014-09-24T11:17:00Z"/>
        </w:trPr>
        <w:tc>
          <w:tcPr>
            <w:tcW w:w="835" w:type="pct"/>
            <w:vMerge/>
          </w:tcPr>
          <w:p w14:paraId="03D02A75" w14:textId="747819A1" w:rsidR="00C924B7" w:rsidRPr="007F1E5F" w:rsidDel="00251AFC" w:rsidRDefault="00C924B7" w:rsidP="00C924B7">
            <w:pPr>
              <w:pStyle w:val="NoSpacing"/>
              <w:rPr>
                <w:del w:id="1436" w:author="Charles Jason Tinant" w:date="2014-09-24T11:17:00Z"/>
                <w:sz w:val="20"/>
                <w:szCs w:val="20"/>
              </w:rPr>
            </w:pPr>
          </w:p>
        </w:tc>
        <w:tc>
          <w:tcPr>
            <w:tcW w:w="522" w:type="pct"/>
            <w:vMerge/>
            <w:vAlign w:val="center"/>
          </w:tcPr>
          <w:p w14:paraId="63F98219" w14:textId="3E7C3A30" w:rsidR="00C924B7" w:rsidRPr="007F1E5F" w:rsidDel="00251AFC" w:rsidRDefault="00C924B7" w:rsidP="00C924B7">
            <w:pPr>
              <w:pStyle w:val="NoSpacing"/>
              <w:rPr>
                <w:del w:id="1437" w:author="Charles Jason Tinant" w:date="2014-09-24T11:17:00Z"/>
                <w:sz w:val="20"/>
                <w:szCs w:val="20"/>
              </w:rPr>
            </w:pPr>
          </w:p>
        </w:tc>
        <w:tc>
          <w:tcPr>
            <w:tcW w:w="1381" w:type="pct"/>
            <w:shd w:val="clear" w:color="auto" w:fill="auto"/>
          </w:tcPr>
          <w:p w14:paraId="7600F0BD" w14:textId="75911327" w:rsidR="00C924B7" w:rsidRPr="007F1E5F" w:rsidDel="00251AFC" w:rsidRDefault="00C924B7" w:rsidP="00C924B7">
            <w:pPr>
              <w:pStyle w:val="NoSpacing"/>
              <w:rPr>
                <w:del w:id="1438" w:author="Charles Jason Tinant" w:date="2014-09-24T11:17:00Z"/>
                <w:sz w:val="20"/>
                <w:szCs w:val="20"/>
              </w:rPr>
            </w:pPr>
            <w:del w:id="1439"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D2085F0" w14:textId="3212CC99" w:rsidR="00C924B7" w:rsidRPr="007F1E5F" w:rsidDel="00251AFC" w:rsidRDefault="00C924B7" w:rsidP="00CF3E56">
            <w:pPr>
              <w:pStyle w:val="NoSpacing"/>
              <w:jc w:val="center"/>
              <w:rPr>
                <w:del w:id="1440" w:author="Charles Jason Tinant" w:date="2014-09-24T11:17:00Z"/>
                <w:rFonts w:cstheme="minorHAnsi"/>
                <w:sz w:val="20"/>
                <w:szCs w:val="20"/>
              </w:rPr>
            </w:pPr>
            <w:del w:id="1441" w:author="Charles Jason Tinant" w:date="2014-09-24T11:17:00Z">
              <w:r w:rsidRPr="007F1E5F" w:rsidDel="00251AFC">
                <w:rPr>
                  <w:rFonts w:cstheme="minorHAnsi"/>
                  <w:sz w:val="20"/>
                  <w:szCs w:val="20"/>
                </w:rPr>
                <w:delText>&gt;0.037 mg/L</w:delText>
              </w:r>
              <w:r w:rsidR="00CF3E56" w:rsidRPr="007F1E5F" w:rsidDel="00251AFC">
                <w:rPr>
                  <w:rFonts w:cstheme="minorHAnsi"/>
                  <w:sz w:val="20"/>
                  <w:szCs w:val="20"/>
                </w:rPr>
                <w:delText xml:space="preserve"> </w:delText>
              </w:r>
              <w:r w:rsidR="00CF3E56" w:rsidRPr="007F1E5F" w:rsidDel="00251AFC">
                <w:rPr>
                  <w:rFonts w:cstheme="minorHAnsi"/>
                  <w:sz w:val="20"/>
                  <w:szCs w:val="20"/>
                  <w:vertAlign w:val="subscript"/>
                </w:rPr>
                <w:delText>e</w:delText>
              </w:r>
            </w:del>
          </w:p>
        </w:tc>
        <w:tc>
          <w:tcPr>
            <w:tcW w:w="810" w:type="pct"/>
            <w:shd w:val="clear" w:color="auto" w:fill="auto"/>
            <w:vAlign w:val="center"/>
          </w:tcPr>
          <w:p w14:paraId="03BF04A9" w14:textId="287540E7" w:rsidR="00C924B7" w:rsidRPr="007F1E5F" w:rsidDel="00251AFC" w:rsidRDefault="00C924B7" w:rsidP="00C924B7">
            <w:pPr>
              <w:pStyle w:val="NoSpacing"/>
              <w:jc w:val="center"/>
              <w:rPr>
                <w:del w:id="1442" w:author="Charles Jason Tinant" w:date="2014-09-24T11:17:00Z"/>
                <w:sz w:val="20"/>
                <w:szCs w:val="20"/>
              </w:rPr>
            </w:pPr>
            <w:del w:id="1443" w:author="Charles Jason Tinant" w:date="2014-09-24T11:17:00Z">
              <w:r w:rsidRPr="007F1E5F" w:rsidDel="00251AFC">
                <w:rPr>
                  <w:sz w:val="20"/>
                  <w:szCs w:val="20"/>
                </w:rPr>
                <w:delText>No data</w:delText>
              </w:r>
            </w:del>
          </w:p>
          <w:p w14:paraId="52226AE9" w14:textId="1B9DBC6F" w:rsidR="00C924B7" w:rsidRPr="007F1E5F" w:rsidDel="00251AFC" w:rsidRDefault="00C924B7" w:rsidP="00C924B7">
            <w:pPr>
              <w:pStyle w:val="NoSpacing"/>
              <w:jc w:val="center"/>
              <w:rPr>
                <w:del w:id="1444" w:author="Charles Jason Tinant" w:date="2014-09-24T11:17:00Z"/>
                <w:sz w:val="20"/>
                <w:szCs w:val="20"/>
              </w:rPr>
            </w:pPr>
            <w:del w:id="1445" w:author="Charles Jason Tinant" w:date="2014-09-24T11:17:00Z">
              <w:r w:rsidRPr="007F1E5F" w:rsidDel="00251AFC">
                <w:rPr>
                  <w:sz w:val="20"/>
                  <w:szCs w:val="20"/>
                </w:rPr>
                <w:delText>6 of 6</w:delText>
              </w:r>
            </w:del>
          </w:p>
        </w:tc>
        <w:tc>
          <w:tcPr>
            <w:tcW w:w="735" w:type="pct"/>
            <w:shd w:val="clear" w:color="auto" w:fill="auto"/>
            <w:vAlign w:val="center"/>
          </w:tcPr>
          <w:p w14:paraId="0D6C4A3C" w14:textId="3A4BF6A6" w:rsidR="00C924B7" w:rsidRPr="007F1E5F" w:rsidDel="00251AFC" w:rsidRDefault="00C924B7" w:rsidP="00C924B7">
            <w:pPr>
              <w:pStyle w:val="NoSpacing"/>
              <w:jc w:val="center"/>
              <w:rPr>
                <w:del w:id="1446" w:author="Charles Jason Tinant" w:date="2014-09-24T11:17:00Z"/>
                <w:rFonts w:cstheme="minorHAnsi"/>
                <w:sz w:val="20"/>
                <w:szCs w:val="20"/>
              </w:rPr>
            </w:pPr>
            <w:del w:id="1447" w:author="Charles Jason Tinant" w:date="2014-09-24T11:17:00Z">
              <w:r w:rsidRPr="007F1E5F" w:rsidDel="00251AFC">
                <w:rPr>
                  <w:rFonts w:cstheme="minorHAnsi"/>
                  <w:sz w:val="20"/>
                  <w:szCs w:val="20"/>
                </w:rPr>
                <w:delText>No data</w:delText>
              </w:r>
            </w:del>
          </w:p>
          <w:p w14:paraId="0E688E41" w14:textId="73F308A3" w:rsidR="00C924B7" w:rsidRPr="007F1E5F" w:rsidDel="00251AFC" w:rsidRDefault="00C924B7" w:rsidP="00C924B7">
            <w:pPr>
              <w:pStyle w:val="NoSpacing"/>
              <w:jc w:val="center"/>
              <w:rPr>
                <w:del w:id="1448" w:author="Charles Jason Tinant" w:date="2014-09-24T11:17:00Z"/>
                <w:sz w:val="20"/>
                <w:szCs w:val="20"/>
              </w:rPr>
            </w:pPr>
            <w:del w:id="1449" w:author="Charles Jason Tinant" w:date="2014-09-24T11:17:00Z">
              <w:r w:rsidRPr="007F1E5F" w:rsidDel="00251AFC">
                <w:rPr>
                  <w:rFonts w:cstheme="minorHAnsi"/>
                  <w:sz w:val="20"/>
                  <w:szCs w:val="20"/>
                </w:rPr>
                <w:delText>100%</w:delText>
              </w:r>
            </w:del>
          </w:p>
        </w:tc>
      </w:tr>
      <w:tr w:rsidR="005423B4" w:rsidRPr="007F1E5F" w:rsidDel="00251AFC" w14:paraId="3E018FF7" w14:textId="76DF90AE" w:rsidTr="00941917">
        <w:trPr>
          <w:del w:id="1450" w:author="Charles Jason Tinant" w:date="2014-09-24T11:17:00Z"/>
        </w:trPr>
        <w:tc>
          <w:tcPr>
            <w:tcW w:w="835" w:type="pct"/>
            <w:vMerge w:val="restart"/>
          </w:tcPr>
          <w:p w14:paraId="3D772629" w14:textId="53479EED" w:rsidR="005423B4" w:rsidRPr="007F1E5F" w:rsidDel="00251AFC" w:rsidRDefault="005423B4" w:rsidP="005423B4">
            <w:pPr>
              <w:pStyle w:val="NoSpacing"/>
              <w:rPr>
                <w:del w:id="1451" w:author="Charles Jason Tinant" w:date="2014-09-24T11:17:00Z"/>
                <w:sz w:val="20"/>
                <w:szCs w:val="20"/>
              </w:rPr>
            </w:pPr>
            <w:del w:id="1452" w:author="Charles Jason Tinant" w:date="2014-09-24T11:17:00Z">
              <w:r w:rsidRPr="007F1E5F" w:rsidDel="00251AFC">
                <w:rPr>
                  <w:sz w:val="20"/>
                  <w:szCs w:val="20"/>
                </w:rPr>
                <w:delText>Porcupine Creek</w:delText>
              </w:r>
            </w:del>
          </w:p>
        </w:tc>
        <w:tc>
          <w:tcPr>
            <w:tcW w:w="522" w:type="pct"/>
            <w:vMerge w:val="restart"/>
            <w:vAlign w:val="center"/>
          </w:tcPr>
          <w:p w14:paraId="1EFFCE62" w14:textId="517F7CAF" w:rsidR="005423B4" w:rsidRPr="007F1E5F" w:rsidDel="00251AFC" w:rsidRDefault="005423B4" w:rsidP="005423B4">
            <w:pPr>
              <w:pStyle w:val="NoSpacing"/>
              <w:rPr>
                <w:del w:id="1453" w:author="Charles Jason Tinant" w:date="2014-09-24T11:17:00Z"/>
                <w:sz w:val="20"/>
                <w:szCs w:val="20"/>
              </w:rPr>
            </w:pPr>
            <w:del w:id="1454" w:author="Charles Jason Tinant" w:date="2014-09-24T11:17:00Z">
              <w:r w:rsidRPr="007F1E5F" w:rsidDel="00251AFC">
                <w:rPr>
                  <w:sz w:val="20"/>
                  <w:szCs w:val="20"/>
                </w:rPr>
                <w:delText>POR1</w:delText>
              </w:r>
            </w:del>
          </w:p>
          <w:p w14:paraId="569D571F" w14:textId="6377862E" w:rsidR="005423B4" w:rsidRPr="007F1E5F" w:rsidDel="00251AFC" w:rsidRDefault="005423B4" w:rsidP="005423B4">
            <w:pPr>
              <w:pStyle w:val="NoSpacing"/>
              <w:rPr>
                <w:del w:id="1455" w:author="Charles Jason Tinant" w:date="2014-09-24T11:17:00Z"/>
                <w:sz w:val="20"/>
                <w:szCs w:val="20"/>
              </w:rPr>
            </w:pPr>
            <w:del w:id="1456" w:author="Charles Jason Tinant" w:date="2014-09-24T11:17:00Z">
              <w:r w:rsidRPr="007F1E5F" w:rsidDel="00251AFC">
                <w:rPr>
                  <w:sz w:val="20"/>
                  <w:szCs w:val="20"/>
                </w:rPr>
                <w:delText>(2008)</w:delText>
              </w:r>
            </w:del>
          </w:p>
          <w:p w14:paraId="6D243213" w14:textId="32DD5127" w:rsidR="005423B4" w:rsidRPr="007F1E5F" w:rsidDel="00251AFC" w:rsidRDefault="005423B4" w:rsidP="005423B4">
            <w:pPr>
              <w:pStyle w:val="NoSpacing"/>
              <w:rPr>
                <w:del w:id="1457" w:author="Charles Jason Tinant" w:date="2014-09-24T11:17:00Z"/>
                <w:sz w:val="20"/>
                <w:szCs w:val="20"/>
              </w:rPr>
            </w:pPr>
            <w:del w:id="1458" w:author="Charles Jason Tinant" w:date="2014-09-24T11:17:00Z">
              <w:r w:rsidRPr="007F1E5F" w:rsidDel="00251AFC">
                <w:rPr>
                  <w:sz w:val="20"/>
                  <w:szCs w:val="20"/>
                </w:rPr>
                <w:delText>(2011)</w:delText>
              </w:r>
            </w:del>
          </w:p>
        </w:tc>
        <w:tc>
          <w:tcPr>
            <w:tcW w:w="1381" w:type="pct"/>
            <w:tcBorders>
              <w:bottom w:val="nil"/>
            </w:tcBorders>
            <w:shd w:val="clear" w:color="auto" w:fill="auto"/>
          </w:tcPr>
          <w:p w14:paraId="20A1FFBC" w14:textId="76B390FD" w:rsidR="005423B4" w:rsidRPr="007F1E5F" w:rsidDel="00251AFC" w:rsidRDefault="005423B4" w:rsidP="005423B4">
            <w:pPr>
              <w:pStyle w:val="NoSpacing"/>
              <w:rPr>
                <w:del w:id="1459" w:author="Charles Jason Tinant" w:date="2014-09-24T11:17:00Z"/>
                <w:sz w:val="20"/>
                <w:szCs w:val="20"/>
              </w:rPr>
            </w:pPr>
            <w:del w:id="1460"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01DC9A74" w14:textId="33308931" w:rsidR="005423B4" w:rsidRPr="007F1E5F" w:rsidDel="00251AFC" w:rsidRDefault="005423B4" w:rsidP="005423B4">
            <w:pPr>
              <w:pStyle w:val="NoSpacing"/>
              <w:jc w:val="center"/>
              <w:rPr>
                <w:del w:id="1461" w:author="Charles Jason Tinant" w:date="2014-09-24T11:17:00Z"/>
                <w:sz w:val="20"/>
                <w:szCs w:val="20"/>
              </w:rPr>
            </w:pPr>
            <w:del w:id="1462"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071E0EBD" w14:textId="0DDE624D" w:rsidR="005423B4" w:rsidRPr="007F1E5F" w:rsidDel="00251AFC" w:rsidRDefault="00C34F75" w:rsidP="005423B4">
            <w:pPr>
              <w:pStyle w:val="NoSpacing"/>
              <w:jc w:val="center"/>
              <w:rPr>
                <w:del w:id="1463" w:author="Charles Jason Tinant" w:date="2014-09-24T11:17:00Z"/>
                <w:sz w:val="20"/>
                <w:szCs w:val="20"/>
              </w:rPr>
            </w:pPr>
            <w:del w:id="1464" w:author="Charles Jason Tinant" w:date="2014-09-24T11:17:00Z">
              <w:r w:rsidRPr="007F1E5F" w:rsidDel="00251AFC">
                <w:rPr>
                  <w:sz w:val="20"/>
                  <w:szCs w:val="20"/>
                </w:rPr>
                <w:delText>Zero</w:delText>
              </w:r>
              <w:r w:rsidR="005423B4" w:rsidRPr="007F1E5F" w:rsidDel="00251AFC">
                <w:rPr>
                  <w:sz w:val="20"/>
                  <w:szCs w:val="20"/>
                </w:rPr>
                <w:delText xml:space="preserve"> of </w:delText>
              </w:r>
              <w:r w:rsidR="002E28A2" w:rsidRPr="007F1E5F" w:rsidDel="00251AFC">
                <w:rPr>
                  <w:sz w:val="20"/>
                  <w:szCs w:val="20"/>
                </w:rPr>
                <w:delText>3</w:delText>
              </w:r>
            </w:del>
          </w:p>
          <w:p w14:paraId="27281DCA" w14:textId="3B5F6EEB" w:rsidR="005423B4" w:rsidRPr="007F1E5F" w:rsidDel="00251AFC" w:rsidRDefault="005423B4" w:rsidP="005423B4">
            <w:pPr>
              <w:pStyle w:val="NoSpacing"/>
              <w:jc w:val="center"/>
              <w:rPr>
                <w:del w:id="1465" w:author="Charles Jason Tinant" w:date="2014-09-24T11:17:00Z"/>
                <w:sz w:val="20"/>
                <w:szCs w:val="20"/>
              </w:rPr>
            </w:pPr>
            <w:del w:id="1466" w:author="Charles Jason Tinant" w:date="2014-09-24T11:17:00Z">
              <w:r w:rsidRPr="007F1E5F" w:rsidDel="00251AFC">
                <w:rPr>
                  <w:sz w:val="20"/>
                  <w:szCs w:val="20"/>
                </w:rPr>
                <w:delText>Zero of 6</w:delText>
              </w:r>
            </w:del>
          </w:p>
        </w:tc>
        <w:tc>
          <w:tcPr>
            <w:tcW w:w="735" w:type="pct"/>
            <w:shd w:val="clear" w:color="auto" w:fill="auto"/>
            <w:vAlign w:val="center"/>
          </w:tcPr>
          <w:p w14:paraId="490B9089" w14:textId="27266823" w:rsidR="005423B4" w:rsidRPr="007F1E5F" w:rsidDel="00251AFC" w:rsidRDefault="002E28A2" w:rsidP="005423B4">
            <w:pPr>
              <w:pStyle w:val="NoSpacing"/>
              <w:jc w:val="center"/>
              <w:rPr>
                <w:del w:id="1467" w:author="Charles Jason Tinant" w:date="2014-09-24T11:17:00Z"/>
                <w:rFonts w:cstheme="minorHAnsi"/>
                <w:sz w:val="20"/>
                <w:szCs w:val="20"/>
              </w:rPr>
            </w:pPr>
            <w:del w:id="1468" w:author="Charles Jason Tinant" w:date="2014-09-24T11:17:00Z">
              <w:r w:rsidRPr="007F1E5F" w:rsidDel="00251AFC">
                <w:rPr>
                  <w:rFonts w:cstheme="minorHAnsi"/>
                  <w:sz w:val="20"/>
                  <w:szCs w:val="20"/>
                </w:rPr>
                <w:delText>0</w:delText>
              </w:r>
              <w:r w:rsidR="005423B4" w:rsidRPr="007F1E5F" w:rsidDel="00251AFC">
                <w:rPr>
                  <w:rFonts w:cstheme="minorHAnsi"/>
                  <w:sz w:val="20"/>
                  <w:szCs w:val="20"/>
                </w:rPr>
                <w:delText>%</w:delText>
              </w:r>
            </w:del>
          </w:p>
          <w:p w14:paraId="5BB4B145" w14:textId="4D4BFAC1" w:rsidR="005423B4" w:rsidRPr="007F1E5F" w:rsidDel="00251AFC" w:rsidRDefault="005423B4" w:rsidP="005423B4">
            <w:pPr>
              <w:pStyle w:val="NoSpacing"/>
              <w:jc w:val="center"/>
              <w:rPr>
                <w:del w:id="1469" w:author="Charles Jason Tinant" w:date="2014-09-24T11:17:00Z"/>
                <w:rFonts w:cstheme="minorHAnsi"/>
                <w:sz w:val="20"/>
                <w:szCs w:val="20"/>
              </w:rPr>
            </w:pPr>
            <w:del w:id="1470" w:author="Charles Jason Tinant" w:date="2014-09-24T11:17:00Z">
              <w:r w:rsidRPr="007F1E5F" w:rsidDel="00251AFC">
                <w:rPr>
                  <w:rFonts w:cstheme="minorHAnsi"/>
                  <w:sz w:val="20"/>
                  <w:szCs w:val="20"/>
                </w:rPr>
                <w:delText>0%</w:delText>
              </w:r>
            </w:del>
          </w:p>
        </w:tc>
      </w:tr>
      <w:tr w:rsidR="005423B4" w:rsidRPr="007F1E5F" w:rsidDel="00251AFC" w14:paraId="56126FCD" w14:textId="5006B420" w:rsidTr="00941917">
        <w:trPr>
          <w:del w:id="1471" w:author="Charles Jason Tinant" w:date="2014-09-24T11:17:00Z"/>
        </w:trPr>
        <w:tc>
          <w:tcPr>
            <w:tcW w:w="835" w:type="pct"/>
            <w:vMerge/>
          </w:tcPr>
          <w:p w14:paraId="5CFCBFC9" w14:textId="79BE69DB" w:rsidR="005423B4" w:rsidRPr="007F1E5F" w:rsidDel="00251AFC" w:rsidRDefault="005423B4" w:rsidP="005423B4">
            <w:pPr>
              <w:pStyle w:val="NoSpacing"/>
              <w:rPr>
                <w:del w:id="1472" w:author="Charles Jason Tinant" w:date="2014-09-24T11:17:00Z"/>
                <w:sz w:val="20"/>
                <w:szCs w:val="20"/>
              </w:rPr>
            </w:pPr>
          </w:p>
        </w:tc>
        <w:tc>
          <w:tcPr>
            <w:tcW w:w="522" w:type="pct"/>
            <w:vMerge/>
            <w:vAlign w:val="center"/>
          </w:tcPr>
          <w:p w14:paraId="67565FAE" w14:textId="18EFE023" w:rsidR="005423B4" w:rsidRPr="007F1E5F" w:rsidDel="00251AFC" w:rsidRDefault="005423B4" w:rsidP="005423B4">
            <w:pPr>
              <w:pStyle w:val="NoSpacing"/>
              <w:rPr>
                <w:del w:id="1473" w:author="Charles Jason Tinant" w:date="2014-09-24T11:17:00Z"/>
                <w:sz w:val="20"/>
                <w:szCs w:val="20"/>
              </w:rPr>
            </w:pPr>
          </w:p>
        </w:tc>
        <w:tc>
          <w:tcPr>
            <w:tcW w:w="1381" w:type="pct"/>
            <w:tcBorders>
              <w:bottom w:val="nil"/>
            </w:tcBorders>
            <w:shd w:val="clear" w:color="auto" w:fill="auto"/>
          </w:tcPr>
          <w:p w14:paraId="77A171FF" w14:textId="66DA37DE" w:rsidR="004D1EC6" w:rsidRPr="007F1E5F" w:rsidDel="00251AFC" w:rsidRDefault="004D1EC6" w:rsidP="004D1EC6">
            <w:pPr>
              <w:pStyle w:val="NoSpacing"/>
              <w:rPr>
                <w:del w:id="1474" w:author="Charles Jason Tinant" w:date="2014-09-24T11:17:00Z"/>
                <w:rFonts w:cs="Arial"/>
                <w:bCs/>
                <w:sz w:val="20"/>
                <w:szCs w:val="20"/>
              </w:rPr>
            </w:pPr>
            <w:del w:id="1475" w:author="Charles Jason Tinant" w:date="2014-09-24T11:17:00Z">
              <w:r w:rsidRPr="007F1E5F" w:rsidDel="00251AFC">
                <w:rPr>
                  <w:rFonts w:cs="Arial"/>
                  <w:bCs/>
                  <w:sz w:val="20"/>
                  <w:szCs w:val="20"/>
                </w:rPr>
                <w:delText xml:space="preserve">Bacteria, E-Coli </w:delText>
              </w:r>
            </w:del>
          </w:p>
          <w:p w14:paraId="079F3109" w14:textId="3BF377AA" w:rsidR="005423B4" w:rsidRPr="007F1E5F" w:rsidDel="00251AFC" w:rsidRDefault="004D1EC6" w:rsidP="004D1EC6">
            <w:pPr>
              <w:pStyle w:val="NoSpacing"/>
              <w:rPr>
                <w:del w:id="1476" w:author="Charles Jason Tinant" w:date="2014-09-24T11:17:00Z"/>
                <w:sz w:val="20"/>
                <w:szCs w:val="20"/>
              </w:rPr>
            </w:pPr>
            <w:del w:id="1477"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0128E13E" w14:textId="40FB258D" w:rsidR="005423B4" w:rsidRPr="007F1E5F" w:rsidDel="00251AFC" w:rsidRDefault="005423B4" w:rsidP="005423B4">
            <w:pPr>
              <w:pStyle w:val="NoSpacing"/>
              <w:jc w:val="center"/>
              <w:rPr>
                <w:del w:id="1478" w:author="Charles Jason Tinant" w:date="2014-09-24T11:17:00Z"/>
                <w:sz w:val="20"/>
                <w:szCs w:val="20"/>
              </w:rPr>
            </w:pPr>
            <w:del w:id="1479"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1855B921" w14:textId="096D130B" w:rsidR="005423B4" w:rsidRPr="007F1E5F" w:rsidDel="00251AFC" w:rsidRDefault="005423B4" w:rsidP="005423B4">
            <w:pPr>
              <w:pStyle w:val="NoSpacing"/>
              <w:jc w:val="center"/>
              <w:rPr>
                <w:del w:id="1480" w:author="Charles Jason Tinant" w:date="2014-09-24T11:17:00Z"/>
                <w:sz w:val="20"/>
                <w:szCs w:val="20"/>
              </w:rPr>
            </w:pPr>
            <w:del w:id="1481" w:author="Charles Jason Tinant" w:date="2014-09-24T11:17:00Z">
              <w:r w:rsidRPr="007F1E5F" w:rsidDel="00251AFC">
                <w:rPr>
                  <w:sz w:val="20"/>
                  <w:szCs w:val="20"/>
                </w:rPr>
                <w:delText>1 of 5</w:delText>
              </w:r>
            </w:del>
          </w:p>
          <w:p w14:paraId="2BABE3E8" w14:textId="2C61262E" w:rsidR="005423B4" w:rsidRPr="007F1E5F" w:rsidDel="00251AFC" w:rsidRDefault="005423B4" w:rsidP="005423B4">
            <w:pPr>
              <w:pStyle w:val="NoSpacing"/>
              <w:jc w:val="center"/>
              <w:rPr>
                <w:del w:id="1482" w:author="Charles Jason Tinant" w:date="2014-09-24T11:17:00Z"/>
                <w:sz w:val="20"/>
                <w:szCs w:val="20"/>
              </w:rPr>
            </w:pPr>
            <w:del w:id="1483" w:author="Charles Jason Tinant" w:date="2014-09-24T11:17:00Z">
              <w:r w:rsidRPr="007F1E5F" w:rsidDel="00251AFC">
                <w:rPr>
                  <w:sz w:val="20"/>
                  <w:szCs w:val="20"/>
                </w:rPr>
                <w:delText>Zero of 6</w:delText>
              </w:r>
            </w:del>
          </w:p>
        </w:tc>
        <w:tc>
          <w:tcPr>
            <w:tcW w:w="735" w:type="pct"/>
            <w:shd w:val="clear" w:color="auto" w:fill="auto"/>
            <w:vAlign w:val="center"/>
          </w:tcPr>
          <w:p w14:paraId="7C53141B" w14:textId="49C89B0D" w:rsidR="005423B4" w:rsidRPr="007F1E5F" w:rsidDel="00251AFC" w:rsidRDefault="005423B4" w:rsidP="005423B4">
            <w:pPr>
              <w:pStyle w:val="NoSpacing"/>
              <w:jc w:val="center"/>
              <w:rPr>
                <w:del w:id="1484" w:author="Charles Jason Tinant" w:date="2014-09-24T11:17:00Z"/>
                <w:rFonts w:cstheme="minorHAnsi"/>
                <w:sz w:val="20"/>
                <w:szCs w:val="20"/>
              </w:rPr>
            </w:pPr>
            <w:del w:id="1485" w:author="Charles Jason Tinant" w:date="2014-09-24T11:17:00Z">
              <w:r w:rsidRPr="007F1E5F" w:rsidDel="00251AFC">
                <w:rPr>
                  <w:rFonts w:cstheme="minorHAnsi"/>
                  <w:sz w:val="20"/>
                  <w:szCs w:val="20"/>
                </w:rPr>
                <w:delText>20%</w:delText>
              </w:r>
            </w:del>
          </w:p>
          <w:p w14:paraId="1A3749AF" w14:textId="5039AF4B" w:rsidR="005423B4" w:rsidRPr="007F1E5F" w:rsidDel="00251AFC" w:rsidRDefault="005423B4" w:rsidP="005423B4">
            <w:pPr>
              <w:pStyle w:val="NoSpacing"/>
              <w:jc w:val="center"/>
              <w:rPr>
                <w:del w:id="1486" w:author="Charles Jason Tinant" w:date="2014-09-24T11:17:00Z"/>
                <w:rFonts w:cstheme="minorHAnsi"/>
                <w:sz w:val="20"/>
                <w:szCs w:val="20"/>
              </w:rPr>
            </w:pPr>
            <w:del w:id="1487" w:author="Charles Jason Tinant" w:date="2014-09-24T11:17:00Z">
              <w:r w:rsidRPr="007F1E5F" w:rsidDel="00251AFC">
                <w:rPr>
                  <w:rFonts w:cstheme="minorHAnsi"/>
                  <w:sz w:val="20"/>
                  <w:szCs w:val="20"/>
                </w:rPr>
                <w:delText>0%</w:delText>
              </w:r>
            </w:del>
          </w:p>
        </w:tc>
      </w:tr>
      <w:tr w:rsidR="005423B4" w:rsidRPr="007F1E5F" w:rsidDel="00251AFC" w14:paraId="4977B677" w14:textId="4C248293" w:rsidTr="00941917">
        <w:trPr>
          <w:del w:id="1488" w:author="Charles Jason Tinant" w:date="2014-09-24T11:17:00Z"/>
        </w:trPr>
        <w:tc>
          <w:tcPr>
            <w:tcW w:w="835" w:type="pct"/>
            <w:vMerge/>
          </w:tcPr>
          <w:p w14:paraId="1C57F247" w14:textId="2C390E56" w:rsidR="005423B4" w:rsidRPr="007F1E5F" w:rsidDel="00251AFC" w:rsidRDefault="005423B4" w:rsidP="005423B4">
            <w:pPr>
              <w:pStyle w:val="NoSpacing"/>
              <w:rPr>
                <w:del w:id="1489" w:author="Charles Jason Tinant" w:date="2014-09-24T11:17:00Z"/>
                <w:sz w:val="20"/>
                <w:szCs w:val="20"/>
              </w:rPr>
            </w:pPr>
          </w:p>
        </w:tc>
        <w:tc>
          <w:tcPr>
            <w:tcW w:w="522" w:type="pct"/>
            <w:vMerge/>
            <w:vAlign w:val="center"/>
          </w:tcPr>
          <w:p w14:paraId="74F6495C" w14:textId="23E7C380" w:rsidR="005423B4" w:rsidRPr="007F1E5F" w:rsidDel="00251AFC" w:rsidRDefault="005423B4" w:rsidP="005423B4">
            <w:pPr>
              <w:pStyle w:val="NoSpacing"/>
              <w:rPr>
                <w:del w:id="1490" w:author="Charles Jason Tinant" w:date="2014-09-24T11:17:00Z"/>
                <w:sz w:val="20"/>
                <w:szCs w:val="20"/>
              </w:rPr>
            </w:pPr>
          </w:p>
        </w:tc>
        <w:tc>
          <w:tcPr>
            <w:tcW w:w="1381" w:type="pct"/>
            <w:tcBorders>
              <w:bottom w:val="nil"/>
            </w:tcBorders>
            <w:shd w:val="clear" w:color="auto" w:fill="auto"/>
          </w:tcPr>
          <w:p w14:paraId="276937C6" w14:textId="7A24C01A" w:rsidR="005423B4" w:rsidRPr="007F1E5F" w:rsidDel="00251AFC" w:rsidRDefault="005423B4" w:rsidP="005423B4">
            <w:pPr>
              <w:pStyle w:val="NoSpacing"/>
              <w:rPr>
                <w:del w:id="1491" w:author="Charles Jason Tinant" w:date="2014-09-24T11:17:00Z"/>
                <w:sz w:val="20"/>
                <w:szCs w:val="20"/>
              </w:rPr>
            </w:pPr>
            <w:del w:id="1492"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0A8D6965" w14:textId="38F61918" w:rsidR="005423B4" w:rsidRPr="007F1E5F" w:rsidDel="00251AFC" w:rsidRDefault="005423B4" w:rsidP="005423B4">
            <w:pPr>
              <w:pStyle w:val="NoSpacing"/>
              <w:jc w:val="center"/>
              <w:rPr>
                <w:del w:id="1493" w:author="Charles Jason Tinant" w:date="2014-09-24T11:17:00Z"/>
                <w:sz w:val="20"/>
                <w:szCs w:val="20"/>
              </w:rPr>
            </w:pPr>
            <w:del w:id="1494"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6E10FF96" w14:textId="6E07750A" w:rsidR="005423B4" w:rsidRPr="007F1E5F" w:rsidDel="00251AFC" w:rsidRDefault="005423B4" w:rsidP="005423B4">
            <w:pPr>
              <w:pStyle w:val="NoSpacing"/>
              <w:jc w:val="center"/>
              <w:rPr>
                <w:del w:id="1495" w:author="Charles Jason Tinant" w:date="2014-09-24T11:17:00Z"/>
                <w:sz w:val="20"/>
                <w:szCs w:val="20"/>
              </w:rPr>
            </w:pPr>
            <w:del w:id="1496" w:author="Charles Jason Tinant" w:date="2014-09-24T11:17:00Z">
              <w:r w:rsidRPr="007F1E5F" w:rsidDel="00251AFC">
                <w:rPr>
                  <w:sz w:val="20"/>
                  <w:szCs w:val="20"/>
                </w:rPr>
                <w:delText>Zero of 5</w:delText>
              </w:r>
            </w:del>
          </w:p>
          <w:p w14:paraId="1D2A0AAA" w14:textId="420ED6F6" w:rsidR="005423B4" w:rsidRPr="007F1E5F" w:rsidDel="00251AFC" w:rsidRDefault="005423B4" w:rsidP="005423B4">
            <w:pPr>
              <w:pStyle w:val="NoSpacing"/>
              <w:jc w:val="center"/>
              <w:rPr>
                <w:del w:id="1497" w:author="Charles Jason Tinant" w:date="2014-09-24T11:17:00Z"/>
                <w:sz w:val="20"/>
                <w:szCs w:val="20"/>
              </w:rPr>
            </w:pPr>
            <w:del w:id="1498" w:author="Charles Jason Tinant" w:date="2014-09-24T11:17:00Z">
              <w:r w:rsidRPr="007F1E5F" w:rsidDel="00251AFC">
                <w:rPr>
                  <w:sz w:val="20"/>
                  <w:szCs w:val="20"/>
                </w:rPr>
                <w:delText>Zero of 6</w:delText>
              </w:r>
            </w:del>
          </w:p>
        </w:tc>
        <w:tc>
          <w:tcPr>
            <w:tcW w:w="735" w:type="pct"/>
            <w:shd w:val="clear" w:color="auto" w:fill="auto"/>
            <w:vAlign w:val="center"/>
          </w:tcPr>
          <w:p w14:paraId="70E7E842" w14:textId="588228F8" w:rsidR="005423B4" w:rsidRPr="007F1E5F" w:rsidDel="00251AFC" w:rsidRDefault="005423B4" w:rsidP="005423B4">
            <w:pPr>
              <w:pStyle w:val="NoSpacing"/>
              <w:jc w:val="center"/>
              <w:rPr>
                <w:del w:id="1499" w:author="Charles Jason Tinant" w:date="2014-09-24T11:17:00Z"/>
                <w:rFonts w:cstheme="minorHAnsi"/>
                <w:sz w:val="20"/>
                <w:szCs w:val="20"/>
              </w:rPr>
            </w:pPr>
            <w:del w:id="1500" w:author="Charles Jason Tinant" w:date="2014-09-24T11:17:00Z">
              <w:r w:rsidRPr="007F1E5F" w:rsidDel="00251AFC">
                <w:rPr>
                  <w:rFonts w:cstheme="minorHAnsi"/>
                  <w:sz w:val="20"/>
                  <w:szCs w:val="20"/>
                </w:rPr>
                <w:delText>0%</w:delText>
              </w:r>
            </w:del>
          </w:p>
          <w:p w14:paraId="0BC61747" w14:textId="578CB5BA" w:rsidR="005423B4" w:rsidRPr="007F1E5F" w:rsidDel="00251AFC" w:rsidRDefault="005423B4" w:rsidP="005423B4">
            <w:pPr>
              <w:pStyle w:val="NoSpacing"/>
              <w:jc w:val="center"/>
              <w:rPr>
                <w:del w:id="1501" w:author="Charles Jason Tinant" w:date="2014-09-24T11:17:00Z"/>
                <w:rFonts w:cstheme="minorHAnsi"/>
                <w:sz w:val="20"/>
                <w:szCs w:val="20"/>
              </w:rPr>
            </w:pPr>
            <w:del w:id="1502" w:author="Charles Jason Tinant" w:date="2014-09-24T11:17:00Z">
              <w:r w:rsidRPr="007F1E5F" w:rsidDel="00251AFC">
                <w:rPr>
                  <w:rFonts w:cstheme="minorHAnsi"/>
                  <w:sz w:val="20"/>
                  <w:szCs w:val="20"/>
                </w:rPr>
                <w:delText>0%</w:delText>
              </w:r>
            </w:del>
          </w:p>
        </w:tc>
      </w:tr>
      <w:tr w:rsidR="005423B4" w:rsidRPr="007F1E5F" w:rsidDel="00251AFC" w14:paraId="31351311" w14:textId="764A53B3" w:rsidTr="00941917">
        <w:trPr>
          <w:del w:id="1503" w:author="Charles Jason Tinant" w:date="2014-09-24T11:17:00Z"/>
        </w:trPr>
        <w:tc>
          <w:tcPr>
            <w:tcW w:w="835" w:type="pct"/>
            <w:vMerge/>
          </w:tcPr>
          <w:p w14:paraId="109FCB80" w14:textId="2FB231B9" w:rsidR="005423B4" w:rsidRPr="007F1E5F" w:rsidDel="00251AFC" w:rsidRDefault="005423B4" w:rsidP="005423B4">
            <w:pPr>
              <w:pStyle w:val="NoSpacing"/>
              <w:rPr>
                <w:del w:id="1504" w:author="Charles Jason Tinant" w:date="2014-09-24T11:17:00Z"/>
                <w:sz w:val="20"/>
                <w:szCs w:val="20"/>
              </w:rPr>
            </w:pPr>
          </w:p>
        </w:tc>
        <w:tc>
          <w:tcPr>
            <w:tcW w:w="522" w:type="pct"/>
            <w:vMerge/>
            <w:vAlign w:val="center"/>
          </w:tcPr>
          <w:p w14:paraId="5D4E9FED" w14:textId="622A4465" w:rsidR="005423B4" w:rsidRPr="007F1E5F" w:rsidDel="00251AFC" w:rsidRDefault="005423B4" w:rsidP="005423B4">
            <w:pPr>
              <w:pStyle w:val="NoSpacing"/>
              <w:rPr>
                <w:del w:id="1505" w:author="Charles Jason Tinant" w:date="2014-09-24T11:17:00Z"/>
                <w:sz w:val="20"/>
                <w:szCs w:val="20"/>
              </w:rPr>
            </w:pPr>
          </w:p>
        </w:tc>
        <w:tc>
          <w:tcPr>
            <w:tcW w:w="1381" w:type="pct"/>
            <w:tcBorders>
              <w:bottom w:val="nil"/>
            </w:tcBorders>
            <w:shd w:val="clear" w:color="auto" w:fill="auto"/>
          </w:tcPr>
          <w:p w14:paraId="2C5A2A4E" w14:textId="237830A5" w:rsidR="005423B4" w:rsidRPr="007F1E5F" w:rsidDel="00251AFC" w:rsidRDefault="005423B4" w:rsidP="005423B4">
            <w:pPr>
              <w:pStyle w:val="NoSpacing"/>
              <w:rPr>
                <w:del w:id="1506" w:author="Charles Jason Tinant" w:date="2014-09-24T11:17:00Z"/>
                <w:sz w:val="20"/>
                <w:szCs w:val="20"/>
              </w:rPr>
            </w:pPr>
            <w:del w:id="1507"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1A15B8B2" w14:textId="6B3B1D55" w:rsidR="005423B4" w:rsidRPr="007F1E5F" w:rsidDel="00251AFC" w:rsidRDefault="005423B4" w:rsidP="005423B4">
            <w:pPr>
              <w:pStyle w:val="NoSpacing"/>
              <w:jc w:val="center"/>
              <w:rPr>
                <w:del w:id="1508" w:author="Charles Jason Tinant" w:date="2014-09-24T11:17:00Z"/>
                <w:sz w:val="20"/>
                <w:szCs w:val="20"/>
              </w:rPr>
            </w:pPr>
            <w:del w:id="1509" w:author="Charles Jason Tinant" w:date="2014-09-24T11:17:00Z">
              <w:r w:rsidRPr="007F1E5F" w:rsidDel="00251AFC">
                <w:rPr>
                  <w:rFonts w:ascii="Calibri" w:hAnsi="Calibri"/>
                  <w:sz w:val="20"/>
                  <w:szCs w:val="20"/>
                </w:rPr>
                <w:delText xml:space="preserve">  &gt; 158 m</w:delText>
              </w:r>
              <w:bookmarkStart w:id="1510" w:name="POR1"/>
              <w:bookmarkEnd w:id="1510"/>
              <w:r w:rsidRPr="007F1E5F" w:rsidDel="00251AFC">
                <w:rPr>
                  <w:rFonts w:ascii="Calibri" w:hAnsi="Calibri"/>
                  <w:sz w:val="20"/>
                  <w:szCs w:val="20"/>
                </w:rPr>
                <w:delText>g/L</w:delText>
              </w:r>
            </w:del>
          </w:p>
        </w:tc>
        <w:tc>
          <w:tcPr>
            <w:tcW w:w="810" w:type="pct"/>
            <w:shd w:val="clear" w:color="auto" w:fill="auto"/>
            <w:vAlign w:val="center"/>
          </w:tcPr>
          <w:p w14:paraId="4E5B4DA5" w14:textId="3D533080" w:rsidR="005423B4" w:rsidRPr="007F1E5F" w:rsidDel="00251AFC" w:rsidRDefault="005423B4" w:rsidP="005423B4">
            <w:pPr>
              <w:pStyle w:val="NoSpacing"/>
              <w:jc w:val="center"/>
              <w:rPr>
                <w:del w:id="1511" w:author="Charles Jason Tinant" w:date="2014-09-24T11:17:00Z"/>
                <w:sz w:val="20"/>
                <w:szCs w:val="20"/>
              </w:rPr>
            </w:pPr>
            <w:del w:id="1512" w:author="Charles Jason Tinant" w:date="2014-09-24T11:17:00Z">
              <w:r w:rsidRPr="007F1E5F" w:rsidDel="00251AFC">
                <w:rPr>
                  <w:sz w:val="20"/>
                  <w:szCs w:val="20"/>
                </w:rPr>
                <w:delText>Zero of 5</w:delText>
              </w:r>
            </w:del>
          </w:p>
          <w:p w14:paraId="1FBE89A3" w14:textId="14467A77" w:rsidR="005423B4" w:rsidRPr="007F1E5F" w:rsidDel="00251AFC" w:rsidRDefault="005423B4" w:rsidP="005423B4">
            <w:pPr>
              <w:pStyle w:val="NoSpacing"/>
              <w:jc w:val="center"/>
              <w:rPr>
                <w:del w:id="1513" w:author="Charles Jason Tinant" w:date="2014-09-24T11:17:00Z"/>
                <w:sz w:val="20"/>
                <w:szCs w:val="20"/>
              </w:rPr>
            </w:pPr>
            <w:del w:id="1514" w:author="Charles Jason Tinant" w:date="2014-09-24T11:17:00Z">
              <w:r w:rsidRPr="007F1E5F" w:rsidDel="00251AFC">
                <w:rPr>
                  <w:sz w:val="20"/>
                  <w:szCs w:val="20"/>
                </w:rPr>
                <w:delText>Zero of 6</w:delText>
              </w:r>
            </w:del>
          </w:p>
        </w:tc>
        <w:tc>
          <w:tcPr>
            <w:tcW w:w="735" w:type="pct"/>
            <w:shd w:val="clear" w:color="auto" w:fill="auto"/>
            <w:vAlign w:val="center"/>
          </w:tcPr>
          <w:p w14:paraId="6BB2EBC2" w14:textId="79ED9FDC" w:rsidR="005423B4" w:rsidRPr="007F1E5F" w:rsidDel="00251AFC" w:rsidRDefault="005423B4" w:rsidP="005423B4">
            <w:pPr>
              <w:pStyle w:val="NoSpacing"/>
              <w:jc w:val="center"/>
              <w:rPr>
                <w:del w:id="1515" w:author="Charles Jason Tinant" w:date="2014-09-24T11:17:00Z"/>
                <w:rFonts w:cstheme="minorHAnsi"/>
                <w:sz w:val="20"/>
                <w:szCs w:val="20"/>
              </w:rPr>
            </w:pPr>
            <w:del w:id="1516" w:author="Charles Jason Tinant" w:date="2014-09-24T11:17:00Z">
              <w:r w:rsidRPr="007F1E5F" w:rsidDel="00251AFC">
                <w:rPr>
                  <w:rFonts w:cstheme="minorHAnsi"/>
                  <w:sz w:val="20"/>
                  <w:szCs w:val="20"/>
                </w:rPr>
                <w:delText>0%</w:delText>
              </w:r>
            </w:del>
          </w:p>
          <w:p w14:paraId="4A0B5E7F" w14:textId="155EF0D8" w:rsidR="005423B4" w:rsidRPr="007F1E5F" w:rsidDel="00251AFC" w:rsidRDefault="005423B4" w:rsidP="005423B4">
            <w:pPr>
              <w:pStyle w:val="NoSpacing"/>
              <w:jc w:val="center"/>
              <w:rPr>
                <w:del w:id="1517" w:author="Charles Jason Tinant" w:date="2014-09-24T11:17:00Z"/>
                <w:rFonts w:cstheme="minorHAnsi"/>
                <w:sz w:val="20"/>
                <w:szCs w:val="20"/>
              </w:rPr>
            </w:pPr>
            <w:del w:id="1518" w:author="Charles Jason Tinant" w:date="2014-09-24T11:17:00Z">
              <w:r w:rsidRPr="007F1E5F" w:rsidDel="00251AFC">
                <w:rPr>
                  <w:rFonts w:cstheme="minorHAnsi"/>
                  <w:sz w:val="20"/>
                  <w:szCs w:val="20"/>
                </w:rPr>
                <w:delText>0%</w:delText>
              </w:r>
            </w:del>
          </w:p>
        </w:tc>
      </w:tr>
      <w:tr w:rsidR="005423B4" w:rsidRPr="007F1E5F" w:rsidDel="00251AFC" w14:paraId="70B0B779" w14:textId="6173D5B5" w:rsidTr="00FF08C5">
        <w:trPr>
          <w:del w:id="1519" w:author="Charles Jason Tinant" w:date="2014-09-24T11:17:00Z"/>
        </w:trPr>
        <w:tc>
          <w:tcPr>
            <w:tcW w:w="835" w:type="pct"/>
            <w:vMerge/>
          </w:tcPr>
          <w:p w14:paraId="5C29405A" w14:textId="1C79F3F0" w:rsidR="005423B4" w:rsidRPr="007F1E5F" w:rsidDel="00251AFC" w:rsidRDefault="005423B4" w:rsidP="005423B4">
            <w:pPr>
              <w:pStyle w:val="NoSpacing"/>
              <w:rPr>
                <w:del w:id="1520" w:author="Charles Jason Tinant" w:date="2014-09-24T11:17:00Z"/>
                <w:sz w:val="20"/>
                <w:szCs w:val="20"/>
              </w:rPr>
            </w:pPr>
          </w:p>
        </w:tc>
        <w:tc>
          <w:tcPr>
            <w:tcW w:w="522" w:type="pct"/>
            <w:vMerge/>
            <w:vAlign w:val="center"/>
          </w:tcPr>
          <w:p w14:paraId="359699FB" w14:textId="0D90060C" w:rsidR="005423B4" w:rsidRPr="007F1E5F" w:rsidDel="00251AFC" w:rsidRDefault="005423B4" w:rsidP="005423B4">
            <w:pPr>
              <w:pStyle w:val="NoSpacing"/>
              <w:rPr>
                <w:del w:id="1521" w:author="Charles Jason Tinant" w:date="2014-09-24T11:17:00Z"/>
                <w:sz w:val="20"/>
                <w:szCs w:val="20"/>
              </w:rPr>
            </w:pPr>
          </w:p>
        </w:tc>
        <w:tc>
          <w:tcPr>
            <w:tcW w:w="1381" w:type="pct"/>
            <w:tcBorders>
              <w:bottom w:val="single" w:sz="4" w:space="0" w:color="auto"/>
            </w:tcBorders>
            <w:shd w:val="clear" w:color="auto" w:fill="auto"/>
          </w:tcPr>
          <w:p w14:paraId="6D9E117D" w14:textId="2238D4DB" w:rsidR="005423B4" w:rsidRPr="007F1E5F" w:rsidDel="00251AFC" w:rsidRDefault="005423B4" w:rsidP="005423B4">
            <w:pPr>
              <w:pStyle w:val="NoSpacing"/>
              <w:rPr>
                <w:del w:id="1522" w:author="Charles Jason Tinant" w:date="2014-09-24T11:17:00Z"/>
                <w:sz w:val="20"/>
                <w:szCs w:val="20"/>
              </w:rPr>
            </w:pPr>
            <w:del w:id="1523"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411EA69" w14:textId="4881EFE3" w:rsidR="005423B4" w:rsidRPr="007F1E5F" w:rsidDel="00251AFC" w:rsidRDefault="005423B4" w:rsidP="002E28A2">
            <w:pPr>
              <w:pStyle w:val="NoSpacing"/>
              <w:jc w:val="center"/>
              <w:rPr>
                <w:del w:id="1524" w:author="Charles Jason Tinant" w:date="2014-09-24T11:17:00Z"/>
                <w:sz w:val="20"/>
                <w:szCs w:val="20"/>
              </w:rPr>
            </w:pPr>
            <w:del w:id="1525" w:author="Charles Jason Tinant" w:date="2014-09-24T11:17:00Z">
              <w:r w:rsidRPr="007F1E5F" w:rsidDel="00251AFC">
                <w:rPr>
                  <w:rFonts w:cstheme="minorHAnsi"/>
                  <w:sz w:val="20"/>
                  <w:szCs w:val="20"/>
                </w:rPr>
                <w:delText>&gt; 1.8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a</w:delText>
              </w:r>
            </w:del>
          </w:p>
        </w:tc>
        <w:tc>
          <w:tcPr>
            <w:tcW w:w="810" w:type="pct"/>
            <w:shd w:val="clear" w:color="auto" w:fill="auto"/>
            <w:vAlign w:val="center"/>
          </w:tcPr>
          <w:p w14:paraId="1E5A9DAE" w14:textId="1B5CFC97" w:rsidR="005423B4" w:rsidRPr="007F1E5F" w:rsidDel="00251AFC" w:rsidRDefault="005423B4" w:rsidP="005423B4">
            <w:pPr>
              <w:pStyle w:val="NoSpacing"/>
              <w:jc w:val="center"/>
              <w:rPr>
                <w:del w:id="1526" w:author="Charles Jason Tinant" w:date="2014-09-24T11:17:00Z"/>
                <w:sz w:val="20"/>
                <w:szCs w:val="20"/>
              </w:rPr>
            </w:pPr>
            <w:del w:id="1527" w:author="Charles Jason Tinant" w:date="2014-09-24T11:17:00Z">
              <w:r w:rsidRPr="007F1E5F" w:rsidDel="00251AFC">
                <w:rPr>
                  <w:sz w:val="20"/>
                  <w:szCs w:val="20"/>
                </w:rPr>
                <w:delText>Zero of 5</w:delText>
              </w:r>
            </w:del>
          </w:p>
          <w:p w14:paraId="155FE665" w14:textId="5CFEBCD5" w:rsidR="005423B4" w:rsidRPr="007F1E5F" w:rsidDel="00251AFC" w:rsidRDefault="005423B4" w:rsidP="005423B4">
            <w:pPr>
              <w:pStyle w:val="NoSpacing"/>
              <w:jc w:val="center"/>
              <w:rPr>
                <w:del w:id="1528" w:author="Charles Jason Tinant" w:date="2014-09-24T11:17:00Z"/>
                <w:sz w:val="20"/>
                <w:szCs w:val="20"/>
              </w:rPr>
            </w:pPr>
            <w:del w:id="1529" w:author="Charles Jason Tinant" w:date="2014-09-24T11:17:00Z">
              <w:r w:rsidRPr="007F1E5F" w:rsidDel="00251AFC">
                <w:rPr>
                  <w:sz w:val="20"/>
                  <w:szCs w:val="20"/>
                </w:rPr>
                <w:delText>No data</w:delText>
              </w:r>
            </w:del>
          </w:p>
        </w:tc>
        <w:tc>
          <w:tcPr>
            <w:tcW w:w="735" w:type="pct"/>
            <w:shd w:val="clear" w:color="auto" w:fill="auto"/>
            <w:vAlign w:val="center"/>
          </w:tcPr>
          <w:p w14:paraId="1B165D6D" w14:textId="79F3F109" w:rsidR="005423B4" w:rsidRPr="007F1E5F" w:rsidDel="00251AFC" w:rsidRDefault="005423B4" w:rsidP="005423B4">
            <w:pPr>
              <w:pStyle w:val="NoSpacing"/>
              <w:jc w:val="center"/>
              <w:rPr>
                <w:del w:id="1530" w:author="Charles Jason Tinant" w:date="2014-09-24T11:17:00Z"/>
                <w:rFonts w:cstheme="minorHAnsi"/>
                <w:sz w:val="20"/>
                <w:szCs w:val="20"/>
              </w:rPr>
            </w:pPr>
            <w:del w:id="1531" w:author="Charles Jason Tinant" w:date="2014-09-24T11:17:00Z">
              <w:r w:rsidRPr="007F1E5F" w:rsidDel="00251AFC">
                <w:rPr>
                  <w:rFonts w:cstheme="minorHAnsi"/>
                  <w:sz w:val="20"/>
                  <w:szCs w:val="20"/>
                </w:rPr>
                <w:delText>0%</w:delText>
              </w:r>
            </w:del>
          </w:p>
          <w:p w14:paraId="440AE2EF" w14:textId="3953DDE1" w:rsidR="005423B4" w:rsidRPr="007F1E5F" w:rsidDel="00251AFC" w:rsidRDefault="005423B4" w:rsidP="005423B4">
            <w:pPr>
              <w:pStyle w:val="NoSpacing"/>
              <w:jc w:val="center"/>
              <w:rPr>
                <w:del w:id="1532" w:author="Charles Jason Tinant" w:date="2014-09-24T11:17:00Z"/>
                <w:rFonts w:cstheme="minorHAnsi"/>
                <w:sz w:val="20"/>
                <w:szCs w:val="20"/>
              </w:rPr>
            </w:pPr>
            <w:del w:id="1533" w:author="Charles Jason Tinant" w:date="2014-09-24T11:17:00Z">
              <w:r w:rsidRPr="007F1E5F" w:rsidDel="00251AFC">
                <w:rPr>
                  <w:rFonts w:cstheme="minorHAnsi"/>
                  <w:sz w:val="20"/>
                  <w:szCs w:val="20"/>
                </w:rPr>
                <w:delText>No data</w:delText>
              </w:r>
            </w:del>
          </w:p>
        </w:tc>
      </w:tr>
      <w:tr w:rsidR="005423B4" w:rsidRPr="007F1E5F" w:rsidDel="00251AFC" w14:paraId="38D7024A" w14:textId="36B8B677" w:rsidTr="00941917">
        <w:trPr>
          <w:del w:id="1534" w:author="Charles Jason Tinant" w:date="2014-09-24T11:17:00Z"/>
        </w:trPr>
        <w:tc>
          <w:tcPr>
            <w:tcW w:w="835" w:type="pct"/>
            <w:vMerge/>
          </w:tcPr>
          <w:p w14:paraId="467B9631" w14:textId="33DA59D8" w:rsidR="005423B4" w:rsidRPr="007F1E5F" w:rsidDel="00251AFC" w:rsidRDefault="005423B4" w:rsidP="005423B4">
            <w:pPr>
              <w:pStyle w:val="NoSpacing"/>
              <w:rPr>
                <w:del w:id="1535" w:author="Charles Jason Tinant" w:date="2014-09-24T11:17:00Z"/>
                <w:sz w:val="20"/>
                <w:szCs w:val="20"/>
              </w:rPr>
            </w:pPr>
          </w:p>
        </w:tc>
        <w:tc>
          <w:tcPr>
            <w:tcW w:w="522" w:type="pct"/>
            <w:vMerge/>
            <w:vAlign w:val="center"/>
          </w:tcPr>
          <w:p w14:paraId="0E3DABBF" w14:textId="5AB58C2F" w:rsidR="005423B4" w:rsidRPr="007F1E5F" w:rsidDel="00251AFC" w:rsidRDefault="005423B4" w:rsidP="005423B4">
            <w:pPr>
              <w:pStyle w:val="NoSpacing"/>
              <w:rPr>
                <w:del w:id="1536" w:author="Charles Jason Tinant" w:date="2014-09-24T11:17:00Z"/>
                <w:sz w:val="20"/>
                <w:szCs w:val="20"/>
              </w:rPr>
            </w:pPr>
          </w:p>
        </w:tc>
        <w:tc>
          <w:tcPr>
            <w:tcW w:w="1381" w:type="pct"/>
            <w:tcBorders>
              <w:bottom w:val="nil"/>
            </w:tcBorders>
            <w:shd w:val="clear" w:color="auto" w:fill="auto"/>
          </w:tcPr>
          <w:p w14:paraId="6EF27EF9" w14:textId="105AEDAA" w:rsidR="005423B4" w:rsidRPr="007F1E5F" w:rsidDel="00251AFC" w:rsidRDefault="005423B4" w:rsidP="005423B4">
            <w:pPr>
              <w:pStyle w:val="NoSpacing"/>
              <w:rPr>
                <w:del w:id="1537" w:author="Charles Jason Tinant" w:date="2014-09-24T11:17:00Z"/>
                <w:sz w:val="20"/>
                <w:szCs w:val="20"/>
              </w:rPr>
            </w:pPr>
            <w:del w:id="1538"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7FE0653" w14:textId="70A59EF2" w:rsidR="005423B4" w:rsidRPr="007F1E5F" w:rsidDel="00251AFC" w:rsidRDefault="005423B4" w:rsidP="005423B4">
            <w:pPr>
              <w:pStyle w:val="NoSpacing"/>
              <w:jc w:val="center"/>
              <w:rPr>
                <w:del w:id="1539" w:author="Charles Jason Tinant" w:date="2014-09-24T11:17:00Z"/>
                <w:rFonts w:cstheme="minorHAnsi"/>
                <w:sz w:val="20"/>
                <w:szCs w:val="20"/>
              </w:rPr>
            </w:pPr>
            <w:del w:id="1540" w:author="Charles Jason Tinant" w:date="2014-09-24T11:17:00Z">
              <w:r w:rsidRPr="007F1E5F" w:rsidDel="00251AFC">
                <w:rPr>
                  <w:rFonts w:cstheme="minorHAnsi"/>
                  <w:sz w:val="20"/>
                  <w:szCs w:val="20"/>
                </w:rPr>
                <w:delText>&gt;88 mg/L</w:delText>
              </w:r>
            </w:del>
          </w:p>
          <w:p w14:paraId="17457F56" w14:textId="4AB1225D" w:rsidR="005423B4" w:rsidRPr="007F1E5F" w:rsidDel="00251AFC" w:rsidRDefault="005423B4" w:rsidP="002E28A2">
            <w:pPr>
              <w:pStyle w:val="NoSpacing"/>
              <w:jc w:val="center"/>
              <w:rPr>
                <w:del w:id="1541" w:author="Charles Jason Tinant" w:date="2014-09-24T11:17:00Z"/>
                <w:sz w:val="20"/>
                <w:szCs w:val="20"/>
              </w:rPr>
            </w:pPr>
            <w:del w:id="1542" w:author="Charles Jason Tinant" w:date="2014-09-24T11:17:00Z">
              <w:r w:rsidRPr="007F1E5F" w:rsidDel="00251AFC">
                <w:rPr>
                  <w:rFonts w:cstheme="minorHAnsi"/>
                  <w:sz w:val="20"/>
                  <w:szCs w:val="20"/>
                </w:rPr>
                <w:delText>&gt;0.56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b</w:delText>
              </w:r>
            </w:del>
          </w:p>
        </w:tc>
        <w:tc>
          <w:tcPr>
            <w:tcW w:w="810" w:type="pct"/>
            <w:shd w:val="clear" w:color="auto" w:fill="auto"/>
            <w:vAlign w:val="center"/>
          </w:tcPr>
          <w:p w14:paraId="6032D045" w14:textId="1B298054" w:rsidR="005423B4" w:rsidRPr="007F1E5F" w:rsidDel="00251AFC" w:rsidRDefault="00120E20" w:rsidP="00120E20">
            <w:pPr>
              <w:pStyle w:val="NoSpacing"/>
              <w:jc w:val="center"/>
              <w:rPr>
                <w:del w:id="1543" w:author="Charles Jason Tinant" w:date="2014-09-24T11:17:00Z"/>
                <w:sz w:val="20"/>
                <w:szCs w:val="20"/>
              </w:rPr>
            </w:pPr>
            <w:del w:id="1544" w:author="Charles Jason Tinant" w:date="2014-09-24T11:17:00Z">
              <w:r w:rsidRPr="007F1E5F" w:rsidDel="00251AFC">
                <w:rPr>
                  <w:sz w:val="20"/>
                  <w:szCs w:val="20"/>
                </w:rPr>
                <w:delText>Zero</w:delText>
              </w:r>
              <w:r w:rsidR="005423B4" w:rsidRPr="007F1E5F" w:rsidDel="00251AFC">
                <w:rPr>
                  <w:sz w:val="20"/>
                  <w:szCs w:val="20"/>
                </w:rPr>
                <w:delText xml:space="preserve"> of </w:delText>
              </w:r>
              <w:r w:rsidRPr="007F1E5F" w:rsidDel="00251AFC">
                <w:rPr>
                  <w:sz w:val="20"/>
                  <w:szCs w:val="20"/>
                </w:rPr>
                <w:delText>5</w:delText>
              </w:r>
            </w:del>
          </w:p>
          <w:p w14:paraId="186CD297" w14:textId="2AFA8AB3" w:rsidR="00120E20" w:rsidRPr="007F1E5F" w:rsidDel="00251AFC" w:rsidRDefault="00120E20" w:rsidP="00120E20">
            <w:pPr>
              <w:pStyle w:val="NoSpacing"/>
              <w:jc w:val="center"/>
              <w:rPr>
                <w:del w:id="1545" w:author="Charles Jason Tinant" w:date="2014-09-24T11:17:00Z"/>
                <w:sz w:val="20"/>
                <w:szCs w:val="20"/>
              </w:rPr>
            </w:pPr>
            <w:del w:id="1546" w:author="Charles Jason Tinant" w:date="2014-09-24T11:17:00Z">
              <w:r w:rsidRPr="007F1E5F" w:rsidDel="00251AFC">
                <w:rPr>
                  <w:sz w:val="20"/>
                  <w:szCs w:val="20"/>
                </w:rPr>
                <w:delText>Zero of 5</w:delText>
              </w:r>
            </w:del>
          </w:p>
          <w:p w14:paraId="21D7B76F" w14:textId="039087AF" w:rsidR="00120E20" w:rsidRPr="007F1E5F" w:rsidDel="00251AFC" w:rsidRDefault="00120E20" w:rsidP="00120E20">
            <w:pPr>
              <w:pStyle w:val="NoSpacing"/>
              <w:jc w:val="center"/>
              <w:rPr>
                <w:del w:id="1547" w:author="Charles Jason Tinant" w:date="2014-09-24T11:17:00Z"/>
                <w:sz w:val="20"/>
                <w:szCs w:val="20"/>
              </w:rPr>
            </w:pPr>
            <w:del w:id="1548" w:author="Charles Jason Tinant" w:date="2014-09-24T11:17:00Z">
              <w:r w:rsidRPr="007F1E5F" w:rsidDel="00251AFC">
                <w:rPr>
                  <w:sz w:val="20"/>
                  <w:szCs w:val="20"/>
                </w:rPr>
                <w:delText>Zero of 6</w:delText>
              </w:r>
            </w:del>
          </w:p>
          <w:p w14:paraId="6BA4E939" w14:textId="7A37E8DD" w:rsidR="00120E20" w:rsidRPr="007F1E5F" w:rsidDel="00251AFC" w:rsidRDefault="00120E20" w:rsidP="002E28A2">
            <w:pPr>
              <w:pStyle w:val="NoSpacing"/>
              <w:jc w:val="center"/>
              <w:rPr>
                <w:del w:id="1549" w:author="Charles Jason Tinant" w:date="2014-09-24T11:17:00Z"/>
                <w:sz w:val="20"/>
                <w:szCs w:val="20"/>
              </w:rPr>
            </w:pPr>
            <w:del w:id="1550" w:author="Charles Jason Tinant" w:date="2014-09-24T11:17:00Z">
              <w:r w:rsidRPr="007F1E5F" w:rsidDel="00251AFC">
                <w:rPr>
                  <w:sz w:val="20"/>
                  <w:szCs w:val="20"/>
                </w:rPr>
                <w:delText>Zero of 6</w:delText>
              </w:r>
            </w:del>
          </w:p>
        </w:tc>
        <w:tc>
          <w:tcPr>
            <w:tcW w:w="735" w:type="pct"/>
            <w:shd w:val="clear" w:color="auto" w:fill="auto"/>
            <w:vAlign w:val="center"/>
          </w:tcPr>
          <w:p w14:paraId="30942FFC" w14:textId="262B8A79" w:rsidR="005423B4" w:rsidRPr="007F1E5F" w:rsidDel="00251AFC" w:rsidRDefault="005423B4" w:rsidP="005423B4">
            <w:pPr>
              <w:pStyle w:val="NoSpacing"/>
              <w:jc w:val="center"/>
              <w:rPr>
                <w:del w:id="1551" w:author="Charles Jason Tinant" w:date="2014-09-24T11:17:00Z"/>
                <w:rFonts w:cstheme="minorHAnsi"/>
                <w:sz w:val="20"/>
                <w:szCs w:val="20"/>
              </w:rPr>
            </w:pPr>
            <w:del w:id="1552" w:author="Charles Jason Tinant" w:date="2014-09-24T11:17:00Z">
              <w:r w:rsidRPr="007F1E5F" w:rsidDel="00251AFC">
                <w:rPr>
                  <w:rFonts w:cstheme="minorHAnsi"/>
                  <w:sz w:val="20"/>
                  <w:szCs w:val="20"/>
                </w:rPr>
                <w:delText>0%</w:delText>
              </w:r>
            </w:del>
          </w:p>
          <w:p w14:paraId="4001AF30" w14:textId="206F9BEA" w:rsidR="00120E20" w:rsidRPr="007F1E5F" w:rsidDel="00251AFC" w:rsidRDefault="002E28A2" w:rsidP="005423B4">
            <w:pPr>
              <w:pStyle w:val="NoSpacing"/>
              <w:jc w:val="center"/>
              <w:rPr>
                <w:del w:id="1553" w:author="Charles Jason Tinant" w:date="2014-09-24T11:17:00Z"/>
                <w:rFonts w:cstheme="minorHAnsi"/>
                <w:sz w:val="20"/>
                <w:szCs w:val="20"/>
              </w:rPr>
            </w:pPr>
            <w:del w:id="1554" w:author="Charles Jason Tinant" w:date="2014-09-24T11:17:00Z">
              <w:r w:rsidRPr="007F1E5F" w:rsidDel="00251AFC">
                <w:rPr>
                  <w:rFonts w:cstheme="minorHAnsi"/>
                  <w:sz w:val="20"/>
                  <w:szCs w:val="20"/>
                </w:rPr>
                <w:delText>0%</w:delText>
              </w:r>
            </w:del>
          </w:p>
          <w:p w14:paraId="1BAA99B5" w14:textId="17D768BC" w:rsidR="00120E20" w:rsidRPr="007F1E5F" w:rsidDel="00251AFC" w:rsidRDefault="00120E20" w:rsidP="005423B4">
            <w:pPr>
              <w:pStyle w:val="NoSpacing"/>
              <w:jc w:val="center"/>
              <w:rPr>
                <w:del w:id="1555" w:author="Charles Jason Tinant" w:date="2014-09-24T11:17:00Z"/>
                <w:rFonts w:cstheme="minorHAnsi"/>
                <w:sz w:val="20"/>
                <w:szCs w:val="20"/>
              </w:rPr>
            </w:pPr>
            <w:del w:id="1556" w:author="Charles Jason Tinant" w:date="2014-09-24T11:17:00Z">
              <w:r w:rsidRPr="007F1E5F" w:rsidDel="00251AFC">
                <w:rPr>
                  <w:rFonts w:cstheme="minorHAnsi"/>
                  <w:sz w:val="20"/>
                  <w:szCs w:val="20"/>
                </w:rPr>
                <w:delText>0%</w:delText>
              </w:r>
            </w:del>
          </w:p>
          <w:p w14:paraId="7AD7835A" w14:textId="638D1703" w:rsidR="00120E20" w:rsidRPr="007F1E5F" w:rsidDel="00251AFC" w:rsidRDefault="002E28A2" w:rsidP="005423B4">
            <w:pPr>
              <w:pStyle w:val="NoSpacing"/>
              <w:jc w:val="center"/>
              <w:rPr>
                <w:del w:id="1557" w:author="Charles Jason Tinant" w:date="2014-09-24T11:17:00Z"/>
                <w:rFonts w:cstheme="minorHAnsi"/>
                <w:sz w:val="20"/>
                <w:szCs w:val="20"/>
              </w:rPr>
            </w:pPr>
            <w:del w:id="1558" w:author="Charles Jason Tinant" w:date="2014-09-24T11:17:00Z">
              <w:r w:rsidRPr="007F1E5F" w:rsidDel="00251AFC">
                <w:rPr>
                  <w:rFonts w:cstheme="minorHAnsi"/>
                  <w:sz w:val="20"/>
                  <w:szCs w:val="20"/>
                </w:rPr>
                <w:delText>0%</w:delText>
              </w:r>
            </w:del>
          </w:p>
        </w:tc>
      </w:tr>
      <w:tr w:rsidR="005423B4" w:rsidRPr="007F1E5F" w:rsidDel="00251AFC" w14:paraId="06ADCECC" w14:textId="7CCF1379" w:rsidTr="00941917">
        <w:trPr>
          <w:del w:id="1559" w:author="Charles Jason Tinant" w:date="2014-09-24T11:17:00Z"/>
        </w:trPr>
        <w:tc>
          <w:tcPr>
            <w:tcW w:w="835" w:type="pct"/>
            <w:vMerge/>
          </w:tcPr>
          <w:p w14:paraId="2B7FAE9F" w14:textId="673CCE0B" w:rsidR="005423B4" w:rsidRPr="007F1E5F" w:rsidDel="00251AFC" w:rsidRDefault="005423B4" w:rsidP="005423B4">
            <w:pPr>
              <w:pStyle w:val="NoSpacing"/>
              <w:rPr>
                <w:del w:id="1560" w:author="Charles Jason Tinant" w:date="2014-09-24T11:17:00Z"/>
                <w:sz w:val="20"/>
                <w:szCs w:val="20"/>
              </w:rPr>
            </w:pPr>
          </w:p>
        </w:tc>
        <w:tc>
          <w:tcPr>
            <w:tcW w:w="522" w:type="pct"/>
            <w:vMerge/>
            <w:vAlign w:val="center"/>
          </w:tcPr>
          <w:p w14:paraId="5C5AC627" w14:textId="22B95B88" w:rsidR="005423B4" w:rsidRPr="007F1E5F" w:rsidDel="00251AFC" w:rsidRDefault="005423B4" w:rsidP="005423B4">
            <w:pPr>
              <w:pStyle w:val="NoSpacing"/>
              <w:rPr>
                <w:del w:id="1561" w:author="Charles Jason Tinant" w:date="2014-09-24T11:17:00Z"/>
                <w:sz w:val="20"/>
                <w:szCs w:val="20"/>
              </w:rPr>
            </w:pPr>
          </w:p>
        </w:tc>
        <w:tc>
          <w:tcPr>
            <w:tcW w:w="1381" w:type="pct"/>
            <w:tcBorders>
              <w:bottom w:val="nil"/>
            </w:tcBorders>
            <w:shd w:val="clear" w:color="auto" w:fill="auto"/>
          </w:tcPr>
          <w:p w14:paraId="2170AF72" w14:textId="63495F96" w:rsidR="005423B4" w:rsidRPr="007F1E5F" w:rsidDel="00251AFC" w:rsidRDefault="005423B4" w:rsidP="005423B4">
            <w:pPr>
              <w:pStyle w:val="NoSpacing"/>
              <w:rPr>
                <w:del w:id="1562" w:author="Charles Jason Tinant" w:date="2014-09-24T11:17:00Z"/>
                <w:sz w:val="20"/>
                <w:szCs w:val="20"/>
              </w:rPr>
            </w:pPr>
            <w:del w:id="1563" w:author="Charles Jason Tinant" w:date="2014-09-24T11:17:00Z">
              <w:r w:rsidRPr="007F1E5F" w:rsidDel="00251AFC">
                <w:rPr>
                  <w:sz w:val="20"/>
                  <w:szCs w:val="20"/>
                </w:rPr>
                <w:delText>Total Phosphorus</w:delText>
              </w:r>
            </w:del>
          </w:p>
        </w:tc>
        <w:tc>
          <w:tcPr>
            <w:tcW w:w="717" w:type="pct"/>
            <w:shd w:val="clear" w:color="auto" w:fill="auto"/>
            <w:vAlign w:val="center"/>
          </w:tcPr>
          <w:p w14:paraId="7B0763C1" w14:textId="49C97103" w:rsidR="005423B4" w:rsidRPr="007F1E5F" w:rsidDel="00251AFC" w:rsidRDefault="002E28A2" w:rsidP="005423B4">
            <w:pPr>
              <w:pStyle w:val="NoSpacing"/>
              <w:jc w:val="center"/>
              <w:rPr>
                <w:del w:id="1564" w:author="Charles Jason Tinant" w:date="2014-09-24T11:17:00Z"/>
                <w:rFonts w:cstheme="minorHAnsi"/>
                <w:sz w:val="20"/>
                <w:szCs w:val="20"/>
              </w:rPr>
            </w:pPr>
            <w:del w:id="1565"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658ADDEB" w14:textId="220088A6" w:rsidR="002E28A2" w:rsidRPr="007F1E5F" w:rsidDel="00251AFC" w:rsidRDefault="002E28A2" w:rsidP="005423B4">
            <w:pPr>
              <w:pStyle w:val="NoSpacing"/>
              <w:jc w:val="center"/>
              <w:rPr>
                <w:del w:id="1566" w:author="Charles Jason Tinant" w:date="2014-09-24T11:17:00Z"/>
                <w:sz w:val="20"/>
                <w:szCs w:val="20"/>
              </w:rPr>
            </w:pPr>
            <w:del w:id="1567"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1B70757D" w14:textId="1B700E14" w:rsidR="005423B4" w:rsidRPr="007F1E5F" w:rsidDel="00251AFC" w:rsidRDefault="005423B4" w:rsidP="005423B4">
            <w:pPr>
              <w:pStyle w:val="NoSpacing"/>
              <w:jc w:val="center"/>
              <w:rPr>
                <w:del w:id="1568" w:author="Charles Jason Tinant" w:date="2014-09-24T11:17:00Z"/>
                <w:sz w:val="20"/>
                <w:szCs w:val="20"/>
              </w:rPr>
            </w:pPr>
            <w:del w:id="1569" w:author="Charles Jason Tinant" w:date="2014-09-24T11:17:00Z">
              <w:r w:rsidRPr="007F1E5F" w:rsidDel="00251AFC">
                <w:rPr>
                  <w:sz w:val="20"/>
                  <w:szCs w:val="20"/>
                </w:rPr>
                <w:delText>2 of 2</w:delText>
              </w:r>
            </w:del>
          </w:p>
          <w:p w14:paraId="4457EC37" w14:textId="7F4BA825" w:rsidR="002E28A2" w:rsidRPr="007F1E5F" w:rsidDel="00251AFC" w:rsidRDefault="002E28A2" w:rsidP="005423B4">
            <w:pPr>
              <w:pStyle w:val="NoSpacing"/>
              <w:jc w:val="center"/>
              <w:rPr>
                <w:del w:id="1570" w:author="Charles Jason Tinant" w:date="2014-09-24T11:17:00Z"/>
                <w:sz w:val="20"/>
                <w:szCs w:val="20"/>
              </w:rPr>
            </w:pPr>
            <w:del w:id="1571" w:author="Charles Jason Tinant" w:date="2014-09-24T11:17:00Z">
              <w:r w:rsidRPr="007F1E5F" w:rsidDel="00251AFC">
                <w:rPr>
                  <w:sz w:val="20"/>
                  <w:szCs w:val="20"/>
                </w:rPr>
                <w:delText>0 of 2</w:delText>
              </w:r>
            </w:del>
          </w:p>
          <w:p w14:paraId="7C0DCF78" w14:textId="54EAAA2C" w:rsidR="005423B4" w:rsidRPr="007F1E5F" w:rsidDel="00251AFC" w:rsidRDefault="005423B4" w:rsidP="005423B4">
            <w:pPr>
              <w:pStyle w:val="NoSpacing"/>
              <w:jc w:val="center"/>
              <w:rPr>
                <w:del w:id="1572" w:author="Charles Jason Tinant" w:date="2014-09-24T11:17:00Z"/>
                <w:sz w:val="20"/>
                <w:szCs w:val="20"/>
              </w:rPr>
            </w:pPr>
            <w:del w:id="1573" w:author="Charles Jason Tinant" w:date="2014-09-24T11:17:00Z">
              <w:r w:rsidRPr="007F1E5F" w:rsidDel="00251AFC">
                <w:rPr>
                  <w:sz w:val="20"/>
                  <w:szCs w:val="20"/>
                </w:rPr>
                <w:delText>6 of 6</w:delText>
              </w:r>
            </w:del>
          </w:p>
          <w:p w14:paraId="38DD3876" w14:textId="149624E8" w:rsidR="002E28A2" w:rsidRPr="007F1E5F" w:rsidDel="00251AFC" w:rsidRDefault="007536E2" w:rsidP="005423B4">
            <w:pPr>
              <w:pStyle w:val="NoSpacing"/>
              <w:jc w:val="center"/>
              <w:rPr>
                <w:del w:id="1574" w:author="Charles Jason Tinant" w:date="2014-09-24T11:17:00Z"/>
                <w:sz w:val="20"/>
                <w:szCs w:val="20"/>
              </w:rPr>
            </w:pPr>
            <w:del w:id="1575" w:author="Charles Jason Tinant" w:date="2014-09-24T11:17:00Z">
              <w:r w:rsidRPr="007F1E5F" w:rsidDel="00251AFC">
                <w:rPr>
                  <w:sz w:val="20"/>
                  <w:szCs w:val="20"/>
                </w:rPr>
                <w:delText>4 of 6</w:delText>
              </w:r>
            </w:del>
          </w:p>
        </w:tc>
        <w:tc>
          <w:tcPr>
            <w:tcW w:w="735" w:type="pct"/>
            <w:shd w:val="clear" w:color="auto" w:fill="auto"/>
            <w:vAlign w:val="center"/>
          </w:tcPr>
          <w:p w14:paraId="19CBE91A" w14:textId="6712316E" w:rsidR="005423B4" w:rsidRPr="007F1E5F" w:rsidDel="00251AFC" w:rsidRDefault="005423B4" w:rsidP="005423B4">
            <w:pPr>
              <w:pStyle w:val="NoSpacing"/>
              <w:jc w:val="center"/>
              <w:rPr>
                <w:del w:id="1576" w:author="Charles Jason Tinant" w:date="2014-09-24T11:17:00Z"/>
                <w:rFonts w:cstheme="minorHAnsi"/>
                <w:sz w:val="20"/>
                <w:szCs w:val="20"/>
              </w:rPr>
            </w:pPr>
            <w:del w:id="1577" w:author="Charles Jason Tinant" w:date="2014-09-24T11:17:00Z">
              <w:r w:rsidRPr="007F1E5F" w:rsidDel="00251AFC">
                <w:rPr>
                  <w:rFonts w:cstheme="minorHAnsi"/>
                  <w:sz w:val="20"/>
                  <w:szCs w:val="20"/>
                </w:rPr>
                <w:delText>100%</w:delText>
              </w:r>
            </w:del>
          </w:p>
          <w:p w14:paraId="3EBA42F1" w14:textId="3B76722B" w:rsidR="002E28A2" w:rsidRPr="007F1E5F" w:rsidDel="00251AFC" w:rsidRDefault="002E28A2" w:rsidP="005423B4">
            <w:pPr>
              <w:pStyle w:val="NoSpacing"/>
              <w:jc w:val="center"/>
              <w:rPr>
                <w:del w:id="1578" w:author="Charles Jason Tinant" w:date="2014-09-24T11:17:00Z"/>
                <w:rFonts w:cstheme="minorHAnsi"/>
                <w:sz w:val="20"/>
                <w:szCs w:val="20"/>
              </w:rPr>
            </w:pPr>
            <w:del w:id="1579" w:author="Charles Jason Tinant" w:date="2014-09-24T11:17:00Z">
              <w:r w:rsidRPr="007F1E5F" w:rsidDel="00251AFC">
                <w:rPr>
                  <w:rFonts w:cstheme="minorHAnsi"/>
                  <w:sz w:val="20"/>
                  <w:szCs w:val="20"/>
                </w:rPr>
                <w:delText>0%</w:delText>
              </w:r>
            </w:del>
          </w:p>
          <w:p w14:paraId="0AA6EFBF" w14:textId="7EBF9DC9" w:rsidR="005423B4" w:rsidRPr="007F1E5F" w:rsidDel="00251AFC" w:rsidRDefault="005423B4" w:rsidP="005423B4">
            <w:pPr>
              <w:pStyle w:val="NoSpacing"/>
              <w:jc w:val="center"/>
              <w:rPr>
                <w:del w:id="1580" w:author="Charles Jason Tinant" w:date="2014-09-24T11:17:00Z"/>
                <w:rFonts w:cstheme="minorHAnsi"/>
                <w:sz w:val="20"/>
                <w:szCs w:val="20"/>
              </w:rPr>
            </w:pPr>
            <w:del w:id="1581" w:author="Charles Jason Tinant" w:date="2014-09-24T11:17:00Z">
              <w:r w:rsidRPr="007F1E5F" w:rsidDel="00251AFC">
                <w:rPr>
                  <w:rFonts w:cstheme="minorHAnsi"/>
                  <w:sz w:val="20"/>
                  <w:szCs w:val="20"/>
                </w:rPr>
                <w:delText>100%</w:delText>
              </w:r>
            </w:del>
          </w:p>
          <w:p w14:paraId="41481DD8" w14:textId="7DFA0CEE" w:rsidR="007536E2" w:rsidRPr="007F1E5F" w:rsidDel="00251AFC" w:rsidRDefault="007536E2" w:rsidP="005423B4">
            <w:pPr>
              <w:pStyle w:val="NoSpacing"/>
              <w:jc w:val="center"/>
              <w:rPr>
                <w:del w:id="1582" w:author="Charles Jason Tinant" w:date="2014-09-24T11:17:00Z"/>
                <w:rFonts w:cstheme="minorHAnsi"/>
                <w:sz w:val="20"/>
                <w:szCs w:val="20"/>
              </w:rPr>
            </w:pPr>
            <w:del w:id="1583" w:author="Charles Jason Tinant" w:date="2014-09-24T11:17:00Z">
              <w:r w:rsidRPr="007F1E5F" w:rsidDel="00251AFC">
                <w:rPr>
                  <w:rFonts w:cstheme="minorHAnsi"/>
                  <w:sz w:val="20"/>
                  <w:szCs w:val="20"/>
                </w:rPr>
                <w:delText>66%</w:delText>
              </w:r>
            </w:del>
          </w:p>
        </w:tc>
      </w:tr>
      <w:tr w:rsidR="005423B4" w:rsidRPr="007F1E5F" w:rsidDel="00251AFC" w14:paraId="34A811E9" w14:textId="35A1C6D2" w:rsidTr="00C0435F">
        <w:trPr>
          <w:del w:id="1584" w:author="Charles Jason Tinant" w:date="2014-09-24T11:17:00Z"/>
        </w:trPr>
        <w:tc>
          <w:tcPr>
            <w:tcW w:w="835" w:type="pct"/>
            <w:vMerge/>
          </w:tcPr>
          <w:p w14:paraId="54E32E17" w14:textId="2F2B0377" w:rsidR="005423B4" w:rsidRPr="007F1E5F" w:rsidDel="00251AFC" w:rsidRDefault="005423B4" w:rsidP="005423B4">
            <w:pPr>
              <w:pStyle w:val="NoSpacing"/>
              <w:rPr>
                <w:del w:id="1585" w:author="Charles Jason Tinant" w:date="2014-09-24T11:17:00Z"/>
                <w:sz w:val="20"/>
                <w:szCs w:val="20"/>
              </w:rPr>
            </w:pPr>
          </w:p>
        </w:tc>
        <w:tc>
          <w:tcPr>
            <w:tcW w:w="522" w:type="pct"/>
            <w:vMerge/>
            <w:tcBorders>
              <w:bottom w:val="nil"/>
            </w:tcBorders>
            <w:vAlign w:val="center"/>
          </w:tcPr>
          <w:p w14:paraId="2A6C1B39" w14:textId="2030C579" w:rsidR="005423B4" w:rsidRPr="007F1E5F" w:rsidDel="00251AFC" w:rsidRDefault="005423B4" w:rsidP="005423B4">
            <w:pPr>
              <w:pStyle w:val="NoSpacing"/>
              <w:rPr>
                <w:del w:id="1586" w:author="Charles Jason Tinant" w:date="2014-09-24T11:17:00Z"/>
                <w:sz w:val="20"/>
                <w:szCs w:val="20"/>
              </w:rPr>
            </w:pPr>
          </w:p>
        </w:tc>
        <w:tc>
          <w:tcPr>
            <w:tcW w:w="1381" w:type="pct"/>
            <w:tcBorders>
              <w:bottom w:val="nil"/>
            </w:tcBorders>
            <w:shd w:val="clear" w:color="auto" w:fill="auto"/>
          </w:tcPr>
          <w:p w14:paraId="105D1EA5" w14:textId="4D960BE1" w:rsidR="005423B4" w:rsidRPr="007F1E5F" w:rsidDel="00251AFC" w:rsidRDefault="005423B4" w:rsidP="005423B4">
            <w:pPr>
              <w:pStyle w:val="NoSpacing"/>
              <w:rPr>
                <w:del w:id="1587" w:author="Charles Jason Tinant" w:date="2014-09-24T11:17:00Z"/>
                <w:sz w:val="20"/>
                <w:szCs w:val="20"/>
              </w:rPr>
            </w:pPr>
            <w:del w:id="1588"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5F6D579D" w14:textId="5838FEC4" w:rsidR="005423B4" w:rsidRPr="007F1E5F" w:rsidDel="00251AFC" w:rsidRDefault="005423B4" w:rsidP="002E28A2">
            <w:pPr>
              <w:pStyle w:val="NoSpacing"/>
              <w:jc w:val="center"/>
              <w:rPr>
                <w:del w:id="1589" w:author="Charles Jason Tinant" w:date="2014-09-24T11:17:00Z"/>
                <w:sz w:val="20"/>
                <w:szCs w:val="20"/>
              </w:rPr>
            </w:pPr>
            <w:del w:id="1590" w:author="Charles Jason Tinant" w:date="2014-09-24T11:17:00Z">
              <w:r w:rsidRPr="007F1E5F" w:rsidDel="00251AFC">
                <w:rPr>
                  <w:rFonts w:cstheme="minorHAnsi"/>
                  <w:sz w:val="20"/>
                  <w:szCs w:val="20"/>
                </w:rPr>
                <w:delText>&gt;0.037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e</w:delText>
              </w:r>
            </w:del>
          </w:p>
        </w:tc>
        <w:tc>
          <w:tcPr>
            <w:tcW w:w="810" w:type="pct"/>
            <w:shd w:val="clear" w:color="auto" w:fill="auto"/>
            <w:vAlign w:val="center"/>
          </w:tcPr>
          <w:p w14:paraId="00C6FA4E" w14:textId="1B34373C" w:rsidR="001D0BD8" w:rsidRPr="007F1E5F" w:rsidDel="00251AFC" w:rsidRDefault="001D0BD8" w:rsidP="005423B4">
            <w:pPr>
              <w:pStyle w:val="NoSpacing"/>
              <w:jc w:val="center"/>
              <w:rPr>
                <w:del w:id="1591" w:author="Charles Jason Tinant" w:date="2014-09-24T11:17:00Z"/>
                <w:sz w:val="20"/>
                <w:szCs w:val="20"/>
              </w:rPr>
            </w:pPr>
            <w:del w:id="1592" w:author="Charles Jason Tinant" w:date="2014-09-24T11:17:00Z">
              <w:r w:rsidRPr="007F1E5F" w:rsidDel="00251AFC">
                <w:rPr>
                  <w:sz w:val="20"/>
                  <w:szCs w:val="20"/>
                </w:rPr>
                <w:delText>No data</w:delText>
              </w:r>
            </w:del>
          </w:p>
          <w:p w14:paraId="6C7D34C3" w14:textId="1F092660" w:rsidR="005423B4" w:rsidRPr="007F1E5F" w:rsidDel="00251AFC" w:rsidRDefault="005423B4" w:rsidP="002E28A2">
            <w:pPr>
              <w:pStyle w:val="NoSpacing"/>
              <w:jc w:val="center"/>
              <w:rPr>
                <w:del w:id="1593" w:author="Charles Jason Tinant" w:date="2014-09-24T11:17:00Z"/>
                <w:sz w:val="20"/>
                <w:szCs w:val="20"/>
              </w:rPr>
            </w:pPr>
            <w:del w:id="1594" w:author="Charles Jason Tinant" w:date="2014-09-24T11:17:00Z">
              <w:r w:rsidRPr="007F1E5F" w:rsidDel="00251AFC">
                <w:rPr>
                  <w:sz w:val="20"/>
                  <w:szCs w:val="20"/>
                </w:rPr>
                <w:delText>6 of 6</w:delText>
              </w:r>
            </w:del>
          </w:p>
        </w:tc>
        <w:tc>
          <w:tcPr>
            <w:tcW w:w="735" w:type="pct"/>
            <w:shd w:val="clear" w:color="auto" w:fill="auto"/>
            <w:vAlign w:val="center"/>
          </w:tcPr>
          <w:p w14:paraId="1A5E000C" w14:textId="7535428D" w:rsidR="001D0BD8" w:rsidRPr="007F1E5F" w:rsidDel="00251AFC" w:rsidRDefault="001D0BD8" w:rsidP="005423B4">
            <w:pPr>
              <w:pStyle w:val="NoSpacing"/>
              <w:jc w:val="center"/>
              <w:rPr>
                <w:del w:id="1595" w:author="Charles Jason Tinant" w:date="2014-09-24T11:17:00Z"/>
                <w:rFonts w:cstheme="minorHAnsi"/>
                <w:sz w:val="20"/>
                <w:szCs w:val="20"/>
              </w:rPr>
            </w:pPr>
            <w:del w:id="1596" w:author="Charles Jason Tinant" w:date="2014-09-24T11:17:00Z">
              <w:r w:rsidRPr="007F1E5F" w:rsidDel="00251AFC">
                <w:rPr>
                  <w:rFonts w:cstheme="minorHAnsi"/>
                  <w:sz w:val="20"/>
                  <w:szCs w:val="20"/>
                </w:rPr>
                <w:delText>No data</w:delText>
              </w:r>
            </w:del>
          </w:p>
          <w:p w14:paraId="23349E42" w14:textId="1B701351" w:rsidR="005423B4" w:rsidRPr="007F1E5F" w:rsidDel="00251AFC" w:rsidRDefault="005423B4" w:rsidP="005423B4">
            <w:pPr>
              <w:pStyle w:val="NoSpacing"/>
              <w:jc w:val="center"/>
              <w:rPr>
                <w:del w:id="1597" w:author="Charles Jason Tinant" w:date="2014-09-24T11:17:00Z"/>
                <w:rFonts w:cstheme="minorHAnsi"/>
                <w:sz w:val="20"/>
                <w:szCs w:val="20"/>
              </w:rPr>
            </w:pPr>
            <w:del w:id="1598" w:author="Charles Jason Tinant" w:date="2014-09-24T11:17:00Z">
              <w:r w:rsidRPr="007F1E5F" w:rsidDel="00251AFC">
                <w:rPr>
                  <w:rFonts w:cstheme="minorHAnsi"/>
                  <w:sz w:val="20"/>
                  <w:szCs w:val="20"/>
                </w:rPr>
                <w:delText>100%</w:delText>
              </w:r>
            </w:del>
          </w:p>
        </w:tc>
      </w:tr>
      <w:tr w:rsidR="00E5138F" w:rsidRPr="007F1E5F" w:rsidDel="00251AFC" w14:paraId="0EADA89B" w14:textId="37FAB6A7" w:rsidTr="00941917">
        <w:trPr>
          <w:del w:id="1599" w:author="Charles Jason Tinant" w:date="2014-09-24T11:17:00Z"/>
        </w:trPr>
        <w:tc>
          <w:tcPr>
            <w:tcW w:w="835" w:type="pct"/>
            <w:vMerge/>
          </w:tcPr>
          <w:p w14:paraId="2EC3D982" w14:textId="1A552934" w:rsidR="00E5138F" w:rsidRPr="007F1E5F" w:rsidDel="00251AFC" w:rsidRDefault="00E5138F" w:rsidP="00E5138F">
            <w:pPr>
              <w:pStyle w:val="NoSpacing"/>
              <w:rPr>
                <w:del w:id="1600" w:author="Charles Jason Tinant" w:date="2014-09-24T11:17:00Z"/>
                <w:sz w:val="20"/>
                <w:szCs w:val="20"/>
              </w:rPr>
            </w:pPr>
          </w:p>
        </w:tc>
        <w:tc>
          <w:tcPr>
            <w:tcW w:w="522" w:type="pct"/>
            <w:vMerge w:val="restart"/>
            <w:vAlign w:val="center"/>
          </w:tcPr>
          <w:p w14:paraId="2A7C1D1B" w14:textId="2090B13E" w:rsidR="00E5138F" w:rsidRPr="007F1E5F" w:rsidDel="00251AFC" w:rsidRDefault="00E5138F" w:rsidP="00E5138F">
            <w:pPr>
              <w:pStyle w:val="NoSpacing"/>
              <w:rPr>
                <w:del w:id="1601" w:author="Charles Jason Tinant" w:date="2014-09-24T11:17:00Z"/>
                <w:sz w:val="20"/>
                <w:szCs w:val="20"/>
              </w:rPr>
            </w:pPr>
            <w:del w:id="1602" w:author="Charles Jason Tinant" w:date="2014-09-24T11:17:00Z">
              <w:r w:rsidRPr="007F1E5F" w:rsidDel="00251AFC">
                <w:rPr>
                  <w:sz w:val="20"/>
                  <w:szCs w:val="20"/>
                </w:rPr>
                <w:delText>POR2</w:delText>
              </w:r>
            </w:del>
          </w:p>
          <w:p w14:paraId="76755638" w14:textId="2D1981BA" w:rsidR="00E5138F" w:rsidRPr="007F1E5F" w:rsidDel="00251AFC" w:rsidRDefault="00E5138F" w:rsidP="00E5138F">
            <w:pPr>
              <w:pStyle w:val="NoSpacing"/>
              <w:rPr>
                <w:del w:id="1603" w:author="Charles Jason Tinant" w:date="2014-09-24T11:17:00Z"/>
                <w:sz w:val="20"/>
                <w:szCs w:val="20"/>
              </w:rPr>
            </w:pPr>
            <w:del w:id="1604" w:author="Charles Jason Tinant" w:date="2014-09-24T11:17:00Z">
              <w:r w:rsidRPr="007F1E5F" w:rsidDel="00251AFC">
                <w:rPr>
                  <w:sz w:val="20"/>
                  <w:szCs w:val="20"/>
                </w:rPr>
                <w:delText>(2008)</w:delText>
              </w:r>
            </w:del>
          </w:p>
          <w:p w14:paraId="0E799224" w14:textId="00986C35" w:rsidR="00E5138F" w:rsidRPr="007F1E5F" w:rsidDel="00251AFC" w:rsidRDefault="00E5138F" w:rsidP="00E5138F">
            <w:pPr>
              <w:pStyle w:val="NoSpacing"/>
              <w:rPr>
                <w:del w:id="1605" w:author="Charles Jason Tinant" w:date="2014-09-24T11:17:00Z"/>
                <w:sz w:val="20"/>
                <w:szCs w:val="20"/>
              </w:rPr>
            </w:pPr>
            <w:del w:id="1606" w:author="Charles Jason Tinant" w:date="2014-09-24T11:17:00Z">
              <w:r w:rsidRPr="007F1E5F" w:rsidDel="00251AFC">
                <w:rPr>
                  <w:sz w:val="20"/>
                  <w:szCs w:val="20"/>
                </w:rPr>
                <w:delText>(2011)</w:delText>
              </w:r>
            </w:del>
          </w:p>
        </w:tc>
        <w:tc>
          <w:tcPr>
            <w:tcW w:w="1381" w:type="pct"/>
            <w:tcBorders>
              <w:bottom w:val="nil"/>
            </w:tcBorders>
            <w:shd w:val="clear" w:color="auto" w:fill="auto"/>
          </w:tcPr>
          <w:p w14:paraId="68E822DA" w14:textId="1732430C" w:rsidR="00E5138F" w:rsidRPr="007F1E5F" w:rsidDel="00251AFC" w:rsidRDefault="00E5138F" w:rsidP="00E5138F">
            <w:pPr>
              <w:pStyle w:val="NoSpacing"/>
              <w:rPr>
                <w:del w:id="1607" w:author="Charles Jason Tinant" w:date="2014-09-24T11:17:00Z"/>
                <w:sz w:val="20"/>
                <w:szCs w:val="20"/>
              </w:rPr>
            </w:pPr>
            <w:del w:id="1608"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2C8DF2BE" w14:textId="666F1372" w:rsidR="00E5138F" w:rsidRPr="007F1E5F" w:rsidDel="00251AFC" w:rsidRDefault="00E5138F" w:rsidP="00E5138F">
            <w:pPr>
              <w:pStyle w:val="NoSpacing"/>
              <w:jc w:val="center"/>
              <w:rPr>
                <w:del w:id="1609" w:author="Charles Jason Tinant" w:date="2014-09-24T11:17:00Z"/>
                <w:rFonts w:cstheme="minorHAnsi"/>
                <w:sz w:val="20"/>
                <w:szCs w:val="20"/>
              </w:rPr>
            </w:pPr>
            <w:del w:id="1610"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5CA62BED" w14:textId="03EC336D" w:rsidR="00E5138F" w:rsidRPr="007F1E5F" w:rsidDel="00251AFC" w:rsidRDefault="00E5138F" w:rsidP="00E5138F">
            <w:pPr>
              <w:pStyle w:val="NoSpacing"/>
              <w:jc w:val="center"/>
              <w:rPr>
                <w:del w:id="1611" w:author="Charles Jason Tinant" w:date="2014-09-24T11:17:00Z"/>
                <w:sz w:val="20"/>
                <w:szCs w:val="20"/>
              </w:rPr>
            </w:pPr>
            <w:del w:id="1612" w:author="Charles Jason Tinant" w:date="2014-09-24T11:17:00Z">
              <w:r w:rsidRPr="007F1E5F" w:rsidDel="00251AFC">
                <w:rPr>
                  <w:sz w:val="20"/>
                  <w:szCs w:val="20"/>
                </w:rPr>
                <w:delText>3 of 5</w:delText>
              </w:r>
            </w:del>
          </w:p>
          <w:p w14:paraId="6DF0192F" w14:textId="4432DB6C" w:rsidR="00E5138F" w:rsidRPr="007F1E5F" w:rsidDel="00251AFC" w:rsidRDefault="00E5138F" w:rsidP="00E5138F">
            <w:pPr>
              <w:pStyle w:val="NoSpacing"/>
              <w:jc w:val="center"/>
              <w:rPr>
                <w:del w:id="1613" w:author="Charles Jason Tinant" w:date="2014-09-24T11:17:00Z"/>
                <w:sz w:val="20"/>
                <w:szCs w:val="20"/>
              </w:rPr>
            </w:pPr>
            <w:del w:id="1614" w:author="Charles Jason Tinant" w:date="2014-09-24T11:17:00Z">
              <w:r w:rsidRPr="007F1E5F" w:rsidDel="00251AFC">
                <w:rPr>
                  <w:sz w:val="20"/>
                  <w:szCs w:val="20"/>
                </w:rPr>
                <w:delText>Zero of 6</w:delText>
              </w:r>
            </w:del>
          </w:p>
        </w:tc>
        <w:tc>
          <w:tcPr>
            <w:tcW w:w="735" w:type="pct"/>
            <w:shd w:val="clear" w:color="auto" w:fill="auto"/>
            <w:vAlign w:val="center"/>
          </w:tcPr>
          <w:p w14:paraId="2F03041B" w14:textId="42215078" w:rsidR="00E5138F" w:rsidRPr="007F1E5F" w:rsidDel="00251AFC" w:rsidRDefault="00E5138F" w:rsidP="00E5138F">
            <w:pPr>
              <w:pStyle w:val="NoSpacing"/>
              <w:jc w:val="center"/>
              <w:rPr>
                <w:del w:id="1615" w:author="Charles Jason Tinant" w:date="2014-09-24T11:17:00Z"/>
                <w:rFonts w:cstheme="minorHAnsi"/>
                <w:sz w:val="20"/>
                <w:szCs w:val="20"/>
              </w:rPr>
            </w:pPr>
            <w:del w:id="1616" w:author="Charles Jason Tinant" w:date="2014-09-24T11:17:00Z">
              <w:r w:rsidRPr="007F1E5F" w:rsidDel="00251AFC">
                <w:rPr>
                  <w:rFonts w:cstheme="minorHAnsi"/>
                  <w:sz w:val="20"/>
                  <w:szCs w:val="20"/>
                </w:rPr>
                <w:delText>60%</w:delText>
              </w:r>
            </w:del>
          </w:p>
          <w:p w14:paraId="21C1462B" w14:textId="3CE1A81A" w:rsidR="00E5138F" w:rsidRPr="007F1E5F" w:rsidDel="00251AFC" w:rsidRDefault="00E5138F" w:rsidP="00E5138F">
            <w:pPr>
              <w:pStyle w:val="NoSpacing"/>
              <w:jc w:val="center"/>
              <w:rPr>
                <w:del w:id="1617" w:author="Charles Jason Tinant" w:date="2014-09-24T11:17:00Z"/>
                <w:rFonts w:cstheme="minorHAnsi"/>
                <w:sz w:val="20"/>
                <w:szCs w:val="20"/>
              </w:rPr>
            </w:pPr>
            <w:del w:id="1618" w:author="Charles Jason Tinant" w:date="2014-09-24T11:17:00Z">
              <w:r w:rsidRPr="007F1E5F" w:rsidDel="00251AFC">
                <w:rPr>
                  <w:rFonts w:cstheme="minorHAnsi"/>
                  <w:sz w:val="20"/>
                  <w:szCs w:val="20"/>
                </w:rPr>
                <w:delText>0%</w:delText>
              </w:r>
            </w:del>
          </w:p>
        </w:tc>
      </w:tr>
      <w:tr w:rsidR="00E5138F" w:rsidRPr="007F1E5F" w:rsidDel="00251AFC" w14:paraId="3B248DBF" w14:textId="00744E54" w:rsidTr="00941917">
        <w:trPr>
          <w:del w:id="1619" w:author="Charles Jason Tinant" w:date="2014-09-24T11:17:00Z"/>
        </w:trPr>
        <w:tc>
          <w:tcPr>
            <w:tcW w:w="835" w:type="pct"/>
            <w:vMerge/>
          </w:tcPr>
          <w:p w14:paraId="3729F2A3" w14:textId="283DE9E7" w:rsidR="00E5138F" w:rsidRPr="007F1E5F" w:rsidDel="00251AFC" w:rsidRDefault="00E5138F" w:rsidP="00E5138F">
            <w:pPr>
              <w:pStyle w:val="NoSpacing"/>
              <w:rPr>
                <w:del w:id="1620" w:author="Charles Jason Tinant" w:date="2014-09-24T11:17:00Z"/>
                <w:sz w:val="20"/>
                <w:szCs w:val="20"/>
              </w:rPr>
            </w:pPr>
          </w:p>
        </w:tc>
        <w:tc>
          <w:tcPr>
            <w:tcW w:w="522" w:type="pct"/>
            <w:vMerge/>
            <w:vAlign w:val="center"/>
          </w:tcPr>
          <w:p w14:paraId="5F4E371F" w14:textId="6A431676" w:rsidR="00E5138F" w:rsidRPr="007F1E5F" w:rsidDel="00251AFC" w:rsidRDefault="00E5138F" w:rsidP="00E5138F">
            <w:pPr>
              <w:pStyle w:val="NoSpacing"/>
              <w:rPr>
                <w:del w:id="1621" w:author="Charles Jason Tinant" w:date="2014-09-24T11:17:00Z"/>
                <w:sz w:val="20"/>
                <w:szCs w:val="20"/>
              </w:rPr>
            </w:pPr>
          </w:p>
        </w:tc>
        <w:tc>
          <w:tcPr>
            <w:tcW w:w="1381" w:type="pct"/>
            <w:tcBorders>
              <w:bottom w:val="nil"/>
            </w:tcBorders>
            <w:shd w:val="clear" w:color="auto" w:fill="auto"/>
          </w:tcPr>
          <w:p w14:paraId="56A58D48" w14:textId="60649C60" w:rsidR="004D1EC6" w:rsidRPr="007F1E5F" w:rsidDel="00251AFC" w:rsidRDefault="004D1EC6" w:rsidP="004D1EC6">
            <w:pPr>
              <w:pStyle w:val="NoSpacing"/>
              <w:rPr>
                <w:del w:id="1622" w:author="Charles Jason Tinant" w:date="2014-09-24T11:17:00Z"/>
                <w:rFonts w:cs="Arial"/>
                <w:bCs/>
                <w:sz w:val="20"/>
                <w:szCs w:val="20"/>
              </w:rPr>
            </w:pPr>
            <w:del w:id="1623" w:author="Charles Jason Tinant" w:date="2014-09-24T11:17:00Z">
              <w:r w:rsidRPr="007F1E5F" w:rsidDel="00251AFC">
                <w:rPr>
                  <w:rFonts w:cs="Arial"/>
                  <w:bCs/>
                  <w:sz w:val="20"/>
                  <w:szCs w:val="20"/>
                </w:rPr>
                <w:delText xml:space="preserve">Bacteria, E-Coli </w:delText>
              </w:r>
            </w:del>
          </w:p>
          <w:p w14:paraId="2829E803" w14:textId="5E2A2C15" w:rsidR="00E5138F" w:rsidRPr="007F1E5F" w:rsidDel="00251AFC" w:rsidRDefault="004D1EC6" w:rsidP="004D1EC6">
            <w:pPr>
              <w:pStyle w:val="NoSpacing"/>
              <w:rPr>
                <w:del w:id="1624" w:author="Charles Jason Tinant" w:date="2014-09-24T11:17:00Z"/>
                <w:sz w:val="20"/>
                <w:szCs w:val="20"/>
              </w:rPr>
            </w:pPr>
            <w:del w:id="1625"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6AB6814C" w14:textId="39B96A38" w:rsidR="00E5138F" w:rsidRPr="007F1E5F" w:rsidDel="00251AFC" w:rsidRDefault="00E5138F" w:rsidP="00E5138F">
            <w:pPr>
              <w:pStyle w:val="NoSpacing"/>
              <w:jc w:val="center"/>
              <w:rPr>
                <w:del w:id="1626" w:author="Charles Jason Tinant" w:date="2014-09-24T11:17:00Z"/>
                <w:rFonts w:cstheme="minorHAnsi"/>
                <w:sz w:val="20"/>
                <w:szCs w:val="20"/>
              </w:rPr>
            </w:pPr>
            <w:del w:id="1627"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768B2203" w14:textId="617A236A" w:rsidR="00E5138F" w:rsidRPr="007F1E5F" w:rsidDel="00251AFC" w:rsidRDefault="00E5138F" w:rsidP="00E5138F">
            <w:pPr>
              <w:pStyle w:val="NoSpacing"/>
              <w:jc w:val="center"/>
              <w:rPr>
                <w:del w:id="1628" w:author="Charles Jason Tinant" w:date="2014-09-24T11:17:00Z"/>
                <w:sz w:val="20"/>
                <w:szCs w:val="20"/>
              </w:rPr>
            </w:pPr>
            <w:del w:id="1629" w:author="Charles Jason Tinant" w:date="2014-09-24T11:17:00Z">
              <w:r w:rsidRPr="007F1E5F" w:rsidDel="00251AFC">
                <w:rPr>
                  <w:sz w:val="20"/>
                  <w:szCs w:val="20"/>
                </w:rPr>
                <w:delText>1 of 5</w:delText>
              </w:r>
            </w:del>
          </w:p>
          <w:p w14:paraId="52A4D263" w14:textId="0ACD07E5" w:rsidR="00E5138F" w:rsidRPr="007F1E5F" w:rsidDel="00251AFC" w:rsidRDefault="00E5138F" w:rsidP="00E5138F">
            <w:pPr>
              <w:pStyle w:val="NoSpacing"/>
              <w:jc w:val="center"/>
              <w:rPr>
                <w:del w:id="1630" w:author="Charles Jason Tinant" w:date="2014-09-24T11:17:00Z"/>
                <w:sz w:val="20"/>
                <w:szCs w:val="20"/>
              </w:rPr>
            </w:pPr>
            <w:del w:id="1631" w:author="Charles Jason Tinant" w:date="2014-09-24T11:17:00Z">
              <w:r w:rsidRPr="007F1E5F" w:rsidDel="00251AFC">
                <w:rPr>
                  <w:sz w:val="20"/>
                  <w:szCs w:val="20"/>
                </w:rPr>
                <w:delText>Zero of 6</w:delText>
              </w:r>
            </w:del>
          </w:p>
        </w:tc>
        <w:tc>
          <w:tcPr>
            <w:tcW w:w="735" w:type="pct"/>
            <w:shd w:val="clear" w:color="auto" w:fill="auto"/>
            <w:vAlign w:val="center"/>
          </w:tcPr>
          <w:p w14:paraId="1827FF34" w14:textId="086E3F7F" w:rsidR="00E5138F" w:rsidRPr="007F1E5F" w:rsidDel="00251AFC" w:rsidRDefault="00E5138F" w:rsidP="00E5138F">
            <w:pPr>
              <w:pStyle w:val="NoSpacing"/>
              <w:jc w:val="center"/>
              <w:rPr>
                <w:del w:id="1632" w:author="Charles Jason Tinant" w:date="2014-09-24T11:17:00Z"/>
                <w:rFonts w:cstheme="minorHAnsi"/>
                <w:sz w:val="20"/>
                <w:szCs w:val="20"/>
              </w:rPr>
            </w:pPr>
            <w:del w:id="1633" w:author="Charles Jason Tinant" w:date="2014-09-24T11:17:00Z">
              <w:r w:rsidRPr="007F1E5F" w:rsidDel="00251AFC">
                <w:rPr>
                  <w:rFonts w:cstheme="minorHAnsi"/>
                  <w:sz w:val="20"/>
                  <w:szCs w:val="20"/>
                </w:rPr>
                <w:delText>20%</w:delText>
              </w:r>
            </w:del>
          </w:p>
          <w:p w14:paraId="51761C32" w14:textId="2D1E5A20" w:rsidR="00E5138F" w:rsidRPr="007F1E5F" w:rsidDel="00251AFC" w:rsidRDefault="00E5138F" w:rsidP="00E5138F">
            <w:pPr>
              <w:pStyle w:val="NoSpacing"/>
              <w:jc w:val="center"/>
              <w:rPr>
                <w:del w:id="1634" w:author="Charles Jason Tinant" w:date="2014-09-24T11:17:00Z"/>
                <w:rFonts w:cstheme="minorHAnsi"/>
                <w:sz w:val="20"/>
                <w:szCs w:val="20"/>
              </w:rPr>
            </w:pPr>
            <w:del w:id="1635" w:author="Charles Jason Tinant" w:date="2014-09-24T11:17:00Z">
              <w:r w:rsidRPr="007F1E5F" w:rsidDel="00251AFC">
                <w:rPr>
                  <w:rFonts w:cstheme="minorHAnsi"/>
                  <w:sz w:val="20"/>
                  <w:szCs w:val="20"/>
                </w:rPr>
                <w:delText>0%</w:delText>
              </w:r>
            </w:del>
          </w:p>
        </w:tc>
      </w:tr>
      <w:tr w:rsidR="00E5138F" w:rsidRPr="007F1E5F" w:rsidDel="00251AFC" w14:paraId="58C1F6B5" w14:textId="4559D870" w:rsidTr="00941917">
        <w:trPr>
          <w:del w:id="1636" w:author="Charles Jason Tinant" w:date="2014-09-24T11:17:00Z"/>
        </w:trPr>
        <w:tc>
          <w:tcPr>
            <w:tcW w:w="835" w:type="pct"/>
            <w:vMerge/>
          </w:tcPr>
          <w:p w14:paraId="045E9B3A" w14:textId="08ED91AF" w:rsidR="00E5138F" w:rsidRPr="007F1E5F" w:rsidDel="00251AFC" w:rsidRDefault="00E5138F" w:rsidP="00E5138F">
            <w:pPr>
              <w:pStyle w:val="NoSpacing"/>
              <w:rPr>
                <w:del w:id="1637" w:author="Charles Jason Tinant" w:date="2014-09-24T11:17:00Z"/>
                <w:sz w:val="20"/>
                <w:szCs w:val="20"/>
              </w:rPr>
            </w:pPr>
          </w:p>
        </w:tc>
        <w:tc>
          <w:tcPr>
            <w:tcW w:w="522" w:type="pct"/>
            <w:vMerge/>
            <w:vAlign w:val="center"/>
          </w:tcPr>
          <w:p w14:paraId="3C75B472" w14:textId="1CFA9DA6" w:rsidR="00E5138F" w:rsidRPr="007F1E5F" w:rsidDel="00251AFC" w:rsidRDefault="00E5138F" w:rsidP="00E5138F">
            <w:pPr>
              <w:pStyle w:val="NoSpacing"/>
              <w:rPr>
                <w:del w:id="1638" w:author="Charles Jason Tinant" w:date="2014-09-24T11:17:00Z"/>
                <w:sz w:val="20"/>
                <w:szCs w:val="20"/>
              </w:rPr>
            </w:pPr>
          </w:p>
        </w:tc>
        <w:tc>
          <w:tcPr>
            <w:tcW w:w="1381" w:type="pct"/>
            <w:tcBorders>
              <w:bottom w:val="nil"/>
            </w:tcBorders>
            <w:shd w:val="clear" w:color="auto" w:fill="auto"/>
          </w:tcPr>
          <w:p w14:paraId="0A9851FC" w14:textId="79F330FA" w:rsidR="00E5138F" w:rsidRPr="007F1E5F" w:rsidDel="00251AFC" w:rsidRDefault="00E5138F" w:rsidP="00E5138F">
            <w:pPr>
              <w:pStyle w:val="NoSpacing"/>
              <w:rPr>
                <w:del w:id="1639" w:author="Charles Jason Tinant" w:date="2014-09-24T11:17:00Z"/>
                <w:sz w:val="20"/>
                <w:szCs w:val="20"/>
              </w:rPr>
            </w:pPr>
            <w:del w:id="1640"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108DD87D" w14:textId="1573373C" w:rsidR="00E5138F" w:rsidRPr="007F1E5F" w:rsidDel="00251AFC" w:rsidRDefault="00E5138F" w:rsidP="00E5138F">
            <w:pPr>
              <w:pStyle w:val="NoSpacing"/>
              <w:jc w:val="center"/>
              <w:rPr>
                <w:del w:id="1641" w:author="Charles Jason Tinant" w:date="2014-09-24T11:17:00Z"/>
                <w:rFonts w:cstheme="minorHAnsi"/>
                <w:sz w:val="20"/>
                <w:szCs w:val="20"/>
              </w:rPr>
            </w:pPr>
            <w:del w:id="1642"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2CB6DFC5" w14:textId="1D9FDBF5" w:rsidR="00E5138F" w:rsidRPr="007F1E5F" w:rsidDel="00251AFC" w:rsidRDefault="00E5138F" w:rsidP="00E5138F">
            <w:pPr>
              <w:pStyle w:val="NoSpacing"/>
              <w:jc w:val="center"/>
              <w:rPr>
                <w:del w:id="1643" w:author="Charles Jason Tinant" w:date="2014-09-24T11:17:00Z"/>
                <w:sz w:val="20"/>
                <w:szCs w:val="20"/>
              </w:rPr>
            </w:pPr>
            <w:del w:id="1644" w:author="Charles Jason Tinant" w:date="2014-09-24T11:17:00Z">
              <w:r w:rsidRPr="007F1E5F" w:rsidDel="00251AFC">
                <w:rPr>
                  <w:sz w:val="20"/>
                  <w:szCs w:val="20"/>
                </w:rPr>
                <w:delText>Zero of 5</w:delText>
              </w:r>
            </w:del>
          </w:p>
          <w:p w14:paraId="7EB3506B" w14:textId="7E5CBF9A" w:rsidR="00E5138F" w:rsidRPr="007F1E5F" w:rsidDel="00251AFC" w:rsidRDefault="00E5138F" w:rsidP="00E5138F">
            <w:pPr>
              <w:pStyle w:val="NoSpacing"/>
              <w:jc w:val="center"/>
              <w:rPr>
                <w:del w:id="1645" w:author="Charles Jason Tinant" w:date="2014-09-24T11:17:00Z"/>
                <w:sz w:val="20"/>
                <w:szCs w:val="20"/>
              </w:rPr>
            </w:pPr>
            <w:del w:id="1646" w:author="Charles Jason Tinant" w:date="2014-09-24T11:17:00Z">
              <w:r w:rsidRPr="007F1E5F" w:rsidDel="00251AFC">
                <w:rPr>
                  <w:sz w:val="20"/>
                  <w:szCs w:val="20"/>
                </w:rPr>
                <w:delText>Zero of 6</w:delText>
              </w:r>
            </w:del>
          </w:p>
        </w:tc>
        <w:tc>
          <w:tcPr>
            <w:tcW w:w="735" w:type="pct"/>
            <w:shd w:val="clear" w:color="auto" w:fill="auto"/>
            <w:vAlign w:val="center"/>
          </w:tcPr>
          <w:p w14:paraId="4021207E" w14:textId="7FADA492" w:rsidR="00E5138F" w:rsidRPr="007F1E5F" w:rsidDel="00251AFC" w:rsidRDefault="00E5138F" w:rsidP="00E5138F">
            <w:pPr>
              <w:pStyle w:val="NoSpacing"/>
              <w:jc w:val="center"/>
              <w:rPr>
                <w:del w:id="1647" w:author="Charles Jason Tinant" w:date="2014-09-24T11:17:00Z"/>
                <w:rFonts w:cstheme="minorHAnsi"/>
                <w:sz w:val="20"/>
                <w:szCs w:val="20"/>
              </w:rPr>
            </w:pPr>
            <w:del w:id="1648" w:author="Charles Jason Tinant" w:date="2014-09-24T11:17:00Z">
              <w:r w:rsidRPr="007F1E5F" w:rsidDel="00251AFC">
                <w:rPr>
                  <w:rFonts w:cstheme="minorHAnsi"/>
                  <w:sz w:val="20"/>
                  <w:szCs w:val="20"/>
                </w:rPr>
                <w:delText>0%</w:delText>
              </w:r>
            </w:del>
          </w:p>
          <w:p w14:paraId="51E852EC" w14:textId="70248D9E" w:rsidR="00E5138F" w:rsidRPr="007F1E5F" w:rsidDel="00251AFC" w:rsidRDefault="00E5138F" w:rsidP="00E5138F">
            <w:pPr>
              <w:pStyle w:val="NoSpacing"/>
              <w:jc w:val="center"/>
              <w:rPr>
                <w:del w:id="1649" w:author="Charles Jason Tinant" w:date="2014-09-24T11:17:00Z"/>
                <w:rFonts w:cstheme="minorHAnsi"/>
                <w:sz w:val="20"/>
                <w:szCs w:val="20"/>
              </w:rPr>
            </w:pPr>
            <w:del w:id="1650" w:author="Charles Jason Tinant" w:date="2014-09-24T11:17:00Z">
              <w:r w:rsidRPr="007F1E5F" w:rsidDel="00251AFC">
                <w:rPr>
                  <w:rFonts w:cstheme="minorHAnsi"/>
                  <w:sz w:val="20"/>
                  <w:szCs w:val="20"/>
                </w:rPr>
                <w:delText>0%</w:delText>
              </w:r>
            </w:del>
          </w:p>
        </w:tc>
      </w:tr>
      <w:tr w:rsidR="00E5138F" w:rsidRPr="007F1E5F" w:rsidDel="00251AFC" w14:paraId="6E1C3F41" w14:textId="3E518973" w:rsidTr="00941917">
        <w:trPr>
          <w:del w:id="1651" w:author="Charles Jason Tinant" w:date="2014-09-24T11:17:00Z"/>
        </w:trPr>
        <w:tc>
          <w:tcPr>
            <w:tcW w:w="835" w:type="pct"/>
            <w:vMerge/>
          </w:tcPr>
          <w:p w14:paraId="242268D4" w14:textId="22D12C36" w:rsidR="00E5138F" w:rsidRPr="007F1E5F" w:rsidDel="00251AFC" w:rsidRDefault="00E5138F" w:rsidP="00E5138F">
            <w:pPr>
              <w:pStyle w:val="NoSpacing"/>
              <w:rPr>
                <w:del w:id="1652" w:author="Charles Jason Tinant" w:date="2014-09-24T11:17:00Z"/>
                <w:sz w:val="20"/>
                <w:szCs w:val="20"/>
              </w:rPr>
            </w:pPr>
          </w:p>
        </w:tc>
        <w:tc>
          <w:tcPr>
            <w:tcW w:w="522" w:type="pct"/>
            <w:vMerge/>
            <w:vAlign w:val="center"/>
          </w:tcPr>
          <w:p w14:paraId="571C5625" w14:textId="4D99E032" w:rsidR="00E5138F" w:rsidRPr="007F1E5F" w:rsidDel="00251AFC" w:rsidRDefault="00E5138F" w:rsidP="00E5138F">
            <w:pPr>
              <w:pStyle w:val="NoSpacing"/>
              <w:rPr>
                <w:del w:id="1653" w:author="Charles Jason Tinant" w:date="2014-09-24T11:17:00Z"/>
                <w:sz w:val="20"/>
                <w:szCs w:val="20"/>
              </w:rPr>
            </w:pPr>
          </w:p>
        </w:tc>
        <w:tc>
          <w:tcPr>
            <w:tcW w:w="1381" w:type="pct"/>
            <w:tcBorders>
              <w:bottom w:val="nil"/>
            </w:tcBorders>
            <w:shd w:val="clear" w:color="auto" w:fill="auto"/>
          </w:tcPr>
          <w:p w14:paraId="7521AE11" w14:textId="1C9B2818" w:rsidR="00E5138F" w:rsidRPr="007F1E5F" w:rsidDel="00251AFC" w:rsidRDefault="00E5138F" w:rsidP="00E5138F">
            <w:pPr>
              <w:pStyle w:val="NoSpacing"/>
              <w:rPr>
                <w:del w:id="1654" w:author="Charles Jason Tinant" w:date="2014-09-24T11:17:00Z"/>
                <w:sz w:val="20"/>
                <w:szCs w:val="20"/>
              </w:rPr>
            </w:pPr>
            <w:del w:id="1655"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281FC035" w14:textId="357455E8" w:rsidR="00E5138F" w:rsidRPr="007F1E5F" w:rsidDel="00251AFC" w:rsidRDefault="00E5138F" w:rsidP="00E5138F">
            <w:pPr>
              <w:pStyle w:val="NoSpacing"/>
              <w:jc w:val="center"/>
              <w:rPr>
                <w:del w:id="1656" w:author="Charles Jason Tinant" w:date="2014-09-24T11:17:00Z"/>
                <w:rFonts w:cstheme="minorHAnsi"/>
                <w:sz w:val="20"/>
                <w:szCs w:val="20"/>
              </w:rPr>
            </w:pPr>
            <w:del w:id="1657"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651D78CF" w14:textId="513A6D55" w:rsidR="00E5138F" w:rsidRPr="007F1E5F" w:rsidDel="00251AFC" w:rsidRDefault="00E5138F" w:rsidP="00E5138F">
            <w:pPr>
              <w:pStyle w:val="NoSpacing"/>
              <w:jc w:val="center"/>
              <w:rPr>
                <w:del w:id="1658" w:author="Charles Jason Tinant" w:date="2014-09-24T11:17:00Z"/>
                <w:sz w:val="20"/>
                <w:szCs w:val="20"/>
              </w:rPr>
            </w:pPr>
            <w:del w:id="1659" w:author="Charles Jason Tinant" w:date="2014-09-24T11:17:00Z">
              <w:r w:rsidRPr="007F1E5F" w:rsidDel="00251AFC">
                <w:rPr>
                  <w:sz w:val="20"/>
                  <w:szCs w:val="20"/>
                </w:rPr>
                <w:delText>Zero of 5</w:delText>
              </w:r>
            </w:del>
          </w:p>
          <w:p w14:paraId="36B088F2" w14:textId="7CA5F0CA" w:rsidR="00E5138F" w:rsidRPr="007F1E5F" w:rsidDel="00251AFC" w:rsidRDefault="00E5138F" w:rsidP="00E5138F">
            <w:pPr>
              <w:pStyle w:val="NoSpacing"/>
              <w:jc w:val="center"/>
              <w:rPr>
                <w:del w:id="1660" w:author="Charles Jason Tinant" w:date="2014-09-24T11:17:00Z"/>
                <w:sz w:val="20"/>
                <w:szCs w:val="20"/>
              </w:rPr>
            </w:pPr>
            <w:del w:id="1661" w:author="Charles Jason Tinant" w:date="2014-09-24T11:17:00Z">
              <w:r w:rsidRPr="007F1E5F" w:rsidDel="00251AFC">
                <w:rPr>
                  <w:sz w:val="20"/>
                  <w:szCs w:val="20"/>
                </w:rPr>
                <w:delText>Zero of 6</w:delText>
              </w:r>
            </w:del>
          </w:p>
        </w:tc>
        <w:tc>
          <w:tcPr>
            <w:tcW w:w="735" w:type="pct"/>
            <w:shd w:val="clear" w:color="auto" w:fill="auto"/>
            <w:vAlign w:val="center"/>
          </w:tcPr>
          <w:p w14:paraId="2D828D66" w14:textId="532334D0" w:rsidR="00E5138F" w:rsidRPr="007F1E5F" w:rsidDel="00251AFC" w:rsidRDefault="00E5138F" w:rsidP="00E5138F">
            <w:pPr>
              <w:pStyle w:val="NoSpacing"/>
              <w:jc w:val="center"/>
              <w:rPr>
                <w:del w:id="1662" w:author="Charles Jason Tinant" w:date="2014-09-24T11:17:00Z"/>
                <w:rFonts w:cstheme="minorHAnsi"/>
                <w:sz w:val="20"/>
                <w:szCs w:val="20"/>
              </w:rPr>
            </w:pPr>
            <w:del w:id="1663" w:author="Charles Jason Tinant" w:date="2014-09-24T11:17:00Z">
              <w:r w:rsidRPr="007F1E5F" w:rsidDel="00251AFC">
                <w:rPr>
                  <w:rFonts w:cstheme="minorHAnsi"/>
                  <w:sz w:val="20"/>
                  <w:szCs w:val="20"/>
                </w:rPr>
                <w:delText>0%</w:delText>
              </w:r>
            </w:del>
          </w:p>
          <w:p w14:paraId="04774199" w14:textId="131C4361" w:rsidR="00E5138F" w:rsidRPr="007F1E5F" w:rsidDel="00251AFC" w:rsidRDefault="00E5138F" w:rsidP="00E5138F">
            <w:pPr>
              <w:pStyle w:val="NoSpacing"/>
              <w:jc w:val="center"/>
              <w:rPr>
                <w:del w:id="1664" w:author="Charles Jason Tinant" w:date="2014-09-24T11:17:00Z"/>
                <w:rFonts w:cstheme="minorHAnsi"/>
                <w:sz w:val="20"/>
                <w:szCs w:val="20"/>
              </w:rPr>
            </w:pPr>
            <w:del w:id="1665" w:author="Charles Jason Tinant" w:date="2014-09-24T11:17:00Z">
              <w:r w:rsidRPr="007F1E5F" w:rsidDel="00251AFC">
                <w:rPr>
                  <w:rFonts w:cstheme="minorHAnsi"/>
                  <w:sz w:val="20"/>
                  <w:szCs w:val="20"/>
                </w:rPr>
                <w:delText>0%</w:delText>
              </w:r>
            </w:del>
          </w:p>
        </w:tc>
      </w:tr>
      <w:tr w:rsidR="00E5138F" w:rsidRPr="007F1E5F" w:rsidDel="00251AFC" w14:paraId="1782AB75" w14:textId="619D217C" w:rsidTr="00941917">
        <w:trPr>
          <w:del w:id="1666" w:author="Charles Jason Tinant" w:date="2014-09-24T11:17:00Z"/>
        </w:trPr>
        <w:tc>
          <w:tcPr>
            <w:tcW w:w="835" w:type="pct"/>
            <w:vMerge/>
          </w:tcPr>
          <w:p w14:paraId="4CB3950D" w14:textId="5912D6DE" w:rsidR="00E5138F" w:rsidRPr="007F1E5F" w:rsidDel="00251AFC" w:rsidRDefault="00E5138F" w:rsidP="00E5138F">
            <w:pPr>
              <w:pStyle w:val="NoSpacing"/>
              <w:rPr>
                <w:del w:id="1667" w:author="Charles Jason Tinant" w:date="2014-09-24T11:17:00Z"/>
                <w:sz w:val="20"/>
                <w:szCs w:val="20"/>
              </w:rPr>
            </w:pPr>
          </w:p>
        </w:tc>
        <w:tc>
          <w:tcPr>
            <w:tcW w:w="522" w:type="pct"/>
            <w:vMerge/>
            <w:vAlign w:val="center"/>
          </w:tcPr>
          <w:p w14:paraId="2069F80E" w14:textId="42C9F789" w:rsidR="00E5138F" w:rsidRPr="007F1E5F" w:rsidDel="00251AFC" w:rsidRDefault="00E5138F" w:rsidP="00E5138F">
            <w:pPr>
              <w:pStyle w:val="NoSpacing"/>
              <w:rPr>
                <w:del w:id="1668" w:author="Charles Jason Tinant" w:date="2014-09-24T11:17:00Z"/>
                <w:sz w:val="20"/>
                <w:szCs w:val="20"/>
              </w:rPr>
            </w:pPr>
          </w:p>
        </w:tc>
        <w:tc>
          <w:tcPr>
            <w:tcW w:w="1381" w:type="pct"/>
            <w:tcBorders>
              <w:bottom w:val="nil"/>
            </w:tcBorders>
            <w:shd w:val="clear" w:color="auto" w:fill="auto"/>
          </w:tcPr>
          <w:p w14:paraId="1C5DECE2" w14:textId="3DC74FF5" w:rsidR="00E5138F" w:rsidRPr="007F1E5F" w:rsidDel="00251AFC" w:rsidRDefault="00E5138F" w:rsidP="00E5138F">
            <w:pPr>
              <w:pStyle w:val="NoSpacing"/>
              <w:rPr>
                <w:del w:id="1669" w:author="Charles Jason Tinant" w:date="2014-09-24T11:17:00Z"/>
                <w:sz w:val="20"/>
                <w:szCs w:val="20"/>
              </w:rPr>
            </w:pPr>
            <w:del w:id="1670"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5A554BA1" w14:textId="3C24AFE7" w:rsidR="00E5138F" w:rsidRPr="007F1E5F" w:rsidDel="00251AFC" w:rsidRDefault="002E28A2" w:rsidP="00E5138F">
            <w:pPr>
              <w:pStyle w:val="NoSpacing"/>
              <w:jc w:val="center"/>
              <w:rPr>
                <w:del w:id="1671" w:author="Charles Jason Tinant" w:date="2014-09-24T11:17:00Z"/>
                <w:rFonts w:cstheme="minorHAnsi"/>
                <w:sz w:val="20"/>
                <w:szCs w:val="20"/>
              </w:rPr>
            </w:pPr>
            <w:del w:id="1672" w:author="Charles Jason Tinant" w:date="2014-09-24T11:17:00Z">
              <w:r w:rsidRPr="007F1E5F" w:rsidDel="00251AFC">
                <w:rPr>
                  <w:rFonts w:cstheme="minorHAnsi"/>
                  <w:sz w:val="20"/>
                  <w:szCs w:val="20"/>
                </w:rPr>
                <w:delText xml:space="preserve">&gt; 1.8 mg/L </w:delText>
              </w:r>
              <w:r w:rsidRPr="007F1E5F" w:rsidDel="00251AFC">
                <w:rPr>
                  <w:rFonts w:cstheme="minorHAnsi"/>
                  <w:sz w:val="20"/>
                  <w:szCs w:val="20"/>
                  <w:vertAlign w:val="subscript"/>
                </w:rPr>
                <w:delText>a</w:delText>
              </w:r>
            </w:del>
          </w:p>
        </w:tc>
        <w:tc>
          <w:tcPr>
            <w:tcW w:w="810" w:type="pct"/>
            <w:shd w:val="clear" w:color="auto" w:fill="auto"/>
            <w:vAlign w:val="center"/>
          </w:tcPr>
          <w:p w14:paraId="15433BCE" w14:textId="62AE6D34" w:rsidR="00E5138F" w:rsidRPr="007F1E5F" w:rsidDel="00251AFC" w:rsidRDefault="00E5138F" w:rsidP="00E5138F">
            <w:pPr>
              <w:pStyle w:val="NoSpacing"/>
              <w:jc w:val="center"/>
              <w:rPr>
                <w:del w:id="1673" w:author="Charles Jason Tinant" w:date="2014-09-24T11:17:00Z"/>
                <w:sz w:val="20"/>
                <w:szCs w:val="20"/>
              </w:rPr>
            </w:pPr>
            <w:del w:id="1674" w:author="Charles Jason Tinant" w:date="2014-09-24T11:17:00Z">
              <w:r w:rsidRPr="007F1E5F" w:rsidDel="00251AFC">
                <w:rPr>
                  <w:sz w:val="20"/>
                  <w:szCs w:val="20"/>
                </w:rPr>
                <w:delText>Zero of 5</w:delText>
              </w:r>
            </w:del>
          </w:p>
          <w:p w14:paraId="4F59F8EB" w14:textId="18E56428" w:rsidR="00E5138F" w:rsidRPr="007F1E5F" w:rsidDel="00251AFC" w:rsidRDefault="00E5138F" w:rsidP="00E5138F">
            <w:pPr>
              <w:pStyle w:val="NoSpacing"/>
              <w:jc w:val="center"/>
              <w:rPr>
                <w:del w:id="1675" w:author="Charles Jason Tinant" w:date="2014-09-24T11:17:00Z"/>
                <w:sz w:val="20"/>
                <w:szCs w:val="20"/>
              </w:rPr>
            </w:pPr>
            <w:del w:id="1676" w:author="Charles Jason Tinant" w:date="2014-09-24T11:17:00Z">
              <w:r w:rsidRPr="007F1E5F" w:rsidDel="00251AFC">
                <w:rPr>
                  <w:sz w:val="20"/>
                  <w:szCs w:val="20"/>
                </w:rPr>
                <w:delText>No data</w:delText>
              </w:r>
            </w:del>
          </w:p>
        </w:tc>
        <w:tc>
          <w:tcPr>
            <w:tcW w:w="735" w:type="pct"/>
            <w:shd w:val="clear" w:color="auto" w:fill="auto"/>
            <w:vAlign w:val="center"/>
          </w:tcPr>
          <w:p w14:paraId="49AF3A38" w14:textId="3C3E74DD" w:rsidR="00E5138F" w:rsidRPr="007F1E5F" w:rsidDel="00251AFC" w:rsidRDefault="00E5138F" w:rsidP="00E5138F">
            <w:pPr>
              <w:pStyle w:val="NoSpacing"/>
              <w:jc w:val="center"/>
              <w:rPr>
                <w:del w:id="1677" w:author="Charles Jason Tinant" w:date="2014-09-24T11:17:00Z"/>
                <w:rFonts w:cstheme="minorHAnsi"/>
                <w:sz w:val="20"/>
                <w:szCs w:val="20"/>
              </w:rPr>
            </w:pPr>
            <w:del w:id="1678" w:author="Charles Jason Tinant" w:date="2014-09-24T11:17:00Z">
              <w:r w:rsidRPr="007F1E5F" w:rsidDel="00251AFC">
                <w:rPr>
                  <w:rFonts w:cstheme="minorHAnsi"/>
                  <w:sz w:val="20"/>
                  <w:szCs w:val="20"/>
                </w:rPr>
                <w:delText>0%</w:delText>
              </w:r>
            </w:del>
          </w:p>
          <w:p w14:paraId="625950EE" w14:textId="3F05EE8B" w:rsidR="00E5138F" w:rsidRPr="007F1E5F" w:rsidDel="00251AFC" w:rsidRDefault="00E5138F" w:rsidP="00E5138F">
            <w:pPr>
              <w:pStyle w:val="NoSpacing"/>
              <w:jc w:val="center"/>
              <w:rPr>
                <w:del w:id="1679" w:author="Charles Jason Tinant" w:date="2014-09-24T11:17:00Z"/>
                <w:rFonts w:cstheme="minorHAnsi"/>
                <w:sz w:val="20"/>
                <w:szCs w:val="20"/>
              </w:rPr>
            </w:pPr>
            <w:del w:id="1680" w:author="Charles Jason Tinant" w:date="2014-09-24T11:17:00Z">
              <w:r w:rsidRPr="007F1E5F" w:rsidDel="00251AFC">
                <w:rPr>
                  <w:rFonts w:cstheme="minorHAnsi"/>
                  <w:sz w:val="20"/>
                  <w:szCs w:val="20"/>
                </w:rPr>
                <w:delText>No data</w:delText>
              </w:r>
            </w:del>
          </w:p>
        </w:tc>
      </w:tr>
      <w:tr w:rsidR="00E5138F" w:rsidRPr="007F1E5F" w:rsidDel="00251AFC" w14:paraId="0ABC397F" w14:textId="4BBF0F81" w:rsidTr="00941917">
        <w:trPr>
          <w:del w:id="1681" w:author="Charles Jason Tinant" w:date="2014-09-24T11:17:00Z"/>
        </w:trPr>
        <w:tc>
          <w:tcPr>
            <w:tcW w:w="835" w:type="pct"/>
            <w:vMerge/>
          </w:tcPr>
          <w:p w14:paraId="0AF857B0" w14:textId="641A8DD4" w:rsidR="00E5138F" w:rsidRPr="007F1E5F" w:rsidDel="00251AFC" w:rsidRDefault="00E5138F" w:rsidP="00E5138F">
            <w:pPr>
              <w:pStyle w:val="NoSpacing"/>
              <w:rPr>
                <w:del w:id="1682" w:author="Charles Jason Tinant" w:date="2014-09-24T11:17:00Z"/>
                <w:sz w:val="20"/>
                <w:szCs w:val="20"/>
              </w:rPr>
            </w:pPr>
          </w:p>
        </w:tc>
        <w:tc>
          <w:tcPr>
            <w:tcW w:w="522" w:type="pct"/>
            <w:vMerge/>
            <w:vAlign w:val="center"/>
          </w:tcPr>
          <w:p w14:paraId="7448A68B" w14:textId="69BFDA8D" w:rsidR="00E5138F" w:rsidRPr="007F1E5F" w:rsidDel="00251AFC" w:rsidRDefault="00E5138F" w:rsidP="00E5138F">
            <w:pPr>
              <w:pStyle w:val="NoSpacing"/>
              <w:rPr>
                <w:del w:id="1683" w:author="Charles Jason Tinant" w:date="2014-09-24T11:17:00Z"/>
                <w:sz w:val="20"/>
                <w:szCs w:val="20"/>
              </w:rPr>
            </w:pPr>
          </w:p>
        </w:tc>
        <w:tc>
          <w:tcPr>
            <w:tcW w:w="1381" w:type="pct"/>
            <w:tcBorders>
              <w:bottom w:val="nil"/>
            </w:tcBorders>
            <w:shd w:val="clear" w:color="auto" w:fill="auto"/>
          </w:tcPr>
          <w:p w14:paraId="222A17C3" w14:textId="054AFD2A" w:rsidR="00E5138F" w:rsidRPr="007F1E5F" w:rsidDel="00251AFC" w:rsidRDefault="00E5138F" w:rsidP="00E5138F">
            <w:pPr>
              <w:pStyle w:val="NoSpacing"/>
              <w:rPr>
                <w:del w:id="1684" w:author="Charles Jason Tinant" w:date="2014-09-24T11:17:00Z"/>
                <w:sz w:val="20"/>
                <w:szCs w:val="20"/>
              </w:rPr>
            </w:pPr>
            <w:del w:id="1685"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43DE51A8" w14:textId="0B755D13" w:rsidR="00E5138F" w:rsidRPr="007F1E5F" w:rsidDel="00251AFC" w:rsidRDefault="00E5138F" w:rsidP="00E5138F">
            <w:pPr>
              <w:pStyle w:val="NoSpacing"/>
              <w:jc w:val="center"/>
              <w:rPr>
                <w:del w:id="1686" w:author="Charles Jason Tinant" w:date="2014-09-24T11:17:00Z"/>
                <w:rFonts w:cstheme="minorHAnsi"/>
                <w:sz w:val="20"/>
                <w:szCs w:val="20"/>
              </w:rPr>
            </w:pPr>
            <w:del w:id="1687" w:author="Charles Jason Tinant" w:date="2014-09-24T11:17:00Z">
              <w:r w:rsidRPr="007F1E5F" w:rsidDel="00251AFC">
                <w:rPr>
                  <w:rFonts w:cstheme="minorHAnsi"/>
                  <w:sz w:val="20"/>
                  <w:szCs w:val="20"/>
                </w:rPr>
                <w:delText>&gt;88 mg/L</w:delText>
              </w:r>
            </w:del>
          </w:p>
          <w:p w14:paraId="42EF6E40" w14:textId="286E9972" w:rsidR="00E5138F" w:rsidRPr="007F1E5F" w:rsidDel="00251AFC" w:rsidRDefault="00E5138F" w:rsidP="002E28A2">
            <w:pPr>
              <w:pStyle w:val="NoSpacing"/>
              <w:jc w:val="center"/>
              <w:rPr>
                <w:del w:id="1688" w:author="Charles Jason Tinant" w:date="2014-09-24T11:17:00Z"/>
                <w:rFonts w:cstheme="minorHAnsi"/>
                <w:sz w:val="20"/>
                <w:szCs w:val="20"/>
              </w:rPr>
            </w:pPr>
            <w:del w:id="1689" w:author="Charles Jason Tinant" w:date="2014-09-24T11:17:00Z">
              <w:r w:rsidRPr="007F1E5F" w:rsidDel="00251AFC">
                <w:rPr>
                  <w:rFonts w:cstheme="minorHAnsi"/>
                  <w:sz w:val="20"/>
                  <w:szCs w:val="20"/>
                </w:rPr>
                <w:delText>&gt;0.56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b</w:delText>
              </w:r>
            </w:del>
          </w:p>
        </w:tc>
        <w:tc>
          <w:tcPr>
            <w:tcW w:w="810" w:type="pct"/>
            <w:shd w:val="clear" w:color="auto" w:fill="auto"/>
            <w:vAlign w:val="center"/>
          </w:tcPr>
          <w:p w14:paraId="76656D61" w14:textId="715E58C0" w:rsidR="00E5138F" w:rsidRPr="007F1E5F" w:rsidDel="00251AFC" w:rsidRDefault="00E5138F" w:rsidP="00E5138F">
            <w:pPr>
              <w:pStyle w:val="NoSpacing"/>
              <w:jc w:val="center"/>
              <w:rPr>
                <w:del w:id="1690" w:author="Charles Jason Tinant" w:date="2014-09-24T11:17:00Z"/>
                <w:sz w:val="20"/>
                <w:szCs w:val="20"/>
              </w:rPr>
            </w:pPr>
            <w:del w:id="1691" w:author="Charles Jason Tinant" w:date="2014-09-24T11:17:00Z">
              <w:r w:rsidRPr="007F1E5F" w:rsidDel="00251AFC">
                <w:rPr>
                  <w:sz w:val="20"/>
                  <w:szCs w:val="20"/>
                </w:rPr>
                <w:delText>Zero of 5</w:delText>
              </w:r>
            </w:del>
          </w:p>
          <w:p w14:paraId="2C22242A" w14:textId="7D9E9748" w:rsidR="00E5138F" w:rsidRPr="007F1E5F" w:rsidDel="00251AFC" w:rsidRDefault="00E5138F" w:rsidP="00E5138F">
            <w:pPr>
              <w:pStyle w:val="NoSpacing"/>
              <w:jc w:val="center"/>
              <w:rPr>
                <w:del w:id="1692" w:author="Charles Jason Tinant" w:date="2014-09-24T11:17:00Z"/>
                <w:sz w:val="20"/>
                <w:szCs w:val="20"/>
              </w:rPr>
            </w:pPr>
            <w:del w:id="1693" w:author="Charles Jason Tinant" w:date="2014-09-24T11:17:00Z">
              <w:r w:rsidRPr="007F1E5F" w:rsidDel="00251AFC">
                <w:rPr>
                  <w:sz w:val="20"/>
                  <w:szCs w:val="20"/>
                </w:rPr>
                <w:delText>Zero of 6</w:delText>
              </w:r>
            </w:del>
          </w:p>
          <w:p w14:paraId="34D237E6" w14:textId="5B0828C0" w:rsidR="00E5138F" w:rsidRPr="007F1E5F" w:rsidDel="00251AFC" w:rsidRDefault="00E5138F" w:rsidP="00E5138F">
            <w:pPr>
              <w:pStyle w:val="NoSpacing"/>
              <w:jc w:val="center"/>
              <w:rPr>
                <w:del w:id="1694" w:author="Charles Jason Tinant" w:date="2014-09-24T11:17:00Z"/>
                <w:sz w:val="20"/>
                <w:szCs w:val="20"/>
              </w:rPr>
            </w:pPr>
            <w:del w:id="1695" w:author="Charles Jason Tinant" w:date="2014-09-24T11:17:00Z">
              <w:r w:rsidRPr="007F1E5F" w:rsidDel="00251AFC">
                <w:rPr>
                  <w:sz w:val="20"/>
                  <w:szCs w:val="20"/>
                </w:rPr>
                <w:delText>Zero of 5</w:delText>
              </w:r>
            </w:del>
          </w:p>
          <w:p w14:paraId="7FB747D2" w14:textId="00639FA8" w:rsidR="00E5138F" w:rsidRPr="007F1E5F" w:rsidDel="00251AFC" w:rsidRDefault="00E5138F" w:rsidP="00E5138F">
            <w:pPr>
              <w:pStyle w:val="NoSpacing"/>
              <w:jc w:val="center"/>
              <w:rPr>
                <w:del w:id="1696" w:author="Charles Jason Tinant" w:date="2014-09-24T11:17:00Z"/>
                <w:sz w:val="20"/>
                <w:szCs w:val="20"/>
              </w:rPr>
            </w:pPr>
            <w:del w:id="1697" w:author="Charles Jason Tinant" w:date="2014-09-24T11:17:00Z">
              <w:r w:rsidRPr="007F1E5F" w:rsidDel="00251AFC">
                <w:rPr>
                  <w:sz w:val="20"/>
                  <w:szCs w:val="20"/>
                </w:rPr>
                <w:delText>Zero of 6</w:delText>
              </w:r>
            </w:del>
          </w:p>
        </w:tc>
        <w:tc>
          <w:tcPr>
            <w:tcW w:w="735" w:type="pct"/>
            <w:shd w:val="clear" w:color="auto" w:fill="auto"/>
            <w:vAlign w:val="center"/>
          </w:tcPr>
          <w:p w14:paraId="354B3841" w14:textId="13BD5865" w:rsidR="00E5138F" w:rsidRPr="007F1E5F" w:rsidDel="00251AFC" w:rsidRDefault="00E5138F" w:rsidP="00E5138F">
            <w:pPr>
              <w:pStyle w:val="NoSpacing"/>
              <w:jc w:val="center"/>
              <w:rPr>
                <w:del w:id="1698" w:author="Charles Jason Tinant" w:date="2014-09-24T11:17:00Z"/>
                <w:rFonts w:cstheme="minorHAnsi"/>
                <w:sz w:val="20"/>
                <w:szCs w:val="20"/>
              </w:rPr>
            </w:pPr>
            <w:del w:id="1699" w:author="Charles Jason Tinant" w:date="2014-09-24T11:17:00Z">
              <w:r w:rsidRPr="007F1E5F" w:rsidDel="00251AFC">
                <w:rPr>
                  <w:rFonts w:cstheme="minorHAnsi"/>
                  <w:sz w:val="20"/>
                  <w:szCs w:val="20"/>
                </w:rPr>
                <w:delText>0%</w:delText>
              </w:r>
            </w:del>
          </w:p>
          <w:p w14:paraId="21B9DDEC" w14:textId="06736A62" w:rsidR="00E5138F" w:rsidRPr="007F1E5F" w:rsidDel="00251AFC" w:rsidRDefault="00E5138F" w:rsidP="00E5138F">
            <w:pPr>
              <w:pStyle w:val="NoSpacing"/>
              <w:jc w:val="center"/>
              <w:rPr>
                <w:del w:id="1700" w:author="Charles Jason Tinant" w:date="2014-09-24T11:17:00Z"/>
                <w:rFonts w:cstheme="minorHAnsi"/>
                <w:sz w:val="20"/>
                <w:szCs w:val="20"/>
              </w:rPr>
            </w:pPr>
            <w:del w:id="1701" w:author="Charles Jason Tinant" w:date="2014-09-24T11:17:00Z">
              <w:r w:rsidRPr="007F1E5F" w:rsidDel="00251AFC">
                <w:rPr>
                  <w:rFonts w:cstheme="minorHAnsi"/>
                  <w:sz w:val="20"/>
                  <w:szCs w:val="20"/>
                </w:rPr>
                <w:delText>0%</w:delText>
              </w:r>
            </w:del>
          </w:p>
          <w:p w14:paraId="72836512" w14:textId="62BA093C" w:rsidR="00E5138F" w:rsidRPr="007F1E5F" w:rsidDel="00251AFC" w:rsidRDefault="00E5138F" w:rsidP="00E5138F">
            <w:pPr>
              <w:pStyle w:val="NoSpacing"/>
              <w:jc w:val="center"/>
              <w:rPr>
                <w:del w:id="1702" w:author="Charles Jason Tinant" w:date="2014-09-24T11:17:00Z"/>
                <w:rFonts w:cstheme="minorHAnsi"/>
                <w:sz w:val="20"/>
                <w:szCs w:val="20"/>
              </w:rPr>
            </w:pPr>
            <w:del w:id="1703" w:author="Charles Jason Tinant" w:date="2014-09-24T11:17:00Z">
              <w:r w:rsidRPr="007F1E5F" w:rsidDel="00251AFC">
                <w:rPr>
                  <w:rFonts w:cstheme="minorHAnsi"/>
                  <w:sz w:val="20"/>
                  <w:szCs w:val="20"/>
                </w:rPr>
                <w:delText>0%</w:delText>
              </w:r>
            </w:del>
          </w:p>
          <w:p w14:paraId="35C9688A" w14:textId="46692BB8" w:rsidR="00E5138F" w:rsidRPr="007F1E5F" w:rsidDel="00251AFC" w:rsidRDefault="00E5138F" w:rsidP="00E5138F">
            <w:pPr>
              <w:pStyle w:val="NoSpacing"/>
              <w:jc w:val="center"/>
              <w:rPr>
                <w:del w:id="1704" w:author="Charles Jason Tinant" w:date="2014-09-24T11:17:00Z"/>
                <w:rFonts w:cstheme="minorHAnsi"/>
                <w:sz w:val="20"/>
                <w:szCs w:val="20"/>
              </w:rPr>
            </w:pPr>
            <w:del w:id="1705" w:author="Charles Jason Tinant" w:date="2014-09-24T11:17:00Z">
              <w:r w:rsidRPr="007F1E5F" w:rsidDel="00251AFC">
                <w:rPr>
                  <w:rFonts w:cstheme="minorHAnsi"/>
                  <w:sz w:val="20"/>
                  <w:szCs w:val="20"/>
                </w:rPr>
                <w:delText>0%</w:delText>
              </w:r>
            </w:del>
          </w:p>
        </w:tc>
      </w:tr>
      <w:tr w:rsidR="00E5138F" w:rsidRPr="007F1E5F" w:rsidDel="00251AFC" w14:paraId="058F0E73" w14:textId="7FE0C756" w:rsidTr="00941917">
        <w:trPr>
          <w:del w:id="1706" w:author="Charles Jason Tinant" w:date="2014-09-24T11:17:00Z"/>
        </w:trPr>
        <w:tc>
          <w:tcPr>
            <w:tcW w:w="835" w:type="pct"/>
            <w:vMerge/>
          </w:tcPr>
          <w:p w14:paraId="71F67BED" w14:textId="7BC2A3A6" w:rsidR="00E5138F" w:rsidRPr="007F1E5F" w:rsidDel="00251AFC" w:rsidRDefault="00E5138F" w:rsidP="00E5138F">
            <w:pPr>
              <w:pStyle w:val="NoSpacing"/>
              <w:rPr>
                <w:del w:id="1707" w:author="Charles Jason Tinant" w:date="2014-09-24T11:17:00Z"/>
                <w:sz w:val="20"/>
                <w:szCs w:val="20"/>
              </w:rPr>
            </w:pPr>
          </w:p>
        </w:tc>
        <w:tc>
          <w:tcPr>
            <w:tcW w:w="522" w:type="pct"/>
            <w:vMerge/>
            <w:vAlign w:val="center"/>
          </w:tcPr>
          <w:p w14:paraId="17FD152E" w14:textId="750D04B2" w:rsidR="00E5138F" w:rsidRPr="007F1E5F" w:rsidDel="00251AFC" w:rsidRDefault="00E5138F" w:rsidP="00E5138F">
            <w:pPr>
              <w:pStyle w:val="NoSpacing"/>
              <w:rPr>
                <w:del w:id="1708" w:author="Charles Jason Tinant" w:date="2014-09-24T11:17:00Z"/>
                <w:sz w:val="20"/>
                <w:szCs w:val="20"/>
              </w:rPr>
            </w:pPr>
          </w:p>
        </w:tc>
        <w:tc>
          <w:tcPr>
            <w:tcW w:w="1381" w:type="pct"/>
            <w:tcBorders>
              <w:bottom w:val="nil"/>
            </w:tcBorders>
            <w:shd w:val="clear" w:color="auto" w:fill="auto"/>
          </w:tcPr>
          <w:p w14:paraId="632256B5" w14:textId="5C6B2976" w:rsidR="00E5138F" w:rsidRPr="007F1E5F" w:rsidDel="00251AFC" w:rsidRDefault="00E5138F" w:rsidP="00E5138F">
            <w:pPr>
              <w:pStyle w:val="NoSpacing"/>
              <w:rPr>
                <w:del w:id="1709" w:author="Charles Jason Tinant" w:date="2014-09-24T11:17:00Z"/>
                <w:sz w:val="20"/>
                <w:szCs w:val="20"/>
              </w:rPr>
            </w:pPr>
            <w:del w:id="1710" w:author="Charles Jason Tinant" w:date="2014-09-24T11:17:00Z">
              <w:r w:rsidRPr="007F1E5F" w:rsidDel="00251AFC">
                <w:rPr>
                  <w:sz w:val="20"/>
                  <w:szCs w:val="20"/>
                </w:rPr>
                <w:delText>Total Phosphorus</w:delText>
              </w:r>
            </w:del>
          </w:p>
        </w:tc>
        <w:tc>
          <w:tcPr>
            <w:tcW w:w="717" w:type="pct"/>
            <w:shd w:val="clear" w:color="auto" w:fill="auto"/>
            <w:vAlign w:val="center"/>
          </w:tcPr>
          <w:p w14:paraId="37654528" w14:textId="444D0E1A" w:rsidR="00E5138F" w:rsidRPr="007F1E5F" w:rsidDel="00251AFC" w:rsidRDefault="002E28A2" w:rsidP="00E5138F">
            <w:pPr>
              <w:pStyle w:val="NoSpacing"/>
              <w:jc w:val="center"/>
              <w:rPr>
                <w:del w:id="1711" w:author="Charles Jason Tinant" w:date="2014-09-24T11:17:00Z"/>
                <w:rFonts w:cstheme="minorHAnsi"/>
                <w:sz w:val="20"/>
                <w:szCs w:val="20"/>
              </w:rPr>
            </w:pPr>
            <w:del w:id="1712" w:author="Charles Jason Tinant" w:date="2014-09-24T11:17:00Z">
              <w:r w:rsidRPr="007F1E5F" w:rsidDel="00251AFC">
                <w:rPr>
                  <w:rFonts w:cstheme="minorHAnsi"/>
                  <w:sz w:val="20"/>
                  <w:szCs w:val="20"/>
                </w:rPr>
                <w:delText>&gt; 0.037 mg/L</w:delText>
              </w:r>
            </w:del>
          </w:p>
          <w:p w14:paraId="431ADC7C" w14:textId="6506648A" w:rsidR="002E28A2" w:rsidRPr="007F1E5F" w:rsidDel="00251AFC" w:rsidRDefault="002E28A2" w:rsidP="00E5138F">
            <w:pPr>
              <w:pStyle w:val="NoSpacing"/>
              <w:jc w:val="center"/>
              <w:rPr>
                <w:del w:id="1713" w:author="Charles Jason Tinant" w:date="2014-09-24T11:17:00Z"/>
                <w:rFonts w:cstheme="minorHAnsi"/>
                <w:sz w:val="20"/>
                <w:szCs w:val="20"/>
              </w:rPr>
            </w:pPr>
            <w:del w:id="1714" w:author="Charles Jason Tinant" w:date="2014-09-24T11:17:00Z">
              <w:r w:rsidRPr="007F1E5F" w:rsidDel="00251AFC">
                <w:rPr>
                  <w:rFonts w:cstheme="minorHAnsi"/>
                  <w:sz w:val="20"/>
                  <w:szCs w:val="20"/>
                </w:rPr>
                <w:delText>&gt;0.09 mg/L</w:delText>
              </w:r>
            </w:del>
          </w:p>
        </w:tc>
        <w:tc>
          <w:tcPr>
            <w:tcW w:w="810" w:type="pct"/>
            <w:shd w:val="clear" w:color="auto" w:fill="auto"/>
            <w:vAlign w:val="center"/>
          </w:tcPr>
          <w:p w14:paraId="7889496D" w14:textId="194DAE16" w:rsidR="00E5138F" w:rsidRPr="007F1E5F" w:rsidDel="00251AFC" w:rsidRDefault="00E5138F" w:rsidP="00E5138F">
            <w:pPr>
              <w:pStyle w:val="NoSpacing"/>
              <w:jc w:val="center"/>
              <w:rPr>
                <w:del w:id="1715" w:author="Charles Jason Tinant" w:date="2014-09-24T11:17:00Z"/>
                <w:sz w:val="20"/>
                <w:szCs w:val="20"/>
              </w:rPr>
            </w:pPr>
            <w:del w:id="1716" w:author="Charles Jason Tinant" w:date="2014-09-24T11:17:00Z">
              <w:r w:rsidRPr="007F1E5F" w:rsidDel="00251AFC">
                <w:rPr>
                  <w:sz w:val="20"/>
                  <w:szCs w:val="20"/>
                </w:rPr>
                <w:delText>3 of 3</w:delText>
              </w:r>
            </w:del>
          </w:p>
          <w:p w14:paraId="45D2C645" w14:textId="5886F669" w:rsidR="002E28A2" w:rsidRPr="007F1E5F" w:rsidDel="00251AFC" w:rsidRDefault="002E28A2" w:rsidP="00E5138F">
            <w:pPr>
              <w:pStyle w:val="NoSpacing"/>
              <w:jc w:val="center"/>
              <w:rPr>
                <w:del w:id="1717" w:author="Charles Jason Tinant" w:date="2014-09-24T11:17:00Z"/>
                <w:sz w:val="20"/>
                <w:szCs w:val="20"/>
              </w:rPr>
            </w:pPr>
            <w:del w:id="1718" w:author="Charles Jason Tinant" w:date="2014-09-24T11:17:00Z">
              <w:r w:rsidRPr="007F1E5F" w:rsidDel="00251AFC">
                <w:rPr>
                  <w:sz w:val="20"/>
                  <w:szCs w:val="20"/>
                </w:rPr>
                <w:delText>3 of 3</w:delText>
              </w:r>
            </w:del>
          </w:p>
          <w:p w14:paraId="420D1FA8" w14:textId="66A04A2B" w:rsidR="00E5138F" w:rsidRPr="007F1E5F" w:rsidDel="00251AFC" w:rsidRDefault="00E5138F" w:rsidP="00E5138F">
            <w:pPr>
              <w:pStyle w:val="NoSpacing"/>
              <w:jc w:val="center"/>
              <w:rPr>
                <w:del w:id="1719" w:author="Charles Jason Tinant" w:date="2014-09-24T11:17:00Z"/>
                <w:sz w:val="20"/>
                <w:szCs w:val="20"/>
              </w:rPr>
            </w:pPr>
            <w:del w:id="1720" w:author="Charles Jason Tinant" w:date="2014-09-24T11:17:00Z">
              <w:r w:rsidRPr="007F1E5F" w:rsidDel="00251AFC">
                <w:rPr>
                  <w:sz w:val="20"/>
                  <w:szCs w:val="20"/>
                </w:rPr>
                <w:delText>6 of 6</w:delText>
              </w:r>
            </w:del>
          </w:p>
          <w:p w14:paraId="0C843AAA" w14:textId="71231DFD" w:rsidR="002E28A2" w:rsidRPr="007F1E5F" w:rsidDel="00251AFC" w:rsidRDefault="007536E2" w:rsidP="00E5138F">
            <w:pPr>
              <w:pStyle w:val="NoSpacing"/>
              <w:jc w:val="center"/>
              <w:rPr>
                <w:del w:id="1721" w:author="Charles Jason Tinant" w:date="2014-09-24T11:17:00Z"/>
                <w:sz w:val="20"/>
                <w:szCs w:val="20"/>
              </w:rPr>
            </w:pPr>
            <w:del w:id="1722" w:author="Charles Jason Tinant" w:date="2014-09-24T11:17:00Z">
              <w:r w:rsidRPr="007F1E5F" w:rsidDel="00251AFC">
                <w:rPr>
                  <w:sz w:val="20"/>
                  <w:szCs w:val="20"/>
                </w:rPr>
                <w:delText>6 of 6</w:delText>
              </w:r>
            </w:del>
          </w:p>
        </w:tc>
        <w:tc>
          <w:tcPr>
            <w:tcW w:w="735" w:type="pct"/>
            <w:shd w:val="clear" w:color="auto" w:fill="auto"/>
            <w:vAlign w:val="center"/>
          </w:tcPr>
          <w:p w14:paraId="47CB3BF0" w14:textId="6FE50A3E" w:rsidR="00E5138F" w:rsidRPr="007F1E5F" w:rsidDel="00251AFC" w:rsidRDefault="00E5138F" w:rsidP="00E5138F">
            <w:pPr>
              <w:pStyle w:val="NoSpacing"/>
              <w:jc w:val="center"/>
              <w:rPr>
                <w:del w:id="1723" w:author="Charles Jason Tinant" w:date="2014-09-24T11:17:00Z"/>
                <w:rFonts w:cstheme="minorHAnsi"/>
                <w:sz w:val="20"/>
                <w:szCs w:val="20"/>
              </w:rPr>
            </w:pPr>
            <w:del w:id="1724" w:author="Charles Jason Tinant" w:date="2014-09-24T11:17:00Z">
              <w:r w:rsidRPr="007F1E5F" w:rsidDel="00251AFC">
                <w:rPr>
                  <w:rFonts w:cstheme="minorHAnsi"/>
                  <w:sz w:val="20"/>
                  <w:szCs w:val="20"/>
                </w:rPr>
                <w:delText>100%</w:delText>
              </w:r>
            </w:del>
          </w:p>
          <w:p w14:paraId="5AC73828" w14:textId="2744120C" w:rsidR="00E5138F" w:rsidRPr="007F1E5F" w:rsidDel="00251AFC" w:rsidRDefault="00E5138F" w:rsidP="00E5138F">
            <w:pPr>
              <w:pStyle w:val="NoSpacing"/>
              <w:jc w:val="center"/>
              <w:rPr>
                <w:del w:id="1725" w:author="Charles Jason Tinant" w:date="2014-09-24T11:17:00Z"/>
                <w:rFonts w:cstheme="minorHAnsi"/>
                <w:sz w:val="20"/>
                <w:szCs w:val="20"/>
              </w:rPr>
            </w:pPr>
            <w:del w:id="1726" w:author="Charles Jason Tinant" w:date="2014-09-24T11:17:00Z">
              <w:r w:rsidRPr="007F1E5F" w:rsidDel="00251AFC">
                <w:rPr>
                  <w:rFonts w:cstheme="minorHAnsi"/>
                  <w:sz w:val="20"/>
                  <w:szCs w:val="20"/>
                </w:rPr>
                <w:delText>100%</w:delText>
              </w:r>
            </w:del>
          </w:p>
          <w:p w14:paraId="27C24BCC" w14:textId="1DEC9B8A" w:rsidR="002E28A2" w:rsidRPr="007F1E5F" w:rsidDel="00251AFC" w:rsidRDefault="002E28A2" w:rsidP="00E5138F">
            <w:pPr>
              <w:pStyle w:val="NoSpacing"/>
              <w:jc w:val="center"/>
              <w:rPr>
                <w:del w:id="1727" w:author="Charles Jason Tinant" w:date="2014-09-24T11:17:00Z"/>
                <w:rFonts w:cstheme="minorHAnsi"/>
                <w:sz w:val="20"/>
                <w:szCs w:val="20"/>
              </w:rPr>
            </w:pPr>
            <w:del w:id="1728" w:author="Charles Jason Tinant" w:date="2014-09-24T11:17:00Z">
              <w:r w:rsidRPr="007F1E5F" w:rsidDel="00251AFC">
                <w:rPr>
                  <w:rFonts w:cstheme="minorHAnsi"/>
                  <w:sz w:val="20"/>
                  <w:szCs w:val="20"/>
                </w:rPr>
                <w:delText>100%</w:delText>
              </w:r>
            </w:del>
          </w:p>
          <w:p w14:paraId="63E28ED9" w14:textId="40FB3303" w:rsidR="007536E2" w:rsidRPr="007F1E5F" w:rsidDel="00251AFC" w:rsidRDefault="007536E2" w:rsidP="00E5138F">
            <w:pPr>
              <w:pStyle w:val="NoSpacing"/>
              <w:jc w:val="center"/>
              <w:rPr>
                <w:del w:id="1729" w:author="Charles Jason Tinant" w:date="2014-09-24T11:17:00Z"/>
                <w:rFonts w:cstheme="minorHAnsi"/>
                <w:sz w:val="20"/>
                <w:szCs w:val="20"/>
              </w:rPr>
            </w:pPr>
            <w:del w:id="1730" w:author="Charles Jason Tinant" w:date="2014-09-24T11:17:00Z">
              <w:r w:rsidRPr="007F1E5F" w:rsidDel="00251AFC">
                <w:rPr>
                  <w:rFonts w:cstheme="minorHAnsi"/>
                  <w:sz w:val="20"/>
                  <w:szCs w:val="20"/>
                </w:rPr>
                <w:delText>100%</w:delText>
              </w:r>
            </w:del>
          </w:p>
        </w:tc>
      </w:tr>
      <w:tr w:rsidR="00E5138F" w:rsidRPr="007F1E5F" w:rsidDel="00251AFC" w14:paraId="45F0B034" w14:textId="6D2EDCEE" w:rsidTr="002E28A2">
        <w:trPr>
          <w:del w:id="1731" w:author="Charles Jason Tinant" w:date="2014-09-24T11:17:00Z"/>
        </w:trPr>
        <w:tc>
          <w:tcPr>
            <w:tcW w:w="835" w:type="pct"/>
            <w:vMerge/>
          </w:tcPr>
          <w:p w14:paraId="5C2A0FAB" w14:textId="6D4C38DB" w:rsidR="00E5138F" w:rsidRPr="007F1E5F" w:rsidDel="00251AFC" w:rsidRDefault="00E5138F" w:rsidP="00E5138F">
            <w:pPr>
              <w:pStyle w:val="NoSpacing"/>
              <w:rPr>
                <w:del w:id="1732" w:author="Charles Jason Tinant" w:date="2014-09-24T11:17:00Z"/>
                <w:sz w:val="20"/>
                <w:szCs w:val="20"/>
              </w:rPr>
            </w:pPr>
          </w:p>
        </w:tc>
        <w:tc>
          <w:tcPr>
            <w:tcW w:w="522" w:type="pct"/>
            <w:vMerge/>
            <w:tcBorders>
              <w:bottom w:val="single" w:sz="4" w:space="0" w:color="auto"/>
            </w:tcBorders>
            <w:vAlign w:val="center"/>
          </w:tcPr>
          <w:p w14:paraId="54A7EE4F" w14:textId="202E2B43" w:rsidR="00E5138F" w:rsidRPr="007F1E5F" w:rsidDel="00251AFC" w:rsidRDefault="00E5138F" w:rsidP="00E5138F">
            <w:pPr>
              <w:pStyle w:val="NoSpacing"/>
              <w:rPr>
                <w:del w:id="1733" w:author="Charles Jason Tinant" w:date="2014-09-24T11:17:00Z"/>
                <w:sz w:val="20"/>
                <w:szCs w:val="20"/>
              </w:rPr>
            </w:pPr>
          </w:p>
        </w:tc>
        <w:tc>
          <w:tcPr>
            <w:tcW w:w="1381" w:type="pct"/>
            <w:tcBorders>
              <w:bottom w:val="single" w:sz="4" w:space="0" w:color="auto"/>
            </w:tcBorders>
            <w:shd w:val="clear" w:color="auto" w:fill="auto"/>
          </w:tcPr>
          <w:p w14:paraId="496E28B6" w14:textId="43E873AA" w:rsidR="00E5138F" w:rsidRPr="007F1E5F" w:rsidDel="00251AFC" w:rsidRDefault="00E5138F" w:rsidP="00E5138F">
            <w:pPr>
              <w:pStyle w:val="NoSpacing"/>
              <w:rPr>
                <w:del w:id="1734" w:author="Charles Jason Tinant" w:date="2014-09-24T11:17:00Z"/>
                <w:sz w:val="20"/>
                <w:szCs w:val="20"/>
              </w:rPr>
            </w:pPr>
            <w:del w:id="1735"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221CAA0E" w14:textId="22EBE408" w:rsidR="00E5138F" w:rsidRPr="007F1E5F" w:rsidDel="00251AFC" w:rsidRDefault="002E28A2" w:rsidP="00E5138F">
            <w:pPr>
              <w:pStyle w:val="NoSpacing"/>
              <w:jc w:val="center"/>
              <w:rPr>
                <w:del w:id="1736" w:author="Charles Jason Tinant" w:date="2014-09-24T11:17:00Z"/>
                <w:rFonts w:cstheme="minorHAnsi"/>
                <w:sz w:val="20"/>
                <w:szCs w:val="20"/>
              </w:rPr>
            </w:pPr>
            <w:del w:id="1737"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40B4B00E" w14:textId="316B0A05" w:rsidR="00E5138F" w:rsidRPr="007F1E5F" w:rsidDel="00251AFC" w:rsidRDefault="00E5138F" w:rsidP="00E5138F">
            <w:pPr>
              <w:pStyle w:val="NoSpacing"/>
              <w:jc w:val="center"/>
              <w:rPr>
                <w:del w:id="1738" w:author="Charles Jason Tinant" w:date="2014-09-24T11:17:00Z"/>
                <w:sz w:val="20"/>
                <w:szCs w:val="20"/>
              </w:rPr>
            </w:pPr>
            <w:del w:id="1739" w:author="Charles Jason Tinant" w:date="2014-09-24T11:17:00Z">
              <w:r w:rsidRPr="007F1E5F" w:rsidDel="00251AFC">
                <w:rPr>
                  <w:sz w:val="20"/>
                  <w:szCs w:val="20"/>
                </w:rPr>
                <w:delText>No data</w:delText>
              </w:r>
            </w:del>
          </w:p>
          <w:p w14:paraId="6ED2E22C" w14:textId="3B9E6033" w:rsidR="00E5138F" w:rsidRPr="007F1E5F" w:rsidDel="00251AFC" w:rsidRDefault="00E5138F" w:rsidP="00E5138F">
            <w:pPr>
              <w:pStyle w:val="NoSpacing"/>
              <w:jc w:val="center"/>
              <w:rPr>
                <w:del w:id="1740" w:author="Charles Jason Tinant" w:date="2014-09-24T11:17:00Z"/>
                <w:sz w:val="20"/>
                <w:szCs w:val="20"/>
              </w:rPr>
            </w:pPr>
            <w:del w:id="1741" w:author="Charles Jason Tinant" w:date="2014-09-24T11:17:00Z">
              <w:r w:rsidRPr="007F1E5F" w:rsidDel="00251AFC">
                <w:rPr>
                  <w:sz w:val="20"/>
                  <w:szCs w:val="20"/>
                </w:rPr>
                <w:delText>6 of 6</w:delText>
              </w:r>
            </w:del>
          </w:p>
        </w:tc>
        <w:tc>
          <w:tcPr>
            <w:tcW w:w="735" w:type="pct"/>
            <w:shd w:val="clear" w:color="auto" w:fill="auto"/>
            <w:vAlign w:val="center"/>
          </w:tcPr>
          <w:p w14:paraId="2B3BB110" w14:textId="54BFB8C1" w:rsidR="00E5138F" w:rsidRPr="007F1E5F" w:rsidDel="00251AFC" w:rsidRDefault="00E5138F" w:rsidP="00E5138F">
            <w:pPr>
              <w:pStyle w:val="NoSpacing"/>
              <w:jc w:val="center"/>
              <w:rPr>
                <w:del w:id="1742" w:author="Charles Jason Tinant" w:date="2014-09-24T11:17:00Z"/>
                <w:rFonts w:cstheme="minorHAnsi"/>
                <w:sz w:val="20"/>
                <w:szCs w:val="20"/>
              </w:rPr>
            </w:pPr>
            <w:del w:id="1743" w:author="Charles Jason Tinant" w:date="2014-09-24T11:17:00Z">
              <w:r w:rsidRPr="007F1E5F" w:rsidDel="00251AFC">
                <w:rPr>
                  <w:rFonts w:cstheme="minorHAnsi"/>
                  <w:sz w:val="20"/>
                  <w:szCs w:val="20"/>
                </w:rPr>
                <w:delText>No data</w:delText>
              </w:r>
            </w:del>
          </w:p>
          <w:p w14:paraId="2C048F0D" w14:textId="0DBB801F" w:rsidR="00E5138F" w:rsidRPr="007F1E5F" w:rsidDel="00251AFC" w:rsidRDefault="00E5138F" w:rsidP="00E5138F">
            <w:pPr>
              <w:pStyle w:val="NoSpacing"/>
              <w:jc w:val="center"/>
              <w:rPr>
                <w:del w:id="1744" w:author="Charles Jason Tinant" w:date="2014-09-24T11:17:00Z"/>
                <w:rFonts w:cstheme="minorHAnsi"/>
                <w:sz w:val="20"/>
                <w:szCs w:val="20"/>
              </w:rPr>
            </w:pPr>
            <w:del w:id="1745" w:author="Charles Jason Tinant" w:date="2014-09-24T11:17:00Z">
              <w:r w:rsidRPr="007F1E5F" w:rsidDel="00251AFC">
                <w:rPr>
                  <w:rFonts w:cstheme="minorHAnsi"/>
                  <w:sz w:val="20"/>
                  <w:szCs w:val="20"/>
                </w:rPr>
                <w:delText>100%</w:delText>
              </w:r>
            </w:del>
          </w:p>
        </w:tc>
      </w:tr>
      <w:tr w:rsidR="00426793" w:rsidRPr="007F1E5F" w:rsidDel="00251AFC" w14:paraId="6029C854" w14:textId="7CFFA201" w:rsidTr="00937782">
        <w:trPr>
          <w:del w:id="1746" w:author="Charles Jason Tinant" w:date="2014-09-24T11:17:00Z"/>
        </w:trPr>
        <w:tc>
          <w:tcPr>
            <w:tcW w:w="835" w:type="pct"/>
            <w:vMerge/>
          </w:tcPr>
          <w:p w14:paraId="3DA4837F" w14:textId="39DE9517" w:rsidR="00426793" w:rsidRPr="007F1E5F" w:rsidDel="00251AFC" w:rsidRDefault="00426793" w:rsidP="00426793">
            <w:pPr>
              <w:pStyle w:val="NoSpacing"/>
              <w:rPr>
                <w:del w:id="1747" w:author="Charles Jason Tinant" w:date="2014-09-24T11:17:00Z"/>
                <w:sz w:val="20"/>
                <w:szCs w:val="20"/>
              </w:rPr>
            </w:pPr>
          </w:p>
        </w:tc>
        <w:tc>
          <w:tcPr>
            <w:tcW w:w="522" w:type="pct"/>
            <w:vMerge w:val="restart"/>
            <w:vAlign w:val="center"/>
          </w:tcPr>
          <w:p w14:paraId="6B557959" w14:textId="49E96A63" w:rsidR="00426793" w:rsidRPr="007F1E5F" w:rsidDel="00251AFC" w:rsidRDefault="00426793" w:rsidP="00426793">
            <w:pPr>
              <w:pStyle w:val="NoSpacing"/>
              <w:rPr>
                <w:del w:id="1748" w:author="Charles Jason Tinant" w:date="2014-09-24T11:17:00Z"/>
                <w:sz w:val="20"/>
                <w:szCs w:val="20"/>
              </w:rPr>
            </w:pPr>
            <w:del w:id="1749" w:author="Charles Jason Tinant" w:date="2014-09-24T11:17:00Z">
              <w:r w:rsidRPr="007F1E5F" w:rsidDel="00251AFC">
                <w:rPr>
                  <w:sz w:val="20"/>
                  <w:szCs w:val="20"/>
                </w:rPr>
                <w:delText>POR3</w:delText>
              </w:r>
            </w:del>
          </w:p>
          <w:p w14:paraId="491D3FD8" w14:textId="0352AB26" w:rsidR="00426793" w:rsidRPr="007F1E5F" w:rsidDel="00251AFC" w:rsidRDefault="00426793" w:rsidP="00426793">
            <w:pPr>
              <w:pStyle w:val="NoSpacing"/>
              <w:rPr>
                <w:del w:id="1750" w:author="Charles Jason Tinant" w:date="2014-09-24T11:17:00Z"/>
                <w:sz w:val="20"/>
                <w:szCs w:val="20"/>
              </w:rPr>
            </w:pPr>
            <w:del w:id="1751" w:author="Charles Jason Tinant" w:date="2014-09-24T11:17:00Z">
              <w:r w:rsidRPr="007F1E5F" w:rsidDel="00251AFC">
                <w:rPr>
                  <w:sz w:val="20"/>
                  <w:szCs w:val="20"/>
                </w:rPr>
                <w:delText>(2008)</w:delText>
              </w:r>
            </w:del>
          </w:p>
          <w:p w14:paraId="02272CB2" w14:textId="6364A16B" w:rsidR="00426793" w:rsidRPr="007F1E5F" w:rsidDel="00251AFC" w:rsidRDefault="00426793" w:rsidP="00426793">
            <w:pPr>
              <w:pStyle w:val="NoSpacing"/>
              <w:rPr>
                <w:del w:id="1752" w:author="Charles Jason Tinant" w:date="2014-09-24T11:17:00Z"/>
                <w:sz w:val="20"/>
                <w:szCs w:val="20"/>
              </w:rPr>
            </w:pPr>
            <w:del w:id="1753" w:author="Charles Jason Tinant" w:date="2014-09-24T11:17:00Z">
              <w:r w:rsidRPr="007F1E5F" w:rsidDel="00251AFC">
                <w:rPr>
                  <w:sz w:val="20"/>
                  <w:szCs w:val="20"/>
                </w:rPr>
                <w:delText>(2011)</w:delText>
              </w:r>
            </w:del>
          </w:p>
        </w:tc>
        <w:tc>
          <w:tcPr>
            <w:tcW w:w="1381" w:type="pct"/>
            <w:tcBorders>
              <w:bottom w:val="nil"/>
            </w:tcBorders>
            <w:shd w:val="clear" w:color="auto" w:fill="auto"/>
          </w:tcPr>
          <w:p w14:paraId="33EA595E" w14:textId="3333EDBA" w:rsidR="00426793" w:rsidRPr="007F1E5F" w:rsidDel="00251AFC" w:rsidRDefault="00426793" w:rsidP="00426793">
            <w:pPr>
              <w:pStyle w:val="NoSpacing"/>
              <w:rPr>
                <w:del w:id="1754" w:author="Charles Jason Tinant" w:date="2014-09-24T11:17:00Z"/>
                <w:sz w:val="20"/>
                <w:szCs w:val="20"/>
              </w:rPr>
            </w:pPr>
            <w:del w:id="1755" w:author="Charles Jason Tinant" w:date="2014-09-24T11:17:00Z">
              <w:r w:rsidRPr="007F1E5F" w:rsidDel="00251AFC">
                <w:rPr>
                  <w:rFonts w:cs="Arial"/>
                  <w:bCs/>
                  <w:sz w:val="20"/>
                  <w:szCs w:val="20"/>
                </w:rPr>
                <w:delText>Bacteria, Fecal Coliform CFU/100ml</w:delText>
              </w:r>
            </w:del>
          </w:p>
        </w:tc>
        <w:tc>
          <w:tcPr>
            <w:tcW w:w="717" w:type="pct"/>
            <w:shd w:val="clear" w:color="auto" w:fill="auto"/>
            <w:vAlign w:val="center"/>
          </w:tcPr>
          <w:p w14:paraId="4073478A" w14:textId="61E7EEA2" w:rsidR="00426793" w:rsidRPr="007F1E5F" w:rsidDel="00251AFC" w:rsidRDefault="00426793" w:rsidP="00426793">
            <w:pPr>
              <w:pStyle w:val="NoSpacing"/>
              <w:jc w:val="center"/>
              <w:rPr>
                <w:del w:id="1756" w:author="Charles Jason Tinant" w:date="2014-09-24T11:17:00Z"/>
                <w:rFonts w:cstheme="minorHAnsi"/>
                <w:sz w:val="20"/>
                <w:szCs w:val="20"/>
              </w:rPr>
            </w:pPr>
            <w:del w:id="1757" w:author="Charles Jason Tinant" w:date="2014-09-24T11:17:00Z">
              <w:r w:rsidRPr="007F1E5F" w:rsidDel="00251AFC">
                <w:rPr>
                  <w:rFonts w:ascii="Calibri" w:hAnsi="Calibri"/>
                  <w:sz w:val="20"/>
                  <w:szCs w:val="20"/>
                </w:rPr>
                <w:delText>&gt; 400 /100mL</w:delText>
              </w:r>
            </w:del>
          </w:p>
        </w:tc>
        <w:tc>
          <w:tcPr>
            <w:tcW w:w="810" w:type="pct"/>
            <w:shd w:val="clear" w:color="auto" w:fill="auto"/>
            <w:vAlign w:val="center"/>
          </w:tcPr>
          <w:p w14:paraId="218C4231" w14:textId="7E956A91" w:rsidR="00426793" w:rsidRPr="007F1E5F" w:rsidDel="00251AFC" w:rsidRDefault="002E28A2" w:rsidP="00426793">
            <w:pPr>
              <w:pStyle w:val="NoSpacing"/>
              <w:jc w:val="center"/>
              <w:rPr>
                <w:del w:id="1758" w:author="Charles Jason Tinant" w:date="2014-09-24T11:17:00Z"/>
                <w:sz w:val="20"/>
                <w:szCs w:val="20"/>
              </w:rPr>
            </w:pPr>
            <w:del w:id="1759" w:author="Charles Jason Tinant" w:date="2014-09-24T11:17:00Z">
              <w:r w:rsidRPr="007F1E5F" w:rsidDel="00251AFC">
                <w:rPr>
                  <w:sz w:val="20"/>
                  <w:szCs w:val="20"/>
                </w:rPr>
                <w:delText>1</w:delText>
              </w:r>
              <w:r w:rsidR="00426793" w:rsidRPr="007F1E5F" w:rsidDel="00251AFC">
                <w:rPr>
                  <w:sz w:val="20"/>
                  <w:szCs w:val="20"/>
                </w:rPr>
                <w:delText xml:space="preserve"> of </w:delText>
              </w:r>
              <w:r w:rsidRPr="007F1E5F" w:rsidDel="00251AFC">
                <w:rPr>
                  <w:sz w:val="20"/>
                  <w:szCs w:val="20"/>
                </w:rPr>
                <w:delText>3</w:delText>
              </w:r>
            </w:del>
          </w:p>
          <w:p w14:paraId="1CD4091A" w14:textId="116F6C1C" w:rsidR="00426793" w:rsidRPr="007F1E5F" w:rsidDel="00251AFC" w:rsidRDefault="00426793" w:rsidP="00426793">
            <w:pPr>
              <w:pStyle w:val="NoSpacing"/>
              <w:jc w:val="center"/>
              <w:rPr>
                <w:del w:id="1760" w:author="Charles Jason Tinant" w:date="2014-09-24T11:17:00Z"/>
                <w:sz w:val="20"/>
                <w:szCs w:val="20"/>
              </w:rPr>
            </w:pPr>
            <w:del w:id="1761" w:author="Charles Jason Tinant" w:date="2014-09-24T11:17:00Z">
              <w:r w:rsidRPr="007F1E5F" w:rsidDel="00251AFC">
                <w:rPr>
                  <w:sz w:val="20"/>
                  <w:szCs w:val="20"/>
                </w:rPr>
                <w:delText>4 of 6</w:delText>
              </w:r>
            </w:del>
          </w:p>
        </w:tc>
        <w:tc>
          <w:tcPr>
            <w:tcW w:w="735" w:type="pct"/>
            <w:shd w:val="clear" w:color="auto" w:fill="auto"/>
            <w:vAlign w:val="center"/>
          </w:tcPr>
          <w:p w14:paraId="0D6DDFDF" w14:textId="58E4C50D" w:rsidR="00426793" w:rsidRPr="007F1E5F" w:rsidDel="00251AFC" w:rsidRDefault="002E28A2" w:rsidP="00426793">
            <w:pPr>
              <w:pStyle w:val="NoSpacing"/>
              <w:jc w:val="center"/>
              <w:rPr>
                <w:del w:id="1762" w:author="Charles Jason Tinant" w:date="2014-09-24T11:17:00Z"/>
                <w:rFonts w:cstheme="minorHAnsi"/>
                <w:sz w:val="20"/>
                <w:szCs w:val="20"/>
              </w:rPr>
            </w:pPr>
            <w:del w:id="1763" w:author="Charles Jason Tinant" w:date="2014-09-24T11:17:00Z">
              <w:r w:rsidRPr="007F1E5F" w:rsidDel="00251AFC">
                <w:rPr>
                  <w:rFonts w:cstheme="minorHAnsi"/>
                  <w:sz w:val="20"/>
                  <w:szCs w:val="20"/>
                </w:rPr>
                <w:delText>33</w:delText>
              </w:r>
              <w:r w:rsidR="00426793" w:rsidRPr="007F1E5F" w:rsidDel="00251AFC">
                <w:rPr>
                  <w:rFonts w:cstheme="minorHAnsi"/>
                  <w:sz w:val="20"/>
                  <w:szCs w:val="20"/>
                </w:rPr>
                <w:delText>%</w:delText>
              </w:r>
            </w:del>
          </w:p>
          <w:p w14:paraId="4B32350B" w14:textId="5069917F" w:rsidR="00426793" w:rsidRPr="007F1E5F" w:rsidDel="00251AFC" w:rsidRDefault="00426793" w:rsidP="00426793">
            <w:pPr>
              <w:pStyle w:val="NoSpacing"/>
              <w:jc w:val="center"/>
              <w:rPr>
                <w:del w:id="1764" w:author="Charles Jason Tinant" w:date="2014-09-24T11:17:00Z"/>
                <w:rFonts w:cstheme="minorHAnsi"/>
                <w:sz w:val="20"/>
                <w:szCs w:val="20"/>
              </w:rPr>
            </w:pPr>
            <w:del w:id="1765" w:author="Charles Jason Tinant" w:date="2014-09-24T11:17:00Z">
              <w:r w:rsidRPr="007F1E5F" w:rsidDel="00251AFC">
                <w:rPr>
                  <w:rFonts w:cstheme="minorHAnsi"/>
                  <w:sz w:val="20"/>
                  <w:szCs w:val="20"/>
                </w:rPr>
                <w:delText>66%</w:delText>
              </w:r>
            </w:del>
          </w:p>
        </w:tc>
      </w:tr>
      <w:tr w:rsidR="00426793" w:rsidRPr="007F1E5F" w:rsidDel="00251AFC" w14:paraId="38ED493A" w14:textId="042E4CE0" w:rsidTr="00937782">
        <w:trPr>
          <w:del w:id="1766" w:author="Charles Jason Tinant" w:date="2014-09-24T11:17:00Z"/>
        </w:trPr>
        <w:tc>
          <w:tcPr>
            <w:tcW w:w="835" w:type="pct"/>
            <w:vMerge/>
          </w:tcPr>
          <w:p w14:paraId="3DF7167B" w14:textId="75F6FDA4" w:rsidR="00426793" w:rsidRPr="007F1E5F" w:rsidDel="00251AFC" w:rsidRDefault="00426793" w:rsidP="00426793">
            <w:pPr>
              <w:pStyle w:val="NoSpacing"/>
              <w:rPr>
                <w:del w:id="1767" w:author="Charles Jason Tinant" w:date="2014-09-24T11:17:00Z"/>
                <w:sz w:val="20"/>
                <w:szCs w:val="20"/>
              </w:rPr>
            </w:pPr>
          </w:p>
        </w:tc>
        <w:tc>
          <w:tcPr>
            <w:tcW w:w="522" w:type="pct"/>
            <w:vMerge/>
            <w:vAlign w:val="center"/>
          </w:tcPr>
          <w:p w14:paraId="4B264FF7" w14:textId="1F6D7165" w:rsidR="00426793" w:rsidRPr="007F1E5F" w:rsidDel="00251AFC" w:rsidRDefault="00426793" w:rsidP="00426793">
            <w:pPr>
              <w:pStyle w:val="NoSpacing"/>
              <w:rPr>
                <w:del w:id="1768" w:author="Charles Jason Tinant" w:date="2014-09-24T11:17:00Z"/>
                <w:sz w:val="20"/>
                <w:szCs w:val="20"/>
              </w:rPr>
            </w:pPr>
          </w:p>
        </w:tc>
        <w:tc>
          <w:tcPr>
            <w:tcW w:w="1381" w:type="pct"/>
            <w:tcBorders>
              <w:bottom w:val="nil"/>
            </w:tcBorders>
            <w:shd w:val="clear" w:color="auto" w:fill="auto"/>
          </w:tcPr>
          <w:p w14:paraId="17D6840F" w14:textId="5F572E65" w:rsidR="004D1EC6" w:rsidRPr="007F1E5F" w:rsidDel="00251AFC" w:rsidRDefault="004D1EC6" w:rsidP="004D1EC6">
            <w:pPr>
              <w:pStyle w:val="NoSpacing"/>
              <w:rPr>
                <w:del w:id="1769" w:author="Charles Jason Tinant" w:date="2014-09-24T11:17:00Z"/>
                <w:rFonts w:cs="Arial"/>
                <w:bCs/>
                <w:sz w:val="20"/>
                <w:szCs w:val="20"/>
              </w:rPr>
            </w:pPr>
            <w:del w:id="1770" w:author="Charles Jason Tinant" w:date="2014-09-24T11:17:00Z">
              <w:r w:rsidRPr="007F1E5F" w:rsidDel="00251AFC">
                <w:rPr>
                  <w:rFonts w:cs="Arial"/>
                  <w:bCs/>
                  <w:sz w:val="20"/>
                  <w:szCs w:val="20"/>
                </w:rPr>
                <w:delText xml:space="preserve">Bacteria, E-Coli </w:delText>
              </w:r>
            </w:del>
          </w:p>
          <w:p w14:paraId="1B94F850" w14:textId="26B81619" w:rsidR="00426793" w:rsidRPr="007F1E5F" w:rsidDel="00251AFC" w:rsidRDefault="004D1EC6" w:rsidP="004D1EC6">
            <w:pPr>
              <w:pStyle w:val="NoSpacing"/>
              <w:rPr>
                <w:del w:id="1771" w:author="Charles Jason Tinant" w:date="2014-09-24T11:17:00Z"/>
                <w:sz w:val="20"/>
                <w:szCs w:val="20"/>
              </w:rPr>
            </w:pPr>
            <w:del w:id="1772" w:author="Charles Jason Tinant" w:date="2014-09-24T11:17:00Z">
              <w:r w:rsidRPr="007F1E5F" w:rsidDel="00251AFC">
                <w:rPr>
                  <w:rFonts w:cs="Arial"/>
                  <w:bCs/>
                  <w:sz w:val="20"/>
                  <w:szCs w:val="20"/>
                </w:rPr>
                <w:delText>mpn/100ml</w:delText>
              </w:r>
            </w:del>
          </w:p>
        </w:tc>
        <w:tc>
          <w:tcPr>
            <w:tcW w:w="717" w:type="pct"/>
            <w:shd w:val="clear" w:color="auto" w:fill="auto"/>
            <w:vAlign w:val="center"/>
          </w:tcPr>
          <w:p w14:paraId="3D06C5C4" w14:textId="1AE2E335" w:rsidR="00426793" w:rsidRPr="007F1E5F" w:rsidDel="00251AFC" w:rsidRDefault="00426793" w:rsidP="00426793">
            <w:pPr>
              <w:pStyle w:val="NoSpacing"/>
              <w:jc w:val="center"/>
              <w:rPr>
                <w:del w:id="1773" w:author="Charles Jason Tinant" w:date="2014-09-24T11:17:00Z"/>
                <w:rFonts w:cstheme="minorHAnsi"/>
                <w:sz w:val="20"/>
                <w:szCs w:val="20"/>
              </w:rPr>
            </w:pPr>
            <w:del w:id="1774"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47DDCC97" w14:textId="00A3F99B" w:rsidR="00426793" w:rsidRPr="007F1E5F" w:rsidDel="00251AFC" w:rsidRDefault="00426793" w:rsidP="00426793">
            <w:pPr>
              <w:pStyle w:val="NoSpacing"/>
              <w:jc w:val="center"/>
              <w:rPr>
                <w:del w:id="1775" w:author="Charles Jason Tinant" w:date="2014-09-24T11:17:00Z"/>
                <w:sz w:val="20"/>
                <w:szCs w:val="20"/>
              </w:rPr>
            </w:pPr>
            <w:del w:id="1776" w:author="Charles Jason Tinant" w:date="2014-09-24T11:17:00Z">
              <w:r w:rsidRPr="007F1E5F" w:rsidDel="00251AFC">
                <w:rPr>
                  <w:sz w:val="20"/>
                  <w:szCs w:val="20"/>
                </w:rPr>
                <w:delText>3 of 4</w:delText>
              </w:r>
            </w:del>
          </w:p>
          <w:p w14:paraId="22FE9546" w14:textId="20B4E4D2" w:rsidR="00426793" w:rsidRPr="007F1E5F" w:rsidDel="00251AFC" w:rsidRDefault="00426793" w:rsidP="00426793">
            <w:pPr>
              <w:pStyle w:val="NoSpacing"/>
              <w:jc w:val="center"/>
              <w:rPr>
                <w:del w:id="1777" w:author="Charles Jason Tinant" w:date="2014-09-24T11:17:00Z"/>
                <w:sz w:val="20"/>
                <w:szCs w:val="20"/>
              </w:rPr>
            </w:pPr>
            <w:del w:id="1778" w:author="Charles Jason Tinant" w:date="2014-09-24T11:17:00Z">
              <w:r w:rsidRPr="007F1E5F" w:rsidDel="00251AFC">
                <w:rPr>
                  <w:sz w:val="20"/>
                  <w:szCs w:val="20"/>
                </w:rPr>
                <w:delText>4 of 5</w:delText>
              </w:r>
            </w:del>
          </w:p>
        </w:tc>
        <w:tc>
          <w:tcPr>
            <w:tcW w:w="735" w:type="pct"/>
            <w:shd w:val="clear" w:color="auto" w:fill="auto"/>
            <w:vAlign w:val="center"/>
          </w:tcPr>
          <w:p w14:paraId="1BB15ECC" w14:textId="5EE024B7" w:rsidR="00426793" w:rsidRPr="007F1E5F" w:rsidDel="00251AFC" w:rsidRDefault="00426793" w:rsidP="00426793">
            <w:pPr>
              <w:pStyle w:val="NoSpacing"/>
              <w:jc w:val="center"/>
              <w:rPr>
                <w:del w:id="1779" w:author="Charles Jason Tinant" w:date="2014-09-24T11:17:00Z"/>
                <w:rFonts w:cstheme="minorHAnsi"/>
                <w:sz w:val="20"/>
                <w:szCs w:val="20"/>
              </w:rPr>
            </w:pPr>
            <w:del w:id="1780" w:author="Charles Jason Tinant" w:date="2014-09-24T11:17:00Z">
              <w:r w:rsidRPr="007F1E5F" w:rsidDel="00251AFC">
                <w:rPr>
                  <w:rFonts w:cstheme="minorHAnsi"/>
                  <w:sz w:val="20"/>
                  <w:szCs w:val="20"/>
                </w:rPr>
                <w:delText>75%</w:delText>
              </w:r>
            </w:del>
          </w:p>
          <w:p w14:paraId="7E8E6CB5" w14:textId="48BFE12D" w:rsidR="00426793" w:rsidRPr="007F1E5F" w:rsidDel="00251AFC" w:rsidRDefault="00426793" w:rsidP="00426793">
            <w:pPr>
              <w:pStyle w:val="NoSpacing"/>
              <w:jc w:val="center"/>
              <w:rPr>
                <w:del w:id="1781" w:author="Charles Jason Tinant" w:date="2014-09-24T11:17:00Z"/>
                <w:rFonts w:cstheme="minorHAnsi"/>
                <w:sz w:val="20"/>
                <w:szCs w:val="20"/>
              </w:rPr>
            </w:pPr>
            <w:del w:id="1782" w:author="Charles Jason Tinant" w:date="2014-09-24T11:17:00Z">
              <w:r w:rsidRPr="007F1E5F" w:rsidDel="00251AFC">
                <w:rPr>
                  <w:rFonts w:cstheme="minorHAnsi"/>
                  <w:sz w:val="20"/>
                  <w:szCs w:val="20"/>
                </w:rPr>
                <w:delText>80%</w:delText>
              </w:r>
            </w:del>
          </w:p>
        </w:tc>
      </w:tr>
      <w:tr w:rsidR="00426793" w:rsidRPr="007F1E5F" w:rsidDel="00251AFC" w14:paraId="3587704A" w14:textId="26BE8C6A" w:rsidTr="00937782">
        <w:trPr>
          <w:del w:id="1783" w:author="Charles Jason Tinant" w:date="2014-09-24T11:17:00Z"/>
        </w:trPr>
        <w:tc>
          <w:tcPr>
            <w:tcW w:w="835" w:type="pct"/>
            <w:vMerge/>
          </w:tcPr>
          <w:p w14:paraId="021EF816" w14:textId="7F47D276" w:rsidR="00426793" w:rsidRPr="007F1E5F" w:rsidDel="00251AFC" w:rsidRDefault="00426793" w:rsidP="00426793">
            <w:pPr>
              <w:pStyle w:val="NoSpacing"/>
              <w:rPr>
                <w:del w:id="1784" w:author="Charles Jason Tinant" w:date="2014-09-24T11:17:00Z"/>
                <w:sz w:val="20"/>
                <w:szCs w:val="20"/>
              </w:rPr>
            </w:pPr>
          </w:p>
        </w:tc>
        <w:tc>
          <w:tcPr>
            <w:tcW w:w="522" w:type="pct"/>
            <w:vMerge/>
            <w:vAlign w:val="center"/>
          </w:tcPr>
          <w:p w14:paraId="79201870" w14:textId="0161F5B4" w:rsidR="00426793" w:rsidRPr="007F1E5F" w:rsidDel="00251AFC" w:rsidRDefault="00426793" w:rsidP="00426793">
            <w:pPr>
              <w:pStyle w:val="NoSpacing"/>
              <w:rPr>
                <w:del w:id="1785" w:author="Charles Jason Tinant" w:date="2014-09-24T11:17:00Z"/>
                <w:sz w:val="20"/>
                <w:szCs w:val="20"/>
              </w:rPr>
            </w:pPr>
          </w:p>
        </w:tc>
        <w:tc>
          <w:tcPr>
            <w:tcW w:w="1381" w:type="pct"/>
            <w:tcBorders>
              <w:bottom w:val="nil"/>
            </w:tcBorders>
            <w:shd w:val="clear" w:color="auto" w:fill="auto"/>
          </w:tcPr>
          <w:p w14:paraId="5F568696" w14:textId="0CB688AC" w:rsidR="00426793" w:rsidRPr="007F1E5F" w:rsidDel="00251AFC" w:rsidRDefault="00426793" w:rsidP="00426793">
            <w:pPr>
              <w:pStyle w:val="NoSpacing"/>
              <w:rPr>
                <w:del w:id="1786" w:author="Charles Jason Tinant" w:date="2014-09-24T11:17:00Z"/>
                <w:sz w:val="20"/>
                <w:szCs w:val="20"/>
              </w:rPr>
            </w:pPr>
            <w:del w:id="1787" w:author="Charles Jason Tinant" w:date="2014-09-24T11:17:00Z">
              <w:r w:rsidRPr="007F1E5F" w:rsidDel="00251AFC">
                <w:rPr>
                  <w:rFonts w:cs="Arial"/>
                  <w:bCs/>
                  <w:sz w:val="20"/>
                  <w:szCs w:val="20"/>
                </w:rPr>
                <w:delText>BOD mg/L</w:delText>
              </w:r>
            </w:del>
          </w:p>
        </w:tc>
        <w:tc>
          <w:tcPr>
            <w:tcW w:w="717" w:type="pct"/>
            <w:shd w:val="clear" w:color="auto" w:fill="auto"/>
            <w:vAlign w:val="center"/>
          </w:tcPr>
          <w:p w14:paraId="157609AD" w14:textId="65D2E557" w:rsidR="00426793" w:rsidRPr="007F1E5F" w:rsidDel="00251AFC" w:rsidRDefault="00426793" w:rsidP="00426793">
            <w:pPr>
              <w:pStyle w:val="NoSpacing"/>
              <w:jc w:val="center"/>
              <w:rPr>
                <w:del w:id="1788" w:author="Charles Jason Tinant" w:date="2014-09-24T11:17:00Z"/>
                <w:rFonts w:cstheme="minorHAnsi"/>
                <w:sz w:val="20"/>
                <w:szCs w:val="20"/>
              </w:rPr>
            </w:pPr>
            <w:del w:id="1789"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6C5DFBE0" w14:textId="4F84610E" w:rsidR="00426793" w:rsidRPr="007F1E5F" w:rsidDel="00251AFC" w:rsidRDefault="00426793" w:rsidP="00426793">
            <w:pPr>
              <w:pStyle w:val="NoSpacing"/>
              <w:jc w:val="center"/>
              <w:rPr>
                <w:del w:id="1790" w:author="Charles Jason Tinant" w:date="2014-09-24T11:17:00Z"/>
                <w:sz w:val="20"/>
                <w:szCs w:val="20"/>
              </w:rPr>
            </w:pPr>
            <w:del w:id="1791" w:author="Charles Jason Tinant" w:date="2014-09-24T11:17:00Z">
              <w:r w:rsidRPr="007F1E5F" w:rsidDel="00251AFC">
                <w:rPr>
                  <w:sz w:val="20"/>
                  <w:szCs w:val="20"/>
                </w:rPr>
                <w:delText>Zero of 4</w:delText>
              </w:r>
            </w:del>
          </w:p>
          <w:p w14:paraId="6C94ABE5" w14:textId="318783BA" w:rsidR="00426793" w:rsidRPr="007F1E5F" w:rsidDel="00251AFC" w:rsidRDefault="00FF08C5" w:rsidP="00FF08C5">
            <w:pPr>
              <w:pStyle w:val="NoSpacing"/>
              <w:jc w:val="center"/>
              <w:rPr>
                <w:del w:id="1792" w:author="Charles Jason Tinant" w:date="2014-09-24T11:17:00Z"/>
                <w:sz w:val="20"/>
                <w:szCs w:val="20"/>
              </w:rPr>
            </w:pPr>
            <w:del w:id="1793" w:author="Charles Jason Tinant" w:date="2014-09-24T11:17:00Z">
              <w:r w:rsidRPr="007F1E5F" w:rsidDel="00251AFC">
                <w:rPr>
                  <w:sz w:val="20"/>
                  <w:szCs w:val="20"/>
                </w:rPr>
                <w:delText>Zero of 6</w:delText>
              </w:r>
            </w:del>
          </w:p>
        </w:tc>
        <w:tc>
          <w:tcPr>
            <w:tcW w:w="735" w:type="pct"/>
            <w:shd w:val="clear" w:color="auto" w:fill="auto"/>
            <w:vAlign w:val="center"/>
          </w:tcPr>
          <w:p w14:paraId="1E936335" w14:textId="2F528B23" w:rsidR="00426793" w:rsidRPr="007F1E5F" w:rsidDel="00251AFC" w:rsidRDefault="00426793" w:rsidP="00426793">
            <w:pPr>
              <w:pStyle w:val="NoSpacing"/>
              <w:jc w:val="center"/>
              <w:rPr>
                <w:del w:id="1794" w:author="Charles Jason Tinant" w:date="2014-09-24T11:17:00Z"/>
                <w:rFonts w:cstheme="minorHAnsi"/>
                <w:sz w:val="20"/>
                <w:szCs w:val="20"/>
              </w:rPr>
            </w:pPr>
            <w:del w:id="1795" w:author="Charles Jason Tinant" w:date="2014-09-24T11:17:00Z">
              <w:r w:rsidRPr="007F1E5F" w:rsidDel="00251AFC">
                <w:rPr>
                  <w:rFonts w:cstheme="minorHAnsi"/>
                  <w:sz w:val="20"/>
                  <w:szCs w:val="20"/>
                </w:rPr>
                <w:delText>0%</w:delText>
              </w:r>
            </w:del>
          </w:p>
          <w:p w14:paraId="1751BB34" w14:textId="6E0090C3" w:rsidR="00FF08C5" w:rsidRPr="007F1E5F" w:rsidDel="00251AFC" w:rsidRDefault="00FF08C5" w:rsidP="00426793">
            <w:pPr>
              <w:pStyle w:val="NoSpacing"/>
              <w:jc w:val="center"/>
              <w:rPr>
                <w:del w:id="1796" w:author="Charles Jason Tinant" w:date="2014-09-24T11:17:00Z"/>
                <w:rFonts w:cstheme="minorHAnsi"/>
                <w:sz w:val="20"/>
                <w:szCs w:val="20"/>
              </w:rPr>
            </w:pPr>
            <w:del w:id="1797" w:author="Charles Jason Tinant" w:date="2014-09-24T11:17:00Z">
              <w:r w:rsidRPr="007F1E5F" w:rsidDel="00251AFC">
                <w:rPr>
                  <w:rFonts w:cstheme="minorHAnsi"/>
                  <w:sz w:val="20"/>
                  <w:szCs w:val="20"/>
                </w:rPr>
                <w:delText>0%</w:delText>
              </w:r>
            </w:del>
          </w:p>
        </w:tc>
      </w:tr>
      <w:tr w:rsidR="00426793" w:rsidRPr="007F1E5F" w:rsidDel="00251AFC" w14:paraId="5B810251" w14:textId="5FC5EDB2" w:rsidTr="00937782">
        <w:trPr>
          <w:del w:id="1798" w:author="Charles Jason Tinant" w:date="2014-09-24T11:17:00Z"/>
        </w:trPr>
        <w:tc>
          <w:tcPr>
            <w:tcW w:w="835" w:type="pct"/>
            <w:vMerge/>
          </w:tcPr>
          <w:p w14:paraId="27EB9BC7" w14:textId="771D96D8" w:rsidR="00426793" w:rsidRPr="007F1E5F" w:rsidDel="00251AFC" w:rsidRDefault="00426793" w:rsidP="00426793">
            <w:pPr>
              <w:pStyle w:val="NoSpacing"/>
              <w:rPr>
                <w:del w:id="1799" w:author="Charles Jason Tinant" w:date="2014-09-24T11:17:00Z"/>
                <w:sz w:val="20"/>
                <w:szCs w:val="20"/>
              </w:rPr>
            </w:pPr>
          </w:p>
        </w:tc>
        <w:tc>
          <w:tcPr>
            <w:tcW w:w="522" w:type="pct"/>
            <w:vMerge/>
            <w:vAlign w:val="center"/>
          </w:tcPr>
          <w:p w14:paraId="14C3F36B" w14:textId="4530E297" w:rsidR="00426793" w:rsidRPr="007F1E5F" w:rsidDel="00251AFC" w:rsidRDefault="00426793" w:rsidP="00426793">
            <w:pPr>
              <w:pStyle w:val="NoSpacing"/>
              <w:rPr>
                <w:del w:id="1800" w:author="Charles Jason Tinant" w:date="2014-09-24T11:17:00Z"/>
                <w:sz w:val="20"/>
                <w:szCs w:val="20"/>
              </w:rPr>
            </w:pPr>
          </w:p>
        </w:tc>
        <w:tc>
          <w:tcPr>
            <w:tcW w:w="1381" w:type="pct"/>
            <w:tcBorders>
              <w:bottom w:val="nil"/>
            </w:tcBorders>
            <w:shd w:val="clear" w:color="auto" w:fill="auto"/>
          </w:tcPr>
          <w:p w14:paraId="3C5E0658" w14:textId="44313906" w:rsidR="00426793" w:rsidRPr="007F1E5F" w:rsidDel="00251AFC" w:rsidRDefault="00426793" w:rsidP="00426793">
            <w:pPr>
              <w:pStyle w:val="NoSpacing"/>
              <w:rPr>
                <w:del w:id="1801" w:author="Charles Jason Tinant" w:date="2014-09-24T11:17:00Z"/>
                <w:sz w:val="20"/>
                <w:szCs w:val="20"/>
              </w:rPr>
            </w:pPr>
            <w:del w:id="1802"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7E2639D4" w14:textId="63C2816A" w:rsidR="00426793" w:rsidRPr="007F1E5F" w:rsidDel="00251AFC" w:rsidRDefault="00426793" w:rsidP="00426793">
            <w:pPr>
              <w:pStyle w:val="NoSpacing"/>
              <w:jc w:val="center"/>
              <w:rPr>
                <w:del w:id="1803" w:author="Charles Jason Tinant" w:date="2014-09-24T11:17:00Z"/>
                <w:rFonts w:cstheme="minorHAnsi"/>
                <w:sz w:val="20"/>
                <w:szCs w:val="20"/>
              </w:rPr>
            </w:pPr>
            <w:del w:id="1804"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1B856E62" w14:textId="690CC776" w:rsidR="00426793" w:rsidRPr="007F1E5F" w:rsidDel="00251AFC" w:rsidRDefault="00FF08C5" w:rsidP="00426793">
            <w:pPr>
              <w:pStyle w:val="NoSpacing"/>
              <w:jc w:val="center"/>
              <w:rPr>
                <w:del w:id="1805" w:author="Charles Jason Tinant" w:date="2014-09-24T11:17:00Z"/>
                <w:sz w:val="20"/>
                <w:szCs w:val="20"/>
              </w:rPr>
            </w:pPr>
            <w:del w:id="1806" w:author="Charles Jason Tinant" w:date="2014-09-24T11:17:00Z">
              <w:r w:rsidRPr="007F1E5F" w:rsidDel="00251AFC">
                <w:rPr>
                  <w:sz w:val="20"/>
                  <w:szCs w:val="20"/>
                </w:rPr>
                <w:delText>Zero of 4</w:delText>
              </w:r>
            </w:del>
          </w:p>
          <w:p w14:paraId="68E85C86" w14:textId="63597648" w:rsidR="00FF08C5" w:rsidRPr="007F1E5F" w:rsidDel="00251AFC" w:rsidRDefault="00FF08C5" w:rsidP="00426793">
            <w:pPr>
              <w:pStyle w:val="NoSpacing"/>
              <w:jc w:val="center"/>
              <w:rPr>
                <w:del w:id="1807" w:author="Charles Jason Tinant" w:date="2014-09-24T11:17:00Z"/>
                <w:sz w:val="20"/>
                <w:szCs w:val="20"/>
              </w:rPr>
            </w:pPr>
            <w:del w:id="1808" w:author="Charles Jason Tinant" w:date="2014-09-24T11:17:00Z">
              <w:r w:rsidRPr="007F1E5F" w:rsidDel="00251AFC">
                <w:rPr>
                  <w:sz w:val="20"/>
                  <w:szCs w:val="20"/>
                </w:rPr>
                <w:delText>1 of 6</w:delText>
              </w:r>
            </w:del>
          </w:p>
        </w:tc>
        <w:tc>
          <w:tcPr>
            <w:tcW w:w="735" w:type="pct"/>
            <w:shd w:val="clear" w:color="auto" w:fill="auto"/>
            <w:vAlign w:val="center"/>
          </w:tcPr>
          <w:p w14:paraId="35325FFD" w14:textId="0FF47BAB" w:rsidR="00426793" w:rsidRPr="007F1E5F" w:rsidDel="00251AFC" w:rsidRDefault="00426793" w:rsidP="00426793">
            <w:pPr>
              <w:pStyle w:val="NoSpacing"/>
              <w:jc w:val="center"/>
              <w:rPr>
                <w:del w:id="1809" w:author="Charles Jason Tinant" w:date="2014-09-24T11:17:00Z"/>
                <w:rFonts w:cstheme="minorHAnsi"/>
                <w:sz w:val="20"/>
                <w:szCs w:val="20"/>
              </w:rPr>
            </w:pPr>
            <w:del w:id="1810" w:author="Charles Jason Tinant" w:date="2014-09-24T11:17:00Z">
              <w:r w:rsidRPr="007F1E5F" w:rsidDel="00251AFC">
                <w:rPr>
                  <w:rFonts w:cstheme="minorHAnsi"/>
                  <w:sz w:val="20"/>
                  <w:szCs w:val="20"/>
                </w:rPr>
                <w:delText>0%</w:delText>
              </w:r>
            </w:del>
          </w:p>
          <w:p w14:paraId="6899488C" w14:textId="756FDEDE" w:rsidR="00FF08C5" w:rsidRPr="007F1E5F" w:rsidDel="00251AFC" w:rsidRDefault="00FF08C5" w:rsidP="00426793">
            <w:pPr>
              <w:pStyle w:val="NoSpacing"/>
              <w:jc w:val="center"/>
              <w:rPr>
                <w:del w:id="1811" w:author="Charles Jason Tinant" w:date="2014-09-24T11:17:00Z"/>
                <w:rFonts w:cstheme="minorHAnsi"/>
                <w:sz w:val="20"/>
                <w:szCs w:val="20"/>
              </w:rPr>
            </w:pPr>
            <w:del w:id="1812" w:author="Charles Jason Tinant" w:date="2014-09-24T11:17:00Z">
              <w:r w:rsidRPr="007F1E5F" w:rsidDel="00251AFC">
                <w:rPr>
                  <w:rFonts w:cstheme="minorHAnsi"/>
                  <w:sz w:val="20"/>
                  <w:szCs w:val="20"/>
                </w:rPr>
                <w:delText>17%</w:delText>
              </w:r>
            </w:del>
          </w:p>
        </w:tc>
      </w:tr>
      <w:tr w:rsidR="00FF08C5" w:rsidRPr="007F1E5F" w:rsidDel="00251AFC" w14:paraId="3079E7BC" w14:textId="5EEE72D6" w:rsidTr="00937782">
        <w:trPr>
          <w:del w:id="1813" w:author="Charles Jason Tinant" w:date="2014-09-24T11:17:00Z"/>
        </w:trPr>
        <w:tc>
          <w:tcPr>
            <w:tcW w:w="835" w:type="pct"/>
            <w:vMerge/>
          </w:tcPr>
          <w:p w14:paraId="7F42C6FF" w14:textId="473CBA07" w:rsidR="00FF08C5" w:rsidRPr="007F1E5F" w:rsidDel="00251AFC" w:rsidRDefault="00FF08C5" w:rsidP="00FF08C5">
            <w:pPr>
              <w:pStyle w:val="NoSpacing"/>
              <w:rPr>
                <w:del w:id="1814" w:author="Charles Jason Tinant" w:date="2014-09-24T11:17:00Z"/>
                <w:sz w:val="20"/>
                <w:szCs w:val="20"/>
              </w:rPr>
            </w:pPr>
          </w:p>
        </w:tc>
        <w:tc>
          <w:tcPr>
            <w:tcW w:w="522" w:type="pct"/>
            <w:vMerge/>
            <w:vAlign w:val="center"/>
          </w:tcPr>
          <w:p w14:paraId="3FD92238" w14:textId="7FB97BC0" w:rsidR="00FF08C5" w:rsidRPr="007F1E5F" w:rsidDel="00251AFC" w:rsidRDefault="00FF08C5" w:rsidP="00FF08C5">
            <w:pPr>
              <w:pStyle w:val="NoSpacing"/>
              <w:rPr>
                <w:del w:id="1815" w:author="Charles Jason Tinant" w:date="2014-09-24T11:17:00Z"/>
                <w:sz w:val="20"/>
                <w:szCs w:val="20"/>
              </w:rPr>
            </w:pPr>
          </w:p>
        </w:tc>
        <w:tc>
          <w:tcPr>
            <w:tcW w:w="1381" w:type="pct"/>
            <w:tcBorders>
              <w:bottom w:val="nil"/>
            </w:tcBorders>
            <w:shd w:val="clear" w:color="auto" w:fill="auto"/>
          </w:tcPr>
          <w:p w14:paraId="0802824F" w14:textId="0BFB4A34" w:rsidR="00FF08C5" w:rsidRPr="007F1E5F" w:rsidDel="00251AFC" w:rsidRDefault="00FF08C5" w:rsidP="00FF08C5">
            <w:pPr>
              <w:pStyle w:val="NoSpacing"/>
              <w:rPr>
                <w:del w:id="1816" w:author="Charles Jason Tinant" w:date="2014-09-24T11:17:00Z"/>
                <w:sz w:val="20"/>
                <w:szCs w:val="20"/>
              </w:rPr>
            </w:pPr>
            <w:del w:id="1817"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634DBA82" w14:textId="3ABD4F1D" w:rsidR="00FF08C5" w:rsidRPr="007F1E5F" w:rsidDel="00251AFC" w:rsidRDefault="00FF08C5" w:rsidP="002E28A2">
            <w:pPr>
              <w:pStyle w:val="NoSpacing"/>
              <w:jc w:val="center"/>
              <w:rPr>
                <w:del w:id="1818" w:author="Charles Jason Tinant" w:date="2014-09-24T11:17:00Z"/>
                <w:rFonts w:cstheme="minorHAnsi"/>
                <w:sz w:val="20"/>
                <w:szCs w:val="20"/>
              </w:rPr>
            </w:pPr>
            <w:del w:id="1819" w:author="Charles Jason Tinant" w:date="2014-09-24T11:17:00Z">
              <w:r w:rsidRPr="007F1E5F" w:rsidDel="00251AFC">
                <w:rPr>
                  <w:rFonts w:cstheme="minorHAnsi"/>
                  <w:sz w:val="20"/>
                  <w:szCs w:val="20"/>
                </w:rPr>
                <w:delText>&gt; 1.8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a</w:delText>
              </w:r>
            </w:del>
          </w:p>
        </w:tc>
        <w:tc>
          <w:tcPr>
            <w:tcW w:w="810" w:type="pct"/>
            <w:shd w:val="clear" w:color="auto" w:fill="auto"/>
            <w:vAlign w:val="center"/>
          </w:tcPr>
          <w:p w14:paraId="37F8F4B4" w14:textId="51911BFA" w:rsidR="00FF08C5" w:rsidRPr="007F1E5F" w:rsidDel="00251AFC" w:rsidRDefault="00FF08C5" w:rsidP="00FF08C5">
            <w:pPr>
              <w:pStyle w:val="NoSpacing"/>
              <w:jc w:val="center"/>
              <w:rPr>
                <w:del w:id="1820" w:author="Charles Jason Tinant" w:date="2014-09-24T11:17:00Z"/>
                <w:sz w:val="20"/>
                <w:szCs w:val="20"/>
              </w:rPr>
            </w:pPr>
            <w:del w:id="1821" w:author="Charles Jason Tinant" w:date="2014-09-24T11:17:00Z">
              <w:r w:rsidRPr="007F1E5F" w:rsidDel="00251AFC">
                <w:rPr>
                  <w:sz w:val="20"/>
                  <w:szCs w:val="20"/>
                </w:rPr>
                <w:delText>Zero of 4</w:delText>
              </w:r>
            </w:del>
          </w:p>
          <w:p w14:paraId="64D0714F" w14:textId="4563E57B" w:rsidR="00FF08C5" w:rsidRPr="007F1E5F" w:rsidDel="00251AFC" w:rsidRDefault="00FF08C5" w:rsidP="00FF08C5">
            <w:pPr>
              <w:pStyle w:val="NoSpacing"/>
              <w:jc w:val="center"/>
              <w:rPr>
                <w:del w:id="1822" w:author="Charles Jason Tinant" w:date="2014-09-24T11:17:00Z"/>
                <w:sz w:val="20"/>
                <w:szCs w:val="20"/>
              </w:rPr>
            </w:pPr>
            <w:del w:id="1823" w:author="Charles Jason Tinant" w:date="2014-09-24T11:17:00Z">
              <w:r w:rsidRPr="007F1E5F" w:rsidDel="00251AFC">
                <w:rPr>
                  <w:sz w:val="20"/>
                  <w:szCs w:val="20"/>
                </w:rPr>
                <w:delText>No data</w:delText>
              </w:r>
            </w:del>
          </w:p>
        </w:tc>
        <w:tc>
          <w:tcPr>
            <w:tcW w:w="735" w:type="pct"/>
            <w:shd w:val="clear" w:color="auto" w:fill="auto"/>
            <w:vAlign w:val="center"/>
          </w:tcPr>
          <w:p w14:paraId="2B97CE53" w14:textId="2FC225F5" w:rsidR="00FF08C5" w:rsidRPr="007F1E5F" w:rsidDel="00251AFC" w:rsidRDefault="00FF08C5" w:rsidP="00FF08C5">
            <w:pPr>
              <w:pStyle w:val="NoSpacing"/>
              <w:jc w:val="center"/>
              <w:rPr>
                <w:del w:id="1824" w:author="Charles Jason Tinant" w:date="2014-09-24T11:17:00Z"/>
                <w:rFonts w:cstheme="minorHAnsi"/>
                <w:sz w:val="20"/>
                <w:szCs w:val="20"/>
              </w:rPr>
            </w:pPr>
            <w:del w:id="1825" w:author="Charles Jason Tinant" w:date="2014-09-24T11:17:00Z">
              <w:r w:rsidRPr="007F1E5F" w:rsidDel="00251AFC">
                <w:rPr>
                  <w:rFonts w:cstheme="minorHAnsi"/>
                  <w:sz w:val="20"/>
                  <w:szCs w:val="20"/>
                </w:rPr>
                <w:delText>0%</w:delText>
              </w:r>
            </w:del>
          </w:p>
          <w:p w14:paraId="79D30BD5" w14:textId="46239A97" w:rsidR="00FF08C5" w:rsidRPr="007F1E5F" w:rsidDel="00251AFC" w:rsidRDefault="00FF08C5" w:rsidP="00FF08C5">
            <w:pPr>
              <w:pStyle w:val="NoSpacing"/>
              <w:jc w:val="center"/>
              <w:rPr>
                <w:del w:id="1826" w:author="Charles Jason Tinant" w:date="2014-09-24T11:17:00Z"/>
                <w:rFonts w:cstheme="minorHAnsi"/>
                <w:sz w:val="20"/>
                <w:szCs w:val="20"/>
              </w:rPr>
            </w:pPr>
            <w:del w:id="1827" w:author="Charles Jason Tinant" w:date="2014-09-24T11:17:00Z">
              <w:r w:rsidRPr="007F1E5F" w:rsidDel="00251AFC">
                <w:rPr>
                  <w:rFonts w:cstheme="minorHAnsi"/>
                  <w:sz w:val="20"/>
                  <w:szCs w:val="20"/>
                </w:rPr>
                <w:delText>No data</w:delText>
              </w:r>
            </w:del>
          </w:p>
        </w:tc>
      </w:tr>
      <w:tr w:rsidR="00FF08C5" w:rsidRPr="007F1E5F" w:rsidDel="00251AFC" w14:paraId="1D10AB72" w14:textId="012E603D" w:rsidTr="00937782">
        <w:trPr>
          <w:del w:id="1828" w:author="Charles Jason Tinant" w:date="2014-09-24T11:17:00Z"/>
        </w:trPr>
        <w:tc>
          <w:tcPr>
            <w:tcW w:w="835" w:type="pct"/>
            <w:vMerge/>
          </w:tcPr>
          <w:p w14:paraId="4FBBECCA" w14:textId="7CB86FBA" w:rsidR="00FF08C5" w:rsidRPr="007F1E5F" w:rsidDel="00251AFC" w:rsidRDefault="00FF08C5" w:rsidP="00FF08C5">
            <w:pPr>
              <w:pStyle w:val="NoSpacing"/>
              <w:rPr>
                <w:del w:id="1829" w:author="Charles Jason Tinant" w:date="2014-09-24T11:17:00Z"/>
                <w:sz w:val="20"/>
                <w:szCs w:val="20"/>
              </w:rPr>
            </w:pPr>
          </w:p>
        </w:tc>
        <w:tc>
          <w:tcPr>
            <w:tcW w:w="522" w:type="pct"/>
            <w:vMerge/>
            <w:vAlign w:val="center"/>
          </w:tcPr>
          <w:p w14:paraId="7777E4E2" w14:textId="4AA339AA" w:rsidR="00FF08C5" w:rsidRPr="007F1E5F" w:rsidDel="00251AFC" w:rsidRDefault="00FF08C5" w:rsidP="00FF08C5">
            <w:pPr>
              <w:pStyle w:val="NoSpacing"/>
              <w:rPr>
                <w:del w:id="1830" w:author="Charles Jason Tinant" w:date="2014-09-24T11:17:00Z"/>
                <w:sz w:val="20"/>
                <w:szCs w:val="20"/>
              </w:rPr>
            </w:pPr>
          </w:p>
        </w:tc>
        <w:tc>
          <w:tcPr>
            <w:tcW w:w="1381" w:type="pct"/>
            <w:tcBorders>
              <w:bottom w:val="nil"/>
            </w:tcBorders>
            <w:shd w:val="clear" w:color="auto" w:fill="auto"/>
          </w:tcPr>
          <w:p w14:paraId="4D94BAB2" w14:textId="69DDE23C" w:rsidR="00FF08C5" w:rsidRPr="007F1E5F" w:rsidDel="00251AFC" w:rsidRDefault="00FF08C5" w:rsidP="00FF08C5">
            <w:pPr>
              <w:pStyle w:val="NoSpacing"/>
              <w:rPr>
                <w:del w:id="1831" w:author="Charles Jason Tinant" w:date="2014-09-24T11:17:00Z"/>
                <w:sz w:val="20"/>
                <w:szCs w:val="20"/>
              </w:rPr>
            </w:pPr>
            <w:del w:id="1832"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5DCB1D99" w14:textId="4255CF1B" w:rsidR="00FF08C5" w:rsidRPr="007F1E5F" w:rsidDel="00251AFC" w:rsidRDefault="00FF08C5" w:rsidP="00FF08C5">
            <w:pPr>
              <w:pStyle w:val="NoSpacing"/>
              <w:jc w:val="center"/>
              <w:rPr>
                <w:del w:id="1833" w:author="Charles Jason Tinant" w:date="2014-09-24T11:17:00Z"/>
                <w:rFonts w:cstheme="minorHAnsi"/>
                <w:sz w:val="20"/>
                <w:szCs w:val="20"/>
              </w:rPr>
            </w:pPr>
            <w:del w:id="1834" w:author="Charles Jason Tinant" w:date="2014-09-24T11:17:00Z">
              <w:r w:rsidRPr="007F1E5F" w:rsidDel="00251AFC">
                <w:rPr>
                  <w:rFonts w:cstheme="minorHAnsi"/>
                  <w:sz w:val="20"/>
                  <w:szCs w:val="20"/>
                </w:rPr>
                <w:delText>&gt;88 mg/L</w:delText>
              </w:r>
            </w:del>
          </w:p>
          <w:p w14:paraId="543B55BD" w14:textId="17995DB0" w:rsidR="00FF08C5" w:rsidRPr="007F1E5F" w:rsidDel="00251AFC" w:rsidRDefault="00FF08C5" w:rsidP="002E28A2">
            <w:pPr>
              <w:pStyle w:val="NoSpacing"/>
              <w:jc w:val="center"/>
              <w:rPr>
                <w:del w:id="1835" w:author="Charles Jason Tinant" w:date="2014-09-24T11:17:00Z"/>
                <w:rFonts w:cstheme="minorHAnsi"/>
                <w:sz w:val="20"/>
                <w:szCs w:val="20"/>
              </w:rPr>
            </w:pPr>
            <w:del w:id="1836" w:author="Charles Jason Tinant" w:date="2014-09-24T11:17:00Z">
              <w:r w:rsidRPr="007F1E5F" w:rsidDel="00251AFC">
                <w:rPr>
                  <w:rFonts w:cstheme="minorHAnsi"/>
                  <w:sz w:val="20"/>
                  <w:szCs w:val="20"/>
                </w:rPr>
                <w:delText>&gt;0.56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b</w:delText>
              </w:r>
            </w:del>
          </w:p>
        </w:tc>
        <w:tc>
          <w:tcPr>
            <w:tcW w:w="810" w:type="pct"/>
            <w:shd w:val="clear" w:color="auto" w:fill="auto"/>
            <w:vAlign w:val="center"/>
          </w:tcPr>
          <w:p w14:paraId="035527BA" w14:textId="6802EDE3" w:rsidR="00FF08C5" w:rsidRPr="007F1E5F" w:rsidDel="00251AFC" w:rsidRDefault="00FF08C5" w:rsidP="00FF08C5">
            <w:pPr>
              <w:pStyle w:val="NoSpacing"/>
              <w:jc w:val="center"/>
              <w:rPr>
                <w:del w:id="1837" w:author="Charles Jason Tinant" w:date="2014-09-24T11:17:00Z"/>
                <w:sz w:val="20"/>
                <w:szCs w:val="20"/>
              </w:rPr>
            </w:pPr>
            <w:del w:id="1838" w:author="Charles Jason Tinant" w:date="2014-09-24T11:17:00Z">
              <w:r w:rsidRPr="007F1E5F" w:rsidDel="00251AFC">
                <w:rPr>
                  <w:sz w:val="20"/>
                  <w:szCs w:val="20"/>
                </w:rPr>
                <w:delText>Zero of 4</w:delText>
              </w:r>
            </w:del>
          </w:p>
          <w:p w14:paraId="74E1CBE8" w14:textId="06F8BA21" w:rsidR="00FF08C5" w:rsidRPr="007F1E5F" w:rsidDel="00251AFC" w:rsidRDefault="00FF08C5" w:rsidP="00FF08C5">
            <w:pPr>
              <w:pStyle w:val="NoSpacing"/>
              <w:jc w:val="center"/>
              <w:rPr>
                <w:del w:id="1839" w:author="Charles Jason Tinant" w:date="2014-09-24T11:17:00Z"/>
                <w:sz w:val="20"/>
                <w:szCs w:val="20"/>
              </w:rPr>
            </w:pPr>
            <w:del w:id="1840" w:author="Charles Jason Tinant" w:date="2014-09-24T11:17:00Z">
              <w:r w:rsidRPr="007F1E5F" w:rsidDel="00251AFC">
                <w:rPr>
                  <w:sz w:val="20"/>
                  <w:szCs w:val="20"/>
                </w:rPr>
                <w:delText xml:space="preserve">Zero of </w:delText>
              </w:r>
              <w:r w:rsidR="00120E20" w:rsidRPr="007F1E5F" w:rsidDel="00251AFC">
                <w:rPr>
                  <w:sz w:val="20"/>
                  <w:szCs w:val="20"/>
                </w:rPr>
                <w:delText>4</w:delText>
              </w:r>
            </w:del>
          </w:p>
          <w:p w14:paraId="15586C1C" w14:textId="4D7CACAB" w:rsidR="00FF08C5" w:rsidRPr="007F1E5F" w:rsidDel="00251AFC" w:rsidRDefault="00120E20" w:rsidP="00FF08C5">
            <w:pPr>
              <w:pStyle w:val="NoSpacing"/>
              <w:jc w:val="center"/>
              <w:rPr>
                <w:del w:id="1841" w:author="Charles Jason Tinant" w:date="2014-09-24T11:17:00Z"/>
                <w:sz w:val="20"/>
                <w:szCs w:val="20"/>
              </w:rPr>
            </w:pPr>
            <w:del w:id="1842" w:author="Charles Jason Tinant" w:date="2014-09-24T11:17:00Z">
              <w:r w:rsidRPr="007F1E5F" w:rsidDel="00251AFC">
                <w:rPr>
                  <w:sz w:val="20"/>
                  <w:szCs w:val="20"/>
                </w:rPr>
                <w:delText>Zero</w:delText>
              </w:r>
              <w:r w:rsidR="00FF08C5" w:rsidRPr="007F1E5F" w:rsidDel="00251AFC">
                <w:rPr>
                  <w:sz w:val="20"/>
                  <w:szCs w:val="20"/>
                </w:rPr>
                <w:delText xml:space="preserve"> of </w:delText>
              </w:r>
              <w:r w:rsidRPr="007F1E5F" w:rsidDel="00251AFC">
                <w:rPr>
                  <w:sz w:val="20"/>
                  <w:szCs w:val="20"/>
                </w:rPr>
                <w:delText>6</w:delText>
              </w:r>
            </w:del>
          </w:p>
          <w:p w14:paraId="7C383D11" w14:textId="64934971" w:rsidR="00FF08C5" w:rsidRPr="007F1E5F" w:rsidDel="00251AFC" w:rsidRDefault="00FF08C5" w:rsidP="00FF08C5">
            <w:pPr>
              <w:pStyle w:val="NoSpacing"/>
              <w:jc w:val="center"/>
              <w:rPr>
                <w:del w:id="1843" w:author="Charles Jason Tinant" w:date="2014-09-24T11:17:00Z"/>
                <w:sz w:val="20"/>
                <w:szCs w:val="20"/>
              </w:rPr>
            </w:pPr>
            <w:del w:id="1844" w:author="Charles Jason Tinant" w:date="2014-09-24T11:17:00Z">
              <w:r w:rsidRPr="007F1E5F" w:rsidDel="00251AFC">
                <w:rPr>
                  <w:sz w:val="20"/>
                  <w:szCs w:val="20"/>
                </w:rPr>
                <w:delText>1 of 6</w:delText>
              </w:r>
            </w:del>
          </w:p>
        </w:tc>
        <w:tc>
          <w:tcPr>
            <w:tcW w:w="735" w:type="pct"/>
            <w:shd w:val="clear" w:color="auto" w:fill="auto"/>
            <w:vAlign w:val="center"/>
          </w:tcPr>
          <w:p w14:paraId="148BBFA5" w14:textId="0F2833C0" w:rsidR="00FF08C5" w:rsidRPr="007F1E5F" w:rsidDel="00251AFC" w:rsidRDefault="00FF08C5" w:rsidP="00FF08C5">
            <w:pPr>
              <w:pStyle w:val="NoSpacing"/>
              <w:jc w:val="center"/>
              <w:rPr>
                <w:del w:id="1845" w:author="Charles Jason Tinant" w:date="2014-09-24T11:17:00Z"/>
                <w:rFonts w:cstheme="minorHAnsi"/>
                <w:sz w:val="20"/>
                <w:szCs w:val="20"/>
              </w:rPr>
            </w:pPr>
            <w:del w:id="1846" w:author="Charles Jason Tinant" w:date="2014-09-24T11:17:00Z">
              <w:r w:rsidRPr="007F1E5F" w:rsidDel="00251AFC">
                <w:rPr>
                  <w:rFonts w:cstheme="minorHAnsi"/>
                  <w:sz w:val="20"/>
                  <w:szCs w:val="20"/>
                </w:rPr>
                <w:delText>0%</w:delText>
              </w:r>
            </w:del>
          </w:p>
          <w:p w14:paraId="5043EA31" w14:textId="420BB17A" w:rsidR="00FF08C5" w:rsidRPr="007F1E5F" w:rsidDel="00251AFC" w:rsidRDefault="00FF08C5" w:rsidP="00FF08C5">
            <w:pPr>
              <w:pStyle w:val="NoSpacing"/>
              <w:jc w:val="center"/>
              <w:rPr>
                <w:del w:id="1847" w:author="Charles Jason Tinant" w:date="2014-09-24T11:17:00Z"/>
                <w:rFonts w:cstheme="minorHAnsi"/>
                <w:sz w:val="20"/>
                <w:szCs w:val="20"/>
              </w:rPr>
            </w:pPr>
            <w:del w:id="1848" w:author="Charles Jason Tinant" w:date="2014-09-24T11:17:00Z">
              <w:r w:rsidRPr="007F1E5F" w:rsidDel="00251AFC">
                <w:rPr>
                  <w:rFonts w:cstheme="minorHAnsi"/>
                  <w:sz w:val="20"/>
                  <w:szCs w:val="20"/>
                </w:rPr>
                <w:delText>0%</w:delText>
              </w:r>
            </w:del>
          </w:p>
          <w:p w14:paraId="587C3E0E" w14:textId="209B35D8" w:rsidR="00FF08C5" w:rsidRPr="007F1E5F" w:rsidDel="00251AFC" w:rsidRDefault="00FF08C5" w:rsidP="00FF08C5">
            <w:pPr>
              <w:pStyle w:val="NoSpacing"/>
              <w:jc w:val="center"/>
              <w:rPr>
                <w:del w:id="1849" w:author="Charles Jason Tinant" w:date="2014-09-24T11:17:00Z"/>
                <w:rFonts w:cstheme="minorHAnsi"/>
                <w:sz w:val="20"/>
                <w:szCs w:val="20"/>
              </w:rPr>
            </w:pPr>
            <w:del w:id="1850" w:author="Charles Jason Tinant" w:date="2014-09-24T11:17:00Z">
              <w:r w:rsidRPr="007F1E5F" w:rsidDel="00251AFC">
                <w:rPr>
                  <w:rFonts w:cstheme="minorHAnsi"/>
                  <w:sz w:val="20"/>
                  <w:szCs w:val="20"/>
                </w:rPr>
                <w:delText>0%</w:delText>
              </w:r>
            </w:del>
          </w:p>
          <w:p w14:paraId="31657A46" w14:textId="6AE2283B" w:rsidR="00FF08C5" w:rsidRPr="007F1E5F" w:rsidDel="00251AFC" w:rsidRDefault="00FF08C5" w:rsidP="00FF08C5">
            <w:pPr>
              <w:pStyle w:val="NoSpacing"/>
              <w:jc w:val="center"/>
              <w:rPr>
                <w:del w:id="1851" w:author="Charles Jason Tinant" w:date="2014-09-24T11:17:00Z"/>
                <w:rFonts w:cstheme="minorHAnsi"/>
                <w:sz w:val="20"/>
                <w:szCs w:val="20"/>
              </w:rPr>
            </w:pPr>
            <w:del w:id="1852" w:author="Charles Jason Tinant" w:date="2014-09-24T11:17:00Z">
              <w:r w:rsidRPr="007F1E5F" w:rsidDel="00251AFC">
                <w:rPr>
                  <w:rFonts w:cstheme="minorHAnsi"/>
                  <w:sz w:val="20"/>
                  <w:szCs w:val="20"/>
                </w:rPr>
                <w:delText>17%</w:delText>
              </w:r>
            </w:del>
          </w:p>
        </w:tc>
      </w:tr>
      <w:tr w:rsidR="00FF08C5" w:rsidRPr="007F1E5F" w:rsidDel="00251AFC" w14:paraId="35F29F92" w14:textId="5E5351BC" w:rsidTr="00FF08C5">
        <w:trPr>
          <w:del w:id="1853" w:author="Charles Jason Tinant" w:date="2014-09-24T11:17:00Z"/>
        </w:trPr>
        <w:tc>
          <w:tcPr>
            <w:tcW w:w="835" w:type="pct"/>
            <w:vMerge/>
          </w:tcPr>
          <w:p w14:paraId="238DE9FD" w14:textId="6B2EC0ED" w:rsidR="00FF08C5" w:rsidRPr="007F1E5F" w:rsidDel="00251AFC" w:rsidRDefault="00FF08C5" w:rsidP="00FF08C5">
            <w:pPr>
              <w:pStyle w:val="NoSpacing"/>
              <w:rPr>
                <w:del w:id="1854" w:author="Charles Jason Tinant" w:date="2014-09-24T11:17:00Z"/>
                <w:sz w:val="20"/>
                <w:szCs w:val="20"/>
              </w:rPr>
            </w:pPr>
          </w:p>
        </w:tc>
        <w:tc>
          <w:tcPr>
            <w:tcW w:w="522" w:type="pct"/>
            <w:vMerge/>
            <w:vAlign w:val="center"/>
          </w:tcPr>
          <w:p w14:paraId="165663E2" w14:textId="7BAC29D9" w:rsidR="00FF08C5" w:rsidRPr="007F1E5F" w:rsidDel="00251AFC" w:rsidRDefault="00FF08C5" w:rsidP="00FF08C5">
            <w:pPr>
              <w:pStyle w:val="NoSpacing"/>
              <w:rPr>
                <w:del w:id="1855" w:author="Charles Jason Tinant" w:date="2014-09-24T11:17:00Z"/>
                <w:sz w:val="20"/>
                <w:szCs w:val="20"/>
              </w:rPr>
            </w:pPr>
          </w:p>
        </w:tc>
        <w:tc>
          <w:tcPr>
            <w:tcW w:w="1381" w:type="pct"/>
            <w:tcBorders>
              <w:bottom w:val="single" w:sz="4" w:space="0" w:color="auto"/>
            </w:tcBorders>
            <w:shd w:val="clear" w:color="auto" w:fill="auto"/>
          </w:tcPr>
          <w:p w14:paraId="0B4287D5" w14:textId="0798AF17" w:rsidR="00FF08C5" w:rsidRPr="007F1E5F" w:rsidDel="00251AFC" w:rsidRDefault="00FF08C5" w:rsidP="00FF08C5">
            <w:pPr>
              <w:pStyle w:val="NoSpacing"/>
              <w:rPr>
                <w:del w:id="1856" w:author="Charles Jason Tinant" w:date="2014-09-24T11:17:00Z"/>
                <w:sz w:val="20"/>
                <w:szCs w:val="20"/>
              </w:rPr>
            </w:pPr>
            <w:del w:id="1857" w:author="Charles Jason Tinant" w:date="2014-09-24T11:17:00Z">
              <w:r w:rsidRPr="007F1E5F" w:rsidDel="00251AFC">
                <w:rPr>
                  <w:sz w:val="20"/>
                  <w:szCs w:val="20"/>
                </w:rPr>
                <w:delText>Total Phosphorus</w:delText>
              </w:r>
            </w:del>
          </w:p>
        </w:tc>
        <w:tc>
          <w:tcPr>
            <w:tcW w:w="717" w:type="pct"/>
            <w:tcBorders>
              <w:bottom w:val="single" w:sz="4" w:space="0" w:color="auto"/>
            </w:tcBorders>
            <w:shd w:val="clear" w:color="auto" w:fill="auto"/>
            <w:vAlign w:val="center"/>
          </w:tcPr>
          <w:p w14:paraId="1261A8BC" w14:textId="6BAD6433" w:rsidR="00FF08C5" w:rsidRPr="007F1E5F" w:rsidDel="00251AFC" w:rsidRDefault="00FF08C5" w:rsidP="007536E2">
            <w:pPr>
              <w:pStyle w:val="NoSpacing"/>
              <w:jc w:val="center"/>
              <w:rPr>
                <w:del w:id="1858" w:author="Charles Jason Tinant" w:date="2014-09-24T11:17:00Z"/>
                <w:rFonts w:cstheme="minorHAnsi"/>
                <w:sz w:val="20"/>
                <w:szCs w:val="20"/>
                <w:vertAlign w:val="subscript"/>
              </w:rPr>
            </w:pPr>
            <w:del w:id="1859" w:author="Charles Jason Tinant" w:date="2014-09-24T11:17:00Z">
              <w:r w:rsidRPr="007F1E5F" w:rsidDel="00251AFC">
                <w:rPr>
                  <w:rFonts w:cstheme="minorHAnsi"/>
                  <w:sz w:val="20"/>
                  <w:szCs w:val="20"/>
                </w:rPr>
                <w:delText>&gt; 0.037 mg/L</w:delText>
              </w:r>
              <w:r w:rsidR="007536E2" w:rsidRPr="007F1E5F" w:rsidDel="00251AFC">
                <w:rPr>
                  <w:rFonts w:cstheme="minorHAnsi"/>
                  <w:sz w:val="20"/>
                  <w:szCs w:val="20"/>
                </w:rPr>
                <w:delText xml:space="preserve"> </w:delText>
              </w:r>
              <w:r w:rsidR="007536E2" w:rsidRPr="007F1E5F" w:rsidDel="00251AFC">
                <w:rPr>
                  <w:rFonts w:cstheme="minorHAnsi"/>
                  <w:sz w:val="20"/>
                  <w:szCs w:val="20"/>
                  <w:vertAlign w:val="subscript"/>
                </w:rPr>
                <w:delText>c</w:delText>
              </w:r>
            </w:del>
          </w:p>
          <w:p w14:paraId="4792EA2C" w14:textId="2C2AB47D" w:rsidR="007536E2" w:rsidRPr="007F1E5F" w:rsidDel="00251AFC" w:rsidRDefault="007536E2" w:rsidP="007536E2">
            <w:pPr>
              <w:pStyle w:val="NoSpacing"/>
              <w:jc w:val="center"/>
              <w:rPr>
                <w:del w:id="1860" w:author="Charles Jason Tinant" w:date="2014-09-24T11:17:00Z"/>
                <w:rFonts w:cstheme="minorHAnsi"/>
                <w:sz w:val="20"/>
                <w:szCs w:val="20"/>
              </w:rPr>
            </w:pPr>
            <w:del w:id="1861" w:author="Charles Jason Tinant" w:date="2014-09-24T11:17:00Z">
              <w:r w:rsidRPr="007F1E5F" w:rsidDel="00251AFC">
                <w:rPr>
                  <w:rFonts w:cstheme="minorHAnsi"/>
                  <w:sz w:val="20"/>
                  <w:szCs w:val="20"/>
                </w:rPr>
                <w:delText xml:space="preserve">&gt; 0.09 mg/l </w:delText>
              </w:r>
              <w:r w:rsidRPr="007F1E5F" w:rsidDel="00251AFC">
                <w:rPr>
                  <w:rFonts w:cstheme="minorHAnsi"/>
                  <w:sz w:val="20"/>
                  <w:szCs w:val="20"/>
                  <w:vertAlign w:val="subscript"/>
                </w:rPr>
                <w:delText>d</w:delText>
              </w:r>
            </w:del>
          </w:p>
        </w:tc>
        <w:tc>
          <w:tcPr>
            <w:tcW w:w="810" w:type="pct"/>
            <w:tcBorders>
              <w:bottom w:val="single" w:sz="4" w:space="0" w:color="auto"/>
            </w:tcBorders>
            <w:shd w:val="clear" w:color="auto" w:fill="auto"/>
            <w:vAlign w:val="center"/>
          </w:tcPr>
          <w:p w14:paraId="6A2E6476" w14:textId="7BFFAE45" w:rsidR="00FF08C5" w:rsidRPr="007F1E5F" w:rsidDel="00251AFC" w:rsidRDefault="002E28A2" w:rsidP="00FF08C5">
            <w:pPr>
              <w:pStyle w:val="NoSpacing"/>
              <w:jc w:val="center"/>
              <w:rPr>
                <w:del w:id="1862" w:author="Charles Jason Tinant" w:date="2014-09-24T11:17:00Z"/>
                <w:sz w:val="20"/>
                <w:szCs w:val="20"/>
              </w:rPr>
            </w:pPr>
            <w:del w:id="1863" w:author="Charles Jason Tinant" w:date="2014-09-24T11:17:00Z">
              <w:r w:rsidRPr="007F1E5F" w:rsidDel="00251AFC">
                <w:rPr>
                  <w:sz w:val="20"/>
                  <w:szCs w:val="20"/>
                </w:rPr>
                <w:delText>3</w:delText>
              </w:r>
              <w:r w:rsidR="00FF08C5" w:rsidRPr="007F1E5F" w:rsidDel="00251AFC">
                <w:rPr>
                  <w:sz w:val="20"/>
                  <w:szCs w:val="20"/>
                </w:rPr>
                <w:delText xml:space="preserve"> of </w:delText>
              </w:r>
              <w:r w:rsidRPr="007F1E5F" w:rsidDel="00251AFC">
                <w:rPr>
                  <w:sz w:val="20"/>
                  <w:szCs w:val="20"/>
                </w:rPr>
                <w:delText>3</w:delText>
              </w:r>
            </w:del>
          </w:p>
          <w:p w14:paraId="10D0F1D7" w14:textId="5A4426BA" w:rsidR="00FF08C5" w:rsidRPr="007F1E5F" w:rsidDel="00251AFC" w:rsidRDefault="00FF08C5" w:rsidP="00FF08C5">
            <w:pPr>
              <w:pStyle w:val="NoSpacing"/>
              <w:jc w:val="center"/>
              <w:rPr>
                <w:del w:id="1864" w:author="Charles Jason Tinant" w:date="2014-09-24T11:17:00Z"/>
                <w:sz w:val="20"/>
                <w:szCs w:val="20"/>
              </w:rPr>
            </w:pPr>
            <w:del w:id="1865" w:author="Charles Jason Tinant" w:date="2014-09-24T11:17:00Z">
              <w:r w:rsidRPr="007F1E5F" w:rsidDel="00251AFC">
                <w:rPr>
                  <w:sz w:val="20"/>
                  <w:szCs w:val="20"/>
                </w:rPr>
                <w:delText>6 of 6</w:delText>
              </w:r>
            </w:del>
          </w:p>
          <w:p w14:paraId="3ADA78F5" w14:textId="0F606823" w:rsidR="00B9497D" w:rsidRPr="007F1E5F" w:rsidDel="00251AFC" w:rsidRDefault="00B9497D" w:rsidP="00B9497D">
            <w:pPr>
              <w:pStyle w:val="NoSpacing"/>
              <w:jc w:val="center"/>
              <w:rPr>
                <w:del w:id="1866" w:author="Charles Jason Tinant" w:date="2014-09-24T11:17:00Z"/>
                <w:sz w:val="20"/>
                <w:szCs w:val="20"/>
              </w:rPr>
            </w:pPr>
            <w:del w:id="1867" w:author="Charles Jason Tinant" w:date="2014-09-24T11:17:00Z">
              <w:r w:rsidRPr="007F1E5F" w:rsidDel="00251AFC">
                <w:rPr>
                  <w:sz w:val="20"/>
                  <w:szCs w:val="20"/>
                </w:rPr>
                <w:delText>2 of 3</w:delText>
              </w:r>
            </w:del>
          </w:p>
          <w:p w14:paraId="6A5F1D27" w14:textId="72BF52CE" w:rsidR="002E28A2" w:rsidRPr="007F1E5F" w:rsidDel="00251AFC" w:rsidRDefault="007536E2" w:rsidP="00B9497D">
            <w:pPr>
              <w:pStyle w:val="NoSpacing"/>
              <w:jc w:val="center"/>
              <w:rPr>
                <w:del w:id="1868" w:author="Charles Jason Tinant" w:date="2014-09-24T11:17:00Z"/>
                <w:sz w:val="20"/>
                <w:szCs w:val="20"/>
              </w:rPr>
            </w:pPr>
            <w:del w:id="1869" w:author="Charles Jason Tinant" w:date="2014-09-24T11:17:00Z">
              <w:r w:rsidRPr="007F1E5F" w:rsidDel="00251AFC">
                <w:rPr>
                  <w:sz w:val="20"/>
                  <w:szCs w:val="20"/>
                </w:rPr>
                <w:delText>6 of 6</w:delText>
              </w:r>
            </w:del>
          </w:p>
        </w:tc>
        <w:tc>
          <w:tcPr>
            <w:tcW w:w="735" w:type="pct"/>
            <w:tcBorders>
              <w:bottom w:val="single" w:sz="4" w:space="0" w:color="auto"/>
            </w:tcBorders>
            <w:shd w:val="clear" w:color="auto" w:fill="auto"/>
            <w:vAlign w:val="center"/>
          </w:tcPr>
          <w:p w14:paraId="5DEE4C50" w14:textId="01A62FB0" w:rsidR="00FF08C5" w:rsidRPr="007F1E5F" w:rsidDel="00251AFC" w:rsidRDefault="00FF08C5" w:rsidP="00FF08C5">
            <w:pPr>
              <w:pStyle w:val="NoSpacing"/>
              <w:jc w:val="center"/>
              <w:rPr>
                <w:del w:id="1870" w:author="Charles Jason Tinant" w:date="2014-09-24T11:17:00Z"/>
                <w:rFonts w:cstheme="minorHAnsi"/>
                <w:sz w:val="20"/>
                <w:szCs w:val="20"/>
              </w:rPr>
            </w:pPr>
            <w:del w:id="1871" w:author="Charles Jason Tinant" w:date="2014-09-24T11:17:00Z">
              <w:r w:rsidRPr="007F1E5F" w:rsidDel="00251AFC">
                <w:rPr>
                  <w:rFonts w:cstheme="minorHAnsi"/>
                  <w:sz w:val="20"/>
                  <w:szCs w:val="20"/>
                </w:rPr>
                <w:delText>100%</w:delText>
              </w:r>
            </w:del>
          </w:p>
          <w:p w14:paraId="19F28F87" w14:textId="7A279C11" w:rsidR="002E28A2" w:rsidRPr="007F1E5F" w:rsidDel="00251AFC" w:rsidRDefault="00B9497D" w:rsidP="00FF08C5">
            <w:pPr>
              <w:pStyle w:val="NoSpacing"/>
              <w:jc w:val="center"/>
              <w:rPr>
                <w:del w:id="1872" w:author="Charles Jason Tinant" w:date="2014-09-24T11:17:00Z"/>
                <w:rFonts w:cstheme="minorHAnsi"/>
                <w:sz w:val="20"/>
                <w:szCs w:val="20"/>
              </w:rPr>
            </w:pPr>
            <w:del w:id="1873" w:author="Charles Jason Tinant" w:date="2014-09-24T11:17:00Z">
              <w:r w:rsidRPr="007F1E5F" w:rsidDel="00251AFC">
                <w:rPr>
                  <w:rFonts w:cstheme="minorHAnsi"/>
                  <w:sz w:val="20"/>
                  <w:szCs w:val="20"/>
                </w:rPr>
                <w:delText>100</w:delText>
              </w:r>
              <w:r w:rsidR="002E28A2" w:rsidRPr="007F1E5F" w:rsidDel="00251AFC">
                <w:rPr>
                  <w:rFonts w:cstheme="minorHAnsi"/>
                  <w:sz w:val="20"/>
                  <w:szCs w:val="20"/>
                </w:rPr>
                <w:delText>%</w:delText>
              </w:r>
            </w:del>
          </w:p>
          <w:p w14:paraId="0978E831" w14:textId="7A702100" w:rsidR="00FF08C5" w:rsidRPr="007F1E5F" w:rsidDel="00251AFC" w:rsidRDefault="00B9497D" w:rsidP="00FF08C5">
            <w:pPr>
              <w:pStyle w:val="NoSpacing"/>
              <w:jc w:val="center"/>
              <w:rPr>
                <w:del w:id="1874" w:author="Charles Jason Tinant" w:date="2014-09-24T11:17:00Z"/>
                <w:rFonts w:cstheme="minorHAnsi"/>
                <w:sz w:val="20"/>
                <w:szCs w:val="20"/>
              </w:rPr>
            </w:pPr>
            <w:del w:id="1875" w:author="Charles Jason Tinant" w:date="2014-09-24T11:17:00Z">
              <w:r w:rsidRPr="007F1E5F" w:rsidDel="00251AFC">
                <w:rPr>
                  <w:rFonts w:cstheme="minorHAnsi"/>
                  <w:sz w:val="20"/>
                  <w:szCs w:val="20"/>
                </w:rPr>
                <w:delText>66</w:delText>
              </w:r>
              <w:r w:rsidR="00FF08C5" w:rsidRPr="007F1E5F" w:rsidDel="00251AFC">
                <w:rPr>
                  <w:rFonts w:cstheme="minorHAnsi"/>
                  <w:sz w:val="20"/>
                  <w:szCs w:val="20"/>
                </w:rPr>
                <w:delText>%</w:delText>
              </w:r>
            </w:del>
          </w:p>
          <w:p w14:paraId="7E70517A" w14:textId="67EF31B8" w:rsidR="007536E2" w:rsidRPr="007F1E5F" w:rsidDel="00251AFC" w:rsidRDefault="007536E2" w:rsidP="00FF08C5">
            <w:pPr>
              <w:pStyle w:val="NoSpacing"/>
              <w:jc w:val="center"/>
              <w:rPr>
                <w:del w:id="1876" w:author="Charles Jason Tinant" w:date="2014-09-24T11:17:00Z"/>
                <w:rFonts w:cstheme="minorHAnsi"/>
                <w:sz w:val="20"/>
                <w:szCs w:val="20"/>
              </w:rPr>
            </w:pPr>
            <w:del w:id="1877" w:author="Charles Jason Tinant" w:date="2014-09-24T11:17:00Z">
              <w:r w:rsidRPr="007F1E5F" w:rsidDel="00251AFC">
                <w:rPr>
                  <w:rFonts w:cstheme="minorHAnsi"/>
                  <w:sz w:val="20"/>
                  <w:szCs w:val="20"/>
                </w:rPr>
                <w:delText>100%</w:delText>
              </w:r>
            </w:del>
          </w:p>
        </w:tc>
      </w:tr>
      <w:tr w:rsidR="00FF08C5" w:rsidRPr="00683B7C" w:rsidDel="00251AFC" w14:paraId="0ED62B5B" w14:textId="4EBA2E60" w:rsidTr="00FF08C5">
        <w:trPr>
          <w:del w:id="1878" w:author="Charles Jason Tinant" w:date="2014-09-24T11:17:00Z"/>
        </w:trPr>
        <w:tc>
          <w:tcPr>
            <w:tcW w:w="835" w:type="pct"/>
            <w:vMerge/>
          </w:tcPr>
          <w:p w14:paraId="37E06D65" w14:textId="3D7376BC" w:rsidR="00FF08C5" w:rsidRPr="007F1E5F" w:rsidDel="00251AFC" w:rsidRDefault="00FF08C5" w:rsidP="00FF08C5">
            <w:pPr>
              <w:pStyle w:val="NoSpacing"/>
              <w:rPr>
                <w:del w:id="1879" w:author="Charles Jason Tinant" w:date="2014-09-24T11:17:00Z"/>
                <w:sz w:val="20"/>
                <w:szCs w:val="20"/>
              </w:rPr>
            </w:pPr>
          </w:p>
        </w:tc>
        <w:tc>
          <w:tcPr>
            <w:tcW w:w="522" w:type="pct"/>
            <w:vMerge/>
            <w:tcBorders>
              <w:bottom w:val="single" w:sz="4" w:space="0" w:color="auto"/>
            </w:tcBorders>
            <w:vAlign w:val="center"/>
          </w:tcPr>
          <w:p w14:paraId="37D18EDD" w14:textId="119ED12F" w:rsidR="00FF08C5" w:rsidRPr="007F1E5F" w:rsidDel="00251AFC" w:rsidRDefault="00FF08C5" w:rsidP="00FF08C5">
            <w:pPr>
              <w:pStyle w:val="NoSpacing"/>
              <w:rPr>
                <w:del w:id="1880" w:author="Charles Jason Tinant" w:date="2014-09-24T11:17:00Z"/>
                <w:sz w:val="20"/>
                <w:szCs w:val="20"/>
              </w:rPr>
            </w:pPr>
          </w:p>
        </w:tc>
        <w:tc>
          <w:tcPr>
            <w:tcW w:w="1381" w:type="pct"/>
            <w:tcBorders>
              <w:bottom w:val="single" w:sz="4" w:space="0" w:color="auto"/>
            </w:tcBorders>
            <w:shd w:val="clear" w:color="auto" w:fill="auto"/>
          </w:tcPr>
          <w:p w14:paraId="7D627F96" w14:textId="6389DD04" w:rsidR="00FF08C5" w:rsidRPr="007F1E5F" w:rsidDel="00251AFC" w:rsidRDefault="00FF08C5" w:rsidP="00FF08C5">
            <w:pPr>
              <w:pStyle w:val="NoSpacing"/>
              <w:rPr>
                <w:del w:id="1881" w:author="Charles Jason Tinant" w:date="2014-09-24T11:17:00Z"/>
                <w:sz w:val="20"/>
                <w:szCs w:val="20"/>
              </w:rPr>
            </w:pPr>
            <w:del w:id="1882" w:author="Charles Jason Tinant" w:date="2014-09-24T11:17:00Z">
              <w:r w:rsidRPr="007F1E5F" w:rsidDel="00251AFC">
                <w:rPr>
                  <w:sz w:val="20"/>
                  <w:szCs w:val="20"/>
                </w:rPr>
                <w:delText xml:space="preserve">Soluble Reactive Phosphorus </w:delText>
              </w:r>
            </w:del>
          </w:p>
        </w:tc>
        <w:tc>
          <w:tcPr>
            <w:tcW w:w="717" w:type="pct"/>
            <w:tcBorders>
              <w:bottom w:val="single" w:sz="4" w:space="0" w:color="auto"/>
            </w:tcBorders>
            <w:shd w:val="clear" w:color="auto" w:fill="auto"/>
            <w:vAlign w:val="center"/>
          </w:tcPr>
          <w:p w14:paraId="46C58C63" w14:textId="4460D896" w:rsidR="00FF08C5" w:rsidRPr="007F1E5F" w:rsidDel="00251AFC" w:rsidRDefault="00FF08C5" w:rsidP="002E28A2">
            <w:pPr>
              <w:pStyle w:val="NoSpacing"/>
              <w:jc w:val="center"/>
              <w:rPr>
                <w:del w:id="1883" w:author="Charles Jason Tinant" w:date="2014-09-24T11:17:00Z"/>
                <w:rFonts w:cstheme="minorHAnsi"/>
                <w:sz w:val="20"/>
                <w:szCs w:val="20"/>
              </w:rPr>
            </w:pPr>
            <w:del w:id="1884" w:author="Charles Jason Tinant" w:date="2014-09-24T11:17:00Z">
              <w:r w:rsidRPr="007F1E5F" w:rsidDel="00251AFC">
                <w:rPr>
                  <w:rFonts w:cstheme="minorHAnsi"/>
                  <w:sz w:val="20"/>
                  <w:szCs w:val="20"/>
                </w:rPr>
                <w:delText>&gt;0.037 mg/L</w:delText>
              </w:r>
              <w:r w:rsidR="002E28A2" w:rsidRPr="007F1E5F" w:rsidDel="00251AFC">
                <w:rPr>
                  <w:rFonts w:cstheme="minorHAnsi"/>
                  <w:sz w:val="20"/>
                  <w:szCs w:val="20"/>
                </w:rPr>
                <w:delText xml:space="preserve"> </w:delText>
              </w:r>
              <w:r w:rsidR="002E28A2" w:rsidRPr="007F1E5F" w:rsidDel="00251AFC">
                <w:rPr>
                  <w:rFonts w:cstheme="minorHAnsi"/>
                  <w:sz w:val="20"/>
                  <w:szCs w:val="20"/>
                  <w:vertAlign w:val="subscript"/>
                </w:rPr>
                <w:delText>e</w:delText>
              </w:r>
            </w:del>
          </w:p>
        </w:tc>
        <w:tc>
          <w:tcPr>
            <w:tcW w:w="810" w:type="pct"/>
            <w:tcBorders>
              <w:bottom w:val="single" w:sz="4" w:space="0" w:color="auto"/>
            </w:tcBorders>
            <w:shd w:val="clear" w:color="auto" w:fill="auto"/>
            <w:vAlign w:val="center"/>
          </w:tcPr>
          <w:p w14:paraId="23A78536" w14:textId="0CD1AB97" w:rsidR="00FF08C5" w:rsidRPr="007F1E5F" w:rsidDel="00251AFC" w:rsidRDefault="00FF08C5" w:rsidP="00FF08C5">
            <w:pPr>
              <w:pStyle w:val="NoSpacing"/>
              <w:jc w:val="center"/>
              <w:rPr>
                <w:del w:id="1885" w:author="Charles Jason Tinant" w:date="2014-09-24T11:17:00Z"/>
                <w:sz w:val="20"/>
                <w:szCs w:val="20"/>
              </w:rPr>
            </w:pPr>
            <w:del w:id="1886" w:author="Charles Jason Tinant" w:date="2014-09-24T11:17:00Z">
              <w:r w:rsidRPr="007F1E5F" w:rsidDel="00251AFC">
                <w:rPr>
                  <w:sz w:val="20"/>
                  <w:szCs w:val="20"/>
                </w:rPr>
                <w:delText>No data</w:delText>
              </w:r>
            </w:del>
          </w:p>
          <w:p w14:paraId="6CAE3AE3" w14:textId="337B9824" w:rsidR="00FF08C5" w:rsidRPr="007F1E5F" w:rsidDel="00251AFC" w:rsidRDefault="00FF08C5" w:rsidP="002E28A2">
            <w:pPr>
              <w:pStyle w:val="NoSpacing"/>
              <w:jc w:val="center"/>
              <w:rPr>
                <w:del w:id="1887" w:author="Charles Jason Tinant" w:date="2014-09-24T11:17:00Z"/>
                <w:sz w:val="20"/>
                <w:szCs w:val="20"/>
              </w:rPr>
            </w:pPr>
            <w:del w:id="1888" w:author="Charles Jason Tinant" w:date="2014-09-24T11:17:00Z">
              <w:r w:rsidRPr="007F1E5F" w:rsidDel="00251AFC">
                <w:rPr>
                  <w:sz w:val="20"/>
                  <w:szCs w:val="20"/>
                </w:rPr>
                <w:delText>6 of 6</w:delText>
              </w:r>
            </w:del>
          </w:p>
        </w:tc>
        <w:tc>
          <w:tcPr>
            <w:tcW w:w="735" w:type="pct"/>
            <w:tcBorders>
              <w:bottom w:val="single" w:sz="4" w:space="0" w:color="auto"/>
            </w:tcBorders>
            <w:shd w:val="clear" w:color="auto" w:fill="auto"/>
            <w:vAlign w:val="center"/>
          </w:tcPr>
          <w:p w14:paraId="7316013C" w14:textId="38E80B50" w:rsidR="00FF08C5" w:rsidRPr="007F1E5F" w:rsidDel="00251AFC" w:rsidRDefault="00FF08C5" w:rsidP="00FF08C5">
            <w:pPr>
              <w:pStyle w:val="NoSpacing"/>
              <w:jc w:val="center"/>
              <w:rPr>
                <w:del w:id="1889" w:author="Charles Jason Tinant" w:date="2014-09-24T11:17:00Z"/>
                <w:rFonts w:cstheme="minorHAnsi"/>
                <w:sz w:val="20"/>
                <w:szCs w:val="20"/>
              </w:rPr>
            </w:pPr>
            <w:del w:id="1890" w:author="Charles Jason Tinant" w:date="2014-09-24T11:17:00Z">
              <w:r w:rsidRPr="007F1E5F" w:rsidDel="00251AFC">
                <w:rPr>
                  <w:rFonts w:cstheme="minorHAnsi"/>
                  <w:sz w:val="20"/>
                  <w:szCs w:val="20"/>
                </w:rPr>
                <w:delText>No data</w:delText>
              </w:r>
            </w:del>
          </w:p>
          <w:p w14:paraId="2E3A54DB" w14:textId="5399CF7F" w:rsidR="00FF08C5" w:rsidRPr="00683B7C" w:rsidDel="00251AFC" w:rsidRDefault="00FF08C5" w:rsidP="00FF08C5">
            <w:pPr>
              <w:pStyle w:val="NoSpacing"/>
              <w:jc w:val="center"/>
              <w:rPr>
                <w:del w:id="1891" w:author="Charles Jason Tinant" w:date="2014-09-24T11:17:00Z"/>
                <w:rFonts w:cstheme="minorHAnsi"/>
                <w:sz w:val="20"/>
                <w:szCs w:val="20"/>
              </w:rPr>
            </w:pPr>
            <w:del w:id="1892" w:author="Charles Jason Tinant" w:date="2014-09-24T11:17:00Z">
              <w:r w:rsidRPr="007F1E5F" w:rsidDel="00251AFC">
                <w:rPr>
                  <w:rFonts w:cstheme="minorHAnsi"/>
                  <w:sz w:val="20"/>
                  <w:szCs w:val="20"/>
                </w:rPr>
                <w:delText>100%</w:delText>
              </w:r>
            </w:del>
          </w:p>
        </w:tc>
      </w:tr>
    </w:tbl>
    <w:p w14:paraId="4949F4B6" w14:textId="579200A6" w:rsidR="0011658F" w:rsidRPr="00FF08C5" w:rsidDel="00251AFC" w:rsidRDefault="0011658F" w:rsidP="002F7B13">
      <w:pPr>
        <w:rPr>
          <w:del w:id="1893" w:author="Charles Jason Tinant" w:date="2014-09-24T11:17:00Z"/>
          <w:color w:val="3366FF"/>
        </w:rPr>
      </w:pPr>
    </w:p>
    <w:p w14:paraId="353DBBDD" w14:textId="672F4035" w:rsidR="0011658F" w:rsidRPr="004A6859" w:rsidDel="00251AFC" w:rsidRDefault="0011658F" w:rsidP="0011658F">
      <w:pPr>
        <w:pStyle w:val="Caption"/>
        <w:keepNext/>
        <w:jc w:val="center"/>
        <w:rPr>
          <w:del w:id="1894" w:author="Charles Jason Tinant" w:date="2014-09-24T11:17:00Z"/>
          <w:sz w:val="22"/>
        </w:rPr>
      </w:pPr>
      <w:bookmarkStart w:id="1895" w:name="_Toc253843561"/>
      <w:del w:id="1896" w:author="Charles Jason Tinant" w:date="2014-09-24T11:17:00Z">
        <w:r w:rsidRPr="00FC052A" w:rsidDel="00251AFC">
          <w:rPr>
            <w:sz w:val="22"/>
          </w:rPr>
          <w:delText xml:space="preserve">Table </w:delText>
        </w:r>
        <w:r w:rsidRPr="00FC052A" w:rsidDel="00251AFC">
          <w:rPr>
            <w:sz w:val="22"/>
          </w:rPr>
          <w:fldChar w:fldCharType="begin"/>
        </w:r>
        <w:r w:rsidRPr="00FC052A" w:rsidDel="00251AFC">
          <w:rPr>
            <w:sz w:val="22"/>
          </w:rPr>
          <w:delInstrText xml:space="preserve"> SEQ Table \* ARABIC </w:delInstrText>
        </w:r>
        <w:r w:rsidRPr="00FC052A" w:rsidDel="00251AFC">
          <w:rPr>
            <w:sz w:val="22"/>
          </w:rPr>
          <w:fldChar w:fldCharType="separate"/>
        </w:r>
        <w:r w:rsidR="00994042" w:rsidDel="00251AFC">
          <w:rPr>
            <w:noProof/>
            <w:sz w:val="22"/>
          </w:rPr>
          <w:delText>4</w:delText>
        </w:r>
        <w:r w:rsidRPr="00FC052A" w:rsidDel="00251AFC">
          <w:rPr>
            <w:sz w:val="22"/>
          </w:rPr>
          <w:fldChar w:fldCharType="end"/>
        </w:r>
        <w:r w:rsidDel="00251AFC">
          <w:rPr>
            <w:sz w:val="22"/>
          </w:rPr>
          <w:delText>.  White River / Medicine Root Creek Stations</w:delText>
        </w:r>
        <w:bookmarkEnd w:id="1895"/>
      </w:del>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11658F" w:rsidRPr="007F1E5F" w:rsidDel="00251AFC" w14:paraId="545CE7CF" w14:textId="4DA319F4" w:rsidTr="0011658F">
        <w:trPr>
          <w:tblHeader/>
          <w:del w:id="1897" w:author="Charles Jason Tinant" w:date="2014-09-24T11:17:00Z"/>
        </w:trPr>
        <w:tc>
          <w:tcPr>
            <w:tcW w:w="835" w:type="pct"/>
            <w:vAlign w:val="center"/>
          </w:tcPr>
          <w:p w14:paraId="1C5CEDA5" w14:textId="2E5E664A" w:rsidR="0011658F" w:rsidRPr="007F1E5F" w:rsidDel="00251AFC" w:rsidRDefault="0011658F" w:rsidP="0011658F">
            <w:pPr>
              <w:pStyle w:val="NoSpacing"/>
              <w:jc w:val="center"/>
              <w:rPr>
                <w:del w:id="1898" w:author="Charles Jason Tinant" w:date="2014-09-24T11:17:00Z"/>
                <w:b/>
                <w:sz w:val="20"/>
                <w:szCs w:val="20"/>
              </w:rPr>
            </w:pPr>
            <w:del w:id="1899" w:author="Charles Jason Tinant" w:date="2014-09-24T11:17:00Z">
              <w:r w:rsidRPr="007F1E5F" w:rsidDel="00251AFC">
                <w:rPr>
                  <w:b/>
                  <w:sz w:val="20"/>
                  <w:szCs w:val="20"/>
                </w:rPr>
                <w:delText>Waterbody</w:delText>
              </w:r>
            </w:del>
          </w:p>
        </w:tc>
        <w:tc>
          <w:tcPr>
            <w:tcW w:w="522" w:type="pct"/>
            <w:vAlign w:val="center"/>
          </w:tcPr>
          <w:p w14:paraId="34159D0C" w14:textId="3082B7F0" w:rsidR="0011658F" w:rsidRPr="007F1E5F" w:rsidDel="00251AFC" w:rsidRDefault="0011658F" w:rsidP="0011658F">
            <w:pPr>
              <w:pStyle w:val="NoSpacing"/>
              <w:jc w:val="center"/>
              <w:rPr>
                <w:del w:id="1900" w:author="Charles Jason Tinant" w:date="2014-09-24T11:17:00Z"/>
                <w:b/>
                <w:sz w:val="20"/>
                <w:szCs w:val="20"/>
              </w:rPr>
            </w:pPr>
            <w:del w:id="1901" w:author="Charles Jason Tinant" w:date="2014-09-24T11:17:00Z">
              <w:r w:rsidRPr="007F1E5F" w:rsidDel="00251AFC">
                <w:rPr>
                  <w:b/>
                  <w:sz w:val="20"/>
                  <w:szCs w:val="20"/>
                </w:rPr>
                <w:delText>Site #</w:delText>
              </w:r>
            </w:del>
          </w:p>
        </w:tc>
        <w:tc>
          <w:tcPr>
            <w:tcW w:w="1381" w:type="pct"/>
            <w:vAlign w:val="center"/>
          </w:tcPr>
          <w:p w14:paraId="3C36A17D" w14:textId="58451FFA" w:rsidR="0011658F" w:rsidRPr="007F1E5F" w:rsidDel="00251AFC" w:rsidRDefault="0011658F" w:rsidP="0011658F">
            <w:pPr>
              <w:pStyle w:val="NoSpacing"/>
              <w:jc w:val="center"/>
              <w:rPr>
                <w:del w:id="1902" w:author="Charles Jason Tinant" w:date="2014-09-24T11:17:00Z"/>
                <w:b/>
                <w:sz w:val="20"/>
                <w:szCs w:val="20"/>
              </w:rPr>
            </w:pPr>
            <w:del w:id="1903" w:author="Charles Jason Tinant" w:date="2014-09-24T11:17:00Z">
              <w:r w:rsidRPr="007F1E5F" w:rsidDel="00251AFC">
                <w:rPr>
                  <w:b/>
                  <w:sz w:val="20"/>
                  <w:szCs w:val="20"/>
                </w:rPr>
                <w:delText>Parameter</w:delText>
              </w:r>
            </w:del>
          </w:p>
        </w:tc>
        <w:tc>
          <w:tcPr>
            <w:tcW w:w="717" w:type="pct"/>
            <w:vAlign w:val="center"/>
          </w:tcPr>
          <w:p w14:paraId="16DE00DE" w14:textId="6D80B487" w:rsidR="0011658F" w:rsidRPr="007F1E5F" w:rsidDel="00251AFC" w:rsidRDefault="0011658F" w:rsidP="0011658F">
            <w:pPr>
              <w:pStyle w:val="NoSpacing"/>
              <w:jc w:val="center"/>
              <w:rPr>
                <w:del w:id="1904" w:author="Charles Jason Tinant" w:date="2014-09-24T11:17:00Z"/>
                <w:b/>
                <w:sz w:val="20"/>
                <w:szCs w:val="20"/>
              </w:rPr>
            </w:pPr>
            <w:del w:id="1905" w:author="Charles Jason Tinant" w:date="2014-09-24T11:17:00Z">
              <w:r w:rsidRPr="007F1E5F" w:rsidDel="00251AFC">
                <w:rPr>
                  <w:b/>
                  <w:sz w:val="20"/>
                  <w:szCs w:val="20"/>
                </w:rPr>
                <w:delText>Criteria exceeded</w:delText>
              </w:r>
            </w:del>
          </w:p>
        </w:tc>
        <w:tc>
          <w:tcPr>
            <w:tcW w:w="810" w:type="pct"/>
            <w:vAlign w:val="center"/>
          </w:tcPr>
          <w:p w14:paraId="5DD410ED" w14:textId="2CA02AE1" w:rsidR="0011658F" w:rsidRPr="007F1E5F" w:rsidDel="00251AFC" w:rsidRDefault="0011658F" w:rsidP="0011658F">
            <w:pPr>
              <w:pStyle w:val="NoSpacing"/>
              <w:jc w:val="center"/>
              <w:rPr>
                <w:del w:id="1906" w:author="Charles Jason Tinant" w:date="2014-09-24T11:17:00Z"/>
                <w:b/>
                <w:sz w:val="20"/>
                <w:szCs w:val="20"/>
              </w:rPr>
            </w:pPr>
            <w:del w:id="1907" w:author="Charles Jason Tinant" w:date="2014-09-24T11:17:00Z">
              <w:r w:rsidRPr="007F1E5F" w:rsidDel="00251AFC">
                <w:rPr>
                  <w:b/>
                  <w:sz w:val="20"/>
                  <w:szCs w:val="20"/>
                </w:rPr>
                <w:delText># of Samples</w:delText>
              </w:r>
            </w:del>
          </w:p>
        </w:tc>
        <w:tc>
          <w:tcPr>
            <w:tcW w:w="735" w:type="pct"/>
            <w:vAlign w:val="center"/>
          </w:tcPr>
          <w:p w14:paraId="2B9A2A7E" w14:textId="03F79F33" w:rsidR="0011658F" w:rsidRPr="007F1E5F" w:rsidDel="00251AFC" w:rsidRDefault="0011658F" w:rsidP="0011658F">
            <w:pPr>
              <w:pStyle w:val="NoSpacing"/>
              <w:jc w:val="center"/>
              <w:rPr>
                <w:del w:id="1908" w:author="Charles Jason Tinant" w:date="2014-09-24T11:17:00Z"/>
                <w:b/>
                <w:sz w:val="20"/>
                <w:szCs w:val="20"/>
              </w:rPr>
            </w:pPr>
            <w:del w:id="1909" w:author="Charles Jason Tinant" w:date="2014-09-24T11:17:00Z">
              <w:r w:rsidRPr="007F1E5F" w:rsidDel="00251AFC">
                <w:rPr>
                  <w:b/>
                  <w:sz w:val="20"/>
                  <w:szCs w:val="20"/>
                </w:rPr>
                <w:delText>Percent exceedance</w:delText>
              </w:r>
            </w:del>
          </w:p>
        </w:tc>
      </w:tr>
      <w:tr w:rsidR="003303F6" w:rsidRPr="007F1E5F" w:rsidDel="00251AFC" w14:paraId="6F7E8511" w14:textId="29321C62" w:rsidTr="0011658F">
        <w:trPr>
          <w:del w:id="1910" w:author="Charles Jason Tinant" w:date="2014-09-24T11:17:00Z"/>
        </w:trPr>
        <w:tc>
          <w:tcPr>
            <w:tcW w:w="835" w:type="pct"/>
            <w:vMerge w:val="restart"/>
          </w:tcPr>
          <w:p w14:paraId="0B35C758" w14:textId="58B9B330" w:rsidR="003303F6" w:rsidRPr="007F1E5F" w:rsidDel="00251AFC" w:rsidRDefault="003303F6" w:rsidP="003303F6">
            <w:pPr>
              <w:pStyle w:val="NoSpacing"/>
              <w:rPr>
                <w:del w:id="1911" w:author="Charles Jason Tinant" w:date="2014-09-24T11:17:00Z"/>
                <w:sz w:val="20"/>
                <w:szCs w:val="20"/>
              </w:rPr>
            </w:pPr>
            <w:del w:id="1912" w:author="Charles Jason Tinant" w:date="2014-09-24T11:17:00Z">
              <w:r w:rsidRPr="007F1E5F" w:rsidDel="00251AFC">
                <w:rPr>
                  <w:sz w:val="20"/>
                  <w:szCs w:val="20"/>
                </w:rPr>
                <w:delText>Medicine Root Creek</w:delText>
              </w:r>
            </w:del>
          </w:p>
        </w:tc>
        <w:tc>
          <w:tcPr>
            <w:tcW w:w="522" w:type="pct"/>
            <w:vMerge w:val="restart"/>
            <w:vAlign w:val="center"/>
          </w:tcPr>
          <w:p w14:paraId="292D37F6" w14:textId="3E2EFA59" w:rsidR="003303F6" w:rsidRPr="007F1E5F" w:rsidDel="00251AFC" w:rsidRDefault="003303F6" w:rsidP="003303F6">
            <w:pPr>
              <w:pStyle w:val="NoSpacing"/>
              <w:rPr>
                <w:del w:id="1913" w:author="Charles Jason Tinant" w:date="2014-09-24T11:17:00Z"/>
                <w:sz w:val="20"/>
                <w:szCs w:val="20"/>
              </w:rPr>
            </w:pPr>
            <w:del w:id="1914" w:author="Charles Jason Tinant" w:date="2014-09-24T11:17:00Z">
              <w:r w:rsidRPr="007F1E5F" w:rsidDel="00251AFC">
                <w:rPr>
                  <w:sz w:val="20"/>
                  <w:szCs w:val="20"/>
                </w:rPr>
                <w:delText>AMH1</w:delText>
              </w:r>
            </w:del>
          </w:p>
          <w:p w14:paraId="46C8ACA9" w14:textId="5F13F92E" w:rsidR="003303F6" w:rsidRPr="007F1E5F" w:rsidDel="00251AFC" w:rsidRDefault="003303F6" w:rsidP="003303F6">
            <w:pPr>
              <w:pStyle w:val="NoSpacing"/>
              <w:rPr>
                <w:del w:id="1915" w:author="Charles Jason Tinant" w:date="2014-09-24T11:17:00Z"/>
                <w:sz w:val="20"/>
                <w:szCs w:val="20"/>
              </w:rPr>
            </w:pPr>
            <w:del w:id="1916" w:author="Charles Jason Tinant" w:date="2014-09-24T11:17:00Z">
              <w:r w:rsidRPr="007F1E5F" w:rsidDel="00251AFC">
                <w:rPr>
                  <w:sz w:val="20"/>
                  <w:szCs w:val="20"/>
                </w:rPr>
                <w:delText>(2010)</w:delText>
              </w:r>
            </w:del>
          </w:p>
        </w:tc>
        <w:tc>
          <w:tcPr>
            <w:tcW w:w="1381" w:type="pct"/>
          </w:tcPr>
          <w:p w14:paraId="1B94B680" w14:textId="0DAC06E3" w:rsidR="003303F6" w:rsidRPr="007F1E5F" w:rsidDel="00251AFC" w:rsidRDefault="003303F6" w:rsidP="003303F6">
            <w:pPr>
              <w:pStyle w:val="NoSpacing"/>
              <w:rPr>
                <w:del w:id="1917" w:author="Charles Jason Tinant" w:date="2014-09-24T11:17:00Z"/>
                <w:sz w:val="20"/>
                <w:szCs w:val="20"/>
              </w:rPr>
            </w:pPr>
            <w:del w:id="1918" w:author="Charles Jason Tinant" w:date="2014-09-24T11:17:00Z">
              <w:r w:rsidRPr="007F1E5F" w:rsidDel="00251AFC">
                <w:rPr>
                  <w:sz w:val="20"/>
                  <w:szCs w:val="20"/>
                </w:rPr>
                <w:delText>Fecal Coliform</w:delText>
              </w:r>
            </w:del>
          </w:p>
        </w:tc>
        <w:tc>
          <w:tcPr>
            <w:tcW w:w="717" w:type="pct"/>
            <w:vAlign w:val="center"/>
          </w:tcPr>
          <w:p w14:paraId="3329FD94" w14:textId="21F4732A" w:rsidR="003303F6" w:rsidRPr="007F1E5F" w:rsidDel="00251AFC" w:rsidRDefault="003303F6" w:rsidP="003303F6">
            <w:pPr>
              <w:pStyle w:val="NoSpacing"/>
              <w:jc w:val="center"/>
              <w:rPr>
                <w:del w:id="1919" w:author="Charles Jason Tinant" w:date="2014-09-24T11:17:00Z"/>
                <w:sz w:val="20"/>
                <w:szCs w:val="20"/>
              </w:rPr>
            </w:pPr>
            <w:del w:id="1920" w:author="Charles Jason Tinant" w:date="2014-09-24T11:17:00Z">
              <w:r w:rsidRPr="007F1E5F" w:rsidDel="00251AFC">
                <w:rPr>
                  <w:rFonts w:ascii="Calibri" w:hAnsi="Calibri"/>
                  <w:sz w:val="20"/>
                  <w:szCs w:val="20"/>
                </w:rPr>
                <w:delText>&gt; 400 /100mL</w:delText>
              </w:r>
            </w:del>
          </w:p>
        </w:tc>
        <w:tc>
          <w:tcPr>
            <w:tcW w:w="810" w:type="pct"/>
            <w:vAlign w:val="center"/>
          </w:tcPr>
          <w:p w14:paraId="6CF1EFA1" w14:textId="3264A5CA" w:rsidR="003303F6" w:rsidRPr="007F1E5F" w:rsidDel="00251AFC" w:rsidRDefault="003303F6" w:rsidP="003303F6">
            <w:pPr>
              <w:pStyle w:val="NoSpacing"/>
              <w:jc w:val="center"/>
              <w:rPr>
                <w:del w:id="1921" w:author="Charles Jason Tinant" w:date="2014-09-24T11:17:00Z"/>
                <w:sz w:val="20"/>
                <w:szCs w:val="20"/>
              </w:rPr>
            </w:pPr>
            <w:del w:id="1922" w:author="Charles Jason Tinant" w:date="2014-09-24T11:17:00Z">
              <w:r w:rsidRPr="007F1E5F" w:rsidDel="00251AFC">
                <w:rPr>
                  <w:sz w:val="20"/>
                  <w:szCs w:val="20"/>
                </w:rPr>
                <w:delText>2 of 4</w:delText>
              </w:r>
            </w:del>
          </w:p>
        </w:tc>
        <w:tc>
          <w:tcPr>
            <w:tcW w:w="735" w:type="pct"/>
            <w:vAlign w:val="center"/>
          </w:tcPr>
          <w:p w14:paraId="1882DDAA" w14:textId="568436AB" w:rsidR="003303F6" w:rsidRPr="007F1E5F" w:rsidDel="00251AFC" w:rsidRDefault="003303F6" w:rsidP="003303F6">
            <w:pPr>
              <w:pStyle w:val="NoSpacing"/>
              <w:jc w:val="center"/>
              <w:rPr>
                <w:del w:id="1923" w:author="Charles Jason Tinant" w:date="2014-09-24T11:17:00Z"/>
                <w:sz w:val="20"/>
                <w:szCs w:val="20"/>
              </w:rPr>
            </w:pPr>
            <w:del w:id="1924" w:author="Charles Jason Tinant" w:date="2014-09-24T11:17:00Z">
              <w:r w:rsidRPr="007F1E5F" w:rsidDel="00251AFC">
                <w:rPr>
                  <w:sz w:val="20"/>
                  <w:szCs w:val="20"/>
                </w:rPr>
                <w:delText>50%</w:delText>
              </w:r>
            </w:del>
          </w:p>
        </w:tc>
      </w:tr>
      <w:tr w:rsidR="003303F6" w:rsidRPr="007F1E5F" w:rsidDel="00251AFC" w14:paraId="4DEC231A" w14:textId="2881A96D" w:rsidTr="0011658F">
        <w:trPr>
          <w:del w:id="1925" w:author="Charles Jason Tinant" w:date="2014-09-24T11:17:00Z"/>
        </w:trPr>
        <w:tc>
          <w:tcPr>
            <w:tcW w:w="835" w:type="pct"/>
            <w:vMerge/>
          </w:tcPr>
          <w:p w14:paraId="63C3D3DC" w14:textId="0277A26A" w:rsidR="003303F6" w:rsidRPr="007F1E5F" w:rsidDel="00251AFC" w:rsidRDefault="003303F6" w:rsidP="003303F6">
            <w:pPr>
              <w:pStyle w:val="NoSpacing"/>
              <w:rPr>
                <w:del w:id="1926" w:author="Charles Jason Tinant" w:date="2014-09-24T11:17:00Z"/>
                <w:sz w:val="20"/>
                <w:szCs w:val="20"/>
              </w:rPr>
            </w:pPr>
          </w:p>
        </w:tc>
        <w:tc>
          <w:tcPr>
            <w:tcW w:w="522" w:type="pct"/>
            <w:vMerge/>
            <w:vAlign w:val="center"/>
          </w:tcPr>
          <w:p w14:paraId="6AA39455" w14:textId="429E6292" w:rsidR="003303F6" w:rsidRPr="007F1E5F" w:rsidDel="00251AFC" w:rsidRDefault="003303F6" w:rsidP="003303F6">
            <w:pPr>
              <w:pStyle w:val="NoSpacing"/>
              <w:rPr>
                <w:del w:id="1927" w:author="Charles Jason Tinant" w:date="2014-09-24T11:17:00Z"/>
                <w:sz w:val="20"/>
                <w:szCs w:val="20"/>
              </w:rPr>
            </w:pPr>
          </w:p>
        </w:tc>
        <w:tc>
          <w:tcPr>
            <w:tcW w:w="1381" w:type="pct"/>
          </w:tcPr>
          <w:p w14:paraId="207E72EC" w14:textId="7AAF924E" w:rsidR="003303F6" w:rsidRPr="007F1E5F" w:rsidDel="00251AFC" w:rsidRDefault="003303F6" w:rsidP="003303F6">
            <w:pPr>
              <w:pStyle w:val="NoSpacing"/>
              <w:rPr>
                <w:del w:id="1928" w:author="Charles Jason Tinant" w:date="2014-09-24T11:17:00Z"/>
                <w:sz w:val="20"/>
                <w:szCs w:val="20"/>
              </w:rPr>
            </w:pPr>
            <w:del w:id="1929" w:author="Charles Jason Tinant" w:date="2014-09-24T11:17:00Z">
              <w:r w:rsidRPr="007F1E5F" w:rsidDel="00251AFC">
                <w:rPr>
                  <w:sz w:val="20"/>
                  <w:szCs w:val="20"/>
                </w:rPr>
                <w:delText>Escherichia coli (E-Coli)</w:delText>
              </w:r>
            </w:del>
          </w:p>
        </w:tc>
        <w:tc>
          <w:tcPr>
            <w:tcW w:w="717" w:type="pct"/>
            <w:vAlign w:val="center"/>
          </w:tcPr>
          <w:p w14:paraId="2E0B8CBF" w14:textId="7C3684D0" w:rsidR="003303F6" w:rsidRPr="007F1E5F" w:rsidDel="00251AFC" w:rsidRDefault="003303F6" w:rsidP="003303F6">
            <w:pPr>
              <w:pStyle w:val="NoSpacing"/>
              <w:jc w:val="center"/>
              <w:rPr>
                <w:del w:id="1930" w:author="Charles Jason Tinant" w:date="2014-09-24T11:17:00Z"/>
                <w:sz w:val="20"/>
                <w:szCs w:val="20"/>
              </w:rPr>
            </w:pPr>
            <w:del w:id="1931" w:author="Charles Jason Tinant" w:date="2014-09-24T11:17:00Z">
              <w:r w:rsidRPr="007F1E5F" w:rsidDel="00251AFC">
                <w:rPr>
                  <w:rFonts w:ascii="Calibri" w:hAnsi="Calibri"/>
                  <w:sz w:val="20"/>
                  <w:szCs w:val="20"/>
                </w:rPr>
                <w:delText>&gt; 235 mpn/100 ml</w:delText>
              </w:r>
            </w:del>
          </w:p>
        </w:tc>
        <w:tc>
          <w:tcPr>
            <w:tcW w:w="810" w:type="pct"/>
            <w:vAlign w:val="center"/>
          </w:tcPr>
          <w:p w14:paraId="0C233A08" w14:textId="4994A2A3" w:rsidR="003303F6" w:rsidRPr="007F1E5F" w:rsidDel="00251AFC" w:rsidRDefault="003303F6" w:rsidP="003303F6">
            <w:pPr>
              <w:pStyle w:val="NoSpacing"/>
              <w:jc w:val="center"/>
              <w:rPr>
                <w:del w:id="1932" w:author="Charles Jason Tinant" w:date="2014-09-24T11:17:00Z"/>
                <w:sz w:val="20"/>
                <w:szCs w:val="20"/>
              </w:rPr>
            </w:pPr>
            <w:del w:id="1933" w:author="Charles Jason Tinant" w:date="2014-09-24T11:17:00Z">
              <w:r w:rsidRPr="007F1E5F" w:rsidDel="00251AFC">
                <w:rPr>
                  <w:sz w:val="20"/>
                  <w:szCs w:val="20"/>
                </w:rPr>
                <w:delText>2 of 4</w:delText>
              </w:r>
            </w:del>
          </w:p>
        </w:tc>
        <w:tc>
          <w:tcPr>
            <w:tcW w:w="735" w:type="pct"/>
            <w:vAlign w:val="center"/>
          </w:tcPr>
          <w:p w14:paraId="3E75F2B0" w14:textId="6242674C" w:rsidR="003303F6" w:rsidRPr="007F1E5F" w:rsidDel="00251AFC" w:rsidRDefault="003303F6" w:rsidP="003303F6">
            <w:pPr>
              <w:pStyle w:val="NoSpacing"/>
              <w:jc w:val="center"/>
              <w:rPr>
                <w:del w:id="1934" w:author="Charles Jason Tinant" w:date="2014-09-24T11:17:00Z"/>
                <w:sz w:val="20"/>
                <w:szCs w:val="20"/>
              </w:rPr>
            </w:pPr>
            <w:del w:id="1935" w:author="Charles Jason Tinant" w:date="2014-09-24T11:17:00Z">
              <w:r w:rsidRPr="007F1E5F" w:rsidDel="00251AFC">
                <w:rPr>
                  <w:sz w:val="20"/>
                  <w:szCs w:val="20"/>
                </w:rPr>
                <w:delText>50%</w:delText>
              </w:r>
            </w:del>
          </w:p>
        </w:tc>
      </w:tr>
      <w:tr w:rsidR="003303F6" w:rsidRPr="007F1E5F" w:rsidDel="00251AFC" w14:paraId="3C4C716C" w14:textId="15A994D6" w:rsidTr="0011658F">
        <w:trPr>
          <w:del w:id="1936" w:author="Charles Jason Tinant" w:date="2014-09-24T11:17:00Z"/>
        </w:trPr>
        <w:tc>
          <w:tcPr>
            <w:tcW w:w="835" w:type="pct"/>
            <w:vMerge/>
          </w:tcPr>
          <w:p w14:paraId="770B7C20" w14:textId="114D73C5" w:rsidR="003303F6" w:rsidRPr="007F1E5F" w:rsidDel="00251AFC" w:rsidRDefault="003303F6" w:rsidP="003303F6">
            <w:pPr>
              <w:pStyle w:val="NoSpacing"/>
              <w:rPr>
                <w:del w:id="1937" w:author="Charles Jason Tinant" w:date="2014-09-24T11:17:00Z"/>
                <w:sz w:val="20"/>
                <w:szCs w:val="20"/>
              </w:rPr>
            </w:pPr>
          </w:p>
        </w:tc>
        <w:tc>
          <w:tcPr>
            <w:tcW w:w="522" w:type="pct"/>
            <w:vMerge/>
            <w:vAlign w:val="center"/>
          </w:tcPr>
          <w:p w14:paraId="0EA5D61B" w14:textId="635F16BE" w:rsidR="003303F6" w:rsidRPr="007F1E5F" w:rsidDel="00251AFC" w:rsidRDefault="003303F6" w:rsidP="003303F6">
            <w:pPr>
              <w:pStyle w:val="NoSpacing"/>
              <w:rPr>
                <w:del w:id="1938" w:author="Charles Jason Tinant" w:date="2014-09-24T11:17:00Z"/>
                <w:sz w:val="20"/>
                <w:szCs w:val="20"/>
              </w:rPr>
            </w:pPr>
          </w:p>
        </w:tc>
        <w:tc>
          <w:tcPr>
            <w:tcW w:w="1381" w:type="pct"/>
          </w:tcPr>
          <w:p w14:paraId="0B1394AA" w14:textId="43000962" w:rsidR="003303F6" w:rsidRPr="007F1E5F" w:rsidDel="00251AFC" w:rsidRDefault="003303F6" w:rsidP="003303F6">
            <w:pPr>
              <w:pStyle w:val="NoSpacing"/>
              <w:rPr>
                <w:del w:id="1939" w:author="Charles Jason Tinant" w:date="2014-09-24T11:17:00Z"/>
                <w:sz w:val="20"/>
                <w:szCs w:val="20"/>
              </w:rPr>
            </w:pPr>
            <w:del w:id="1940" w:author="Charles Jason Tinant" w:date="2014-09-24T11:17:00Z">
              <w:r w:rsidRPr="007F1E5F" w:rsidDel="00251AFC">
                <w:rPr>
                  <w:sz w:val="20"/>
                  <w:szCs w:val="20"/>
                </w:rPr>
                <w:delText>Biochemical Oxygen Demand (BOD)</w:delText>
              </w:r>
            </w:del>
          </w:p>
        </w:tc>
        <w:tc>
          <w:tcPr>
            <w:tcW w:w="717" w:type="pct"/>
            <w:vAlign w:val="center"/>
          </w:tcPr>
          <w:p w14:paraId="093B02D8" w14:textId="6126AD7B" w:rsidR="003303F6" w:rsidRPr="007F1E5F" w:rsidDel="00251AFC" w:rsidRDefault="003303F6" w:rsidP="003303F6">
            <w:pPr>
              <w:pStyle w:val="NoSpacing"/>
              <w:jc w:val="center"/>
              <w:rPr>
                <w:del w:id="1941" w:author="Charles Jason Tinant" w:date="2014-09-24T11:17:00Z"/>
                <w:sz w:val="20"/>
                <w:szCs w:val="20"/>
              </w:rPr>
            </w:pPr>
            <w:del w:id="1942"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37E8DE14" w14:textId="076F27DE" w:rsidR="003303F6" w:rsidRPr="007F1E5F" w:rsidDel="00251AFC" w:rsidRDefault="003303F6" w:rsidP="003303F6">
            <w:pPr>
              <w:pStyle w:val="NoSpacing"/>
              <w:jc w:val="center"/>
              <w:rPr>
                <w:del w:id="1943" w:author="Charles Jason Tinant" w:date="2014-09-24T11:17:00Z"/>
                <w:sz w:val="20"/>
                <w:szCs w:val="20"/>
              </w:rPr>
            </w:pPr>
            <w:del w:id="1944" w:author="Charles Jason Tinant" w:date="2014-09-24T11:17:00Z">
              <w:r w:rsidRPr="007F1E5F" w:rsidDel="00251AFC">
                <w:rPr>
                  <w:sz w:val="20"/>
                  <w:szCs w:val="20"/>
                </w:rPr>
                <w:delText>Zero of 4</w:delText>
              </w:r>
            </w:del>
          </w:p>
        </w:tc>
        <w:tc>
          <w:tcPr>
            <w:tcW w:w="735" w:type="pct"/>
            <w:vAlign w:val="center"/>
          </w:tcPr>
          <w:p w14:paraId="7B9C7549" w14:textId="4A32B07D" w:rsidR="003303F6" w:rsidRPr="007F1E5F" w:rsidDel="00251AFC" w:rsidRDefault="003303F6" w:rsidP="003303F6">
            <w:pPr>
              <w:pStyle w:val="NoSpacing"/>
              <w:jc w:val="center"/>
              <w:rPr>
                <w:del w:id="1945" w:author="Charles Jason Tinant" w:date="2014-09-24T11:17:00Z"/>
                <w:sz w:val="20"/>
                <w:szCs w:val="20"/>
              </w:rPr>
            </w:pPr>
            <w:del w:id="1946" w:author="Charles Jason Tinant" w:date="2014-09-24T11:17:00Z">
              <w:r w:rsidRPr="007F1E5F" w:rsidDel="00251AFC">
                <w:rPr>
                  <w:sz w:val="20"/>
                  <w:szCs w:val="20"/>
                </w:rPr>
                <w:delText>0%</w:delText>
              </w:r>
            </w:del>
          </w:p>
        </w:tc>
      </w:tr>
      <w:tr w:rsidR="003303F6" w:rsidRPr="007F1E5F" w:rsidDel="00251AFC" w14:paraId="2FA684FE" w14:textId="3816A769" w:rsidTr="0011658F">
        <w:trPr>
          <w:del w:id="1947" w:author="Charles Jason Tinant" w:date="2014-09-24T11:17:00Z"/>
        </w:trPr>
        <w:tc>
          <w:tcPr>
            <w:tcW w:w="835" w:type="pct"/>
            <w:vMerge/>
          </w:tcPr>
          <w:p w14:paraId="5BA81878" w14:textId="25BF9F06" w:rsidR="003303F6" w:rsidRPr="007F1E5F" w:rsidDel="00251AFC" w:rsidRDefault="003303F6" w:rsidP="003303F6">
            <w:pPr>
              <w:pStyle w:val="NoSpacing"/>
              <w:rPr>
                <w:del w:id="1948" w:author="Charles Jason Tinant" w:date="2014-09-24T11:17:00Z"/>
                <w:sz w:val="20"/>
                <w:szCs w:val="20"/>
              </w:rPr>
            </w:pPr>
          </w:p>
        </w:tc>
        <w:tc>
          <w:tcPr>
            <w:tcW w:w="522" w:type="pct"/>
            <w:vMerge/>
            <w:vAlign w:val="center"/>
          </w:tcPr>
          <w:p w14:paraId="5ABFA46F" w14:textId="43447562" w:rsidR="003303F6" w:rsidRPr="007F1E5F" w:rsidDel="00251AFC" w:rsidRDefault="003303F6" w:rsidP="003303F6">
            <w:pPr>
              <w:pStyle w:val="NoSpacing"/>
              <w:rPr>
                <w:del w:id="1949" w:author="Charles Jason Tinant" w:date="2014-09-24T11:17:00Z"/>
                <w:sz w:val="20"/>
                <w:szCs w:val="20"/>
              </w:rPr>
            </w:pPr>
          </w:p>
        </w:tc>
        <w:tc>
          <w:tcPr>
            <w:tcW w:w="1381" w:type="pct"/>
          </w:tcPr>
          <w:p w14:paraId="0514254C" w14:textId="2F05D4B3" w:rsidR="003303F6" w:rsidRPr="007F1E5F" w:rsidDel="00251AFC" w:rsidRDefault="003303F6" w:rsidP="003303F6">
            <w:pPr>
              <w:pStyle w:val="NoSpacing"/>
              <w:rPr>
                <w:del w:id="1950" w:author="Charles Jason Tinant" w:date="2014-09-24T11:17:00Z"/>
                <w:sz w:val="20"/>
                <w:szCs w:val="20"/>
              </w:rPr>
            </w:pPr>
            <w:del w:id="1951" w:author="Charles Jason Tinant" w:date="2014-09-24T11:17:00Z">
              <w:r w:rsidRPr="007F1E5F" w:rsidDel="00251AFC">
                <w:rPr>
                  <w:sz w:val="20"/>
                  <w:szCs w:val="20"/>
                </w:rPr>
                <w:delText>Total Suspended Solids (TSS)</w:delText>
              </w:r>
            </w:del>
          </w:p>
        </w:tc>
        <w:tc>
          <w:tcPr>
            <w:tcW w:w="717" w:type="pct"/>
            <w:vAlign w:val="center"/>
          </w:tcPr>
          <w:p w14:paraId="70E78875" w14:textId="40C12B9F" w:rsidR="003303F6" w:rsidRPr="007F1E5F" w:rsidDel="00251AFC" w:rsidRDefault="003303F6" w:rsidP="003303F6">
            <w:pPr>
              <w:pStyle w:val="NoSpacing"/>
              <w:jc w:val="center"/>
              <w:rPr>
                <w:del w:id="1952" w:author="Charles Jason Tinant" w:date="2014-09-24T11:17:00Z"/>
                <w:sz w:val="20"/>
                <w:szCs w:val="20"/>
              </w:rPr>
            </w:pPr>
            <w:del w:id="1953" w:author="Charles Jason Tinant" w:date="2014-09-24T11:17:00Z">
              <w:r w:rsidRPr="007F1E5F" w:rsidDel="00251AFC">
                <w:rPr>
                  <w:rFonts w:ascii="Calibri" w:hAnsi="Calibri"/>
                  <w:sz w:val="20"/>
                  <w:szCs w:val="20"/>
                </w:rPr>
                <w:delText xml:space="preserve">  &gt; 158 mg/L</w:delText>
              </w:r>
            </w:del>
          </w:p>
        </w:tc>
        <w:tc>
          <w:tcPr>
            <w:tcW w:w="810" w:type="pct"/>
            <w:vAlign w:val="center"/>
          </w:tcPr>
          <w:p w14:paraId="7D6AE504" w14:textId="74D0479F" w:rsidR="003303F6" w:rsidRPr="007F1E5F" w:rsidDel="00251AFC" w:rsidRDefault="003303F6" w:rsidP="003303F6">
            <w:pPr>
              <w:pStyle w:val="NoSpacing"/>
              <w:jc w:val="center"/>
              <w:rPr>
                <w:del w:id="1954" w:author="Charles Jason Tinant" w:date="2014-09-24T11:17:00Z"/>
                <w:sz w:val="20"/>
                <w:szCs w:val="20"/>
              </w:rPr>
            </w:pPr>
            <w:del w:id="1955" w:author="Charles Jason Tinant" w:date="2014-09-24T11:17:00Z">
              <w:r w:rsidRPr="007F1E5F" w:rsidDel="00251AFC">
                <w:rPr>
                  <w:sz w:val="20"/>
                  <w:szCs w:val="20"/>
                </w:rPr>
                <w:delText>Zero of 4</w:delText>
              </w:r>
            </w:del>
          </w:p>
        </w:tc>
        <w:tc>
          <w:tcPr>
            <w:tcW w:w="735" w:type="pct"/>
            <w:vAlign w:val="center"/>
          </w:tcPr>
          <w:p w14:paraId="08E0B5AE" w14:textId="605F0383" w:rsidR="003303F6" w:rsidRPr="007F1E5F" w:rsidDel="00251AFC" w:rsidRDefault="003303F6" w:rsidP="003303F6">
            <w:pPr>
              <w:pStyle w:val="NoSpacing"/>
              <w:jc w:val="center"/>
              <w:rPr>
                <w:del w:id="1956" w:author="Charles Jason Tinant" w:date="2014-09-24T11:17:00Z"/>
                <w:sz w:val="20"/>
                <w:szCs w:val="20"/>
              </w:rPr>
            </w:pPr>
            <w:del w:id="1957" w:author="Charles Jason Tinant" w:date="2014-09-24T11:17:00Z">
              <w:r w:rsidRPr="007F1E5F" w:rsidDel="00251AFC">
                <w:rPr>
                  <w:sz w:val="20"/>
                  <w:szCs w:val="20"/>
                </w:rPr>
                <w:delText>0%</w:delText>
              </w:r>
            </w:del>
          </w:p>
        </w:tc>
      </w:tr>
      <w:tr w:rsidR="003303F6" w:rsidRPr="007F1E5F" w:rsidDel="00251AFC" w14:paraId="0E8AB782" w14:textId="459CE75C" w:rsidTr="0011658F">
        <w:trPr>
          <w:del w:id="1958" w:author="Charles Jason Tinant" w:date="2014-09-24T11:17:00Z"/>
        </w:trPr>
        <w:tc>
          <w:tcPr>
            <w:tcW w:w="835" w:type="pct"/>
            <w:vMerge/>
          </w:tcPr>
          <w:p w14:paraId="2248C144" w14:textId="5821336C" w:rsidR="003303F6" w:rsidRPr="007F1E5F" w:rsidDel="00251AFC" w:rsidRDefault="003303F6" w:rsidP="003303F6">
            <w:pPr>
              <w:pStyle w:val="NoSpacing"/>
              <w:rPr>
                <w:del w:id="1959" w:author="Charles Jason Tinant" w:date="2014-09-24T11:17:00Z"/>
                <w:sz w:val="20"/>
                <w:szCs w:val="20"/>
              </w:rPr>
            </w:pPr>
          </w:p>
        </w:tc>
        <w:tc>
          <w:tcPr>
            <w:tcW w:w="522" w:type="pct"/>
            <w:vMerge/>
            <w:vAlign w:val="center"/>
          </w:tcPr>
          <w:p w14:paraId="5C2B21FF" w14:textId="0CBE8CA1" w:rsidR="003303F6" w:rsidRPr="007F1E5F" w:rsidDel="00251AFC" w:rsidRDefault="003303F6" w:rsidP="003303F6">
            <w:pPr>
              <w:pStyle w:val="NoSpacing"/>
              <w:rPr>
                <w:del w:id="1960" w:author="Charles Jason Tinant" w:date="2014-09-24T11:17:00Z"/>
                <w:sz w:val="20"/>
                <w:szCs w:val="20"/>
              </w:rPr>
            </w:pPr>
          </w:p>
        </w:tc>
        <w:tc>
          <w:tcPr>
            <w:tcW w:w="1381" w:type="pct"/>
          </w:tcPr>
          <w:p w14:paraId="7DC41ABC" w14:textId="56D8E03C" w:rsidR="003303F6" w:rsidRPr="007F1E5F" w:rsidDel="00251AFC" w:rsidRDefault="003303F6" w:rsidP="003303F6">
            <w:pPr>
              <w:pStyle w:val="NoSpacing"/>
              <w:rPr>
                <w:del w:id="1961" w:author="Charles Jason Tinant" w:date="2014-09-24T11:17:00Z"/>
                <w:sz w:val="20"/>
                <w:szCs w:val="20"/>
              </w:rPr>
            </w:pPr>
            <w:del w:id="1962"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vAlign w:val="center"/>
          </w:tcPr>
          <w:p w14:paraId="67429C19" w14:textId="7CCE1A1B" w:rsidR="003303F6" w:rsidRPr="007F1E5F" w:rsidDel="00251AFC" w:rsidRDefault="003303F6" w:rsidP="003303F6">
            <w:pPr>
              <w:pStyle w:val="NoSpacing"/>
              <w:jc w:val="center"/>
              <w:rPr>
                <w:del w:id="1963" w:author="Charles Jason Tinant" w:date="2014-09-24T11:17:00Z"/>
                <w:sz w:val="20"/>
                <w:szCs w:val="20"/>
              </w:rPr>
            </w:pPr>
            <w:del w:id="1964" w:author="Charles Jason Tinant" w:date="2014-09-24T11:17:00Z">
              <w:r w:rsidRPr="007F1E5F" w:rsidDel="00251AFC">
                <w:rPr>
                  <w:rFonts w:cstheme="minorHAnsi"/>
                  <w:sz w:val="20"/>
                  <w:szCs w:val="20"/>
                </w:rPr>
                <w:delText>&gt; 1.8 mg/L</w:delText>
              </w:r>
              <w:r w:rsidR="00006C43" w:rsidRPr="007F1E5F" w:rsidDel="00251AFC">
                <w:rPr>
                  <w:rFonts w:cstheme="minorHAnsi"/>
                  <w:sz w:val="20"/>
                  <w:szCs w:val="20"/>
                </w:rPr>
                <w:delText xml:space="preserve"> </w:delText>
              </w:r>
              <w:r w:rsidR="00006C43" w:rsidRPr="007F1E5F" w:rsidDel="00251AFC">
                <w:rPr>
                  <w:rFonts w:cstheme="minorHAnsi"/>
                  <w:sz w:val="20"/>
                  <w:szCs w:val="20"/>
                  <w:vertAlign w:val="subscript"/>
                </w:rPr>
                <w:delText>a</w:delText>
              </w:r>
            </w:del>
          </w:p>
        </w:tc>
        <w:tc>
          <w:tcPr>
            <w:tcW w:w="810" w:type="pct"/>
            <w:vAlign w:val="center"/>
          </w:tcPr>
          <w:p w14:paraId="016B6A64" w14:textId="017EB3B5" w:rsidR="003303F6" w:rsidRPr="007F1E5F" w:rsidDel="00251AFC" w:rsidRDefault="003303F6" w:rsidP="003303F6">
            <w:pPr>
              <w:pStyle w:val="NoSpacing"/>
              <w:jc w:val="center"/>
              <w:rPr>
                <w:del w:id="1965" w:author="Charles Jason Tinant" w:date="2014-09-24T11:17:00Z"/>
                <w:sz w:val="20"/>
                <w:szCs w:val="20"/>
              </w:rPr>
            </w:pPr>
            <w:del w:id="1966" w:author="Charles Jason Tinant" w:date="2014-09-24T11:17:00Z">
              <w:r w:rsidRPr="007F1E5F" w:rsidDel="00251AFC">
                <w:rPr>
                  <w:sz w:val="20"/>
                  <w:szCs w:val="20"/>
                </w:rPr>
                <w:delText>Zero of 4</w:delText>
              </w:r>
            </w:del>
          </w:p>
        </w:tc>
        <w:tc>
          <w:tcPr>
            <w:tcW w:w="735" w:type="pct"/>
            <w:vAlign w:val="center"/>
          </w:tcPr>
          <w:p w14:paraId="10DD22BF" w14:textId="262A737A" w:rsidR="003303F6" w:rsidRPr="007F1E5F" w:rsidDel="00251AFC" w:rsidRDefault="003303F6" w:rsidP="003303F6">
            <w:pPr>
              <w:pStyle w:val="NoSpacing"/>
              <w:jc w:val="center"/>
              <w:rPr>
                <w:del w:id="1967" w:author="Charles Jason Tinant" w:date="2014-09-24T11:17:00Z"/>
                <w:sz w:val="20"/>
                <w:szCs w:val="20"/>
              </w:rPr>
            </w:pPr>
            <w:del w:id="1968" w:author="Charles Jason Tinant" w:date="2014-09-24T11:17:00Z">
              <w:r w:rsidRPr="007F1E5F" w:rsidDel="00251AFC">
                <w:rPr>
                  <w:sz w:val="20"/>
                  <w:szCs w:val="20"/>
                </w:rPr>
                <w:delText>0%</w:delText>
              </w:r>
            </w:del>
          </w:p>
        </w:tc>
      </w:tr>
      <w:tr w:rsidR="003303F6" w:rsidRPr="007F1E5F" w:rsidDel="00251AFC" w14:paraId="6A587B63" w14:textId="3587CDA6" w:rsidTr="0011658F">
        <w:trPr>
          <w:del w:id="1969" w:author="Charles Jason Tinant" w:date="2014-09-24T11:17:00Z"/>
        </w:trPr>
        <w:tc>
          <w:tcPr>
            <w:tcW w:w="835" w:type="pct"/>
            <w:vMerge/>
          </w:tcPr>
          <w:p w14:paraId="7AAEA517" w14:textId="2F649EAC" w:rsidR="003303F6" w:rsidRPr="007F1E5F" w:rsidDel="00251AFC" w:rsidRDefault="003303F6" w:rsidP="003303F6">
            <w:pPr>
              <w:pStyle w:val="NoSpacing"/>
              <w:rPr>
                <w:del w:id="1970" w:author="Charles Jason Tinant" w:date="2014-09-24T11:17:00Z"/>
                <w:sz w:val="20"/>
                <w:szCs w:val="20"/>
              </w:rPr>
            </w:pPr>
          </w:p>
        </w:tc>
        <w:tc>
          <w:tcPr>
            <w:tcW w:w="522" w:type="pct"/>
            <w:vMerge/>
            <w:vAlign w:val="center"/>
          </w:tcPr>
          <w:p w14:paraId="19006805" w14:textId="4227F5B1" w:rsidR="003303F6" w:rsidRPr="007F1E5F" w:rsidDel="00251AFC" w:rsidRDefault="003303F6" w:rsidP="003303F6">
            <w:pPr>
              <w:pStyle w:val="NoSpacing"/>
              <w:rPr>
                <w:del w:id="1971" w:author="Charles Jason Tinant" w:date="2014-09-24T11:17:00Z"/>
                <w:sz w:val="20"/>
                <w:szCs w:val="20"/>
              </w:rPr>
            </w:pPr>
          </w:p>
        </w:tc>
        <w:tc>
          <w:tcPr>
            <w:tcW w:w="1381" w:type="pct"/>
          </w:tcPr>
          <w:p w14:paraId="3FA33F0A" w14:textId="39F2198B" w:rsidR="003303F6" w:rsidRPr="007F1E5F" w:rsidDel="00251AFC" w:rsidRDefault="003303F6" w:rsidP="003303F6">
            <w:pPr>
              <w:pStyle w:val="NoSpacing"/>
              <w:rPr>
                <w:del w:id="1972" w:author="Charles Jason Tinant" w:date="2014-09-24T11:17:00Z"/>
                <w:sz w:val="20"/>
                <w:szCs w:val="20"/>
              </w:rPr>
            </w:pPr>
            <w:del w:id="1973"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74B63773" w14:textId="17CABE9E" w:rsidR="003303F6" w:rsidRPr="007F1E5F" w:rsidDel="00251AFC" w:rsidRDefault="003303F6" w:rsidP="003303F6">
            <w:pPr>
              <w:pStyle w:val="NoSpacing"/>
              <w:rPr>
                <w:del w:id="1974" w:author="Charles Jason Tinant" w:date="2014-09-24T11:17:00Z"/>
                <w:sz w:val="20"/>
                <w:szCs w:val="20"/>
              </w:rPr>
            </w:pPr>
          </w:p>
        </w:tc>
        <w:tc>
          <w:tcPr>
            <w:tcW w:w="717" w:type="pct"/>
            <w:vAlign w:val="center"/>
          </w:tcPr>
          <w:p w14:paraId="0D7A284C" w14:textId="7E145A48" w:rsidR="003303F6" w:rsidRPr="007F1E5F" w:rsidDel="00251AFC" w:rsidRDefault="003303F6" w:rsidP="003303F6">
            <w:pPr>
              <w:pStyle w:val="NoSpacing"/>
              <w:jc w:val="center"/>
              <w:rPr>
                <w:del w:id="1975" w:author="Charles Jason Tinant" w:date="2014-09-24T11:17:00Z"/>
                <w:rFonts w:cstheme="minorHAnsi"/>
                <w:sz w:val="20"/>
                <w:szCs w:val="20"/>
              </w:rPr>
            </w:pPr>
            <w:del w:id="1976" w:author="Charles Jason Tinant" w:date="2014-09-24T11:17:00Z">
              <w:r w:rsidRPr="007F1E5F" w:rsidDel="00251AFC">
                <w:rPr>
                  <w:rFonts w:cstheme="minorHAnsi"/>
                  <w:sz w:val="20"/>
                  <w:szCs w:val="20"/>
                </w:rPr>
                <w:delText>&gt;88 mg/L</w:delText>
              </w:r>
            </w:del>
          </w:p>
          <w:p w14:paraId="2268A648" w14:textId="4990E966" w:rsidR="003303F6" w:rsidRPr="007F1E5F" w:rsidDel="00251AFC" w:rsidRDefault="003303F6" w:rsidP="00006C43">
            <w:pPr>
              <w:pStyle w:val="NoSpacing"/>
              <w:jc w:val="center"/>
              <w:rPr>
                <w:del w:id="1977" w:author="Charles Jason Tinant" w:date="2014-09-24T11:17:00Z"/>
                <w:sz w:val="20"/>
                <w:szCs w:val="20"/>
              </w:rPr>
            </w:pPr>
            <w:del w:id="1978" w:author="Charles Jason Tinant" w:date="2014-09-24T11:17:00Z">
              <w:r w:rsidRPr="007F1E5F" w:rsidDel="00251AFC">
                <w:rPr>
                  <w:rFonts w:cstheme="minorHAnsi"/>
                  <w:sz w:val="20"/>
                  <w:szCs w:val="20"/>
                </w:rPr>
                <w:delText>&gt;0.56 mg/L</w:delText>
              </w:r>
              <w:r w:rsidR="00006C43" w:rsidRPr="007F1E5F" w:rsidDel="00251AFC">
                <w:rPr>
                  <w:rFonts w:cstheme="minorHAnsi"/>
                  <w:sz w:val="20"/>
                  <w:szCs w:val="20"/>
                </w:rPr>
                <w:delText xml:space="preserve"> </w:delText>
              </w:r>
              <w:r w:rsidR="00006C43" w:rsidRPr="007F1E5F" w:rsidDel="00251AFC">
                <w:rPr>
                  <w:rFonts w:cstheme="minorHAnsi"/>
                  <w:sz w:val="20"/>
                  <w:szCs w:val="20"/>
                  <w:vertAlign w:val="subscript"/>
                </w:rPr>
                <w:delText>b</w:delText>
              </w:r>
            </w:del>
          </w:p>
        </w:tc>
        <w:tc>
          <w:tcPr>
            <w:tcW w:w="810" w:type="pct"/>
            <w:vAlign w:val="center"/>
          </w:tcPr>
          <w:p w14:paraId="23BFD440" w14:textId="373C8DFE" w:rsidR="003303F6" w:rsidRPr="007F1E5F" w:rsidDel="00251AFC" w:rsidRDefault="003303F6" w:rsidP="003303F6">
            <w:pPr>
              <w:pStyle w:val="NoSpacing"/>
              <w:jc w:val="center"/>
              <w:rPr>
                <w:del w:id="1979" w:author="Charles Jason Tinant" w:date="2014-09-24T11:17:00Z"/>
                <w:sz w:val="20"/>
                <w:szCs w:val="20"/>
              </w:rPr>
            </w:pPr>
            <w:del w:id="1980" w:author="Charles Jason Tinant" w:date="2014-09-24T11:17:00Z">
              <w:r w:rsidRPr="007F1E5F" w:rsidDel="00251AFC">
                <w:rPr>
                  <w:sz w:val="20"/>
                  <w:szCs w:val="20"/>
                </w:rPr>
                <w:delText>Zero of 4</w:delText>
              </w:r>
            </w:del>
          </w:p>
          <w:p w14:paraId="113E68A7" w14:textId="517CBADF" w:rsidR="003303F6" w:rsidRPr="007F1E5F" w:rsidDel="00251AFC" w:rsidRDefault="003303F6" w:rsidP="003303F6">
            <w:pPr>
              <w:pStyle w:val="NoSpacing"/>
              <w:jc w:val="center"/>
              <w:rPr>
                <w:del w:id="1981" w:author="Charles Jason Tinant" w:date="2014-09-24T11:17:00Z"/>
                <w:sz w:val="20"/>
                <w:szCs w:val="20"/>
              </w:rPr>
            </w:pPr>
            <w:del w:id="1982" w:author="Charles Jason Tinant" w:date="2014-09-24T11:17:00Z">
              <w:r w:rsidRPr="007F1E5F" w:rsidDel="00251AFC">
                <w:rPr>
                  <w:sz w:val="20"/>
                  <w:szCs w:val="20"/>
                </w:rPr>
                <w:delText>Zero of 4</w:delText>
              </w:r>
            </w:del>
          </w:p>
        </w:tc>
        <w:tc>
          <w:tcPr>
            <w:tcW w:w="735" w:type="pct"/>
            <w:vAlign w:val="center"/>
          </w:tcPr>
          <w:p w14:paraId="22419A7F" w14:textId="2DBEED1B" w:rsidR="003303F6" w:rsidRPr="007F1E5F" w:rsidDel="00251AFC" w:rsidRDefault="003303F6" w:rsidP="003303F6">
            <w:pPr>
              <w:pStyle w:val="NoSpacing"/>
              <w:jc w:val="center"/>
              <w:rPr>
                <w:del w:id="1983" w:author="Charles Jason Tinant" w:date="2014-09-24T11:17:00Z"/>
                <w:sz w:val="20"/>
                <w:szCs w:val="20"/>
              </w:rPr>
            </w:pPr>
            <w:del w:id="1984" w:author="Charles Jason Tinant" w:date="2014-09-24T11:17:00Z">
              <w:r w:rsidRPr="007F1E5F" w:rsidDel="00251AFC">
                <w:rPr>
                  <w:sz w:val="20"/>
                  <w:szCs w:val="20"/>
                </w:rPr>
                <w:delText>0%</w:delText>
              </w:r>
            </w:del>
          </w:p>
          <w:p w14:paraId="49D0CD15" w14:textId="202E9145" w:rsidR="003303F6" w:rsidRPr="007F1E5F" w:rsidDel="00251AFC" w:rsidRDefault="003303F6" w:rsidP="003303F6">
            <w:pPr>
              <w:pStyle w:val="NoSpacing"/>
              <w:jc w:val="center"/>
              <w:rPr>
                <w:del w:id="1985" w:author="Charles Jason Tinant" w:date="2014-09-24T11:17:00Z"/>
                <w:sz w:val="20"/>
                <w:szCs w:val="20"/>
              </w:rPr>
            </w:pPr>
            <w:del w:id="1986" w:author="Charles Jason Tinant" w:date="2014-09-24T11:17:00Z">
              <w:r w:rsidRPr="007F1E5F" w:rsidDel="00251AFC">
                <w:rPr>
                  <w:sz w:val="20"/>
                  <w:szCs w:val="20"/>
                </w:rPr>
                <w:delText>0%</w:delText>
              </w:r>
            </w:del>
          </w:p>
        </w:tc>
      </w:tr>
      <w:tr w:rsidR="003303F6" w:rsidRPr="007F1E5F" w:rsidDel="00251AFC" w14:paraId="4E25B11B" w14:textId="5EB7DB9D" w:rsidTr="00FD4DCE">
        <w:trPr>
          <w:del w:id="1987" w:author="Charles Jason Tinant" w:date="2014-09-24T11:17:00Z"/>
        </w:trPr>
        <w:tc>
          <w:tcPr>
            <w:tcW w:w="835" w:type="pct"/>
            <w:vMerge/>
          </w:tcPr>
          <w:p w14:paraId="5F828038" w14:textId="35E91B05" w:rsidR="003303F6" w:rsidRPr="007F1E5F" w:rsidDel="00251AFC" w:rsidRDefault="003303F6" w:rsidP="003303F6">
            <w:pPr>
              <w:pStyle w:val="NoSpacing"/>
              <w:rPr>
                <w:del w:id="1988" w:author="Charles Jason Tinant" w:date="2014-09-24T11:17:00Z"/>
                <w:sz w:val="20"/>
                <w:szCs w:val="20"/>
              </w:rPr>
            </w:pPr>
          </w:p>
        </w:tc>
        <w:tc>
          <w:tcPr>
            <w:tcW w:w="522" w:type="pct"/>
            <w:vMerge/>
            <w:vAlign w:val="center"/>
          </w:tcPr>
          <w:p w14:paraId="2C7DDCD4" w14:textId="4ABE4DC1" w:rsidR="003303F6" w:rsidRPr="007F1E5F" w:rsidDel="00251AFC" w:rsidRDefault="003303F6" w:rsidP="003303F6">
            <w:pPr>
              <w:pStyle w:val="NoSpacing"/>
              <w:rPr>
                <w:del w:id="1989" w:author="Charles Jason Tinant" w:date="2014-09-24T11:17:00Z"/>
                <w:sz w:val="20"/>
                <w:szCs w:val="20"/>
              </w:rPr>
            </w:pPr>
          </w:p>
        </w:tc>
        <w:tc>
          <w:tcPr>
            <w:tcW w:w="1381" w:type="pct"/>
            <w:shd w:val="clear" w:color="auto" w:fill="auto"/>
          </w:tcPr>
          <w:p w14:paraId="738D8DD9" w14:textId="51324208" w:rsidR="003303F6" w:rsidRPr="007F1E5F" w:rsidDel="00251AFC" w:rsidRDefault="003303F6" w:rsidP="003303F6">
            <w:pPr>
              <w:pStyle w:val="NoSpacing"/>
              <w:rPr>
                <w:del w:id="1990" w:author="Charles Jason Tinant" w:date="2014-09-24T11:17:00Z"/>
                <w:sz w:val="20"/>
                <w:szCs w:val="20"/>
              </w:rPr>
            </w:pPr>
            <w:del w:id="1991" w:author="Charles Jason Tinant" w:date="2014-09-24T11:17:00Z">
              <w:r w:rsidRPr="007F1E5F" w:rsidDel="00251AFC">
                <w:rPr>
                  <w:sz w:val="20"/>
                  <w:szCs w:val="20"/>
                </w:rPr>
                <w:delText>Total Phosphorus</w:delText>
              </w:r>
            </w:del>
          </w:p>
        </w:tc>
        <w:tc>
          <w:tcPr>
            <w:tcW w:w="717" w:type="pct"/>
            <w:shd w:val="clear" w:color="auto" w:fill="auto"/>
            <w:vAlign w:val="center"/>
          </w:tcPr>
          <w:p w14:paraId="1887C00F" w14:textId="111345A3" w:rsidR="003303F6" w:rsidRPr="007F1E5F" w:rsidDel="00251AFC" w:rsidRDefault="003303F6" w:rsidP="00006C43">
            <w:pPr>
              <w:pStyle w:val="NoSpacing"/>
              <w:jc w:val="center"/>
              <w:rPr>
                <w:del w:id="1992" w:author="Charles Jason Tinant" w:date="2014-09-24T11:17:00Z"/>
                <w:rFonts w:cstheme="minorHAnsi"/>
                <w:sz w:val="20"/>
                <w:szCs w:val="20"/>
                <w:vertAlign w:val="subscript"/>
              </w:rPr>
            </w:pPr>
            <w:del w:id="1993" w:author="Charles Jason Tinant" w:date="2014-09-24T11:17:00Z">
              <w:r w:rsidRPr="007F1E5F" w:rsidDel="00251AFC">
                <w:rPr>
                  <w:rFonts w:cstheme="minorHAnsi"/>
                  <w:sz w:val="20"/>
                  <w:szCs w:val="20"/>
                </w:rPr>
                <w:delText>&gt; 0.037 mg/L</w:delText>
              </w:r>
              <w:r w:rsidR="00006C43" w:rsidRPr="007F1E5F" w:rsidDel="00251AFC">
                <w:rPr>
                  <w:rFonts w:cstheme="minorHAnsi"/>
                  <w:sz w:val="20"/>
                  <w:szCs w:val="20"/>
                </w:rPr>
                <w:delText xml:space="preserve"> </w:delText>
              </w:r>
              <w:r w:rsidR="00006C43" w:rsidRPr="007F1E5F" w:rsidDel="00251AFC">
                <w:rPr>
                  <w:rFonts w:cstheme="minorHAnsi"/>
                  <w:sz w:val="20"/>
                  <w:szCs w:val="20"/>
                  <w:vertAlign w:val="subscript"/>
                </w:rPr>
                <w:delText>c</w:delText>
              </w:r>
            </w:del>
          </w:p>
          <w:p w14:paraId="2ADFCD9A" w14:textId="29D9AC50" w:rsidR="00006C43" w:rsidRPr="007F1E5F" w:rsidDel="00251AFC" w:rsidRDefault="00006C43" w:rsidP="00006C43">
            <w:pPr>
              <w:pStyle w:val="NoSpacing"/>
              <w:jc w:val="center"/>
              <w:rPr>
                <w:del w:id="1994" w:author="Charles Jason Tinant" w:date="2014-09-24T11:17:00Z"/>
                <w:sz w:val="20"/>
                <w:szCs w:val="20"/>
              </w:rPr>
            </w:pPr>
            <w:del w:id="1995"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66DF51BA" w14:textId="061F8221" w:rsidR="003303F6" w:rsidRPr="007F1E5F" w:rsidDel="00251AFC" w:rsidRDefault="003303F6" w:rsidP="003303F6">
            <w:pPr>
              <w:pStyle w:val="NoSpacing"/>
              <w:jc w:val="center"/>
              <w:rPr>
                <w:del w:id="1996" w:author="Charles Jason Tinant" w:date="2014-09-24T11:17:00Z"/>
                <w:sz w:val="20"/>
                <w:szCs w:val="20"/>
              </w:rPr>
            </w:pPr>
            <w:del w:id="1997" w:author="Charles Jason Tinant" w:date="2014-09-24T11:17:00Z">
              <w:r w:rsidRPr="007F1E5F" w:rsidDel="00251AFC">
                <w:rPr>
                  <w:sz w:val="20"/>
                  <w:szCs w:val="20"/>
                </w:rPr>
                <w:delText>4 of 4</w:delText>
              </w:r>
            </w:del>
          </w:p>
          <w:p w14:paraId="204F4309" w14:textId="1F2FA4BB" w:rsidR="00006C43" w:rsidRPr="007F1E5F" w:rsidDel="00251AFC" w:rsidRDefault="00006C43" w:rsidP="003303F6">
            <w:pPr>
              <w:pStyle w:val="NoSpacing"/>
              <w:jc w:val="center"/>
              <w:rPr>
                <w:del w:id="1998" w:author="Charles Jason Tinant" w:date="2014-09-24T11:17:00Z"/>
                <w:sz w:val="20"/>
                <w:szCs w:val="20"/>
              </w:rPr>
            </w:pPr>
            <w:del w:id="1999" w:author="Charles Jason Tinant" w:date="2014-09-24T11:17:00Z">
              <w:r w:rsidRPr="007F1E5F" w:rsidDel="00251AFC">
                <w:rPr>
                  <w:sz w:val="20"/>
                  <w:szCs w:val="20"/>
                </w:rPr>
                <w:delText>100%</w:delText>
              </w:r>
            </w:del>
          </w:p>
        </w:tc>
        <w:tc>
          <w:tcPr>
            <w:tcW w:w="735" w:type="pct"/>
            <w:shd w:val="clear" w:color="auto" w:fill="auto"/>
            <w:vAlign w:val="center"/>
          </w:tcPr>
          <w:p w14:paraId="1BCB6A6B" w14:textId="0CD3300B" w:rsidR="003303F6" w:rsidRPr="007F1E5F" w:rsidDel="00251AFC" w:rsidRDefault="003303F6" w:rsidP="003303F6">
            <w:pPr>
              <w:pStyle w:val="NoSpacing"/>
              <w:jc w:val="center"/>
              <w:rPr>
                <w:del w:id="2000" w:author="Charles Jason Tinant" w:date="2014-09-24T11:17:00Z"/>
                <w:rFonts w:cstheme="minorHAnsi"/>
                <w:sz w:val="20"/>
                <w:szCs w:val="20"/>
              </w:rPr>
            </w:pPr>
            <w:del w:id="2001" w:author="Charles Jason Tinant" w:date="2014-09-24T11:17:00Z">
              <w:r w:rsidRPr="007F1E5F" w:rsidDel="00251AFC">
                <w:rPr>
                  <w:rFonts w:cstheme="minorHAnsi"/>
                  <w:sz w:val="20"/>
                  <w:szCs w:val="20"/>
                </w:rPr>
                <w:delText>100%</w:delText>
              </w:r>
            </w:del>
          </w:p>
          <w:p w14:paraId="65BE3C8C" w14:textId="5B36C1DB" w:rsidR="00006C43" w:rsidRPr="007F1E5F" w:rsidDel="00251AFC" w:rsidRDefault="00006C43" w:rsidP="003303F6">
            <w:pPr>
              <w:pStyle w:val="NoSpacing"/>
              <w:jc w:val="center"/>
              <w:rPr>
                <w:del w:id="2002" w:author="Charles Jason Tinant" w:date="2014-09-24T11:17:00Z"/>
                <w:rFonts w:cstheme="minorHAnsi"/>
                <w:sz w:val="20"/>
                <w:szCs w:val="20"/>
              </w:rPr>
            </w:pPr>
            <w:del w:id="2003" w:author="Charles Jason Tinant" w:date="2014-09-24T11:17:00Z">
              <w:r w:rsidRPr="007F1E5F" w:rsidDel="00251AFC">
                <w:rPr>
                  <w:rFonts w:cstheme="minorHAnsi"/>
                  <w:sz w:val="20"/>
                  <w:szCs w:val="20"/>
                </w:rPr>
                <w:delText>100%</w:delText>
              </w:r>
            </w:del>
          </w:p>
        </w:tc>
      </w:tr>
      <w:tr w:rsidR="003303F6" w:rsidRPr="007F1E5F" w:rsidDel="00251AFC" w14:paraId="77163AF9" w14:textId="12F8FE2F" w:rsidTr="00FD4DCE">
        <w:trPr>
          <w:del w:id="2004" w:author="Charles Jason Tinant" w:date="2014-09-24T11:17:00Z"/>
        </w:trPr>
        <w:tc>
          <w:tcPr>
            <w:tcW w:w="835" w:type="pct"/>
            <w:vMerge/>
          </w:tcPr>
          <w:p w14:paraId="17084861" w14:textId="4E711184" w:rsidR="003303F6" w:rsidRPr="007F1E5F" w:rsidDel="00251AFC" w:rsidRDefault="003303F6" w:rsidP="003303F6">
            <w:pPr>
              <w:pStyle w:val="NoSpacing"/>
              <w:rPr>
                <w:del w:id="2005" w:author="Charles Jason Tinant" w:date="2014-09-24T11:17:00Z"/>
                <w:sz w:val="20"/>
                <w:szCs w:val="20"/>
              </w:rPr>
            </w:pPr>
          </w:p>
        </w:tc>
        <w:tc>
          <w:tcPr>
            <w:tcW w:w="522" w:type="pct"/>
            <w:vMerge/>
            <w:vAlign w:val="center"/>
          </w:tcPr>
          <w:p w14:paraId="33CD7679" w14:textId="62B9DBFA" w:rsidR="003303F6" w:rsidRPr="007F1E5F" w:rsidDel="00251AFC" w:rsidRDefault="003303F6" w:rsidP="003303F6">
            <w:pPr>
              <w:pStyle w:val="NoSpacing"/>
              <w:rPr>
                <w:del w:id="2006" w:author="Charles Jason Tinant" w:date="2014-09-24T11:17:00Z"/>
                <w:sz w:val="20"/>
                <w:szCs w:val="20"/>
              </w:rPr>
            </w:pPr>
          </w:p>
        </w:tc>
        <w:tc>
          <w:tcPr>
            <w:tcW w:w="1381" w:type="pct"/>
            <w:shd w:val="clear" w:color="auto" w:fill="auto"/>
          </w:tcPr>
          <w:p w14:paraId="6C46D380" w14:textId="18419605" w:rsidR="003303F6" w:rsidRPr="007F1E5F" w:rsidDel="00251AFC" w:rsidRDefault="003303F6" w:rsidP="003303F6">
            <w:pPr>
              <w:pStyle w:val="NoSpacing"/>
              <w:rPr>
                <w:del w:id="2007" w:author="Charles Jason Tinant" w:date="2014-09-24T11:17:00Z"/>
                <w:sz w:val="20"/>
                <w:szCs w:val="20"/>
              </w:rPr>
            </w:pPr>
            <w:del w:id="2008"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742CC3A4" w14:textId="16857A7A" w:rsidR="003303F6" w:rsidRPr="007F1E5F" w:rsidDel="00251AFC" w:rsidRDefault="00006C43" w:rsidP="003303F6">
            <w:pPr>
              <w:pStyle w:val="NoSpacing"/>
              <w:jc w:val="center"/>
              <w:rPr>
                <w:del w:id="2009" w:author="Charles Jason Tinant" w:date="2014-09-24T11:17:00Z"/>
                <w:rFonts w:cstheme="minorHAnsi"/>
                <w:sz w:val="20"/>
                <w:szCs w:val="20"/>
              </w:rPr>
            </w:pPr>
            <w:del w:id="2010"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745A6B61" w14:textId="4D45AB86" w:rsidR="003303F6" w:rsidRPr="007F1E5F" w:rsidDel="00251AFC" w:rsidRDefault="003303F6" w:rsidP="003303F6">
            <w:pPr>
              <w:pStyle w:val="NoSpacing"/>
              <w:jc w:val="center"/>
              <w:rPr>
                <w:del w:id="2011" w:author="Charles Jason Tinant" w:date="2014-09-24T11:17:00Z"/>
                <w:sz w:val="20"/>
                <w:szCs w:val="20"/>
              </w:rPr>
            </w:pPr>
            <w:del w:id="2012" w:author="Charles Jason Tinant" w:date="2014-09-24T11:17:00Z">
              <w:r w:rsidRPr="007F1E5F" w:rsidDel="00251AFC">
                <w:rPr>
                  <w:sz w:val="20"/>
                  <w:szCs w:val="20"/>
                </w:rPr>
                <w:delText>No Data</w:delText>
              </w:r>
            </w:del>
          </w:p>
        </w:tc>
        <w:tc>
          <w:tcPr>
            <w:tcW w:w="735" w:type="pct"/>
            <w:shd w:val="clear" w:color="auto" w:fill="auto"/>
            <w:vAlign w:val="center"/>
          </w:tcPr>
          <w:p w14:paraId="4BD64B5E" w14:textId="0AB66979" w:rsidR="003303F6" w:rsidRPr="007F1E5F" w:rsidDel="00251AFC" w:rsidRDefault="003303F6" w:rsidP="003303F6">
            <w:pPr>
              <w:pStyle w:val="NoSpacing"/>
              <w:jc w:val="center"/>
              <w:rPr>
                <w:del w:id="2013" w:author="Charles Jason Tinant" w:date="2014-09-24T11:17:00Z"/>
                <w:rFonts w:cstheme="minorHAnsi"/>
                <w:sz w:val="20"/>
                <w:szCs w:val="20"/>
              </w:rPr>
            </w:pPr>
            <w:del w:id="2014" w:author="Charles Jason Tinant" w:date="2014-09-24T11:17:00Z">
              <w:r w:rsidRPr="007F1E5F" w:rsidDel="00251AFC">
                <w:rPr>
                  <w:rFonts w:cstheme="minorHAnsi"/>
                  <w:sz w:val="20"/>
                  <w:szCs w:val="20"/>
                </w:rPr>
                <w:delText>No Data</w:delText>
              </w:r>
            </w:del>
          </w:p>
        </w:tc>
      </w:tr>
      <w:tr w:rsidR="003303F6" w:rsidRPr="007F1E5F" w:rsidDel="00251AFC" w14:paraId="33D1E980" w14:textId="0514675A" w:rsidTr="00FD4DCE">
        <w:trPr>
          <w:del w:id="2015" w:author="Charles Jason Tinant" w:date="2014-09-24T11:17:00Z"/>
        </w:trPr>
        <w:tc>
          <w:tcPr>
            <w:tcW w:w="835" w:type="pct"/>
            <w:vMerge/>
          </w:tcPr>
          <w:p w14:paraId="2AE15CE4" w14:textId="753BFF87" w:rsidR="003303F6" w:rsidRPr="007F1E5F" w:rsidDel="00251AFC" w:rsidRDefault="003303F6" w:rsidP="003303F6">
            <w:pPr>
              <w:pStyle w:val="NoSpacing"/>
              <w:rPr>
                <w:del w:id="2016" w:author="Charles Jason Tinant" w:date="2014-09-24T11:17:00Z"/>
                <w:sz w:val="20"/>
                <w:szCs w:val="20"/>
              </w:rPr>
            </w:pPr>
          </w:p>
        </w:tc>
        <w:tc>
          <w:tcPr>
            <w:tcW w:w="522" w:type="pct"/>
            <w:vMerge w:val="restart"/>
            <w:vAlign w:val="center"/>
          </w:tcPr>
          <w:p w14:paraId="22B5692D" w14:textId="7B1581FA" w:rsidR="003303F6" w:rsidRPr="007F1E5F" w:rsidDel="00251AFC" w:rsidRDefault="003303F6" w:rsidP="003303F6">
            <w:pPr>
              <w:pStyle w:val="NoSpacing"/>
              <w:rPr>
                <w:del w:id="2017" w:author="Charles Jason Tinant" w:date="2014-09-24T11:17:00Z"/>
                <w:sz w:val="20"/>
                <w:szCs w:val="20"/>
              </w:rPr>
            </w:pPr>
            <w:del w:id="2018" w:author="Charles Jason Tinant" w:date="2014-09-24T11:17:00Z">
              <w:r w:rsidRPr="007F1E5F" w:rsidDel="00251AFC">
                <w:rPr>
                  <w:sz w:val="20"/>
                  <w:szCs w:val="20"/>
                </w:rPr>
                <w:delText>MER1</w:delText>
              </w:r>
            </w:del>
          </w:p>
          <w:p w14:paraId="2490AEBA" w14:textId="3E76CD21" w:rsidR="003303F6" w:rsidRPr="007F1E5F" w:rsidDel="00251AFC" w:rsidRDefault="003303F6" w:rsidP="003303F6">
            <w:pPr>
              <w:pStyle w:val="NoSpacing"/>
              <w:rPr>
                <w:del w:id="2019" w:author="Charles Jason Tinant" w:date="2014-09-24T11:17:00Z"/>
                <w:sz w:val="20"/>
                <w:szCs w:val="20"/>
              </w:rPr>
            </w:pPr>
            <w:del w:id="2020" w:author="Charles Jason Tinant" w:date="2014-09-24T11:17:00Z">
              <w:r w:rsidRPr="007F1E5F" w:rsidDel="00251AFC">
                <w:rPr>
                  <w:sz w:val="20"/>
                  <w:szCs w:val="20"/>
                </w:rPr>
                <w:delText>(2010)</w:delText>
              </w:r>
            </w:del>
          </w:p>
        </w:tc>
        <w:tc>
          <w:tcPr>
            <w:tcW w:w="1381" w:type="pct"/>
            <w:shd w:val="clear" w:color="auto" w:fill="auto"/>
          </w:tcPr>
          <w:p w14:paraId="5D8BE511" w14:textId="486281D2" w:rsidR="003303F6" w:rsidRPr="007F1E5F" w:rsidDel="00251AFC" w:rsidRDefault="003303F6" w:rsidP="003303F6">
            <w:pPr>
              <w:pStyle w:val="NoSpacing"/>
              <w:rPr>
                <w:del w:id="2021" w:author="Charles Jason Tinant" w:date="2014-09-24T11:17:00Z"/>
                <w:sz w:val="20"/>
                <w:szCs w:val="20"/>
              </w:rPr>
            </w:pPr>
            <w:del w:id="2022" w:author="Charles Jason Tinant" w:date="2014-09-24T11:17:00Z">
              <w:r w:rsidRPr="007F1E5F" w:rsidDel="00251AFC">
                <w:rPr>
                  <w:sz w:val="20"/>
                  <w:szCs w:val="20"/>
                </w:rPr>
                <w:delText>Fecal Coliform</w:delText>
              </w:r>
            </w:del>
          </w:p>
        </w:tc>
        <w:tc>
          <w:tcPr>
            <w:tcW w:w="717" w:type="pct"/>
            <w:shd w:val="clear" w:color="auto" w:fill="auto"/>
            <w:vAlign w:val="center"/>
          </w:tcPr>
          <w:p w14:paraId="5ADFB2A9" w14:textId="5B1CDFF8" w:rsidR="003303F6" w:rsidRPr="007F1E5F" w:rsidDel="00251AFC" w:rsidRDefault="003303F6" w:rsidP="003303F6">
            <w:pPr>
              <w:pStyle w:val="NoSpacing"/>
              <w:jc w:val="center"/>
              <w:rPr>
                <w:del w:id="2023" w:author="Charles Jason Tinant" w:date="2014-09-24T11:17:00Z"/>
                <w:sz w:val="20"/>
                <w:szCs w:val="20"/>
              </w:rPr>
            </w:pPr>
            <w:del w:id="2024" w:author="Charles Jason Tinant" w:date="2014-09-24T11:17:00Z">
              <w:r w:rsidRPr="007F1E5F" w:rsidDel="00251AFC">
                <w:rPr>
                  <w:rFonts w:ascii="Calibri" w:hAnsi="Calibri"/>
                  <w:sz w:val="20"/>
                  <w:szCs w:val="20"/>
                </w:rPr>
                <w:delText>&gt; 400 CFU/100mL</w:delText>
              </w:r>
            </w:del>
          </w:p>
        </w:tc>
        <w:tc>
          <w:tcPr>
            <w:tcW w:w="810" w:type="pct"/>
            <w:shd w:val="clear" w:color="auto" w:fill="auto"/>
            <w:vAlign w:val="center"/>
          </w:tcPr>
          <w:p w14:paraId="52D5F667" w14:textId="284360A6" w:rsidR="003303F6" w:rsidRPr="007F1E5F" w:rsidDel="00251AFC" w:rsidRDefault="003303F6" w:rsidP="003303F6">
            <w:pPr>
              <w:pStyle w:val="NoSpacing"/>
              <w:jc w:val="center"/>
              <w:rPr>
                <w:del w:id="2025" w:author="Charles Jason Tinant" w:date="2014-09-24T11:17:00Z"/>
                <w:sz w:val="20"/>
                <w:szCs w:val="20"/>
              </w:rPr>
            </w:pPr>
            <w:del w:id="2026" w:author="Charles Jason Tinant" w:date="2014-09-24T11:17:00Z">
              <w:r w:rsidRPr="007F1E5F" w:rsidDel="00251AFC">
                <w:rPr>
                  <w:sz w:val="20"/>
                  <w:szCs w:val="20"/>
                </w:rPr>
                <w:delText>Zero of 4</w:delText>
              </w:r>
            </w:del>
          </w:p>
        </w:tc>
        <w:tc>
          <w:tcPr>
            <w:tcW w:w="735" w:type="pct"/>
            <w:shd w:val="clear" w:color="auto" w:fill="auto"/>
            <w:vAlign w:val="center"/>
          </w:tcPr>
          <w:p w14:paraId="755AB4AB" w14:textId="07CE014C" w:rsidR="003303F6" w:rsidRPr="007F1E5F" w:rsidDel="00251AFC" w:rsidRDefault="003303F6" w:rsidP="003303F6">
            <w:pPr>
              <w:pStyle w:val="NoSpacing"/>
              <w:jc w:val="center"/>
              <w:rPr>
                <w:del w:id="2027" w:author="Charles Jason Tinant" w:date="2014-09-24T11:17:00Z"/>
                <w:rFonts w:cstheme="minorHAnsi"/>
                <w:sz w:val="20"/>
                <w:szCs w:val="20"/>
              </w:rPr>
            </w:pPr>
            <w:del w:id="2028" w:author="Charles Jason Tinant" w:date="2014-09-24T11:17:00Z">
              <w:r w:rsidRPr="007F1E5F" w:rsidDel="00251AFC">
                <w:rPr>
                  <w:rFonts w:cstheme="minorHAnsi"/>
                  <w:sz w:val="20"/>
                  <w:szCs w:val="20"/>
                </w:rPr>
                <w:delText>0%</w:delText>
              </w:r>
            </w:del>
          </w:p>
        </w:tc>
      </w:tr>
      <w:tr w:rsidR="003303F6" w:rsidRPr="007F1E5F" w:rsidDel="00251AFC" w14:paraId="612912E5" w14:textId="64BD7170" w:rsidTr="00FD4DCE">
        <w:trPr>
          <w:del w:id="2029" w:author="Charles Jason Tinant" w:date="2014-09-24T11:17:00Z"/>
        </w:trPr>
        <w:tc>
          <w:tcPr>
            <w:tcW w:w="835" w:type="pct"/>
            <w:vMerge/>
          </w:tcPr>
          <w:p w14:paraId="16F7A433" w14:textId="7ACD97A5" w:rsidR="003303F6" w:rsidRPr="007F1E5F" w:rsidDel="00251AFC" w:rsidRDefault="003303F6" w:rsidP="003303F6">
            <w:pPr>
              <w:pStyle w:val="NoSpacing"/>
              <w:rPr>
                <w:del w:id="2030" w:author="Charles Jason Tinant" w:date="2014-09-24T11:17:00Z"/>
                <w:sz w:val="20"/>
                <w:szCs w:val="20"/>
              </w:rPr>
            </w:pPr>
          </w:p>
        </w:tc>
        <w:tc>
          <w:tcPr>
            <w:tcW w:w="522" w:type="pct"/>
            <w:vMerge/>
            <w:vAlign w:val="center"/>
          </w:tcPr>
          <w:p w14:paraId="3563040E" w14:textId="3C3F9EBC" w:rsidR="003303F6" w:rsidRPr="007F1E5F" w:rsidDel="00251AFC" w:rsidRDefault="003303F6" w:rsidP="003303F6">
            <w:pPr>
              <w:pStyle w:val="NoSpacing"/>
              <w:rPr>
                <w:del w:id="2031" w:author="Charles Jason Tinant" w:date="2014-09-24T11:17:00Z"/>
                <w:sz w:val="20"/>
                <w:szCs w:val="20"/>
              </w:rPr>
            </w:pPr>
          </w:p>
        </w:tc>
        <w:tc>
          <w:tcPr>
            <w:tcW w:w="1381" w:type="pct"/>
            <w:shd w:val="clear" w:color="auto" w:fill="auto"/>
          </w:tcPr>
          <w:p w14:paraId="329F6A86" w14:textId="37AFC9CD" w:rsidR="003303F6" w:rsidRPr="007F1E5F" w:rsidDel="00251AFC" w:rsidRDefault="003303F6" w:rsidP="003303F6">
            <w:pPr>
              <w:pStyle w:val="NoSpacing"/>
              <w:rPr>
                <w:del w:id="2032" w:author="Charles Jason Tinant" w:date="2014-09-24T11:17:00Z"/>
                <w:sz w:val="20"/>
                <w:szCs w:val="20"/>
              </w:rPr>
            </w:pPr>
            <w:del w:id="2033" w:author="Charles Jason Tinant" w:date="2014-09-24T11:17:00Z">
              <w:r w:rsidRPr="007F1E5F" w:rsidDel="00251AFC">
                <w:rPr>
                  <w:sz w:val="20"/>
                  <w:szCs w:val="20"/>
                </w:rPr>
                <w:delText>Escherichia coli (E-Coli)</w:delText>
              </w:r>
            </w:del>
          </w:p>
        </w:tc>
        <w:tc>
          <w:tcPr>
            <w:tcW w:w="717" w:type="pct"/>
            <w:shd w:val="clear" w:color="auto" w:fill="auto"/>
            <w:vAlign w:val="center"/>
          </w:tcPr>
          <w:p w14:paraId="28C65D90" w14:textId="681CB414" w:rsidR="003303F6" w:rsidRPr="007F1E5F" w:rsidDel="00251AFC" w:rsidRDefault="003303F6" w:rsidP="003303F6">
            <w:pPr>
              <w:pStyle w:val="NoSpacing"/>
              <w:jc w:val="center"/>
              <w:rPr>
                <w:del w:id="2034" w:author="Charles Jason Tinant" w:date="2014-09-24T11:17:00Z"/>
                <w:sz w:val="20"/>
                <w:szCs w:val="20"/>
              </w:rPr>
            </w:pPr>
            <w:del w:id="2035"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5D0030B5" w14:textId="08D45FB0" w:rsidR="003303F6" w:rsidRPr="007F1E5F" w:rsidDel="00251AFC" w:rsidRDefault="003303F6" w:rsidP="003303F6">
            <w:pPr>
              <w:pStyle w:val="NoSpacing"/>
              <w:jc w:val="center"/>
              <w:rPr>
                <w:del w:id="2036" w:author="Charles Jason Tinant" w:date="2014-09-24T11:17:00Z"/>
                <w:sz w:val="20"/>
                <w:szCs w:val="20"/>
              </w:rPr>
            </w:pPr>
            <w:del w:id="2037" w:author="Charles Jason Tinant" w:date="2014-09-24T11:17:00Z">
              <w:r w:rsidRPr="007F1E5F" w:rsidDel="00251AFC">
                <w:rPr>
                  <w:sz w:val="20"/>
                  <w:szCs w:val="20"/>
                </w:rPr>
                <w:delText>1 of 4</w:delText>
              </w:r>
            </w:del>
          </w:p>
        </w:tc>
        <w:tc>
          <w:tcPr>
            <w:tcW w:w="735" w:type="pct"/>
            <w:shd w:val="clear" w:color="auto" w:fill="auto"/>
            <w:vAlign w:val="center"/>
          </w:tcPr>
          <w:p w14:paraId="6B596FF6" w14:textId="5DA381F5" w:rsidR="003303F6" w:rsidRPr="007F1E5F" w:rsidDel="00251AFC" w:rsidRDefault="003303F6" w:rsidP="003303F6">
            <w:pPr>
              <w:pStyle w:val="NoSpacing"/>
              <w:jc w:val="center"/>
              <w:rPr>
                <w:del w:id="2038" w:author="Charles Jason Tinant" w:date="2014-09-24T11:17:00Z"/>
                <w:sz w:val="20"/>
                <w:szCs w:val="20"/>
              </w:rPr>
            </w:pPr>
            <w:del w:id="2039" w:author="Charles Jason Tinant" w:date="2014-09-24T11:17:00Z">
              <w:r w:rsidRPr="007F1E5F" w:rsidDel="00251AFC">
                <w:rPr>
                  <w:sz w:val="20"/>
                  <w:szCs w:val="20"/>
                </w:rPr>
                <w:delText>25%</w:delText>
              </w:r>
            </w:del>
          </w:p>
        </w:tc>
      </w:tr>
      <w:tr w:rsidR="003303F6" w:rsidRPr="007F1E5F" w:rsidDel="00251AFC" w14:paraId="1F6528BA" w14:textId="20E07ACD" w:rsidTr="00FD4DCE">
        <w:trPr>
          <w:del w:id="2040" w:author="Charles Jason Tinant" w:date="2014-09-24T11:17:00Z"/>
        </w:trPr>
        <w:tc>
          <w:tcPr>
            <w:tcW w:w="835" w:type="pct"/>
            <w:vMerge/>
          </w:tcPr>
          <w:p w14:paraId="7FC6D5FF" w14:textId="52B5C2EF" w:rsidR="003303F6" w:rsidRPr="007F1E5F" w:rsidDel="00251AFC" w:rsidRDefault="003303F6" w:rsidP="003303F6">
            <w:pPr>
              <w:pStyle w:val="NoSpacing"/>
              <w:rPr>
                <w:del w:id="2041" w:author="Charles Jason Tinant" w:date="2014-09-24T11:17:00Z"/>
                <w:sz w:val="20"/>
                <w:szCs w:val="20"/>
              </w:rPr>
            </w:pPr>
          </w:p>
        </w:tc>
        <w:tc>
          <w:tcPr>
            <w:tcW w:w="522" w:type="pct"/>
            <w:vMerge/>
            <w:vAlign w:val="center"/>
          </w:tcPr>
          <w:p w14:paraId="0A0C8CAE" w14:textId="22041E39" w:rsidR="003303F6" w:rsidRPr="007F1E5F" w:rsidDel="00251AFC" w:rsidRDefault="003303F6" w:rsidP="003303F6">
            <w:pPr>
              <w:pStyle w:val="NoSpacing"/>
              <w:rPr>
                <w:del w:id="2042" w:author="Charles Jason Tinant" w:date="2014-09-24T11:17:00Z"/>
                <w:sz w:val="20"/>
                <w:szCs w:val="20"/>
              </w:rPr>
            </w:pPr>
          </w:p>
        </w:tc>
        <w:tc>
          <w:tcPr>
            <w:tcW w:w="1381" w:type="pct"/>
            <w:shd w:val="clear" w:color="auto" w:fill="auto"/>
          </w:tcPr>
          <w:p w14:paraId="1E7D9833" w14:textId="3B5545C1" w:rsidR="003303F6" w:rsidRPr="007F1E5F" w:rsidDel="00251AFC" w:rsidRDefault="003303F6" w:rsidP="003303F6">
            <w:pPr>
              <w:pStyle w:val="NoSpacing"/>
              <w:rPr>
                <w:del w:id="2043" w:author="Charles Jason Tinant" w:date="2014-09-24T11:17:00Z"/>
                <w:sz w:val="20"/>
                <w:szCs w:val="20"/>
              </w:rPr>
            </w:pPr>
            <w:del w:id="2044" w:author="Charles Jason Tinant" w:date="2014-09-24T11:17:00Z">
              <w:r w:rsidRPr="007F1E5F" w:rsidDel="00251AFC">
                <w:rPr>
                  <w:sz w:val="20"/>
                  <w:szCs w:val="20"/>
                </w:rPr>
                <w:delText>Biochemical Oxygen Demand (BOD)</w:delText>
              </w:r>
            </w:del>
          </w:p>
        </w:tc>
        <w:tc>
          <w:tcPr>
            <w:tcW w:w="717" w:type="pct"/>
            <w:shd w:val="clear" w:color="auto" w:fill="auto"/>
            <w:vAlign w:val="center"/>
          </w:tcPr>
          <w:p w14:paraId="53449DB7" w14:textId="30AE49C1" w:rsidR="003303F6" w:rsidRPr="007F1E5F" w:rsidDel="00251AFC" w:rsidRDefault="003303F6" w:rsidP="003303F6">
            <w:pPr>
              <w:pStyle w:val="NoSpacing"/>
              <w:jc w:val="center"/>
              <w:rPr>
                <w:del w:id="2045" w:author="Charles Jason Tinant" w:date="2014-09-24T11:17:00Z"/>
                <w:sz w:val="20"/>
                <w:szCs w:val="20"/>
              </w:rPr>
            </w:pPr>
            <w:del w:id="2046"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0A63505F" w14:textId="075E2F91" w:rsidR="003303F6" w:rsidRPr="007F1E5F" w:rsidDel="00251AFC" w:rsidRDefault="003303F6" w:rsidP="003303F6">
            <w:pPr>
              <w:pStyle w:val="NoSpacing"/>
              <w:jc w:val="center"/>
              <w:rPr>
                <w:del w:id="2047" w:author="Charles Jason Tinant" w:date="2014-09-24T11:17:00Z"/>
                <w:sz w:val="20"/>
                <w:szCs w:val="20"/>
              </w:rPr>
            </w:pPr>
            <w:del w:id="2048" w:author="Charles Jason Tinant" w:date="2014-09-24T11:17:00Z">
              <w:r w:rsidRPr="007F1E5F" w:rsidDel="00251AFC">
                <w:rPr>
                  <w:sz w:val="20"/>
                  <w:szCs w:val="20"/>
                </w:rPr>
                <w:delText>Zero of 4</w:delText>
              </w:r>
            </w:del>
          </w:p>
        </w:tc>
        <w:tc>
          <w:tcPr>
            <w:tcW w:w="735" w:type="pct"/>
            <w:shd w:val="clear" w:color="auto" w:fill="auto"/>
            <w:vAlign w:val="center"/>
          </w:tcPr>
          <w:p w14:paraId="1F0F0CA7" w14:textId="777A10B9" w:rsidR="003303F6" w:rsidRPr="007F1E5F" w:rsidDel="00251AFC" w:rsidRDefault="003303F6" w:rsidP="003303F6">
            <w:pPr>
              <w:pStyle w:val="NoSpacing"/>
              <w:jc w:val="center"/>
              <w:rPr>
                <w:del w:id="2049" w:author="Charles Jason Tinant" w:date="2014-09-24T11:17:00Z"/>
                <w:sz w:val="20"/>
                <w:szCs w:val="20"/>
              </w:rPr>
            </w:pPr>
            <w:del w:id="2050" w:author="Charles Jason Tinant" w:date="2014-09-24T11:17:00Z">
              <w:r w:rsidRPr="007F1E5F" w:rsidDel="00251AFC">
                <w:rPr>
                  <w:sz w:val="20"/>
                  <w:szCs w:val="20"/>
                </w:rPr>
                <w:delText>0%</w:delText>
              </w:r>
            </w:del>
          </w:p>
        </w:tc>
      </w:tr>
      <w:tr w:rsidR="003303F6" w:rsidRPr="007F1E5F" w:rsidDel="00251AFC" w14:paraId="55BFEE5F" w14:textId="50D6E695" w:rsidTr="00FD4DCE">
        <w:trPr>
          <w:del w:id="2051" w:author="Charles Jason Tinant" w:date="2014-09-24T11:17:00Z"/>
        </w:trPr>
        <w:tc>
          <w:tcPr>
            <w:tcW w:w="835" w:type="pct"/>
            <w:vMerge/>
          </w:tcPr>
          <w:p w14:paraId="06D83B0B" w14:textId="5ED3CC09" w:rsidR="003303F6" w:rsidRPr="007F1E5F" w:rsidDel="00251AFC" w:rsidRDefault="003303F6" w:rsidP="003303F6">
            <w:pPr>
              <w:pStyle w:val="NoSpacing"/>
              <w:rPr>
                <w:del w:id="2052" w:author="Charles Jason Tinant" w:date="2014-09-24T11:17:00Z"/>
                <w:sz w:val="20"/>
                <w:szCs w:val="20"/>
              </w:rPr>
            </w:pPr>
          </w:p>
        </w:tc>
        <w:tc>
          <w:tcPr>
            <w:tcW w:w="522" w:type="pct"/>
            <w:vMerge/>
            <w:vAlign w:val="center"/>
          </w:tcPr>
          <w:p w14:paraId="305DD5CF" w14:textId="7E474CA2" w:rsidR="003303F6" w:rsidRPr="007F1E5F" w:rsidDel="00251AFC" w:rsidRDefault="003303F6" w:rsidP="003303F6">
            <w:pPr>
              <w:pStyle w:val="NoSpacing"/>
              <w:rPr>
                <w:del w:id="2053" w:author="Charles Jason Tinant" w:date="2014-09-24T11:17:00Z"/>
                <w:sz w:val="20"/>
                <w:szCs w:val="20"/>
              </w:rPr>
            </w:pPr>
          </w:p>
        </w:tc>
        <w:tc>
          <w:tcPr>
            <w:tcW w:w="1381" w:type="pct"/>
            <w:shd w:val="clear" w:color="auto" w:fill="auto"/>
          </w:tcPr>
          <w:p w14:paraId="1AE0449D" w14:textId="7C09AF8A" w:rsidR="003303F6" w:rsidRPr="007F1E5F" w:rsidDel="00251AFC" w:rsidRDefault="003303F6" w:rsidP="003303F6">
            <w:pPr>
              <w:pStyle w:val="NoSpacing"/>
              <w:rPr>
                <w:del w:id="2054" w:author="Charles Jason Tinant" w:date="2014-09-24T11:17:00Z"/>
                <w:sz w:val="20"/>
                <w:szCs w:val="20"/>
              </w:rPr>
            </w:pPr>
            <w:del w:id="2055"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28B4E96B" w14:textId="0E6ACF46" w:rsidR="003303F6" w:rsidRPr="007F1E5F" w:rsidDel="00251AFC" w:rsidRDefault="003303F6" w:rsidP="003303F6">
            <w:pPr>
              <w:pStyle w:val="NoSpacing"/>
              <w:jc w:val="center"/>
              <w:rPr>
                <w:del w:id="2056" w:author="Charles Jason Tinant" w:date="2014-09-24T11:17:00Z"/>
                <w:sz w:val="20"/>
                <w:szCs w:val="20"/>
              </w:rPr>
            </w:pPr>
            <w:del w:id="2057"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3F6B720E" w14:textId="03909442" w:rsidR="003303F6" w:rsidRPr="007F1E5F" w:rsidDel="00251AFC" w:rsidRDefault="003303F6" w:rsidP="003303F6">
            <w:pPr>
              <w:pStyle w:val="NoSpacing"/>
              <w:jc w:val="center"/>
              <w:rPr>
                <w:del w:id="2058" w:author="Charles Jason Tinant" w:date="2014-09-24T11:17:00Z"/>
                <w:sz w:val="20"/>
                <w:szCs w:val="20"/>
              </w:rPr>
            </w:pPr>
            <w:del w:id="2059" w:author="Charles Jason Tinant" w:date="2014-09-24T11:17:00Z">
              <w:r w:rsidRPr="007F1E5F" w:rsidDel="00251AFC">
                <w:rPr>
                  <w:sz w:val="20"/>
                  <w:szCs w:val="20"/>
                </w:rPr>
                <w:delText>Zero of 4</w:delText>
              </w:r>
            </w:del>
          </w:p>
        </w:tc>
        <w:tc>
          <w:tcPr>
            <w:tcW w:w="735" w:type="pct"/>
            <w:shd w:val="clear" w:color="auto" w:fill="auto"/>
            <w:vAlign w:val="center"/>
          </w:tcPr>
          <w:p w14:paraId="1803682B" w14:textId="3F7A45DC" w:rsidR="003303F6" w:rsidRPr="007F1E5F" w:rsidDel="00251AFC" w:rsidRDefault="003303F6" w:rsidP="003303F6">
            <w:pPr>
              <w:pStyle w:val="NoSpacing"/>
              <w:jc w:val="center"/>
              <w:rPr>
                <w:del w:id="2060" w:author="Charles Jason Tinant" w:date="2014-09-24T11:17:00Z"/>
                <w:sz w:val="20"/>
                <w:szCs w:val="20"/>
              </w:rPr>
            </w:pPr>
            <w:del w:id="2061" w:author="Charles Jason Tinant" w:date="2014-09-24T11:17:00Z">
              <w:r w:rsidRPr="007F1E5F" w:rsidDel="00251AFC">
                <w:rPr>
                  <w:sz w:val="20"/>
                  <w:szCs w:val="20"/>
                </w:rPr>
                <w:delText>0%</w:delText>
              </w:r>
            </w:del>
          </w:p>
        </w:tc>
      </w:tr>
      <w:tr w:rsidR="003303F6" w:rsidRPr="007F1E5F" w:rsidDel="00251AFC" w14:paraId="2663D327" w14:textId="7597F567" w:rsidTr="00FD4DCE">
        <w:trPr>
          <w:del w:id="2062" w:author="Charles Jason Tinant" w:date="2014-09-24T11:17:00Z"/>
        </w:trPr>
        <w:tc>
          <w:tcPr>
            <w:tcW w:w="835" w:type="pct"/>
            <w:vMerge/>
          </w:tcPr>
          <w:p w14:paraId="3F28878E" w14:textId="5F58BDEA" w:rsidR="003303F6" w:rsidRPr="007F1E5F" w:rsidDel="00251AFC" w:rsidRDefault="003303F6" w:rsidP="003303F6">
            <w:pPr>
              <w:pStyle w:val="NoSpacing"/>
              <w:rPr>
                <w:del w:id="2063" w:author="Charles Jason Tinant" w:date="2014-09-24T11:17:00Z"/>
                <w:sz w:val="20"/>
                <w:szCs w:val="20"/>
              </w:rPr>
            </w:pPr>
          </w:p>
        </w:tc>
        <w:tc>
          <w:tcPr>
            <w:tcW w:w="522" w:type="pct"/>
            <w:vMerge/>
            <w:vAlign w:val="center"/>
          </w:tcPr>
          <w:p w14:paraId="10E532A6" w14:textId="6A7AA767" w:rsidR="003303F6" w:rsidRPr="007F1E5F" w:rsidDel="00251AFC" w:rsidRDefault="003303F6" w:rsidP="003303F6">
            <w:pPr>
              <w:pStyle w:val="NoSpacing"/>
              <w:rPr>
                <w:del w:id="2064" w:author="Charles Jason Tinant" w:date="2014-09-24T11:17:00Z"/>
                <w:sz w:val="20"/>
                <w:szCs w:val="20"/>
              </w:rPr>
            </w:pPr>
          </w:p>
        </w:tc>
        <w:tc>
          <w:tcPr>
            <w:tcW w:w="1381" w:type="pct"/>
            <w:shd w:val="clear" w:color="auto" w:fill="auto"/>
          </w:tcPr>
          <w:p w14:paraId="43D4B889" w14:textId="6184A4E8" w:rsidR="003303F6" w:rsidRPr="007F1E5F" w:rsidDel="00251AFC" w:rsidRDefault="003303F6" w:rsidP="003303F6">
            <w:pPr>
              <w:pStyle w:val="NoSpacing"/>
              <w:rPr>
                <w:del w:id="2065" w:author="Charles Jason Tinant" w:date="2014-09-24T11:17:00Z"/>
                <w:sz w:val="20"/>
                <w:szCs w:val="20"/>
              </w:rPr>
            </w:pPr>
            <w:del w:id="2066"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52B83C61" w14:textId="66D4A6F1" w:rsidR="003303F6" w:rsidRPr="007F1E5F" w:rsidDel="00251AFC" w:rsidRDefault="003303F6" w:rsidP="003303F6">
            <w:pPr>
              <w:pStyle w:val="NoSpacing"/>
              <w:jc w:val="center"/>
              <w:rPr>
                <w:del w:id="2067" w:author="Charles Jason Tinant" w:date="2014-09-24T11:17:00Z"/>
                <w:sz w:val="20"/>
                <w:szCs w:val="20"/>
              </w:rPr>
            </w:pPr>
            <w:del w:id="2068" w:author="Charles Jason Tinant" w:date="2014-09-24T11:17:00Z">
              <w:r w:rsidRPr="007F1E5F" w:rsidDel="00251AFC">
                <w:rPr>
                  <w:rFonts w:cstheme="minorHAnsi"/>
                  <w:sz w:val="20"/>
                  <w:szCs w:val="20"/>
                </w:rPr>
                <w:delText>&gt; 1.8 mg/L</w:delText>
              </w:r>
              <w:r w:rsidR="00006C43" w:rsidRPr="007F1E5F" w:rsidDel="00251AFC">
                <w:rPr>
                  <w:rFonts w:cstheme="minorHAnsi"/>
                  <w:sz w:val="20"/>
                  <w:szCs w:val="20"/>
                </w:rPr>
                <w:delText xml:space="preserve"> </w:delText>
              </w:r>
              <w:r w:rsidR="00006C43" w:rsidRPr="007F1E5F" w:rsidDel="00251AFC">
                <w:rPr>
                  <w:rFonts w:cstheme="minorHAnsi"/>
                  <w:sz w:val="20"/>
                  <w:szCs w:val="20"/>
                  <w:vertAlign w:val="subscript"/>
                </w:rPr>
                <w:delText>a</w:delText>
              </w:r>
            </w:del>
          </w:p>
        </w:tc>
        <w:tc>
          <w:tcPr>
            <w:tcW w:w="810" w:type="pct"/>
            <w:shd w:val="clear" w:color="auto" w:fill="auto"/>
            <w:vAlign w:val="center"/>
          </w:tcPr>
          <w:p w14:paraId="00F14290" w14:textId="5892024A" w:rsidR="003303F6" w:rsidRPr="007F1E5F" w:rsidDel="00251AFC" w:rsidRDefault="003303F6" w:rsidP="003303F6">
            <w:pPr>
              <w:pStyle w:val="NoSpacing"/>
              <w:jc w:val="center"/>
              <w:rPr>
                <w:del w:id="2069" w:author="Charles Jason Tinant" w:date="2014-09-24T11:17:00Z"/>
                <w:sz w:val="20"/>
                <w:szCs w:val="20"/>
              </w:rPr>
            </w:pPr>
            <w:del w:id="2070" w:author="Charles Jason Tinant" w:date="2014-09-24T11:17:00Z">
              <w:r w:rsidRPr="007F1E5F" w:rsidDel="00251AFC">
                <w:rPr>
                  <w:sz w:val="20"/>
                  <w:szCs w:val="20"/>
                </w:rPr>
                <w:delText>Zero of 4</w:delText>
              </w:r>
            </w:del>
          </w:p>
        </w:tc>
        <w:tc>
          <w:tcPr>
            <w:tcW w:w="735" w:type="pct"/>
            <w:shd w:val="clear" w:color="auto" w:fill="auto"/>
            <w:vAlign w:val="center"/>
          </w:tcPr>
          <w:p w14:paraId="42934250" w14:textId="55674391" w:rsidR="003303F6" w:rsidRPr="007F1E5F" w:rsidDel="00251AFC" w:rsidRDefault="003303F6" w:rsidP="003303F6">
            <w:pPr>
              <w:pStyle w:val="NoSpacing"/>
              <w:jc w:val="center"/>
              <w:rPr>
                <w:del w:id="2071" w:author="Charles Jason Tinant" w:date="2014-09-24T11:17:00Z"/>
                <w:sz w:val="20"/>
                <w:szCs w:val="20"/>
              </w:rPr>
            </w:pPr>
            <w:del w:id="2072" w:author="Charles Jason Tinant" w:date="2014-09-24T11:17:00Z">
              <w:r w:rsidRPr="007F1E5F" w:rsidDel="00251AFC">
                <w:rPr>
                  <w:sz w:val="20"/>
                  <w:szCs w:val="20"/>
                </w:rPr>
                <w:delText>0%</w:delText>
              </w:r>
            </w:del>
          </w:p>
        </w:tc>
      </w:tr>
      <w:tr w:rsidR="003303F6" w:rsidRPr="007F1E5F" w:rsidDel="00251AFC" w14:paraId="1CAFA01F" w14:textId="6DDC3C0F" w:rsidTr="00FD4DCE">
        <w:trPr>
          <w:del w:id="2073" w:author="Charles Jason Tinant" w:date="2014-09-24T11:17:00Z"/>
        </w:trPr>
        <w:tc>
          <w:tcPr>
            <w:tcW w:w="835" w:type="pct"/>
            <w:vMerge/>
          </w:tcPr>
          <w:p w14:paraId="5EA8472C" w14:textId="61AE678D" w:rsidR="003303F6" w:rsidRPr="007F1E5F" w:rsidDel="00251AFC" w:rsidRDefault="003303F6" w:rsidP="003303F6">
            <w:pPr>
              <w:pStyle w:val="NoSpacing"/>
              <w:rPr>
                <w:del w:id="2074" w:author="Charles Jason Tinant" w:date="2014-09-24T11:17:00Z"/>
                <w:sz w:val="20"/>
                <w:szCs w:val="20"/>
              </w:rPr>
            </w:pPr>
          </w:p>
        </w:tc>
        <w:tc>
          <w:tcPr>
            <w:tcW w:w="522" w:type="pct"/>
            <w:vMerge/>
            <w:vAlign w:val="center"/>
          </w:tcPr>
          <w:p w14:paraId="78BF522D" w14:textId="7AC7853B" w:rsidR="003303F6" w:rsidRPr="007F1E5F" w:rsidDel="00251AFC" w:rsidRDefault="003303F6" w:rsidP="003303F6">
            <w:pPr>
              <w:pStyle w:val="NoSpacing"/>
              <w:rPr>
                <w:del w:id="2075" w:author="Charles Jason Tinant" w:date="2014-09-24T11:17:00Z"/>
                <w:sz w:val="20"/>
                <w:szCs w:val="20"/>
              </w:rPr>
            </w:pPr>
          </w:p>
        </w:tc>
        <w:tc>
          <w:tcPr>
            <w:tcW w:w="1381" w:type="pct"/>
            <w:shd w:val="clear" w:color="auto" w:fill="auto"/>
          </w:tcPr>
          <w:p w14:paraId="5EC07777" w14:textId="0319DF0C" w:rsidR="003303F6" w:rsidRPr="007F1E5F" w:rsidDel="00251AFC" w:rsidRDefault="003303F6" w:rsidP="003303F6">
            <w:pPr>
              <w:pStyle w:val="NoSpacing"/>
              <w:rPr>
                <w:del w:id="2076" w:author="Charles Jason Tinant" w:date="2014-09-24T11:17:00Z"/>
                <w:sz w:val="20"/>
                <w:szCs w:val="20"/>
              </w:rPr>
            </w:pPr>
            <w:del w:id="2077"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18B3F875" w14:textId="128E8B4E" w:rsidR="003303F6" w:rsidRPr="007F1E5F" w:rsidDel="00251AFC" w:rsidRDefault="003303F6" w:rsidP="003303F6">
            <w:pPr>
              <w:pStyle w:val="NoSpacing"/>
              <w:rPr>
                <w:del w:id="2078" w:author="Charles Jason Tinant" w:date="2014-09-24T11:17:00Z"/>
                <w:sz w:val="20"/>
                <w:szCs w:val="20"/>
              </w:rPr>
            </w:pPr>
          </w:p>
        </w:tc>
        <w:tc>
          <w:tcPr>
            <w:tcW w:w="717" w:type="pct"/>
            <w:shd w:val="clear" w:color="auto" w:fill="auto"/>
            <w:vAlign w:val="center"/>
          </w:tcPr>
          <w:p w14:paraId="4B4F6D61" w14:textId="1710198C" w:rsidR="003303F6" w:rsidRPr="007F1E5F" w:rsidDel="00251AFC" w:rsidRDefault="003303F6" w:rsidP="003303F6">
            <w:pPr>
              <w:pStyle w:val="NoSpacing"/>
              <w:jc w:val="center"/>
              <w:rPr>
                <w:del w:id="2079" w:author="Charles Jason Tinant" w:date="2014-09-24T11:17:00Z"/>
                <w:rFonts w:cstheme="minorHAnsi"/>
                <w:sz w:val="20"/>
                <w:szCs w:val="20"/>
              </w:rPr>
            </w:pPr>
            <w:del w:id="2080" w:author="Charles Jason Tinant" w:date="2014-09-24T11:17:00Z">
              <w:r w:rsidRPr="007F1E5F" w:rsidDel="00251AFC">
                <w:rPr>
                  <w:rFonts w:cstheme="minorHAnsi"/>
                  <w:sz w:val="20"/>
                  <w:szCs w:val="20"/>
                </w:rPr>
                <w:delText>&gt;88 mg/L</w:delText>
              </w:r>
            </w:del>
          </w:p>
          <w:p w14:paraId="41240A04" w14:textId="62352FFC" w:rsidR="003303F6" w:rsidRPr="007F1E5F" w:rsidDel="00251AFC" w:rsidRDefault="00006C43" w:rsidP="003303F6">
            <w:pPr>
              <w:pStyle w:val="NoSpacing"/>
              <w:jc w:val="center"/>
              <w:rPr>
                <w:del w:id="2081" w:author="Charles Jason Tinant" w:date="2014-09-24T11:17:00Z"/>
                <w:sz w:val="20"/>
                <w:szCs w:val="20"/>
              </w:rPr>
            </w:pPr>
            <w:del w:id="2082" w:author="Charles Jason Tinant" w:date="2014-09-24T11:17:00Z">
              <w:r w:rsidRPr="007F1E5F" w:rsidDel="00251AFC">
                <w:rPr>
                  <w:rFonts w:cstheme="minorHAnsi"/>
                  <w:sz w:val="20"/>
                  <w:szCs w:val="20"/>
                </w:rPr>
                <w:delText xml:space="preserve">&gt;0.56 mg/L </w:delText>
              </w:r>
              <w:r w:rsidRPr="007F1E5F" w:rsidDel="00251AFC">
                <w:rPr>
                  <w:rFonts w:cstheme="minorHAnsi"/>
                  <w:sz w:val="20"/>
                  <w:szCs w:val="20"/>
                  <w:vertAlign w:val="subscript"/>
                </w:rPr>
                <w:delText>b</w:delText>
              </w:r>
            </w:del>
          </w:p>
        </w:tc>
        <w:tc>
          <w:tcPr>
            <w:tcW w:w="810" w:type="pct"/>
            <w:shd w:val="clear" w:color="auto" w:fill="auto"/>
            <w:vAlign w:val="center"/>
          </w:tcPr>
          <w:p w14:paraId="1EA104E3" w14:textId="70F3CF9E" w:rsidR="003303F6" w:rsidRPr="007F1E5F" w:rsidDel="00251AFC" w:rsidRDefault="003303F6" w:rsidP="003303F6">
            <w:pPr>
              <w:pStyle w:val="NoSpacing"/>
              <w:jc w:val="center"/>
              <w:rPr>
                <w:del w:id="2083" w:author="Charles Jason Tinant" w:date="2014-09-24T11:17:00Z"/>
                <w:sz w:val="20"/>
                <w:szCs w:val="20"/>
              </w:rPr>
            </w:pPr>
            <w:del w:id="2084" w:author="Charles Jason Tinant" w:date="2014-09-24T11:17:00Z">
              <w:r w:rsidRPr="007F1E5F" w:rsidDel="00251AFC">
                <w:rPr>
                  <w:sz w:val="20"/>
                  <w:szCs w:val="20"/>
                </w:rPr>
                <w:delText>Zero of 4</w:delText>
              </w:r>
            </w:del>
          </w:p>
          <w:p w14:paraId="22452C3E" w14:textId="0588722F" w:rsidR="003303F6" w:rsidRPr="007F1E5F" w:rsidDel="00251AFC" w:rsidRDefault="003303F6" w:rsidP="003303F6">
            <w:pPr>
              <w:pStyle w:val="NoSpacing"/>
              <w:jc w:val="center"/>
              <w:rPr>
                <w:del w:id="2085" w:author="Charles Jason Tinant" w:date="2014-09-24T11:17:00Z"/>
                <w:sz w:val="20"/>
                <w:szCs w:val="20"/>
              </w:rPr>
            </w:pPr>
            <w:del w:id="2086" w:author="Charles Jason Tinant" w:date="2014-09-24T11:17:00Z">
              <w:r w:rsidRPr="007F1E5F" w:rsidDel="00251AFC">
                <w:rPr>
                  <w:sz w:val="20"/>
                  <w:szCs w:val="20"/>
                </w:rPr>
                <w:delText>Zero of 4</w:delText>
              </w:r>
            </w:del>
          </w:p>
        </w:tc>
        <w:tc>
          <w:tcPr>
            <w:tcW w:w="735" w:type="pct"/>
            <w:shd w:val="clear" w:color="auto" w:fill="auto"/>
            <w:vAlign w:val="center"/>
          </w:tcPr>
          <w:p w14:paraId="52BF0DB4" w14:textId="028292C0" w:rsidR="003303F6" w:rsidRPr="007F1E5F" w:rsidDel="00251AFC" w:rsidRDefault="003303F6" w:rsidP="003303F6">
            <w:pPr>
              <w:pStyle w:val="NoSpacing"/>
              <w:jc w:val="center"/>
              <w:rPr>
                <w:del w:id="2087" w:author="Charles Jason Tinant" w:date="2014-09-24T11:17:00Z"/>
                <w:sz w:val="20"/>
                <w:szCs w:val="20"/>
              </w:rPr>
            </w:pPr>
            <w:del w:id="2088" w:author="Charles Jason Tinant" w:date="2014-09-24T11:17:00Z">
              <w:r w:rsidRPr="007F1E5F" w:rsidDel="00251AFC">
                <w:rPr>
                  <w:sz w:val="20"/>
                  <w:szCs w:val="20"/>
                </w:rPr>
                <w:delText>0%</w:delText>
              </w:r>
            </w:del>
          </w:p>
          <w:p w14:paraId="067DA1AA" w14:textId="6EAFEB21" w:rsidR="003303F6" w:rsidRPr="007F1E5F" w:rsidDel="00251AFC" w:rsidRDefault="003303F6" w:rsidP="003303F6">
            <w:pPr>
              <w:pStyle w:val="NoSpacing"/>
              <w:jc w:val="center"/>
              <w:rPr>
                <w:del w:id="2089" w:author="Charles Jason Tinant" w:date="2014-09-24T11:17:00Z"/>
                <w:sz w:val="20"/>
                <w:szCs w:val="20"/>
              </w:rPr>
            </w:pPr>
            <w:del w:id="2090" w:author="Charles Jason Tinant" w:date="2014-09-24T11:17:00Z">
              <w:r w:rsidRPr="007F1E5F" w:rsidDel="00251AFC">
                <w:rPr>
                  <w:sz w:val="20"/>
                  <w:szCs w:val="20"/>
                </w:rPr>
                <w:delText>0%</w:delText>
              </w:r>
            </w:del>
          </w:p>
        </w:tc>
      </w:tr>
      <w:tr w:rsidR="003303F6" w:rsidRPr="007F1E5F" w:rsidDel="00251AFC" w14:paraId="2AD3219E" w14:textId="0D973673" w:rsidTr="00FD4DCE">
        <w:trPr>
          <w:del w:id="2091" w:author="Charles Jason Tinant" w:date="2014-09-24T11:17:00Z"/>
        </w:trPr>
        <w:tc>
          <w:tcPr>
            <w:tcW w:w="835" w:type="pct"/>
            <w:vMerge/>
          </w:tcPr>
          <w:p w14:paraId="189E82EE" w14:textId="34F8FB05" w:rsidR="003303F6" w:rsidRPr="007F1E5F" w:rsidDel="00251AFC" w:rsidRDefault="003303F6" w:rsidP="003303F6">
            <w:pPr>
              <w:pStyle w:val="NoSpacing"/>
              <w:rPr>
                <w:del w:id="2092" w:author="Charles Jason Tinant" w:date="2014-09-24T11:17:00Z"/>
                <w:sz w:val="20"/>
                <w:szCs w:val="20"/>
              </w:rPr>
            </w:pPr>
          </w:p>
        </w:tc>
        <w:tc>
          <w:tcPr>
            <w:tcW w:w="522" w:type="pct"/>
            <w:vMerge/>
            <w:vAlign w:val="center"/>
          </w:tcPr>
          <w:p w14:paraId="1411AABF" w14:textId="4EC2B420" w:rsidR="003303F6" w:rsidRPr="007F1E5F" w:rsidDel="00251AFC" w:rsidRDefault="003303F6" w:rsidP="003303F6">
            <w:pPr>
              <w:pStyle w:val="NoSpacing"/>
              <w:rPr>
                <w:del w:id="2093" w:author="Charles Jason Tinant" w:date="2014-09-24T11:17:00Z"/>
                <w:sz w:val="20"/>
                <w:szCs w:val="20"/>
              </w:rPr>
            </w:pPr>
          </w:p>
        </w:tc>
        <w:tc>
          <w:tcPr>
            <w:tcW w:w="1381" w:type="pct"/>
            <w:shd w:val="clear" w:color="auto" w:fill="auto"/>
          </w:tcPr>
          <w:p w14:paraId="04D02367" w14:textId="70E2CABC" w:rsidR="003303F6" w:rsidRPr="007F1E5F" w:rsidDel="00251AFC" w:rsidRDefault="003303F6" w:rsidP="003303F6">
            <w:pPr>
              <w:pStyle w:val="NoSpacing"/>
              <w:rPr>
                <w:del w:id="2094" w:author="Charles Jason Tinant" w:date="2014-09-24T11:17:00Z"/>
                <w:sz w:val="20"/>
                <w:szCs w:val="20"/>
              </w:rPr>
            </w:pPr>
            <w:del w:id="2095" w:author="Charles Jason Tinant" w:date="2014-09-24T11:17:00Z">
              <w:r w:rsidRPr="007F1E5F" w:rsidDel="00251AFC">
                <w:rPr>
                  <w:sz w:val="20"/>
                  <w:szCs w:val="20"/>
                </w:rPr>
                <w:delText>Total Phosphorus</w:delText>
              </w:r>
            </w:del>
          </w:p>
        </w:tc>
        <w:tc>
          <w:tcPr>
            <w:tcW w:w="717" w:type="pct"/>
            <w:shd w:val="clear" w:color="auto" w:fill="auto"/>
            <w:vAlign w:val="center"/>
          </w:tcPr>
          <w:p w14:paraId="3FEADADE" w14:textId="5FCD3BE9" w:rsidR="003303F6" w:rsidRPr="007F1E5F" w:rsidDel="00251AFC" w:rsidRDefault="00006C43" w:rsidP="003303F6">
            <w:pPr>
              <w:pStyle w:val="NoSpacing"/>
              <w:jc w:val="center"/>
              <w:rPr>
                <w:del w:id="2096" w:author="Charles Jason Tinant" w:date="2014-09-24T11:17:00Z"/>
                <w:rFonts w:cstheme="minorHAnsi"/>
                <w:sz w:val="20"/>
                <w:szCs w:val="20"/>
                <w:vertAlign w:val="subscript"/>
              </w:rPr>
            </w:pPr>
            <w:del w:id="2097"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2FDB562F" w14:textId="64147036" w:rsidR="00006C43" w:rsidRPr="007F1E5F" w:rsidDel="00251AFC" w:rsidRDefault="00006C43" w:rsidP="003303F6">
            <w:pPr>
              <w:pStyle w:val="NoSpacing"/>
              <w:jc w:val="center"/>
              <w:rPr>
                <w:del w:id="2098" w:author="Charles Jason Tinant" w:date="2014-09-24T11:17:00Z"/>
                <w:sz w:val="20"/>
                <w:szCs w:val="20"/>
              </w:rPr>
            </w:pPr>
            <w:del w:id="2099"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0C861342" w14:textId="4BF34C5E" w:rsidR="003303F6" w:rsidRPr="007F1E5F" w:rsidDel="00251AFC" w:rsidRDefault="003303F6" w:rsidP="003303F6">
            <w:pPr>
              <w:pStyle w:val="NoSpacing"/>
              <w:jc w:val="center"/>
              <w:rPr>
                <w:del w:id="2100" w:author="Charles Jason Tinant" w:date="2014-09-24T11:17:00Z"/>
                <w:sz w:val="20"/>
                <w:szCs w:val="20"/>
              </w:rPr>
            </w:pPr>
            <w:del w:id="2101" w:author="Charles Jason Tinant" w:date="2014-09-24T11:17:00Z">
              <w:r w:rsidRPr="007F1E5F" w:rsidDel="00251AFC">
                <w:rPr>
                  <w:sz w:val="20"/>
                  <w:szCs w:val="20"/>
                </w:rPr>
                <w:delText>3 of 4</w:delText>
              </w:r>
            </w:del>
          </w:p>
          <w:p w14:paraId="0E9D77B6" w14:textId="6B165DDF" w:rsidR="00006C43" w:rsidRPr="007F1E5F" w:rsidDel="00251AFC" w:rsidRDefault="00E90626" w:rsidP="003303F6">
            <w:pPr>
              <w:pStyle w:val="NoSpacing"/>
              <w:jc w:val="center"/>
              <w:rPr>
                <w:del w:id="2102" w:author="Charles Jason Tinant" w:date="2014-09-24T11:17:00Z"/>
                <w:sz w:val="20"/>
                <w:szCs w:val="20"/>
              </w:rPr>
            </w:pPr>
            <w:del w:id="2103" w:author="Charles Jason Tinant" w:date="2014-09-24T11:17:00Z">
              <w:r w:rsidRPr="007F1E5F" w:rsidDel="00251AFC">
                <w:rPr>
                  <w:sz w:val="20"/>
                  <w:szCs w:val="20"/>
                </w:rPr>
                <w:delText>0 of 4</w:delText>
              </w:r>
            </w:del>
          </w:p>
        </w:tc>
        <w:tc>
          <w:tcPr>
            <w:tcW w:w="735" w:type="pct"/>
            <w:shd w:val="clear" w:color="auto" w:fill="auto"/>
            <w:vAlign w:val="center"/>
          </w:tcPr>
          <w:p w14:paraId="4A064574" w14:textId="541B2CA1" w:rsidR="003303F6" w:rsidRPr="007F1E5F" w:rsidDel="00251AFC" w:rsidRDefault="003303F6" w:rsidP="003303F6">
            <w:pPr>
              <w:pStyle w:val="NoSpacing"/>
              <w:jc w:val="center"/>
              <w:rPr>
                <w:del w:id="2104" w:author="Charles Jason Tinant" w:date="2014-09-24T11:17:00Z"/>
                <w:sz w:val="20"/>
                <w:szCs w:val="20"/>
              </w:rPr>
            </w:pPr>
            <w:del w:id="2105" w:author="Charles Jason Tinant" w:date="2014-09-24T11:17:00Z">
              <w:r w:rsidRPr="007F1E5F" w:rsidDel="00251AFC">
                <w:rPr>
                  <w:sz w:val="20"/>
                  <w:szCs w:val="20"/>
                </w:rPr>
                <w:delText>75%</w:delText>
              </w:r>
            </w:del>
          </w:p>
          <w:p w14:paraId="6DA33FCA" w14:textId="63F6C959" w:rsidR="00E90626" w:rsidRPr="007F1E5F" w:rsidDel="00251AFC" w:rsidRDefault="00E90626" w:rsidP="003303F6">
            <w:pPr>
              <w:pStyle w:val="NoSpacing"/>
              <w:jc w:val="center"/>
              <w:rPr>
                <w:del w:id="2106" w:author="Charles Jason Tinant" w:date="2014-09-24T11:17:00Z"/>
                <w:sz w:val="20"/>
                <w:szCs w:val="20"/>
              </w:rPr>
            </w:pPr>
            <w:del w:id="2107" w:author="Charles Jason Tinant" w:date="2014-09-24T11:17:00Z">
              <w:r w:rsidRPr="007F1E5F" w:rsidDel="00251AFC">
                <w:rPr>
                  <w:sz w:val="20"/>
                  <w:szCs w:val="20"/>
                </w:rPr>
                <w:delText>0%</w:delText>
              </w:r>
            </w:del>
          </w:p>
        </w:tc>
      </w:tr>
      <w:tr w:rsidR="003303F6" w:rsidRPr="007F1E5F" w:rsidDel="00251AFC" w14:paraId="3C34C9CF" w14:textId="7ABF760B" w:rsidTr="00FD4DCE">
        <w:trPr>
          <w:del w:id="2108" w:author="Charles Jason Tinant" w:date="2014-09-24T11:17:00Z"/>
        </w:trPr>
        <w:tc>
          <w:tcPr>
            <w:tcW w:w="835" w:type="pct"/>
            <w:vMerge/>
          </w:tcPr>
          <w:p w14:paraId="00BD8058" w14:textId="7D108874" w:rsidR="003303F6" w:rsidRPr="007F1E5F" w:rsidDel="00251AFC" w:rsidRDefault="003303F6" w:rsidP="003303F6">
            <w:pPr>
              <w:pStyle w:val="NoSpacing"/>
              <w:rPr>
                <w:del w:id="2109" w:author="Charles Jason Tinant" w:date="2014-09-24T11:17:00Z"/>
                <w:sz w:val="20"/>
                <w:szCs w:val="20"/>
              </w:rPr>
            </w:pPr>
          </w:p>
        </w:tc>
        <w:tc>
          <w:tcPr>
            <w:tcW w:w="522" w:type="pct"/>
            <w:vMerge/>
            <w:vAlign w:val="center"/>
          </w:tcPr>
          <w:p w14:paraId="00F17090" w14:textId="7E4FD08F" w:rsidR="003303F6" w:rsidRPr="007F1E5F" w:rsidDel="00251AFC" w:rsidRDefault="003303F6" w:rsidP="003303F6">
            <w:pPr>
              <w:pStyle w:val="NoSpacing"/>
              <w:rPr>
                <w:del w:id="2110" w:author="Charles Jason Tinant" w:date="2014-09-24T11:17:00Z"/>
                <w:sz w:val="20"/>
                <w:szCs w:val="20"/>
              </w:rPr>
            </w:pPr>
          </w:p>
        </w:tc>
        <w:tc>
          <w:tcPr>
            <w:tcW w:w="1381" w:type="pct"/>
            <w:shd w:val="clear" w:color="auto" w:fill="auto"/>
          </w:tcPr>
          <w:p w14:paraId="4977E774" w14:textId="5B5F78B5" w:rsidR="003303F6" w:rsidRPr="007F1E5F" w:rsidDel="00251AFC" w:rsidRDefault="003303F6" w:rsidP="003303F6">
            <w:pPr>
              <w:pStyle w:val="NoSpacing"/>
              <w:rPr>
                <w:del w:id="2111" w:author="Charles Jason Tinant" w:date="2014-09-24T11:17:00Z"/>
                <w:sz w:val="20"/>
                <w:szCs w:val="20"/>
              </w:rPr>
            </w:pPr>
            <w:del w:id="2112"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7F739C0" w14:textId="14E7D4B7" w:rsidR="003303F6" w:rsidRPr="007F1E5F" w:rsidDel="00251AFC" w:rsidRDefault="003303F6" w:rsidP="003303F6">
            <w:pPr>
              <w:pStyle w:val="NoSpacing"/>
              <w:jc w:val="center"/>
              <w:rPr>
                <w:del w:id="2113" w:author="Charles Jason Tinant" w:date="2014-09-24T11:17:00Z"/>
                <w:rFonts w:cstheme="minorHAnsi"/>
                <w:sz w:val="20"/>
                <w:szCs w:val="20"/>
              </w:rPr>
            </w:pPr>
            <w:del w:id="2114" w:author="Charles Jason Tinant" w:date="2014-09-24T11:17:00Z">
              <w:r w:rsidRPr="007F1E5F" w:rsidDel="00251AFC">
                <w:rPr>
                  <w:rFonts w:cstheme="minorHAnsi"/>
                  <w:sz w:val="20"/>
                  <w:szCs w:val="20"/>
                </w:rPr>
                <w:delText>&gt;0.037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e</w:delText>
              </w:r>
            </w:del>
          </w:p>
        </w:tc>
        <w:tc>
          <w:tcPr>
            <w:tcW w:w="810" w:type="pct"/>
            <w:shd w:val="clear" w:color="auto" w:fill="auto"/>
            <w:vAlign w:val="center"/>
          </w:tcPr>
          <w:p w14:paraId="026F357F" w14:textId="2C2A3131" w:rsidR="003303F6" w:rsidRPr="007F1E5F" w:rsidDel="00251AFC" w:rsidRDefault="003303F6" w:rsidP="003303F6">
            <w:pPr>
              <w:pStyle w:val="NoSpacing"/>
              <w:jc w:val="center"/>
              <w:rPr>
                <w:del w:id="2115" w:author="Charles Jason Tinant" w:date="2014-09-24T11:17:00Z"/>
                <w:sz w:val="20"/>
                <w:szCs w:val="20"/>
              </w:rPr>
            </w:pPr>
            <w:del w:id="2116" w:author="Charles Jason Tinant" w:date="2014-09-24T11:17:00Z">
              <w:r w:rsidRPr="007F1E5F" w:rsidDel="00251AFC">
                <w:rPr>
                  <w:sz w:val="20"/>
                  <w:szCs w:val="20"/>
                </w:rPr>
                <w:delText>No Data</w:delText>
              </w:r>
            </w:del>
          </w:p>
        </w:tc>
        <w:tc>
          <w:tcPr>
            <w:tcW w:w="735" w:type="pct"/>
            <w:shd w:val="clear" w:color="auto" w:fill="auto"/>
            <w:vAlign w:val="center"/>
          </w:tcPr>
          <w:p w14:paraId="7F640C32" w14:textId="52CF6E18" w:rsidR="003303F6" w:rsidRPr="007F1E5F" w:rsidDel="00251AFC" w:rsidRDefault="003303F6" w:rsidP="003303F6">
            <w:pPr>
              <w:pStyle w:val="NoSpacing"/>
              <w:jc w:val="center"/>
              <w:rPr>
                <w:del w:id="2117" w:author="Charles Jason Tinant" w:date="2014-09-24T11:17:00Z"/>
                <w:sz w:val="20"/>
                <w:szCs w:val="20"/>
              </w:rPr>
            </w:pPr>
            <w:del w:id="2118" w:author="Charles Jason Tinant" w:date="2014-09-24T11:17:00Z">
              <w:r w:rsidRPr="007F1E5F" w:rsidDel="00251AFC">
                <w:rPr>
                  <w:sz w:val="20"/>
                  <w:szCs w:val="20"/>
                </w:rPr>
                <w:delText>No Data</w:delText>
              </w:r>
            </w:del>
          </w:p>
        </w:tc>
      </w:tr>
      <w:tr w:rsidR="003303F6" w:rsidRPr="007F1E5F" w:rsidDel="00251AFC" w14:paraId="76DF1489" w14:textId="32952C78" w:rsidTr="0011658F">
        <w:trPr>
          <w:del w:id="2119" w:author="Charles Jason Tinant" w:date="2014-09-24T11:17:00Z"/>
        </w:trPr>
        <w:tc>
          <w:tcPr>
            <w:tcW w:w="835" w:type="pct"/>
            <w:vMerge/>
          </w:tcPr>
          <w:p w14:paraId="502EED7B" w14:textId="1E207058" w:rsidR="003303F6" w:rsidRPr="007F1E5F" w:rsidDel="00251AFC" w:rsidRDefault="003303F6" w:rsidP="003303F6">
            <w:pPr>
              <w:pStyle w:val="NoSpacing"/>
              <w:rPr>
                <w:del w:id="2120" w:author="Charles Jason Tinant" w:date="2014-09-24T11:17:00Z"/>
                <w:sz w:val="20"/>
                <w:szCs w:val="20"/>
              </w:rPr>
            </w:pPr>
          </w:p>
        </w:tc>
        <w:tc>
          <w:tcPr>
            <w:tcW w:w="522" w:type="pct"/>
            <w:vMerge w:val="restart"/>
            <w:vAlign w:val="center"/>
          </w:tcPr>
          <w:p w14:paraId="33595503" w14:textId="792522A1" w:rsidR="003303F6" w:rsidRPr="007F1E5F" w:rsidDel="00251AFC" w:rsidRDefault="003303F6" w:rsidP="003303F6">
            <w:pPr>
              <w:pStyle w:val="NoSpacing"/>
              <w:rPr>
                <w:del w:id="2121" w:author="Charles Jason Tinant" w:date="2014-09-24T11:17:00Z"/>
                <w:sz w:val="20"/>
                <w:szCs w:val="20"/>
              </w:rPr>
            </w:pPr>
            <w:del w:id="2122" w:author="Charles Jason Tinant" w:date="2014-09-24T11:17:00Z">
              <w:r w:rsidRPr="007F1E5F" w:rsidDel="00251AFC">
                <w:rPr>
                  <w:sz w:val="20"/>
                  <w:szCs w:val="20"/>
                </w:rPr>
                <w:delText>NFL1</w:delText>
              </w:r>
            </w:del>
          </w:p>
          <w:p w14:paraId="051F18F4" w14:textId="600A7108" w:rsidR="003303F6" w:rsidRPr="007F1E5F" w:rsidDel="00251AFC" w:rsidRDefault="003303F6" w:rsidP="003303F6">
            <w:pPr>
              <w:pStyle w:val="NoSpacing"/>
              <w:rPr>
                <w:del w:id="2123" w:author="Charles Jason Tinant" w:date="2014-09-24T11:17:00Z"/>
                <w:sz w:val="20"/>
                <w:szCs w:val="20"/>
              </w:rPr>
            </w:pPr>
            <w:del w:id="2124" w:author="Charles Jason Tinant" w:date="2014-09-24T11:17:00Z">
              <w:r w:rsidRPr="007F1E5F" w:rsidDel="00251AFC">
                <w:rPr>
                  <w:sz w:val="20"/>
                  <w:szCs w:val="20"/>
                </w:rPr>
                <w:delText>(2010)</w:delText>
              </w:r>
            </w:del>
          </w:p>
        </w:tc>
        <w:tc>
          <w:tcPr>
            <w:tcW w:w="1381" w:type="pct"/>
          </w:tcPr>
          <w:p w14:paraId="150CF959" w14:textId="718067FF" w:rsidR="003303F6" w:rsidRPr="007F1E5F" w:rsidDel="00251AFC" w:rsidRDefault="003303F6" w:rsidP="003303F6">
            <w:pPr>
              <w:pStyle w:val="NoSpacing"/>
              <w:rPr>
                <w:del w:id="2125" w:author="Charles Jason Tinant" w:date="2014-09-24T11:17:00Z"/>
                <w:sz w:val="20"/>
                <w:szCs w:val="20"/>
              </w:rPr>
            </w:pPr>
            <w:del w:id="2126" w:author="Charles Jason Tinant" w:date="2014-09-24T11:17:00Z">
              <w:r w:rsidRPr="007F1E5F" w:rsidDel="00251AFC">
                <w:rPr>
                  <w:sz w:val="20"/>
                  <w:szCs w:val="20"/>
                </w:rPr>
                <w:delText>Fecal Coliform</w:delText>
              </w:r>
            </w:del>
          </w:p>
        </w:tc>
        <w:tc>
          <w:tcPr>
            <w:tcW w:w="717" w:type="pct"/>
            <w:vAlign w:val="center"/>
          </w:tcPr>
          <w:p w14:paraId="2DC6815B" w14:textId="575A4170" w:rsidR="003303F6" w:rsidRPr="007F1E5F" w:rsidDel="00251AFC" w:rsidRDefault="003303F6" w:rsidP="003303F6">
            <w:pPr>
              <w:pStyle w:val="NoSpacing"/>
              <w:jc w:val="center"/>
              <w:rPr>
                <w:del w:id="2127" w:author="Charles Jason Tinant" w:date="2014-09-24T11:17:00Z"/>
                <w:sz w:val="20"/>
                <w:szCs w:val="20"/>
              </w:rPr>
            </w:pPr>
            <w:del w:id="2128" w:author="Charles Jason Tinant" w:date="2014-09-24T11:17:00Z">
              <w:r w:rsidRPr="007F1E5F" w:rsidDel="00251AFC">
                <w:rPr>
                  <w:rFonts w:ascii="Calibri" w:hAnsi="Calibri"/>
                  <w:sz w:val="20"/>
                  <w:szCs w:val="20"/>
                </w:rPr>
                <w:delText>&gt; 400 CFU/100mL</w:delText>
              </w:r>
            </w:del>
          </w:p>
        </w:tc>
        <w:tc>
          <w:tcPr>
            <w:tcW w:w="810" w:type="pct"/>
            <w:vAlign w:val="center"/>
          </w:tcPr>
          <w:p w14:paraId="335D587A" w14:textId="13EFF704" w:rsidR="003303F6" w:rsidRPr="007F1E5F" w:rsidDel="00251AFC" w:rsidRDefault="003303F6" w:rsidP="003303F6">
            <w:pPr>
              <w:pStyle w:val="NoSpacing"/>
              <w:jc w:val="center"/>
              <w:rPr>
                <w:del w:id="2129" w:author="Charles Jason Tinant" w:date="2014-09-24T11:17:00Z"/>
                <w:sz w:val="20"/>
                <w:szCs w:val="20"/>
              </w:rPr>
            </w:pPr>
            <w:del w:id="2130" w:author="Charles Jason Tinant" w:date="2014-09-24T11:17:00Z">
              <w:r w:rsidRPr="007F1E5F" w:rsidDel="00251AFC">
                <w:rPr>
                  <w:sz w:val="20"/>
                  <w:szCs w:val="20"/>
                </w:rPr>
                <w:delText>Zero of 4</w:delText>
              </w:r>
            </w:del>
          </w:p>
        </w:tc>
        <w:tc>
          <w:tcPr>
            <w:tcW w:w="735" w:type="pct"/>
            <w:vAlign w:val="center"/>
          </w:tcPr>
          <w:p w14:paraId="1F1800B0" w14:textId="04C5C7F8" w:rsidR="003303F6" w:rsidRPr="007F1E5F" w:rsidDel="00251AFC" w:rsidRDefault="003303F6" w:rsidP="003303F6">
            <w:pPr>
              <w:pStyle w:val="NoSpacing"/>
              <w:jc w:val="center"/>
              <w:rPr>
                <w:del w:id="2131" w:author="Charles Jason Tinant" w:date="2014-09-24T11:17:00Z"/>
                <w:sz w:val="20"/>
                <w:szCs w:val="20"/>
              </w:rPr>
            </w:pPr>
            <w:del w:id="2132" w:author="Charles Jason Tinant" w:date="2014-09-24T11:17:00Z">
              <w:r w:rsidRPr="007F1E5F" w:rsidDel="00251AFC">
                <w:rPr>
                  <w:sz w:val="20"/>
                  <w:szCs w:val="20"/>
                </w:rPr>
                <w:delText>0%</w:delText>
              </w:r>
            </w:del>
          </w:p>
        </w:tc>
      </w:tr>
      <w:tr w:rsidR="003303F6" w:rsidRPr="007F1E5F" w:rsidDel="00251AFC" w14:paraId="4E8BDFDB" w14:textId="6D769FE8" w:rsidTr="0011658F">
        <w:trPr>
          <w:del w:id="2133" w:author="Charles Jason Tinant" w:date="2014-09-24T11:17:00Z"/>
        </w:trPr>
        <w:tc>
          <w:tcPr>
            <w:tcW w:w="835" w:type="pct"/>
            <w:vMerge/>
          </w:tcPr>
          <w:p w14:paraId="6723B93D" w14:textId="1FD7B3FD" w:rsidR="003303F6" w:rsidRPr="007F1E5F" w:rsidDel="00251AFC" w:rsidRDefault="003303F6" w:rsidP="003303F6">
            <w:pPr>
              <w:pStyle w:val="NoSpacing"/>
              <w:rPr>
                <w:del w:id="2134" w:author="Charles Jason Tinant" w:date="2014-09-24T11:17:00Z"/>
                <w:sz w:val="20"/>
                <w:szCs w:val="20"/>
              </w:rPr>
            </w:pPr>
          </w:p>
        </w:tc>
        <w:tc>
          <w:tcPr>
            <w:tcW w:w="522" w:type="pct"/>
            <w:vMerge/>
            <w:vAlign w:val="center"/>
          </w:tcPr>
          <w:p w14:paraId="60864189" w14:textId="3120B3D3" w:rsidR="003303F6" w:rsidRPr="007F1E5F" w:rsidDel="00251AFC" w:rsidRDefault="003303F6" w:rsidP="003303F6">
            <w:pPr>
              <w:pStyle w:val="NoSpacing"/>
              <w:rPr>
                <w:del w:id="2135" w:author="Charles Jason Tinant" w:date="2014-09-24T11:17:00Z"/>
                <w:sz w:val="20"/>
                <w:szCs w:val="20"/>
              </w:rPr>
            </w:pPr>
          </w:p>
        </w:tc>
        <w:tc>
          <w:tcPr>
            <w:tcW w:w="1381" w:type="pct"/>
          </w:tcPr>
          <w:p w14:paraId="198CFF96" w14:textId="5358EB14" w:rsidR="003303F6" w:rsidRPr="007F1E5F" w:rsidDel="00251AFC" w:rsidRDefault="003303F6" w:rsidP="003303F6">
            <w:pPr>
              <w:pStyle w:val="NoSpacing"/>
              <w:rPr>
                <w:del w:id="2136" w:author="Charles Jason Tinant" w:date="2014-09-24T11:17:00Z"/>
                <w:sz w:val="20"/>
                <w:szCs w:val="20"/>
              </w:rPr>
            </w:pPr>
            <w:del w:id="2137" w:author="Charles Jason Tinant" w:date="2014-09-24T11:17:00Z">
              <w:r w:rsidRPr="007F1E5F" w:rsidDel="00251AFC">
                <w:rPr>
                  <w:sz w:val="20"/>
                  <w:szCs w:val="20"/>
                </w:rPr>
                <w:delText>Escherichia coli (E-Coli)</w:delText>
              </w:r>
            </w:del>
          </w:p>
        </w:tc>
        <w:tc>
          <w:tcPr>
            <w:tcW w:w="717" w:type="pct"/>
            <w:vAlign w:val="center"/>
          </w:tcPr>
          <w:p w14:paraId="5135D6A9" w14:textId="396BA689" w:rsidR="003303F6" w:rsidRPr="007F1E5F" w:rsidDel="00251AFC" w:rsidRDefault="003303F6" w:rsidP="003303F6">
            <w:pPr>
              <w:pStyle w:val="NoSpacing"/>
              <w:jc w:val="center"/>
              <w:rPr>
                <w:del w:id="2138" w:author="Charles Jason Tinant" w:date="2014-09-24T11:17:00Z"/>
                <w:sz w:val="20"/>
                <w:szCs w:val="20"/>
              </w:rPr>
            </w:pPr>
            <w:del w:id="2139" w:author="Charles Jason Tinant" w:date="2014-09-24T11:17:00Z">
              <w:r w:rsidRPr="007F1E5F" w:rsidDel="00251AFC">
                <w:rPr>
                  <w:rFonts w:ascii="Calibri" w:hAnsi="Calibri"/>
                  <w:sz w:val="20"/>
                  <w:szCs w:val="20"/>
                </w:rPr>
                <w:delText>&gt; 235 mpn/100 ml</w:delText>
              </w:r>
            </w:del>
          </w:p>
        </w:tc>
        <w:tc>
          <w:tcPr>
            <w:tcW w:w="810" w:type="pct"/>
            <w:vAlign w:val="center"/>
          </w:tcPr>
          <w:p w14:paraId="197901F1" w14:textId="67755CC2" w:rsidR="003303F6" w:rsidRPr="007F1E5F" w:rsidDel="00251AFC" w:rsidRDefault="003303F6" w:rsidP="003303F6">
            <w:pPr>
              <w:pStyle w:val="NoSpacing"/>
              <w:jc w:val="center"/>
              <w:rPr>
                <w:del w:id="2140" w:author="Charles Jason Tinant" w:date="2014-09-24T11:17:00Z"/>
                <w:sz w:val="20"/>
                <w:szCs w:val="20"/>
              </w:rPr>
            </w:pPr>
            <w:del w:id="2141" w:author="Charles Jason Tinant" w:date="2014-09-24T11:17:00Z">
              <w:r w:rsidRPr="007F1E5F" w:rsidDel="00251AFC">
                <w:rPr>
                  <w:sz w:val="20"/>
                  <w:szCs w:val="20"/>
                </w:rPr>
                <w:delText>Zero of 4</w:delText>
              </w:r>
            </w:del>
          </w:p>
        </w:tc>
        <w:tc>
          <w:tcPr>
            <w:tcW w:w="735" w:type="pct"/>
            <w:vAlign w:val="center"/>
          </w:tcPr>
          <w:p w14:paraId="524C2748" w14:textId="3B4F54D7" w:rsidR="003303F6" w:rsidRPr="007F1E5F" w:rsidDel="00251AFC" w:rsidRDefault="003303F6" w:rsidP="003303F6">
            <w:pPr>
              <w:pStyle w:val="NoSpacing"/>
              <w:jc w:val="center"/>
              <w:rPr>
                <w:del w:id="2142" w:author="Charles Jason Tinant" w:date="2014-09-24T11:17:00Z"/>
                <w:sz w:val="20"/>
                <w:szCs w:val="20"/>
              </w:rPr>
            </w:pPr>
            <w:del w:id="2143" w:author="Charles Jason Tinant" w:date="2014-09-24T11:17:00Z">
              <w:r w:rsidRPr="007F1E5F" w:rsidDel="00251AFC">
                <w:rPr>
                  <w:sz w:val="20"/>
                  <w:szCs w:val="20"/>
                </w:rPr>
                <w:delText>0%</w:delText>
              </w:r>
            </w:del>
          </w:p>
        </w:tc>
      </w:tr>
      <w:tr w:rsidR="003303F6" w:rsidRPr="007F1E5F" w:rsidDel="00251AFC" w14:paraId="3F8FD506" w14:textId="15A63399" w:rsidTr="0011658F">
        <w:trPr>
          <w:del w:id="2144" w:author="Charles Jason Tinant" w:date="2014-09-24T11:17:00Z"/>
        </w:trPr>
        <w:tc>
          <w:tcPr>
            <w:tcW w:w="835" w:type="pct"/>
            <w:vMerge/>
          </w:tcPr>
          <w:p w14:paraId="6717A135" w14:textId="7AE18562" w:rsidR="003303F6" w:rsidRPr="007F1E5F" w:rsidDel="00251AFC" w:rsidRDefault="003303F6" w:rsidP="003303F6">
            <w:pPr>
              <w:pStyle w:val="NoSpacing"/>
              <w:rPr>
                <w:del w:id="2145" w:author="Charles Jason Tinant" w:date="2014-09-24T11:17:00Z"/>
                <w:sz w:val="20"/>
                <w:szCs w:val="20"/>
              </w:rPr>
            </w:pPr>
          </w:p>
        </w:tc>
        <w:tc>
          <w:tcPr>
            <w:tcW w:w="522" w:type="pct"/>
            <w:vMerge/>
            <w:vAlign w:val="center"/>
          </w:tcPr>
          <w:p w14:paraId="1090677E" w14:textId="38C6F56A" w:rsidR="003303F6" w:rsidRPr="007F1E5F" w:rsidDel="00251AFC" w:rsidRDefault="003303F6" w:rsidP="003303F6">
            <w:pPr>
              <w:pStyle w:val="NoSpacing"/>
              <w:rPr>
                <w:del w:id="2146" w:author="Charles Jason Tinant" w:date="2014-09-24T11:17:00Z"/>
                <w:sz w:val="20"/>
                <w:szCs w:val="20"/>
              </w:rPr>
            </w:pPr>
          </w:p>
        </w:tc>
        <w:tc>
          <w:tcPr>
            <w:tcW w:w="1381" w:type="pct"/>
          </w:tcPr>
          <w:p w14:paraId="0EDEFC35" w14:textId="7B92451A" w:rsidR="003303F6" w:rsidRPr="007F1E5F" w:rsidDel="00251AFC" w:rsidRDefault="003303F6" w:rsidP="003303F6">
            <w:pPr>
              <w:pStyle w:val="NoSpacing"/>
              <w:rPr>
                <w:del w:id="2147" w:author="Charles Jason Tinant" w:date="2014-09-24T11:17:00Z"/>
                <w:sz w:val="20"/>
                <w:szCs w:val="20"/>
              </w:rPr>
            </w:pPr>
            <w:del w:id="2148" w:author="Charles Jason Tinant" w:date="2014-09-24T11:17:00Z">
              <w:r w:rsidRPr="007F1E5F" w:rsidDel="00251AFC">
                <w:rPr>
                  <w:sz w:val="20"/>
                  <w:szCs w:val="20"/>
                </w:rPr>
                <w:delText>Biochemical Oxygen Demand (BOD)</w:delText>
              </w:r>
            </w:del>
          </w:p>
        </w:tc>
        <w:tc>
          <w:tcPr>
            <w:tcW w:w="717" w:type="pct"/>
            <w:vAlign w:val="center"/>
          </w:tcPr>
          <w:p w14:paraId="1B7E2FE8" w14:textId="70AB4911" w:rsidR="003303F6" w:rsidRPr="007F1E5F" w:rsidDel="00251AFC" w:rsidRDefault="003303F6" w:rsidP="003303F6">
            <w:pPr>
              <w:pStyle w:val="NoSpacing"/>
              <w:jc w:val="center"/>
              <w:rPr>
                <w:del w:id="2149" w:author="Charles Jason Tinant" w:date="2014-09-24T11:17:00Z"/>
                <w:sz w:val="20"/>
                <w:szCs w:val="20"/>
              </w:rPr>
            </w:pPr>
            <w:del w:id="2150"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5300A907" w14:textId="1D4A11AF" w:rsidR="003303F6" w:rsidRPr="007F1E5F" w:rsidDel="00251AFC" w:rsidRDefault="003303F6" w:rsidP="003303F6">
            <w:pPr>
              <w:pStyle w:val="NoSpacing"/>
              <w:jc w:val="center"/>
              <w:rPr>
                <w:del w:id="2151" w:author="Charles Jason Tinant" w:date="2014-09-24T11:17:00Z"/>
                <w:sz w:val="20"/>
                <w:szCs w:val="20"/>
              </w:rPr>
            </w:pPr>
            <w:del w:id="2152" w:author="Charles Jason Tinant" w:date="2014-09-24T11:17:00Z">
              <w:r w:rsidRPr="007F1E5F" w:rsidDel="00251AFC">
                <w:rPr>
                  <w:sz w:val="20"/>
                  <w:szCs w:val="20"/>
                </w:rPr>
                <w:delText>Zero of 4</w:delText>
              </w:r>
            </w:del>
          </w:p>
        </w:tc>
        <w:tc>
          <w:tcPr>
            <w:tcW w:w="735" w:type="pct"/>
            <w:vAlign w:val="center"/>
          </w:tcPr>
          <w:p w14:paraId="5B6151E6" w14:textId="200908E0" w:rsidR="003303F6" w:rsidRPr="007F1E5F" w:rsidDel="00251AFC" w:rsidRDefault="003303F6" w:rsidP="003303F6">
            <w:pPr>
              <w:pStyle w:val="NoSpacing"/>
              <w:jc w:val="center"/>
              <w:rPr>
                <w:del w:id="2153" w:author="Charles Jason Tinant" w:date="2014-09-24T11:17:00Z"/>
                <w:sz w:val="20"/>
                <w:szCs w:val="20"/>
              </w:rPr>
            </w:pPr>
            <w:del w:id="2154" w:author="Charles Jason Tinant" w:date="2014-09-24T11:17:00Z">
              <w:r w:rsidRPr="007F1E5F" w:rsidDel="00251AFC">
                <w:rPr>
                  <w:sz w:val="20"/>
                  <w:szCs w:val="20"/>
                </w:rPr>
                <w:delText>0%</w:delText>
              </w:r>
            </w:del>
          </w:p>
        </w:tc>
      </w:tr>
      <w:tr w:rsidR="003303F6" w:rsidRPr="007F1E5F" w:rsidDel="00251AFC" w14:paraId="4D58FFC4" w14:textId="26C7A5BD" w:rsidTr="0011658F">
        <w:trPr>
          <w:del w:id="2155" w:author="Charles Jason Tinant" w:date="2014-09-24T11:17:00Z"/>
        </w:trPr>
        <w:tc>
          <w:tcPr>
            <w:tcW w:w="835" w:type="pct"/>
            <w:vMerge/>
          </w:tcPr>
          <w:p w14:paraId="0BEC134F" w14:textId="24162D3B" w:rsidR="003303F6" w:rsidRPr="007F1E5F" w:rsidDel="00251AFC" w:rsidRDefault="003303F6" w:rsidP="003303F6">
            <w:pPr>
              <w:pStyle w:val="NoSpacing"/>
              <w:rPr>
                <w:del w:id="2156" w:author="Charles Jason Tinant" w:date="2014-09-24T11:17:00Z"/>
                <w:sz w:val="20"/>
                <w:szCs w:val="20"/>
              </w:rPr>
            </w:pPr>
          </w:p>
        </w:tc>
        <w:tc>
          <w:tcPr>
            <w:tcW w:w="522" w:type="pct"/>
            <w:vMerge/>
            <w:vAlign w:val="center"/>
          </w:tcPr>
          <w:p w14:paraId="7AAD8627" w14:textId="01D1F034" w:rsidR="003303F6" w:rsidRPr="007F1E5F" w:rsidDel="00251AFC" w:rsidRDefault="003303F6" w:rsidP="003303F6">
            <w:pPr>
              <w:pStyle w:val="NoSpacing"/>
              <w:rPr>
                <w:del w:id="2157" w:author="Charles Jason Tinant" w:date="2014-09-24T11:17:00Z"/>
                <w:sz w:val="20"/>
                <w:szCs w:val="20"/>
              </w:rPr>
            </w:pPr>
          </w:p>
        </w:tc>
        <w:tc>
          <w:tcPr>
            <w:tcW w:w="1381" w:type="pct"/>
          </w:tcPr>
          <w:p w14:paraId="6E0078CE" w14:textId="75D659E2" w:rsidR="003303F6" w:rsidRPr="007F1E5F" w:rsidDel="00251AFC" w:rsidRDefault="003303F6" w:rsidP="003303F6">
            <w:pPr>
              <w:pStyle w:val="NoSpacing"/>
              <w:rPr>
                <w:del w:id="2158" w:author="Charles Jason Tinant" w:date="2014-09-24T11:17:00Z"/>
                <w:sz w:val="20"/>
                <w:szCs w:val="20"/>
              </w:rPr>
            </w:pPr>
            <w:del w:id="2159" w:author="Charles Jason Tinant" w:date="2014-09-24T11:17:00Z">
              <w:r w:rsidRPr="007F1E5F" w:rsidDel="00251AFC">
                <w:rPr>
                  <w:sz w:val="20"/>
                  <w:szCs w:val="20"/>
                </w:rPr>
                <w:delText>Total Suspended Solids (TSS)</w:delText>
              </w:r>
            </w:del>
          </w:p>
        </w:tc>
        <w:tc>
          <w:tcPr>
            <w:tcW w:w="717" w:type="pct"/>
            <w:vAlign w:val="center"/>
          </w:tcPr>
          <w:p w14:paraId="232773BE" w14:textId="1B7E8FCF" w:rsidR="003303F6" w:rsidRPr="007F1E5F" w:rsidDel="00251AFC" w:rsidRDefault="003303F6" w:rsidP="003303F6">
            <w:pPr>
              <w:pStyle w:val="NoSpacing"/>
              <w:jc w:val="center"/>
              <w:rPr>
                <w:del w:id="2160" w:author="Charles Jason Tinant" w:date="2014-09-24T11:17:00Z"/>
                <w:sz w:val="20"/>
                <w:szCs w:val="20"/>
              </w:rPr>
            </w:pPr>
            <w:del w:id="2161" w:author="Charles Jason Tinant" w:date="2014-09-24T11:17:00Z">
              <w:r w:rsidRPr="007F1E5F" w:rsidDel="00251AFC">
                <w:rPr>
                  <w:rFonts w:ascii="Calibri" w:hAnsi="Calibri"/>
                  <w:sz w:val="20"/>
                  <w:szCs w:val="20"/>
                </w:rPr>
                <w:delText xml:space="preserve">  &gt; 158 mg/L</w:delText>
              </w:r>
            </w:del>
          </w:p>
        </w:tc>
        <w:tc>
          <w:tcPr>
            <w:tcW w:w="810" w:type="pct"/>
            <w:vAlign w:val="center"/>
          </w:tcPr>
          <w:p w14:paraId="3B901212" w14:textId="32A24B79" w:rsidR="003303F6" w:rsidRPr="007F1E5F" w:rsidDel="00251AFC" w:rsidRDefault="003303F6" w:rsidP="003303F6">
            <w:pPr>
              <w:pStyle w:val="NoSpacing"/>
              <w:jc w:val="center"/>
              <w:rPr>
                <w:del w:id="2162" w:author="Charles Jason Tinant" w:date="2014-09-24T11:17:00Z"/>
                <w:sz w:val="20"/>
                <w:szCs w:val="20"/>
              </w:rPr>
            </w:pPr>
            <w:del w:id="2163" w:author="Charles Jason Tinant" w:date="2014-09-24T11:17:00Z">
              <w:r w:rsidRPr="007F1E5F" w:rsidDel="00251AFC">
                <w:rPr>
                  <w:sz w:val="20"/>
                  <w:szCs w:val="20"/>
                </w:rPr>
                <w:delText>Zero of 4</w:delText>
              </w:r>
            </w:del>
          </w:p>
        </w:tc>
        <w:tc>
          <w:tcPr>
            <w:tcW w:w="735" w:type="pct"/>
            <w:vAlign w:val="center"/>
          </w:tcPr>
          <w:p w14:paraId="21121269" w14:textId="131EFC74" w:rsidR="003303F6" w:rsidRPr="007F1E5F" w:rsidDel="00251AFC" w:rsidRDefault="003303F6" w:rsidP="003303F6">
            <w:pPr>
              <w:pStyle w:val="NoSpacing"/>
              <w:jc w:val="center"/>
              <w:rPr>
                <w:del w:id="2164" w:author="Charles Jason Tinant" w:date="2014-09-24T11:17:00Z"/>
                <w:sz w:val="20"/>
                <w:szCs w:val="20"/>
              </w:rPr>
            </w:pPr>
            <w:del w:id="2165" w:author="Charles Jason Tinant" w:date="2014-09-24T11:17:00Z">
              <w:r w:rsidRPr="007F1E5F" w:rsidDel="00251AFC">
                <w:rPr>
                  <w:sz w:val="20"/>
                  <w:szCs w:val="20"/>
                </w:rPr>
                <w:delText>0%</w:delText>
              </w:r>
            </w:del>
          </w:p>
        </w:tc>
      </w:tr>
      <w:tr w:rsidR="003303F6" w:rsidRPr="007F1E5F" w:rsidDel="00251AFC" w14:paraId="7F62BC8C" w14:textId="3EA633AC" w:rsidTr="0011658F">
        <w:trPr>
          <w:del w:id="2166" w:author="Charles Jason Tinant" w:date="2014-09-24T11:17:00Z"/>
        </w:trPr>
        <w:tc>
          <w:tcPr>
            <w:tcW w:w="835" w:type="pct"/>
            <w:vMerge/>
          </w:tcPr>
          <w:p w14:paraId="6A58CFD4" w14:textId="542E14F5" w:rsidR="003303F6" w:rsidRPr="007F1E5F" w:rsidDel="00251AFC" w:rsidRDefault="003303F6" w:rsidP="003303F6">
            <w:pPr>
              <w:pStyle w:val="NoSpacing"/>
              <w:rPr>
                <w:del w:id="2167" w:author="Charles Jason Tinant" w:date="2014-09-24T11:17:00Z"/>
                <w:sz w:val="20"/>
                <w:szCs w:val="20"/>
              </w:rPr>
            </w:pPr>
          </w:p>
        </w:tc>
        <w:tc>
          <w:tcPr>
            <w:tcW w:w="522" w:type="pct"/>
            <w:vMerge/>
            <w:vAlign w:val="center"/>
          </w:tcPr>
          <w:p w14:paraId="6C29D8BF" w14:textId="06E6D7EB" w:rsidR="003303F6" w:rsidRPr="007F1E5F" w:rsidDel="00251AFC" w:rsidRDefault="003303F6" w:rsidP="003303F6">
            <w:pPr>
              <w:pStyle w:val="NoSpacing"/>
              <w:rPr>
                <w:del w:id="2168" w:author="Charles Jason Tinant" w:date="2014-09-24T11:17:00Z"/>
                <w:sz w:val="20"/>
                <w:szCs w:val="20"/>
              </w:rPr>
            </w:pPr>
          </w:p>
        </w:tc>
        <w:tc>
          <w:tcPr>
            <w:tcW w:w="1381" w:type="pct"/>
          </w:tcPr>
          <w:p w14:paraId="1C6D0456" w14:textId="792D792B" w:rsidR="003303F6" w:rsidRPr="007F1E5F" w:rsidDel="00251AFC" w:rsidRDefault="003303F6" w:rsidP="003303F6">
            <w:pPr>
              <w:pStyle w:val="NoSpacing"/>
              <w:rPr>
                <w:del w:id="2169" w:author="Charles Jason Tinant" w:date="2014-09-24T11:17:00Z"/>
                <w:sz w:val="20"/>
                <w:szCs w:val="20"/>
              </w:rPr>
            </w:pPr>
            <w:del w:id="2170"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vAlign w:val="center"/>
          </w:tcPr>
          <w:p w14:paraId="1D4C0EEB" w14:textId="050C17E0" w:rsidR="003303F6" w:rsidRPr="007F1E5F" w:rsidDel="00251AFC" w:rsidRDefault="003303F6" w:rsidP="003303F6">
            <w:pPr>
              <w:pStyle w:val="NoSpacing"/>
              <w:jc w:val="center"/>
              <w:rPr>
                <w:del w:id="2171" w:author="Charles Jason Tinant" w:date="2014-09-24T11:17:00Z"/>
                <w:sz w:val="20"/>
                <w:szCs w:val="20"/>
              </w:rPr>
            </w:pPr>
            <w:del w:id="2172" w:author="Charles Jason Tinant" w:date="2014-09-24T11:17:00Z">
              <w:r w:rsidRPr="007F1E5F" w:rsidDel="00251AFC">
                <w:rPr>
                  <w:rFonts w:cstheme="minorHAnsi"/>
                  <w:sz w:val="20"/>
                  <w:szCs w:val="20"/>
                </w:rPr>
                <w:delText>&gt; 1.8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a</w:delText>
              </w:r>
            </w:del>
          </w:p>
        </w:tc>
        <w:tc>
          <w:tcPr>
            <w:tcW w:w="810" w:type="pct"/>
            <w:vAlign w:val="center"/>
          </w:tcPr>
          <w:p w14:paraId="09E4FF47" w14:textId="6373B80D" w:rsidR="003303F6" w:rsidRPr="007F1E5F" w:rsidDel="00251AFC" w:rsidRDefault="003303F6" w:rsidP="003303F6">
            <w:pPr>
              <w:pStyle w:val="NoSpacing"/>
              <w:jc w:val="center"/>
              <w:rPr>
                <w:del w:id="2173" w:author="Charles Jason Tinant" w:date="2014-09-24T11:17:00Z"/>
                <w:sz w:val="20"/>
                <w:szCs w:val="20"/>
              </w:rPr>
            </w:pPr>
            <w:del w:id="2174" w:author="Charles Jason Tinant" w:date="2014-09-24T11:17:00Z">
              <w:r w:rsidRPr="007F1E5F" w:rsidDel="00251AFC">
                <w:rPr>
                  <w:sz w:val="20"/>
                  <w:szCs w:val="20"/>
                </w:rPr>
                <w:delText>Zero of 4</w:delText>
              </w:r>
            </w:del>
          </w:p>
        </w:tc>
        <w:tc>
          <w:tcPr>
            <w:tcW w:w="735" w:type="pct"/>
            <w:vAlign w:val="center"/>
          </w:tcPr>
          <w:p w14:paraId="3121F939" w14:textId="6EEE14F0" w:rsidR="003303F6" w:rsidRPr="007F1E5F" w:rsidDel="00251AFC" w:rsidRDefault="003303F6" w:rsidP="003303F6">
            <w:pPr>
              <w:pStyle w:val="NoSpacing"/>
              <w:jc w:val="center"/>
              <w:rPr>
                <w:del w:id="2175" w:author="Charles Jason Tinant" w:date="2014-09-24T11:17:00Z"/>
                <w:sz w:val="20"/>
                <w:szCs w:val="20"/>
              </w:rPr>
            </w:pPr>
            <w:del w:id="2176" w:author="Charles Jason Tinant" w:date="2014-09-24T11:17:00Z">
              <w:r w:rsidRPr="007F1E5F" w:rsidDel="00251AFC">
                <w:rPr>
                  <w:sz w:val="20"/>
                  <w:szCs w:val="20"/>
                </w:rPr>
                <w:delText>0%</w:delText>
              </w:r>
            </w:del>
          </w:p>
        </w:tc>
      </w:tr>
      <w:tr w:rsidR="003303F6" w:rsidRPr="007F1E5F" w:rsidDel="00251AFC" w14:paraId="5BF317A2" w14:textId="54880FDA" w:rsidTr="0011658F">
        <w:trPr>
          <w:del w:id="2177" w:author="Charles Jason Tinant" w:date="2014-09-24T11:17:00Z"/>
        </w:trPr>
        <w:tc>
          <w:tcPr>
            <w:tcW w:w="835" w:type="pct"/>
            <w:vMerge/>
          </w:tcPr>
          <w:p w14:paraId="09E83395" w14:textId="09192A53" w:rsidR="003303F6" w:rsidRPr="007F1E5F" w:rsidDel="00251AFC" w:rsidRDefault="003303F6" w:rsidP="003303F6">
            <w:pPr>
              <w:pStyle w:val="NoSpacing"/>
              <w:rPr>
                <w:del w:id="2178" w:author="Charles Jason Tinant" w:date="2014-09-24T11:17:00Z"/>
                <w:sz w:val="20"/>
                <w:szCs w:val="20"/>
              </w:rPr>
            </w:pPr>
          </w:p>
        </w:tc>
        <w:tc>
          <w:tcPr>
            <w:tcW w:w="522" w:type="pct"/>
            <w:vMerge/>
            <w:vAlign w:val="center"/>
          </w:tcPr>
          <w:p w14:paraId="2C0FA42F" w14:textId="257967A7" w:rsidR="003303F6" w:rsidRPr="007F1E5F" w:rsidDel="00251AFC" w:rsidRDefault="003303F6" w:rsidP="003303F6">
            <w:pPr>
              <w:pStyle w:val="NoSpacing"/>
              <w:rPr>
                <w:del w:id="2179" w:author="Charles Jason Tinant" w:date="2014-09-24T11:17:00Z"/>
                <w:sz w:val="20"/>
                <w:szCs w:val="20"/>
              </w:rPr>
            </w:pPr>
          </w:p>
        </w:tc>
        <w:tc>
          <w:tcPr>
            <w:tcW w:w="1381" w:type="pct"/>
          </w:tcPr>
          <w:p w14:paraId="6F1A7CBB" w14:textId="5FEAC52D" w:rsidR="003303F6" w:rsidRPr="007F1E5F" w:rsidDel="00251AFC" w:rsidRDefault="003303F6" w:rsidP="003303F6">
            <w:pPr>
              <w:pStyle w:val="NoSpacing"/>
              <w:rPr>
                <w:del w:id="2180" w:author="Charles Jason Tinant" w:date="2014-09-24T11:17:00Z"/>
                <w:sz w:val="20"/>
                <w:szCs w:val="20"/>
              </w:rPr>
            </w:pPr>
            <w:del w:id="2181"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66301415" w14:textId="4C9B3566" w:rsidR="003303F6" w:rsidRPr="007F1E5F" w:rsidDel="00251AFC" w:rsidRDefault="003303F6" w:rsidP="003303F6">
            <w:pPr>
              <w:pStyle w:val="NoSpacing"/>
              <w:rPr>
                <w:del w:id="2182" w:author="Charles Jason Tinant" w:date="2014-09-24T11:17:00Z"/>
                <w:sz w:val="20"/>
                <w:szCs w:val="20"/>
              </w:rPr>
            </w:pPr>
          </w:p>
        </w:tc>
        <w:tc>
          <w:tcPr>
            <w:tcW w:w="717" w:type="pct"/>
            <w:vAlign w:val="center"/>
          </w:tcPr>
          <w:p w14:paraId="5D7F5719" w14:textId="6AB5BFBD" w:rsidR="003303F6" w:rsidRPr="007F1E5F" w:rsidDel="00251AFC" w:rsidRDefault="003303F6" w:rsidP="003303F6">
            <w:pPr>
              <w:pStyle w:val="NoSpacing"/>
              <w:jc w:val="center"/>
              <w:rPr>
                <w:del w:id="2183" w:author="Charles Jason Tinant" w:date="2014-09-24T11:17:00Z"/>
                <w:rFonts w:cstheme="minorHAnsi"/>
                <w:sz w:val="20"/>
                <w:szCs w:val="20"/>
              </w:rPr>
            </w:pPr>
            <w:del w:id="2184" w:author="Charles Jason Tinant" w:date="2014-09-24T11:17:00Z">
              <w:r w:rsidRPr="007F1E5F" w:rsidDel="00251AFC">
                <w:rPr>
                  <w:rFonts w:cstheme="minorHAnsi"/>
                  <w:sz w:val="20"/>
                  <w:szCs w:val="20"/>
                </w:rPr>
                <w:delText>&gt;88 mg/L</w:delText>
              </w:r>
            </w:del>
          </w:p>
          <w:p w14:paraId="793D4261" w14:textId="3C97671C" w:rsidR="003303F6" w:rsidRPr="007F1E5F" w:rsidDel="00251AFC" w:rsidRDefault="003303F6" w:rsidP="003303F6">
            <w:pPr>
              <w:pStyle w:val="NoSpacing"/>
              <w:jc w:val="center"/>
              <w:rPr>
                <w:del w:id="2185" w:author="Charles Jason Tinant" w:date="2014-09-24T11:17:00Z"/>
                <w:sz w:val="20"/>
                <w:szCs w:val="20"/>
              </w:rPr>
            </w:pPr>
            <w:del w:id="2186" w:author="Charles Jason Tinant" w:date="2014-09-24T11:17:00Z">
              <w:r w:rsidRPr="007F1E5F" w:rsidDel="00251AFC">
                <w:rPr>
                  <w:rFonts w:cstheme="minorHAnsi"/>
                  <w:sz w:val="20"/>
                  <w:szCs w:val="20"/>
                </w:rPr>
                <w:delText>&gt;0.56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b</w:delText>
              </w:r>
            </w:del>
          </w:p>
        </w:tc>
        <w:tc>
          <w:tcPr>
            <w:tcW w:w="810" w:type="pct"/>
            <w:vAlign w:val="center"/>
          </w:tcPr>
          <w:p w14:paraId="3E287D72" w14:textId="2B3693AA" w:rsidR="003303F6" w:rsidRPr="007F1E5F" w:rsidDel="00251AFC" w:rsidRDefault="003303F6" w:rsidP="003303F6">
            <w:pPr>
              <w:pStyle w:val="NoSpacing"/>
              <w:jc w:val="center"/>
              <w:rPr>
                <w:del w:id="2187" w:author="Charles Jason Tinant" w:date="2014-09-24T11:17:00Z"/>
                <w:sz w:val="20"/>
                <w:szCs w:val="20"/>
              </w:rPr>
            </w:pPr>
            <w:del w:id="2188" w:author="Charles Jason Tinant" w:date="2014-09-24T11:17:00Z">
              <w:r w:rsidRPr="007F1E5F" w:rsidDel="00251AFC">
                <w:rPr>
                  <w:sz w:val="20"/>
                  <w:szCs w:val="20"/>
                </w:rPr>
                <w:delText>Zero of 4</w:delText>
              </w:r>
            </w:del>
          </w:p>
          <w:p w14:paraId="32616225" w14:textId="090267F6" w:rsidR="003303F6" w:rsidRPr="007F1E5F" w:rsidDel="00251AFC" w:rsidRDefault="003303F6" w:rsidP="003303F6">
            <w:pPr>
              <w:pStyle w:val="NoSpacing"/>
              <w:jc w:val="center"/>
              <w:rPr>
                <w:del w:id="2189" w:author="Charles Jason Tinant" w:date="2014-09-24T11:17:00Z"/>
                <w:sz w:val="20"/>
                <w:szCs w:val="20"/>
              </w:rPr>
            </w:pPr>
            <w:del w:id="2190" w:author="Charles Jason Tinant" w:date="2014-09-24T11:17:00Z">
              <w:r w:rsidRPr="007F1E5F" w:rsidDel="00251AFC">
                <w:rPr>
                  <w:sz w:val="20"/>
                  <w:szCs w:val="20"/>
                </w:rPr>
                <w:delText>Zero of 4</w:delText>
              </w:r>
            </w:del>
          </w:p>
        </w:tc>
        <w:tc>
          <w:tcPr>
            <w:tcW w:w="735" w:type="pct"/>
            <w:vAlign w:val="center"/>
          </w:tcPr>
          <w:p w14:paraId="5CFEF636" w14:textId="0BF1E2D2" w:rsidR="003303F6" w:rsidRPr="007F1E5F" w:rsidDel="00251AFC" w:rsidRDefault="003303F6" w:rsidP="003303F6">
            <w:pPr>
              <w:pStyle w:val="NoSpacing"/>
              <w:jc w:val="center"/>
              <w:rPr>
                <w:del w:id="2191" w:author="Charles Jason Tinant" w:date="2014-09-24T11:17:00Z"/>
                <w:sz w:val="20"/>
                <w:szCs w:val="20"/>
              </w:rPr>
            </w:pPr>
            <w:del w:id="2192" w:author="Charles Jason Tinant" w:date="2014-09-24T11:17:00Z">
              <w:r w:rsidRPr="007F1E5F" w:rsidDel="00251AFC">
                <w:rPr>
                  <w:sz w:val="20"/>
                  <w:szCs w:val="20"/>
                </w:rPr>
                <w:delText>0%</w:delText>
              </w:r>
            </w:del>
          </w:p>
          <w:p w14:paraId="3C386E7A" w14:textId="1E05833A" w:rsidR="003303F6" w:rsidRPr="007F1E5F" w:rsidDel="00251AFC" w:rsidRDefault="003303F6" w:rsidP="003303F6">
            <w:pPr>
              <w:pStyle w:val="NoSpacing"/>
              <w:jc w:val="center"/>
              <w:rPr>
                <w:del w:id="2193" w:author="Charles Jason Tinant" w:date="2014-09-24T11:17:00Z"/>
                <w:sz w:val="20"/>
                <w:szCs w:val="20"/>
              </w:rPr>
            </w:pPr>
            <w:del w:id="2194" w:author="Charles Jason Tinant" w:date="2014-09-24T11:17:00Z">
              <w:r w:rsidRPr="007F1E5F" w:rsidDel="00251AFC">
                <w:rPr>
                  <w:sz w:val="20"/>
                  <w:szCs w:val="20"/>
                </w:rPr>
                <w:delText>0%</w:delText>
              </w:r>
            </w:del>
          </w:p>
        </w:tc>
      </w:tr>
      <w:tr w:rsidR="003303F6" w:rsidRPr="007F1E5F" w:rsidDel="00251AFC" w14:paraId="6837BB1C" w14:textId="268E61B7" w:rsidTr="002D2040">
        <w:trPr>
          <w:del w:id="2195" w:author="Charles Jason Tinant" w:date="2014-09-24T11:17:00Z"/>
        </w:trPr>
        <w:tc>
          <w:tcPr>
            <w:tcW w:w="835" w:type="pct"/>
            <w:vMerge/>
          </w:tcPr>
          <w:p w14:paraId="17DE8F79" w14:textId="02D4F87D" w:rsidR="003303F6" w:rsidRPr="007F1E5F" w:rsidDel="00251AFC" w:rsidRDefault="003303F6" w:rsidP="003303F6">
            <w:pPr>
              <w:pStyle w:val="NoSpacing"/>
              <w:rPr>
                <w:del w:id="2196" w:author="Charles Jason Tinant" w:date="2014-09-24T11:17:00Z"/>
                <w:sz w:val="20"/>
                <w:szCs w:val="20"/>
              </w:rPr>
            </w:pPr>
          </w:p>
        </w:tc>
        <w:tc>
          <w:tcPr>
            <w:tcW w:w="522" w:type="pct"/>
            <w:vMerge/>
            <w:vAlign w:val="center"/>
          </w:tcPr>
          <w:p w14:paraId="5032E4D4" w14:textId="3F4D822A" w:rsidR="003303F6" w:rsidRPr="007F1E5F" w:rsidDel="00251AFC" w:rsidRDefault="003303F6" w:rsidP="003303F6">
            <w:pPr>
              <w:pStyle w:val="NoSpacing"/>
              <w:rPr>
                <w:del w:id="2197" w:author="Charles Jason Tinant" w:date="2014-09-24T11:17:00Z"/>
                <w:sz w:val="20"/>
                <w:szCs w:val="20"/>
              </w:rPr>
            </w:pPr>
          </w:p>
        </w:tc>
        <w:tc>
          <w:tcPr>
            <w:tcW w:w="1381" w:type="pct"/>
            <w:shd w:val="clear" w:color="auto" w:fill="auto"/>
          </w:tcPr>
          <w:p w14:paraId="4B818AFB" w14:textId="28D5F18F" w:rsidR="003303F6" w:rsidRPr="007F1E5F" w:rsidDel="00251AFC" w:rsidRDefault="003303F6" w:rsidP="003303F6">
            <w:pPr>
              <w:pStyle w:val="NoSpacing"/>
              <w:rPr>
                <w:del w:id="2198" w:author="Charles Jason Tinant" w:date="2014-09-24T11:17:00Z"/>
                <w:sz w:val="20"/>
                <w:szCs w:val="20"/>
              </w:rPr>
            </w:pPr>
            <w:del w:id="2199" w:author="Charles Jason Tinant" w:date="2014-09-24T11:17:00Z">
              <w:r w:rsidRPr="007F1E5F" w:rsidDel="00251AFC">
                <w:rPr>
                  <w:sz w:val="20"/>
                  <w:szCs w:val="20"/>
                </w:rPr>
                <w:delText>Total Phosphorus</w:delText>
              </w:r>
            </w:del>
          </w:p>
        </w:tc>
        <w:tc>
          <w:tcPr>
            <w:tcW w:w="717" w:type="pct"/>
            <w:shd w:val="clear" w:color="auto" w:fill="auto"/>
            <w:vAlign w:val="center"/>
          </w:tcPr>
          <w:p w14:paraId="43BDA396" w14:textId="1E32F927" w:rsidR="003303F6" w:rsidRPr="007F1E5F" w:rsidDel="00251AFC" w:rsidRDefault="003303F6" w:rsidP="00E90626">
            <w:pPr>
              <w:pStyle w:val="NoSpacing"/>
              <w:jc w:val="center"/>
              <w:rPr>
                <w:del w:id="2200" w:author="Charles Jason Tinant" w:date="2014-09-24T11:17:00Z"/>
                <w:rFonts w:cstheme="minorHAnsi"/>
                <w:sz w:val="20"/>
                <w:szCs w:val="20"/>
                <w:vertAlign w:val="subscript"/>
              </w:rPr>
            </w:pPr>
            <w:del w:id="2201" w:author="Charles Jason Tinant" w:date="2014-09-24T11:17:00Z">
              <w:r w:rsidRPr="007F1E5F" w:rsidDel="00251AFC">
                <w:rPr>
                  <w:rFonts w:cstheme="minorHAnsi"/>
                  <w:sz w:val="20"/>
                  <w:szCs w:val="20"/>
                </w:rPr>
                <w:delText>&gt; 0.037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c</w:delText>
              </w:r>
            </w:del>
          </w:p>
          <w:p w14:paraId="5D399A9D" w14:textId="5805C37D" w:rsidR="00E90626" w:rsidRPr="007F1E5F" w:rsidDel="00251AFC" w:rsidRDefault="00E90626" w:rsidP="00E90626">
            <w:pPr>
              <w:pStyle w:val="NoSpacing"/>
              <w:jc w:val="center"/>
              <w:rPr>
                <w:del w:id="2202" w:author="Charles Jason Tinant" w:date="2014-09-24T11:17:00Z"/>
                <w:sz w:val="20"/>
                <w:szCs w:val="20"/>
              </w:rPr>
            </w:pPr>
            <w:del w:id="2203" w:author="Charles Jason Tinant" w:date="2014-09-24T11:17:00Z">
              <w:r w:rsidRPr="007F1E5F" w:rsidDel="00251AFC">
                <w:rPr>
                  <w:sz w:val="20"/>
                  <w:szCs w:val="20"/>
                </w:rPr>
                <w:delText xml:space="preserve">&gt; 0.09 mg/L </w:delText>
              </w:r>
              <w:r w:rsidRPr="007F1E5F" w:rsidDel="00251AFC">
                <w:rPr>
                  <w:sz w:val="20"/>
                  <w:szCs w:val="20"/>
                  <w:vertAlign w:val="subscript"/>
                </w:rPr>
                <w:delText>d</w:delText>
              </w:r>
            </w:del>
          </w:p>
        </w:tc>
        <w:tc>
          <w:tcPr>
            <w:tcW w:w="810" w:type="pct"/>
            <w:shd w:val="clear" w:color="auto" w:fill="auto"/>
            <w:vAlign w:val="center"/>
          </w:tcPr>
          <w:p w14:paraId="05ED732C" w14:textId="007281B1" w:rsidR="003303F6" w:rsidRPr="007F1E5F" w:rsidDel="00251AFC" w:rsidRDefault="003303F6" w:rsidP="003303F6">
            <w:pPr>
              <w:pStyle w:val="NoSpacing"/>
              <w:jc w:val="center"/>
              <w:rPr>
                <w:del w:id="2204" w:author="Charles Jason Tinant" w:date="2014-09-24T11:17:00Z"/>
                <w:sz w:val="20"/>
                <w:szCs w:val="20"/>
              </w:rPr>
            </w:pPr>
            <w:del w:id="2205" w:author="Charles Jason Tinant" w:date="2014-09-24T11:17:00Z">
              <w:r w:rsidRPr="007F1E5F" w:rsidDel="00251AFC">
                <w:rPr>
                  <w:sz w:val="20"/>
                  <w:szCs w:val="20"/>
                </w:rPr>
                <w:delText>4 of 4</w:delText>
              </w:r>
            </w:del>
          </w:p>
          <w:p w14:paraId="01681550" w14:textId="6EC50DCA" w:rsidR="00E90626" w:rsidRPr="007F1E5F" w:rsidDel="00251AFC" w:rsidRDefault="00E90626" w:rsidP="003303F6">
            <w:pPr>
              <w:pStyle w:val="NoSpacing"/>
              <w:jc w:val="center"/>
              <w:rPr>
                <w:del w:id="2206" w:author="Charles Jason Tinant" w:date="2014-09-24T11:17:00Z"/>
                <w:sz w:val="20"/>
                <w:szCs w:val="20"/>
              </w:rPr>
            </w:pPr>
            <w:del w:id="2207" w:author="Charles Jason Tinant" w:date="2014-09-24T11:17:00Z">
              <w:r w:rsidRPr="007F1E5F" w:rsidDel="00251AFC">
                <w:rPr>
                  <w:sz w:val="20"/>
                  <w:szCs w:val="20"/>
                </w:rPr>
                <w:delText>1 of 4</w:delText>
              </w:r>
            </w:del>
          </w:p>
        </w:tc>
        <w:tc>
          <w:tcPr>
            <w:tcW w:w="735" w:type="pct"/>
            <w:shd w:val="clear" w:color="auto" w:fill="auto"/>
            <w:vAlign w:val="center"/>
          </w:tcPr>
          <w:p w14:paraId="110645A1" w14:textId="09B4D17C" w:rsidR="003303F6" w:rsidRPr="007F1E5F" w:rsidDel="00251AFC" w:rsidRDefault="003303F6" w:rsidP="003303F6">
            <w:pPr>
              <w:pStyle w:val="NoSpacing"/>
              <w:jc w:val="center"/>
              <w:rPr>
                <w:del w:id="2208" w:author="Charles Jason Tinant" w:date="2014-09-24T11:17:00Z"/>
                <w:sz w:val="20"/>
                <w:szCs w:val="20"/>
              </w:rPr>
            </w:pPr>
            <w:del w:id="2209" w:author="Charles Jason Tinant" w:date="2014-09-24T11:17:00Z">
              <w:r w:rsidRPr="007F1E5F" w:rsidDel="00251AFC">
                <w:rPr>
                  <w:sz w:val="20"/>
                  <w:szCs w:val="20"/>
                </w:rPr>
                <w:delText>100%</w:delText>
              </w:r>
            </w:del>
          </w:p>
          <w:p w14:paraId="38A9E15F" w14:textId="27D4B772" w:rsidR="00E90626" w:rsidRPr="007F1E5F" w:rsidDel="00251AFC" w:rsidRDefault="00E90626" w:rsidP="003303F6">
            <w:pPr>
              <w:pStyle w:val="NoSpacing"/>
              <w:jc w:val="center"/>
              <w:rPr>
                <w:del w:id="2210" w:author="Charles Jason Tinant" w:date="2014-09-24T11:17:00Z"/>
                <w:sz w:val="20"/>
                <w:szCs w:val="20"/>
              </w:rPr>
            </w:pPr>
            <w:del w:id="2211" w:author="Charles Jason Tinant" w:date="2014-09-24T11:17:00Z">
              <w:r w:rsidRPr="007F1E5F" w:rsidDel="00251AFC">
                <w:rPr>
                  <w:sz w:val="20"/>
                  <w:szCs w:val="20"/>
                </w:rPr>
                <w:delText>25%</w:delText>
              </w:r>
            </w:del>
          </w:p>
        </w:tc>
      </w:tr>
      <w:tr w:rsidR="003303F6" w:rsidRPr="007F1E5F" w:rsidDel="00251AFC" w14:paraId="667C857E" w14:textId="2533FF8F" w:rsidTr="002D2040">
        <w:trPr>
          <w:del w:id="2212" w:author="Charles Jason Tinant" w:date="2014-09-24T11:17:00Z"/>
        </w:trPr>
        <w:tc>
          <w:tcPr>
            <w:tcW w:w="835" w:type="pct"/>
            <w:vMerge/>
          </w:tcPr>
          <w:p w14:paraId="3D120F2B" w14:textId="3F476007" w:rsidR="003303F6" w:rsidRPr="007F1E5F" w:rsidDel="00251AFC" w:rsidRDefault="003303F6" w:rsidP="003303F6">
            <w:pPr>
              <w:pStyle w:val="NoSpacing"/>
              <w:rPr>
                <w:del w:id="2213" w:author="Charles Jason Tinant" w:date="2014-09-24T11:17:00Z"/>
                <w:sz w:val="20"/>
                <w:szCs w:val="20"/>
              </w:rPr>
            </w:pPr>
          </w:p>
        </w:tc>
        <w:tc>
          <w:tcPr>
            <w:tcW w:w="522" w:type="pct"/>
            <w:vMerge/>
            <w:vAlign w:val="center"/>
          </w:tcPr>
          <w:p w14:paraId="78DCB0F8" w14:textId="303BCF60" w:rsidR="003303F6" w:rsidRPr="007F1E5F" w:rsidDel="00251AFC" w:rsidRDefault="003303F6" w:rsidP="003303F6">
            <w:pPr>
              <w:pStyle w:val="NoSpacing"/>
              <w:rPr>
                <w:del w:id="2214" w:author="Charles Jason Tinant" w:date="2014-09-24T11:17:00Z"/>
                <w:sz w:val="20"/>
                <w:szCs w:val="20"/>
              </w:rPr>
            </w:pPr>
          </w:p>
        </w:tc>
        <w:tc>
          <w:tcPr>
            <w:tcW w:w="1381" w:type="pct"/>
            <w:shd w:val="clear" w:color="auto" w:fill="auto"/>
          </w:tcPr>
          <w:p w14:paraId="457E1DD1" w14:textId="74594CB2" w:rsidR="003303F6" w:rsidRPr="007F1E5F" w:rsidDel="00251AFC" w:rsidRDefault="003303F6" w:rsidP="003303F6">
            <w:pPr>
              <w:pStyle w:val="NoSpacing"/>
              <w:rPr>
                <w:del w:id="2215" w:author="Charles Jason Tinant" w:date="2014-09-24T11:17:00Z"/>
                <w:sz w:val="20"/>
                <w:szCs w:val="20"/>
              </w:rPr>
            </w:pPr>
            <w:del w:id="2216"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124AC15B" w14:textId="14A89E97" w:rsidR="003303F6" w:rsidRPr="007F1E5F" w:rsidDel="00251AFC" w:rsidRDefault="00E90626" w:rsidP="003303F6">
            <w:pPr>
              <w:pStyle w:val="NoSpacing"/>
              <w:jc w:val="center"/>
              <w:rPr>
                <w:del w:id="2217" w:author="Charles Jason Tinant" w:date="2014-09-24T11:17:00Z"/>
                <w:rFonts w:cstheme="minorHAnsi"/>
                <w:sz w:val="20"/>
                <w:szCs w:val="20"/>
              </w:rPr>
            </w:pPr>
            <w:del w:id="2218"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58E87F26" w14:textId="4F50FF71" w:rsidR="003303F6" w:rsidRPr="007F1E5F" w:rsidDel="00251AFC" w:rsidRDefault="003303F6" w:rsidP="003303F6">
            <w:pPr>
              <w:pStyle w:val="NoSpacing"/>
              <w:jc w:val="center"/>
              <w:rPr>
                <w:del w:id="2219" w:author="Charles Jason Tinant" w:date="2014-09-24T11:17:00Z"/>
                <w:sz w:val="20"/>
                <w:szCs w:val="20"/>
              </w:rPr>
            </w:pPr>
            <w:del w:id="2220" w:author="Charles Jason Tinant" w:date="2014-09-24T11:17:00Z">
              <w:r w:rsidRPr="007F1E5F" w:rsidDel="00251AFC">
                <w:rPr>
                  <w:sz w:val="20"/>
                  <w:szCs w:val="20"/>
                </w:rPr>
                <w:delText>No Data</w:delText>
              </w:r>
            </w:del>
          </w:p>
        </w:tc>
        <w:tc>
          <w:tcPr>
            <w:tcW w:w="735" w:type="pct"/>
            <w:shd w:val="clear" w:color="auto" w:fill="auto"/>
            <w:vAlign w:val="center"/>
          </w:tcPr>
          <w:p w14:paraId="6A62AC65" w14:textId="375A7B2B" w:rsidR="003303F6" w:rsidRPr="007F1E5F" w:rsidDel="00251AFC" w:rsidRDefault="003303F6" w:rsidP="003303F6">
            <w:pPr>
              <w:pStyle w:val="NoSpacing"/>
              <w:jc w:val="center"/>
              <w:rPr>
                <w:del w:id="2221" w:author="Charles Jason Tinant" w:date="2014-09-24T11:17:00Z"/>
                <w:sz w:val="20"/>
                <w:szCs w:val="20"/>
              </w:rPr>
            </w:pPr>
            <w:del w:id="2222" w:author="Charles Jason Tinant" w:date="2014-09-24T11:17:00Z">
              <w:r w:rsidRPr="007F1E5F" w:rsidDel="00251AFC">
                <w:rPr>
                  <w:sz w:val="20"/>
                  <w:szCs w:val="20"/>
                </w:rPr>
                <w:delText>No Data</w:delText>
              </w:r>
            </w:del>
          </w:p>
        </w:tc>
      </w:tr>
      <w:tr w:rsidR="003303F6" w:rsidRPr="007F1E5F" w:rsidDel="00251AFC" w14:paraId="2C5B0706" w14:textId="40860A29" w:rsidTr="0011658F">
        <w:trPr>
          <w:del w:id="2223" w:author="Charles Jason Tinant" w:date="2014-09-24T11:17:00Z"/>
        </w:trPr>
        <w:tc>
          <w:tcPr>
            <w:tcW w:w="835" w:type="pct"/>
            <w:vMerge/>
          </w:tcPr>
          <w:p w14:paraId="521A14B4" w14:textId="56DFC9BE" w:rsidR="003303F6" w:rsidRPr="007F1E5F" w:rsidDel="00251AFC" w:rsidRDefault="003303F6" w:rsidP="003303F6">
            <w:pPr>
              <w:pStyle w:val="NoSpacing"/>
              <w:rPr>
                <w:del w:id="2224" w:author="Charles Jason Tinant" w:date="2014-09-24T11:17:00Z"/>
                <w:sz w:val="20"/>
                <w:szCs w:val="20"/>
              </w:rPr>
            </w:pPr>
          </w:p>
        </w:tc>
        <w:tc>
          <w:tcPr>
            <w:tcW w:w="522" w:type="pct"/>
            <w:vMerge w:val="restart"/>
            <w:vAlign w:val="center"/>
          </w:tcPr>
          <w:p w14:paraId="4D9926BD" w14:textId="03649DB2" w:rsidR="003303F6" w:rsidRPr="007F1E5F" w:rsidDel="00251AFC" w:rsidRDefault="003303F6" w:rsidP="003303F6">
            <w:pPr>
              <w:pStyle w:val="NoSpacing"/>
              <w:rPr>
                <w:del w:id="2225" w:author="Charles Jason Tinant" w:date="2014-09-24T11:17:00Z"/>
                <w:sz w:val="20"/>
                <w:szCs w:val="20"/>
              </w:rPr>
            </w:pPr>
            <w:del w:id="2226" w:author="Charles Jason Tinant" w:date="2014-09-24T11:17:00Z">
              <w:r w:rsidRPr="007F1E5F" w:rsidDel="00251AFC">
                <w:rPr>
                  <w:sz w:val="20"/>
                  <w:szCs w:val="20"/>
                </w:rPr>
                <w:delText>MER3</w:delText>
              </w:r>
            </w:del>
          </w:p>
          <w:p w14:paraId="07700957" w14:textId="67C741E2" w:rsidR="003303F6" w:rsidRPr="007F1E5F" w:rsidDel="00251AFC" w:rsidRDefault="003303F6" w:rsidP="003303F6">
            <w:pPr>
              <w:pStyle w:val="NoSpacing"/>
              <w:rPr>
                <w:del w:id="2227" w:author="Charles Jason Tinant" w:date="2014-09-24T11:17:00Z"/>
                <w:sz w:val="20"/>
                <w:szCs w:val="20"/>
              </w:rPr>
            </w:pPr>
            <w:del w:id="2228" w:author="Charles Jason Tinant" w:date="2014-09-24T11:17:00Z">
              <w:r w:rsidRPr="007F1E5F" w:rsidDel="00251AFC">
                <w:rPr>
                  <w:sz w:val="20"/>
                  <w:szCs w:val="20"/>
                </w:rPr>
                <w:delText>(2010)</w:delText>
              </w:r>
            </w:del>
          </w:p>
        </w:tc>
        <w:tc>
          <w:tcPr>
            <w:tcW w:w="1381" w:type="pct"/>
          </w:tcPr>
          <w:p w14:paraId="7022F890" w14:textId="02A811DC" w:rsidR="003303F6" w:rsidRPr="007F1E5F" w:rsidDel="00251AFC" w:rsidRDefault="003303F6" w:rsidP="003303F6">
            <w:pPr>
              <w:pStyle w:val="NoSpacing"/>
              <w:rPr>
                <w:del w:id="2229" w:author="Charles Jason Tinant" w:date="2014-09-24T11:17:00Z"/>
                <w:sz w:val="20"/>
                <w:szCs w:val="20"/>
              </w:rPr>
            </w:pPr>
            <w:del w:id="2230" w:author="Charles Jason Tinant" w:date="2014-09-24T11:17:00Z">
              <w:r w:rsidRPr="007F1E5F" w:rsidDel="00251AFC">
                <w:rPr>
                  <w:sz w:val="20"/>
                  <w:szCs w:val="20"/>
                </w:rPr>
                <w:delText>Fecal Coliform</w:delText>
              </w:r>
            </w:del>
          </w:p>
        </w:tc>
        <w:tc>
          <w:tcPr>
            <w:tcW w:w="717" w:type="pct"/>
            <w:vAlign w:val="center"/>
          </w:tcPr>
          <w:p w14:paraId="08A6A1BB" w14:textId="1D2A00A0" w:rsidR="003303F6" w:rsidRPr="007F1E5F" w:rsidDel="00251AFC" w:rsidRDefault="003303F6" w:rsidP="003303F6">
            <w:pPr>
              <w:pStyle w:val="NoSpacing"/>
              <w:jc w:val="center"/>
              <w:rPr>
                <w:del w:id="2231" w:author="Charles Jason Tinant" w:date="2014-09-24T11:17:00Z"/>
                <w:sz w:val="20"/>
                <w:szCs w:val="20"/>
              </w:rPr>
            </w:pPr>
            <w:del w:id="2232" w:author="Charles Jason Tinant" w:date="2014-09-24T11:17:00Z">
              <w:r w:rsidRPr="007F1E5F" w:rsidDel="00251AFC">
                <w:rPr>
                  <w:rFonts w:ascii="Calibri" w:hAnsi="Calibri"/>
                  <w:sz w:val="20"/>
                  <w:szCs w:val="20"/>
                </w:rPr>
                <w:delText>&gt; 400 CFU/100mL</w:delText>
              </w:r>
            </w:del>
          </w:p>
        </w:tc>
        <w:tc>
          <w:tcPr>
            <w:tcW w:w="810" w:type="pct"/>
            <w:vAlign w:val="center"/>
          </w:tcPr>
          <w:p w14:paraId="7B972852" w14:textId="54461E4D" w:rsidR="003303F6" w:rsidRPr="007F1E5F" w:rsidDel="00251AFC" w:rsidRDefault="003303F6" w:rsidP="003303F6">
            <w:pPr>
              <w:pStyle w:val="NoSpacing"/>
              <w:jc w:val="center"/>
              <w:rPr>
                <w:del w:id="2233" w:author="Charles Jason Tinant" w:date="2014-09-24T11:17:00Z"/>
                <w:sz w:val="20"/>
                <w:szCs w:val="20"/>
              </w:rPr>
            </w:pPr>
            <w:del w:id="2234" w:author="Charles Jason Tinant" w:date="2014-09-24T11:17:00Z">
              <w:r w:rsidRPr="007F1E5F" w:rsidDel="00251AFC">
                <w:rPr>
                  <w:sz w:val="20"/>
                  <w:szCs w:val="20"/>
                </w:rPr>
                <w:delText>1 of 5</w:delText>
              </w:r>
            </w:del>
          </w:p>
        </w:tc>
        <w:tc>
          <w:tcPr>
            <w:tcW w:w="735" w:type="pct"/>
            <w:vAlign w:val="center"/>
          </w:tcPr>
          <w:p w14:paraId="70F2C421" w14:textId="64E1ABBB" w:rsidR="003303F6" w:rsidRPr="007F1E5F" w:rsidDel="00251AFC" w:rsidRDefault="003303F6" w:rsidP="003303F6">
            <w:pPr>
              <w:pStyle w:val="NoSpacing"/>
              <w:jc w:val="center"/>
              <w:rPr>
                <w:del w:id="2235" w:author="Charles Jason Tinant" w:date="2014-09-24T11:17:00Z"/>
                <w:sz w:val="20"/>
                <w:szCs w:val="20"/>
              </w:rPr>
            </w:pPr>
            <w:del w:id="2236" w:author="Charles Jason Tinant" w:date="2014-09-24T11:17:00Z">
              <w:r w:rsidRPr="007F1E5F" w:rsidDel="00251AFC">
                <w:rPr>
                  <w:sz w:val="20"/>
                  <w:szCs w:val="20"/>
                </w:rPr>
                <w:delText>20%</w:delText>
              </w:r>
            </w:del>
          </w:p>
        </w:tc>
      </w:tr>
      <w:tr w:rsidR="003303F6" w:rsidRPr="007F1E5F" w:rsidDel="00251AFC" w14:paraId="114F2E92" w14:textId="7D0E6244" w:rsidTr="0011658F">
        <w:trPr>
          <w:del w:id="2237" w:author="Charles Jason Tinant" w:date="2014-09-24T11:17:00Z"/>
        </w:trPr>
        <w:tc>
          <w:tcPr>
            <w:tcW w:w="835" w:type="pct"/>
            <w:vMerge/>
          </w:tcPr>
          <w:p w14:paraId="3B292D59" w14:textId="7140AFF1" w:rsidR="003303F6" w:rsidRPr="007F1E5F" w:rsidDel="00251AFC" w:rsidRDefault="003303F6" w:rsidP="003303F6">
            <w:pPr>
              <w:pStyle w:val="NoSpacing"/>
              <w:rPr>
                <w:del w:id="2238" w:author="Charles Jason Tinant" w:date="2014-09-24T11:17:00Z"/>
                <w:sz w:val="20"/>
                <w:szCs w:val="20"/>
              </w:rPr>
            </w:pPr>
          </w:p>
        </w:tc>
        <w:tc>
          <w:tcPr>
            <w:tcW w:w="522" w:type="pct"/>
            <w:vMerge/>
            <w:vAlign w:val="center"/>
          </w:tcPr>
          <w:p w14:paraId="35BD83B4" w14:textId="59AAA3B7" w:rsidR="003303F6" w:rsidRPr="007F1E5F" w:rsidDel="00251AFC" w:rsidRDefault="003303F6" w:rsidP="003303F6">
            <w:pPr>
              <w:pStyle w:val="NoSpacing"/>
              <w:rPr>
                <w:del w:id="2239" w:author="Charles Jason Tinant" w:date="2014-09-24T11:17:00Z"/>
                <w:sz w:val="20"/>
                <w:szCs w:val="20"/>
              </w:rPr>
            </w:pPr>
          </w:p>
        </w:tc>
        <w:tc>
          <w:tcPr>
            <w:tcW w:w="1381" w:type="pct"/>
          </w:tcPr>
          <w:p w14:paraId="42725819" w14:textId="727DB84D" w:rsidR="003303F6" w:rsidRPr="007F1E5F" w:rsidDel="00251AFC" w:rsidRDefault="003303F6" w:rsidP="003303F6">
            <w:pPr>
              <w:pStyle w:val="NoSpacing"/>
              <w:rPr>
                <w:del w:id="2240" w:author="Charles Jason Tinant" w:date="2014-09-24T11:17:00Z"/>
                <w:sz w:val="20"/>
                <w:szCs w:val="20"/>
              </w:rPr>
            </w:pPr>
            <w:del w:id="2241" w:author="Charles Jason Tinant" w:date="2014-09-24T11:17:00Z">
              <w:r w:rsidRPr="007F1E5F" w:rsidDel="00251AFC">
                <w:rPr>
                  <w:sz w:val="20"/>
                  <w:szCs w:val="20"/>
                </w:rPr>
                <w:delText>Escherichia coli (E-Coli)</w:delText>
              </w:r>
            </w:del>
          </w:p>
        </w:tc>
        <w:tc>
          <w:tcPr>
            <w:tcW w:w="717" w:type="pct"/>
            <w:vAlign w:val="center"/>
          </w:tcPr>
          <w:p w14:paraId="37AA8A67" w14:textId="14664845" w:rsidR="003303F6" w:rsidRPr="007F1E5F" w:rsidDel="00251AFC" w:rsidRDefault="003303F6" w:rsidP="003303F6">
            <w:pPr>
              <w:pStyle w:val="NoSpacing"/>
              <w:jc w:val="center"/>
              <w:rPr>
                <w:del w:id="2242" w:author="Charles Jason Tinant" w:date="2014-09-24T11:17:00Z"/>
                <w:sz w:val="20"/>
                <w:szCs w:val="20"/>
              </w:rPr>
            </w:pPr>
            <w:del w:id="2243" w:author="Charles Jason Tinant" w:date="2014-09-24T11:17:00Z">
              <w:r w:rsidRPr="007F1E5F" w:rsidDel="00251AFC">
                <w:rPr>
                  <w:rFonts w:ascii="Calibri" w:hAnsi="Calibri"/>
                  <w:sz w:val="20"/>
                  <w:szCs w:val="20"/>
                </w:rPr>
                <w:delText>&gt; 235 mpn/100 ml</w:delText>
              </w:r>
            </w:del>
          </w:p>
        </w:tc>
        <w:tc>
          <w:tcPr>
            <w:tcW w:w="810" w:type="pct"/>
            <w:vAlign w:val="center"/>
          </w:tcPr>
          <w:p w14:paraId="248C6AA9" w14:textId="1C1CBF8F" w:rsidR="003303F6" w:rsidRPr="007F1E5F" w:rsidDel="00251AFC" w:rsidRDefault="003303F6" w:rsidP="003303F6">
            <w:pPr>
              <w:pStyle w:val="NoSpacing"/>
              <w:jc w:val="center"/>
              <w:rPr>
                <w:del w:id="2244" w:author="Charles Jason Tinant" w:date="2014-09-24T11:17:00Z"/>
                <w:sz w:val="20"/>
                <w:szCs w:val="20"/>
              </w:rPr>
            </w:pPr>
            <w:del w:id="2245" w:author="Charles Jason Tinant" w:date="2014-09-24T11:17:00Z">
              <w:r w:rsidRPr="007F1E5F" w:rsidDel="00251AFC">
                <w:rPr>
                  <w:sz w:val="20"/>
                  <w:szCs w:val="20"/>
                </w:rPr>
                <w:delText>1 of 5</w:delText>
              </w:r>
            </w:del>
          </w:p>
        </w:tc>
        <w:tc>
          <w:tcPr>
            <w:tcW w:w="735" w:type="pct"/>
            <w:vAlign w:val="center"/>
          </w:tcPr>
          <w:p w14:paraId="39E495AF" w14:textId="586D882F" w:rsidR="003303F6" w:rsidRPr="007F1E5F" w:rsidDel="00251AFC" w:rsidRDefault="003303F6" w:rsidP="003303F6">
            <w:pPr>
              <w:pStyle w:val="NoSpacing"/>
              <w:jc w:val="center"/>
              <w:rPr>
                <w:del w:id="2246" w:author="Charles Jason Tinant" w:date="2014-09-24T11:17:00Z"/>
                <w:sz w:val="20"/>
                <w:szCs w:val="20"/>
              </w:rPr>
            </w:pPr>
            <w:del w:id="2247" w:author="Charles Jason Tinant" w:date="2014-09-24T11:17:00Z">
              <w:r w:rsidRPr="007F1E5F" w:rsidDel="00251AFC">
                <w:rPr>
                  <w:sz w:val="20"/>
                  <w:szCs w:val="20"/>
                </w:rPr>
                <w:delText>20%</w:delText>
              </w:r>
            </w:del>
          </w:p>
        </w:tc>
      </w:tr>
      <w:tr w:rsidR="003303F6" w:rsidRPr="007F1E5F" w:rsidDel="00251AFC" w14:paraId="0D6E2082" w14:textId="35A34FD8" w:rsidTr="0011658F">
        <w:trPr>
          <w:del w:id="2248" w:author="Charles Jason Tinant" w:date="2014-09-24T11:17:00Z"/>
        </w:trPr>
        <w:tc>
          <w:tcPr>
            <w:tcW w:w="835" w:type="pct"/>
            <w:vMerge/>
          </w:tcPr>
          <w:p w14:paraId="25BA6245" w14:textId="2BDCB9D3" w:rsidR="003303F6" w:rsidRPr="007F1E5F" w:rsidDel="00251AFC" w:rsidRDefault="003303F6" w:rsidP="003303F6">
            <w:pPr>
              <w:pStyle w:val="NoSpacing"/>
              <w:rPr>
                <w:del w:id="2249" w:author="Charles Jason Tinant" w:date="2014-09-24T11:17:00Z"/>
                <w:sz w:val="20"/>
                <w:szCs w:val="20"/>
              </w:rPr>
            </w:pPr>
          </w:p>
        </w:tc>
        <w:tc>
          <w:tcPr>
            <w:tcW w:w="522" w:type="pct"/>
            <w:vMerge/>
            <w:vAlign w:val="center"/>
          </w:tcPr>
          <w:p w14:paraId="7A58B2A0" w14:textId="4DD19584" w:rsidR="003303F6" w:rsidRPr="007F1E5F" w:rsidDel="00251AFC" w:rsidRDefault="003303F6" w:rsidP="003303F6">
            <w:pPr>
              <w:pStyle w:val="NoSpacing"/>
              <w:rPr>
                <w:del w:id="2250" w:author="Charles Jason Tinant" w:date="2014-09-24T11:17:00Z"/>
                <w:sz w:val="20"/>
                <w:szCs w:val="20"/>
              </w:rPr>
            </w:pPr>
          </w:p>
        </w:tc>
        <w:tc>
          <w:tcPr>
            <w:tcW w:w="1381" w:type="pct"/>
          </w:tcPr>
          <w:p w14:paraId="37C9A1DB" w14:textId="7245CE3F" w:rsidR="003303F6" w:rsidRPr="007F1E5F" w:rsidDel="00251AFC" w:rsidRDefault="003303F6" w:rsidP="003303F6">
            <w:pPr>
              <w:pStyle w:val="NoSpacing"/>
              <w:rPr>
                <w:del w:id="2251" w:author="Charles Jason Tinant" w:date="2014-09-24T11:17:00Z"/>
                <w:sz w:val="20"/>
                <w:szCs w:val="20"/>
              </w:rPr>
            </w:pPr>
            <w:del w:id="2252" w:author="Charles Jason Tinant" w:date="2014-09-24T11:17:00Z">
              <w:r w:rsidRPr="007F1E5F" w:rsidDel="00251AFC">
                <w:rPr>
                  <w:sz w:val="20"/>
                  <w:szCs w:val="20"/>
                </w:rPr>
                <w:delText>Biochemical Oxygen Demand (BOD)</w:delText>
              </w:r>
            </w:del>
          </w:p>
        </w:tc>
        <w:tc>
          <w:tcPr>
            <w:tcW w:w="717" w:type="pct"/>
            <w:vAlign w:val="center"/>
          </w:tcPr>
          <w:p w14:paraId="4D53209B" w14:textId="3BF8E27C" w:rsidR="003303F6" w:rsidRPr="007F1E5F" w:rsidDel="00251AFC" w:rsidRDefault="003303F6" w:rsidP="003303F6">
            <w:pPr>
              <w:pStyle w:val="NoSpacing"/>
              <w:jc w:val="center"/>
              <w:rPr>
                <w:del w:id="2253" w:author="Charles Jason Tinant" w:date="2014-09-24T11:17:00Z"/>
                <w:sz w:val="20"/>
                <w:szCs w:val="20"/>
              </w:rPr>
            </w:pPr>
            <w:del w:id="2254"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0916B02E" w14:textId="10B8DA97" w:rsidR="003303F6" w:rsidRPr="007F1E5F" w:rsidDel="00251AFC" w:rsidRDefault="003303F6" w:rsidP="003303F6">
            <w:pPr>
              <w:pStyle w:val="NoSpacing"/>
              <w:jc w:val="center"/>
              <w:rPr>
                <w:del w:id="2255" w:author="Charles Jason Tinant" w:date="2014-09-24T11:17:00Z"/>
                <w:sz w:val="20"/>
                <w:szCs w:val="20"/>
              </w:rPr>
            </w:pPr>
            <w:del w:id="2256" w:author="Charles Jason Tinant" w:date="2014-09-24T11:17:00Z">
              <w:r w:rsidRPr="007F1E5F" w:rsidDel="00251AFC">
                <w:rPr>
                  <w:sz w:val="20"/>
                  <w:szCs w:val="20"/>
                </w:rPr>
                <w:delText>Zero of 5</w:delText>
              </w:r>
            </w:del>
          </w:p>
        </w:tc>
        <w:tc>
          <w:tcPr>
            <w:tcW w:w="735" w:type="pct"/>
            <w:vAlign w:val="center"/>
          </w:tcPr>
          <w:p w14:paraId="46718E55" w14:textId="790E536C" w:rsidR="003303F6" w:rsidRPr="007F1E5F" w:rsidDel="00251AFC" w:rsidRDefault="003303F6" w:rsidP="003303F6">
            <w:pPr>
              <w:pStyle w:val="NoSpacing"/>
              <w:jc w:val="center"/>
              <w:rPr>
                <w:del w:id="2257" w:author="Charles Jason Tinant" w:date="2014-09-24T11:17:00Z"/>
                <w:sz w:val="20"/>
                <w:szCs w:val="20"/>
              </w:rPr>
            </w:pPr>
            <w:del w:id="2258" w:author="Charles Jason Tinant" w:date="2014-09-24T11:17:00Z">
              <w:r w:rsidRPr="007F1E5F" w:rsidDel="00251AFC">
                <w:rPr>
                  <w:sz w:val="20"/>
                  <w:szCs w:val="20"/>
                </w:rPr>
                <w:delText>0%</w:delText>
              </w:r>
            </w:del>
          </w:p>
        </w:tc>
      </w:tr>
      <w:tr w:rsidR="003303F6" w:rsidRPr="007F1E5F" w:rsidDel="00251AFC" w14:paraId="0017D63E" w14:textId="1F031DA1" w:rsidTr="0011658F">
        <w:trPr>
          <w:del w:id="2259" w:author="Charles Jason Tinant" w:date="2014-09-24T11:17:00Z"/>
        </w:trPr>
        <w:tc>
          <w:tcPr>
            <w:tcW w:w="835" w:type="pct"/>
            <w:vMerge/>
          </w:tcPr>
          <w:p w14:paraId="54E1D598" w14:textId="553AE3D0" w:rsidR="003303F6" w:rsidRPr="007F1E5F" w:rsidDel="00251AFC" w:rsidRDefault="003303F6" w:rsidP="003303F6">
            <w:pPr>
              <w:pStyle w:val="NoSpacing"/>
              <w:rPr>
                <w:del w:id="2260" w:author="Charles Jason Tinant" w:date="2014-09-24T11:17:00Z"/>
                <w:sz w:val="20"/>
                <w:szCs w:val="20"/>
              </w:rPr>
            </w:pPr>
          </w:p>
        </w:tc>
        <w:tc>
          <w:tcPr>
            <w:tcW w:w="522" w:type="pct"/>
            <w:vMerge/>
            <w:vAlign w:val="center"/>
          </w:tcPr>
          <w:p w14:paraId="76CC1529" w14:textId="4F42944E" w:rsidR="003303F6" w:rsidRPr="007F1E5F" w:rsidDel="00251AFC" w:rsidRDefault="003303F6" w:rsidP="003303F6">
            <w:pPr>
              <w:pStyle w:val="NoSpacing"/>
              <w:rPr>
                <w:del w:id="2261" w:author="Charles Jason Tinant" w:date="2014-09-24T11:17:00Z"/>
                <w:sz w:val="20"/>
                <w:szCs w:val="20"/>
              </w:rPr>
            </w:pPr>
          </w:p>
        </w:tc>
        <w:tc>
          <w:tcPr>
            <w:tcW w:w="1381" w:type="pct"/>
          </w:tcPr>
          <w:p w14:paraId="0E54CA25" w14:textId="647737DD" w:rsidR="003303F6" w:rsidRPr="007F1E5F" w:rsidDel="00251AFC" w:rsidRDefault="003303F6" w:rsidP="003303F6">
            <w:pPr>
              <w:pStyle w:val="NoSpacing"/>
              <w:rPr>
                <w:del w:id="2262" w:author="Charles Jason Tinant" w:date="2014-09-24T11:17:00Z"/>
                <w:sz w:val="20"/>
                <w:szCs w:val="20"/>
              </w:rPr>
            </w:pPr>
            <w:del w:id="2263" w:author="Charles Jason Tinant" w:date="2014-09-24T11:17:00Z">
              <w:r w:rsidRPr="007F1E5F" w:rsidDel="00251AFC">
                <w:rPr>
                  <w:sz w:val="20"/>
                  <w:szCs w:val="20"/>
                </w:rPr>
                <w:delText>Total Suspended Solids (TSS)</w:delText>
              </w:r>
            </w:del>
          </w:p>
        </w:tc>
        <w:tc>
          <w:tcPr>
            <w:tcW w:w="717" w:type="pct"/>
            <w:vAlign w:val="center"/>
          </w:tcPr>
          <w:p w14:paraId="65DBB7D8" w14:textId="4075AE7F" w:rsidR="003303F6" w:rsidRPr="007F1E5F" w:rsidDel="00251AFC" w:rsidRDefault="003303F6" w:rsidP="003303F6">
            <w:pPr>
              <w:pStyle w:val="NoSpacing"/>
              <w:jc w:val="center"/>
              <w:rPr>
                <w:del w:id="2264" w:author="Charles Jason Tinant" w:date="2014-09-24T11:17:00Z"/>
                <w:sz w:val="20"/>
                <w:szCs w:val="20"/>
              </w:rPr>
            </w:pPr>
            <w:del w:id="2265" w:author="Charles Jason Tinant" w:date="2014-09-24T11:17:00Z">
              <w:r w:rsidRPr="007F1E5F" w:rsidDel="00251AFC">
                <w:rPr>
                  <w:rFonts w:ascii="Calibri" w:hAnsi="Calibri"/>
                  <w:sz w:val="20"/>
                  <w:szCs w:val="20"/>
                </w:rPr>
                <w:delText xml:space="preserve">  &gt; 158 mg/L</w:delText>
              </w:r>
            </w:del>
          </w:p>
        </w:tc>
        <w:tc>
          <w:tcPr>
            <w:tcW w:w="810" w:type="pct"/>
            <w:vAlign w:val="center"/>
          </w:tcPr>
          <w:p w14:paraId="3928C178" w14:textId="02C34F94" w:rsidR="003303F6" w:rsidRPr="007F1E5F" w:rsidDel="00251AFC" w:rsidRDefault="003303F6" w:rsidP="003303F6">
            <w:pPr>
              <w:pStyle w:val="NoSpacing"/>
              <w:jc w:val="center"/>
              <w:rPr>
                <w:del w:id="2266" w:author="Charles Jason Tinant" w:date="2014-09-24T11:17:00Z"/>
                <w:sz w:val="20"/>
                <w:szCs w:val="20"/>
              </w:rPr>
            </w:pPr>
            <w:del w:id="2267" w:author="Charles Jason Tinant" w:date="2014-09-24T11:17:00Z">
              <w:r w:rsidRPr="007F1E5F" w:rsidDel="00251AFC">
                <w:rPr>
                  <w:sz w:val="20"/>
                  <w:szCs w:val="20"/>
                </w:rPr>
                <w:delText>Zero of 5</w:delText>
              </w:r>
            </w:del>
          </w:p>
        </w:tc>
        <w:tc>
          <w:tcPr>
            <w:tcW w:w="735" w:type="pct"/>
            <w:vAlign w:val="center"/>
          </w:tcPr>
          <w:p w14:paraId="6B92F6ED" w14:textId="746342B5" w:rsidR="003303F6" w:rsidRPr="007F1E5F" w:rsidDel="00251AFC" w:rsidRDefault="003303F6" w:rsidP="003303F6">
            <w:pPr>
              <w:pStyle w:val="NoSpacing"/>
              <w:jc w:val="center"/>
              <w:rPr>
                <w:del w:id="2268" w:author="Charles Jason Tinant" w:date="2014-09-24T11:17:00Z"/>
                <w:sz w:val="20"/>
                <w:szCs w:val="20"/>
              </w:rPr>
            </w:pPr>
            <w:del w:id="2269" w:author="Charles Jason Tinant" w:date="2014-09-24T11:17:00Z">
              <w:r w:rsidRPr="007F1E5F" w:rsidDel="00251AFC">
                <w:rPr>
                  <w:sz w:val="20"/>
                  <w:szCs w:val="20"/>
                </w:rPr>
                <w:delText>0%</w:delText>
              </w:r>
            </w:del>
          </w:p>
        </w:tc>
      </w:tr>
      <w:tr w:rsidR="003303F6" w:rsidRPr="007F1E5F" w:rsidDel="00251AFC" w14:paraId="2DE25D92" w14:textId="1E8B801A" w:rsidTr="002D2040">
        <w:trPr>
          <w:del w:id="2270" w:author="Charles Jason Tinant" w:date="2014-09-24T11:17:00Z"/>
        </w:trPr>
        <w:tc>
          <w:tcPr>
            <w:tcW w:w="835" w:type="pct"/>
            <w:vMerge/>
          </w:tcPr>
          <w:p w14:paraId="2D82AA9E" w14:textId="55947756" w:rsidR="003303F6" w:rsidRPr="007F1E5F" w:rsidDel="00251AFC" w:rsidRDefault="003303F6" w:rsidP="003303F6">
            <w:pPr>
              <w:pStyle w:val="NoSpacing"/>
              <w:rPr>
                <w:del w:id="2271" w:author="Charles Jason Tinant" w:date="2014-09-24T11:17:00Z"/>
                <w:sz w:val="20"/>
                <w:szCs w:val="20"/>
              </w:rPr>
            </w:pPr>
          </w:p>
        </w:tc>
        <w:tc>
          <w:tcPr>
            <w:tcW w:w="522" w:type="pct"/>
            <w:vMerge/>
            <w:vAlign w:val="center"/>
          </w:tcPr>
          <w:p w14:paraId="08D83BAE" w14:textId="3BB313E1" w:rsidR="003303F6" w:rsidRPr="007F1E5F" w:rsidDel="00251AFC" w:rsidRDefault="003303F6" w:rsidP="003303F6">
            <w:pPr>
              <w:pStyle w:val="NoSpacing"/>
              <w:rPr>
                <w:del w:id="2272" w:author="Charles Jason Tinant" w:date="2014-09-24T11:17:00Z"/>
                <w:sz w:val="20"/>
                <w:szCs w:val="20"/>
              </w:rPr>
            </w:pPr>
          </w:p>
        </w:tc>
        <w:tc>
          <w:tcPr>
            <w:tcW w:w="1381" w:type="pct"/>
            <w:shd w:val="clear" w:color="auto" w:fill="auto"/>
          </w:tcPr>
          <w:p w14:paraId="6A763FE0" w14:textId="7F7968BC" w:rsidR="003303F6" w:rsidRPr="007F1E5F" w:rsidDel="00251AFC" w:rsidRDefault="003303F6" w:rsidP="003303F6">
            <w:pPr>
              <w:pStyle w:val="NoSpacing"/>
              <w:rPr>
                <w:del w:id="2273" w:author="Charles Jason Tinant" w:date="2014-09-24T11:17:00Z"/>
                <w:sz w:val="20"/>
                <w:szCs w:val="20"/>
              </w:rPr>
            </w:pPr>
            <w:del w:id="2274"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shd w:val="clear" w:color="auto" w:fill="auto"/>
            <w:vAlign w:val="center"/>
          </w:tcPr>
          <w:p w14:paraId="557D6105" w14:textId="0221D264" w:rsidR="003303F6" w:rsidRPr="007F1E5F" w:rsidDel="00251AFC" w:rsidRDefault="003303F6" w:rsidP="003303F6">
            <w:pPr>
              <w:pStyle w:val="NoSpacing"/>
              <w:jc w:val="center"/>
              <w:rPr>
                <w:del w:id="2275" w:author="Charles Jason Tinant" w:date="2014-09-24T11:17:00Z"/>
                <w:sz w:val="20"/>
                <w:szCs w:val="20"/>
              </w:rPr>
            </w:pPr>
            <w:del w:id="2276" w:author="Charles Jason Tinant" w:date="2014-09-24T11:17:00Z">
              <w:r w:rsidRPr="007F1E5F" w:rsidDel="00251AFC">
                <w:rPr>
                  <w:rFonts w:cstheme="minorHAnsi"/>
                  <w:sz w:val="20"/>
                  <w:szCs w:val="20"/>
                </w:rPr>
                <w:delText>&gt; 1.8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a</w:delText>
              </w:r>
            </w:del>
          </w:p>
        </w:tc>
        <w:tc>
          <w:tcPr>
            <w:tcW w:w="810" w:type="pct"/>
            <w:shd w:val="clear" w:color="auto" w:fill="auto"/>
            <w:vAlign w:val="center"/>
          </w:tcPr>
          <w:p w14:paraId="45FFE531" w14:textId="63561F4D" w:rsidR="003303F6" w:rsidRPr="007F1E5F" w:rsidDel="00251AFC" w:rsidRDefault="003303F6" w:rsidP="003303F6">
            <w:pPr>
              <w:pStyle w:val="NoSpacing"/>
              <w:jc w:val="center"/>
              <w:rPr>
                <w:del w:id="2277" w:author="Charles Jason Tinant" w:date="2014-09-24T11:17:00Z"/>
                <w:sz w:val="20"/>
                <w:szCs w:val="20"/>
              </w:rPr>
            </w:pPr>
            <w:del w:id="2278" w:author="Charles Jason Tinant" w:date="2014-09-24T11:17:00Z">
              <w:r w:rsidRPr="007F1E5F" w:rsidDel="00251AFC">
                <w:rPr>
                  <w:sz w:val="20"/>
                  <w:szCs w:val="20"/>
                </w:rPr>
                <w:delText>Zero of 5</w:delText>
              </w:r>
            </w:del>
          </w:p>
        </w:tc>
        <w:tc>
          <w:tcPr>
            <w:tcW w:w="735" w:type="pct"/>
            <w:shd w:val="clear" w:color="auto" w:fill="auto"/>
            <w:vAlign w:val="center"/>
          </w:tcPr>
          <w:p w14:paraId="0508639E" w14:textId="48B68EA7" w:rsidR="003303F6" w:rsidRPr="007F1E5F" w:rsidDel="00251AFC" w:rsidRDefault="003303F6" w:rsidP="003303F6">
            <w:pPr>
              <w:pStyle w:val="NoSpacing"/>
              <w:jc w:val="center"/>
              <w:rPr>
                <w:del w:id="2279" w:author="Charles Jason Tinant" w:date="2014-09-24T11:17:00Z"/>
                <w:sz w:val="20"/>
                <w:szCs w:val="20"/>
              </w:rPr>
            </w:pPr>
            <w:del w:id="2280" w:author="Charles Jason Tinant" w:date="2014-09-24T11:17:00Z">
              <w:r w:rsidRPr="007F1E5F" w:rsidDel="00251AFC">
                <w:rPr>
                  <w:sz w:val="20"/>
                  <w:szCs w:val="20"/>
                </w:rPr>
                <w:delText>0%</w:delText>
              </w:r>
            </w:del>
          </w:p>
        </w:tc>
      </w:tr>
      <w:tr w:rsidR="003303F6" w:rsidRPr="007F1E5F" w:rsidDel="00251AFC" w14:paraId="2ED50AFE" w14:textId="720FBAB8" w:rsidTr="002D2040">
        <w:trPr>
          <w:del w:id="2281" w:author="Charles Jason Tinant" w:date="2014-09-24T11:17:00Z"/>
        </w:trPr>
        <w:tc>
          <w:tcPr>
            <w:tcW w:w="835" w:type="pct"/>
            <w:vMerge/>
          </w:tcPr>
          <w:p w14:paraId="602C7437" w14:textId="68BE1A58" w:rsidR="003303F6" w:rsidRPr="007F1E5F" w:rsidDel="00251AFC" w:rsidRDefault="003303F6" w:rsidP="003303F6">
            <w:pPr>
              <w:pStyle w:val="NoSpacing"/>
              <w:rPr>
                <w:del w:id="2282" w:author="Charles Jason Tinant" w:date="2014-09-24T11:17:00Z"/>
                <w:sz w:val="20"/>
                <w:szCs w:val="20"/>
              </w:rPr>
            </w:pPr>
          </w:p>
        </w:tc>
        <w:tc>
          <w:tcPr>
            <w:tcW w:w="522" w:type="pct"/>
            <w:vMerge/>
            <w:vAlign w:val="center"/>
          </w:tcPr>
          <w:p w14:paraId="24735B71" w14:textId="600584F3" w:rsidR="003303F6" w:rsidRPr="007F1E5F" w:rsidDel="00251AFC" w:rsidRDefault="003303F6" w:rsidP="003303F6">
            <w:pPr>
              <w:pStyle w:val="NoSpacing"/>
              <w:rPr>
                <w:del w:id="2283" w:author="Charles Jason Tinant" w:date="2014-09-24T11:17:00Z"/>
                <w:sz w:val="20"/>
                <w:szCs w:val="20"/>
              </w:rPr>
            </w:pPr>
          </w:p>
        </w:tc>
        <w:tc>
          <w:tcPr>
            <w:tcW w:w="1381" w:type="pct"/>
            <w:shd w:val="clear" w:color="auto" w:fill="auto"/>
          </w:tcPr>
          <w:p w14:paraId="7887C262" w14:textId="2BA54EB7" w:rsidR="003303F6" w:rsidRPr="007F1E5F" w:rsidDel="00251AFC" w:rsidRDefault="003303F6" w:rsidP="003303F6">
            <w:pPr>
              <w:pStyle w:val="NoSpacing"/>
              <w:rPr>
                <w:del w:id="2284" w:author="Charles Jason Tinant" w:date="2014-09-24T11:17:00Z"/>
                <w:sz w:val="20"/>
                <w:szCs w:val="20"/>
              </w:rPr>
            </w:pPr>
            <w:del w:id="2285"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0B391C9F" w14:textId="7FC97A39" w:rsidR="003303F6" w:rsidRPr="007F1E5F" w:rsidDel="00251AFC" w:rsidRDefault="003303F6" w:rsidP="003303F6">
            <w:pPr>
              <w:pStyle w:val="NoSpacing"/>
              <w:rPr>
                <w:del w:id="2286" w:author="Charles Jason Tinant" w:date="2014-09-24T11:17:00Z"/>
                <w:sz w:val="20"/>
                <w:szCs w:val="20"/>
              </w:rPr>
            </w:pPr>
          </w:p>
        </w:tc>
        <w:tc>
          <w:tcPr>
            <w:tcW w:w="717" w:type="pct"/>
            <w:shd w:val="clear" w:color="auto" w:fill="auto"/>
            <w:vAlign w:val="center"/>
          </w:tcPr>
          <w:p w14:paraId="290BAC59" w14:textId="3F909F15" w:rsidR="003303F6" w:rsidRPr="007F1E5F" w:rsidDel="00251AFC" w:rsidRDefault="003303F6" w:rsidP="003303F6">
            <w:pPr>
              <w:pStyle w:val="NoSpacing"/>
              <w:jc w:val="center"/>
              <w:rPr>
                <w:del w:id="2287" w:author="Charles Jason Tinant" w:date="2014-09-24T11:17:00Z"/>
                <w:rFonts w:cstheme="minorHAnsi"/>
                <w:sz w:val="20"/>
                <w:szCs w:val="20"/>
              </w:rPr>
            </w:pPr>
            <w:del w:id="2288" w:author="Charles Jason Tinant" w:date="2014-09-24T11:17:00Z">
              <w:r w:rsidRPr="007F1E5F" w:rsidDel="00251AFC">
                <w:rPr>
                  <w:rFonts w:cstheme="minorHAnsi"/>
                  <w:sz w:val="20"/>
                  <w:szCs w:val="20"/>
                </w:rPr>
                <w:delText>&gt;88 mg/L</w:delText>
              </w:r>
            </w:del>
          </w:p>
          <w:p w14:paraId="3FDF88BB" w14:textId="4C2B8D8C" w:rsidR="003303F6" w:rsidRPr="007F1E5F" w:rsidDel="00251AFC" w:rsidRDefault="003303F6" w:rsidP="00E90626">
            <w:pPr>
              <w:pStyle w:val="NoSpacing"/>
              <w:jc w:val="center"/>
              <w:rPr>
                <w:del w:id="2289" w:author="Charles Jason Tinant" w:date="2014-09-24T11:17:00Z"/>
                <w:sz w:val="20"/>
                <w:szCs w:val="20"/>
              </w:rPr>
            </w:pPr>
            <w:del w:id="2290" w:author="Charles Jason Tinant" w:date="2014-09-24T11:17:00Z">
              <w:r w:rsidRPr="007F1E5F" w:rsidDel="00251AFC">
                <w:rPr>
                  <w:rFonts w:cstheme="minorHAnsi"/>
                  <w:sz w:val="20"/>
                  <w:szCs w:val="20"/>
                </w:rPr>
                <w:delText>&gt;0.56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b</w:delText>
              </w:r>
            </w:del>
          </w:p>
        </w:tc>
        <w:tc>
          <w:tcPr>
            <w:tcW w:w="810" w:type="pct"/>
            <w:shd w:val="clear" w:color="auto" w:fill="auto"/>
            <w:vAlign w:val="center"/>
          </w:tcPr>
          <w:p w14:paraId="7D8D42D3" w14:textId="249BD90C" w:rsidR="003303F6" w:rsidRPr="007F1E5F" w:rsidDel="00251AFC" w:rsidRDefault="003303F6" w:rsidP="003303F6">
            <w:pPr>
              <w:pStyle w:val="NoSpacing"/>
              <w:jc w:val="center"/>
              <w:rPr>
                <w:del w:id="2291" w:author="Charles Jason Tinant" w:date="2014-09-24T11:17:00Z"/>
                <w:sz w:val="20"/>
                <w:szCs w:val="20"/>
              </w:rPr>
            </w:pPr>
            <w:del w:id="2292" w:author="Charles Jason Tinant" w:date="2014-09-24T11:17:00Z">
              <w:r w:rsidRPr="007F1E5F" w:rsidDel="00251AFC">
                <w:rPr>
                  <w:sz w:val="20"/>
                  <w:szCs w:val="20"/>
                </w:rPr>
                <w:delText>Zero of 5</w:delText>
              </w:r>
            </w:del>
          </w:p>
          <w:p w14:paraId="2F499123" w14:textId="4B8F9F65" w:rsidR="003303F6" w:rsidRPr="007F1E5F" w:rsidDel="00251AFC" w:rsidRDefault="003303F6" w:rsidP="003303F6">
            <w:pPr>
              <w:pStyle w:val="NoSpacing"/>
              <w:jc w:val="center"/>
              <w:rPr>
                <w:del w:id="2293" w:author="Charles Jason Tinant" w:date="2014-09-24T11:17:00Z"/>
                <w:sz w:val="20"/>
                <w:szCs w:val="20"/>
              </w:rPr>
            </w:pPr>
            <w:del w:id="2294" w:author="Charles Jason Tinant" w:date="2014-09-24T11:17:00Z">
              <w:r w:rsidRPr="007F1E5F" w:rsidDel="00251AFC">
                <w:rPr>
                  <w:sz w:val="20"/>
                  <w:szCs w:val="20"/>
                </w:rPr>
                <w:delText>Zero of 5</w:delText>
              </w:r>
            </w:del>
          </w:p>
        </w:tc>
        <w:tc>
          <w:tcPr>
            <w:tcW w:w="735" w:type="pct"/>
            <w:shd w:val="clear" w:color="auto" w:fill="auto"/>
            <w:vAlign w:val="center"/>
          </w:tcPr>
          <w:p w14:paraId="3451C88D" w14:textId="1ABD805B" w:rsidR="003303F6" w:rsidRPr="007F1E5F" w:rsidDel="00251AFC" w:rsidRDefault="003303F6" w:rsidP="003303F6">
            <w:pPr>
              <w:pStyle w:val="NoSpacing"/>
              <w:jc w:val="center"/>
              <w:rPr>
                <w:del w:id="2295" w:author="Charles Jason Tinant" w:date="2014-09-24T11:17:00Z"/>
                <w:sz w:val="20"/>
                <w:szCs w:val="20"/>
              </w:rPr>
            </w:pPr>
            <w:del w:id="2296" w:author="Charles Jason Tinant" w:date="2014-09-24T11:17:00Z">
              <w:r w:rsidRPr="007F1E5F" w:rsidDel="00251AFC">
                <w:rPr>
                  <w:sz w:val="20"/>
                  <w:szCs w:val="20"/>
                </w:rPr>
                <w:delText>0%</w:delText>
              </w:r>
            </w:del>
          </w:p>
          <w:p w14:paraId="4087A516" w14:textId="4269DB52" w:rsidR="003303F6" w:rsidRPr="007F1E5F" w:rsidDel="00251AFC" w:rsidRDefault="003303F6" w:rsidP="003303F6">
            <w:pPr>
              <w:pStyle w:val="NoSpacing"/>
              <w:jc w:val="center"/>
              <w:rPr>
                <w:del w:id="2297" w:author="Charles Jason Tinant" w:date="2014-09-24T11:17:00Z"/>
                <w:sz w:val="20"/>
                <w:szCs w:val="20"/>
              </w:rPr>
            </w:pPr>
            <w:del w:id="2298" w:author="Charles Jason Tinant" w:date="2014-09-24T11:17:00Z">
              <w:r w:rsidRPr="007F1E5F" w:rsidDel="00251AFC">
                <w:rPr>
                  <w:sz w:val="20"/>
                  <w:szCs w:val="20"/>
                </w:rPr>
                <w:delText>0%</w:delText>
              </w:r>
            </w:del>
          </w:p>
        </w:tc>
      </w:tr>
      <w:tr w:rsidR="003303F6" w:rsidRPr="007F1E5F" w:rsidDel="00251AFC" w14:paraId="4255A36F" w14:textId="680F6939" w:rsidTr="002D2040">
        <w:trPr>
          <w:del w:id="2299" w:author="Charles Jason Tinant" w:date="2014-09-24T11:17:00Z"/>
        </w:trPr>
        <w:tc>
          <w:tcPr>
            <w:tcW w:w="835" w:type="pct"/>
            <w:vMerge/>
          </w:tcPr>
          <w:p w14:paraId="3E138F7C" w14:textId="607B0E31" w:rsidR="003303F6" w:rsidRPr="007F1E5F" w:rsidDel="00251AFC" w:rsidRDefault="003303F6" w:rsidP="003303F6">
            <w:pPr>
              <w:pStyle w:val="NoSpacing"/>
              <w:rPr>
                <w:del w:id="2300" w:author="Charles Jason Tinant" w:date="2014-09-24T11:17:00Z"/>
                <w:sz w:val="20"/>
                <w:szCs w:val="20"/>
              </w:rPr>
            </w:pPr>
          </w:p>
        </w:tc>
        <w:tc>
          <w:tcPr>
            <w:tcW w:w="522" w:type="pct"/>
            <w:vMerge/>
            <w:vAlign w:val="center"/>
          </w:tcPr>
          <w:p w14:paraId="0F746064" w14:textId="6BDC56A0" w:rsidR="003303F6" w:rsidRPr="007F1E5F" w:rsidDel="00251AFC" w:rsidRDefault="003303F6" w:rsidP="003303F6">
            <w:pPr>
              <w:pStyle w:val="NoSpacing"/>
              <w:rPr>
                <w:del w:id="2301" w:author="Charles Jason Tinant" w:date="2014-09-24T11:17:00Z"/>
                <w:sz w:val="20"/>
                <w:szCs w:val="20"/>
              </w:rPr>
            </w:pPr>
          </w:p>
        </w:tc>
        <w:tc>
          <w:tcPr>
            <w:tcW w:w="1381" w:type="pct"/>
            <w:shd w:val="clear" w:color="auto" w:fill="auto"/>
          </w:tcPr>
          <w:p w14:paraId="7EA295B8" w14:textId="750B9AEB" w:rsidR="003303F6" w:rsidRPr="007F1E5F" w:rsidDel="00251AFC" w:rsidRDefault="003303F6" w:rsidP="003303F6">
            <w:pPr>
              <w:pStyle w:val="NoSpacing"/>
              <w:rPr>
                <w:del w:id="2302" w:author="Charles Jason Tinant" w:date="2014-09-24T11:17:00Z"/>
                <w:sz w:val="20"/>
                <w:szCs w:val="20"/>
              </w:rPr>
            </w:pPr>
            <w:del w:id="2303" w:author="Charles Jason Tinant" w:date="2014-09-24T11:17:00Z">
              <w:r w:rsidRPr="007F1E5F" w:rsidDel="00251AFC">
                <w:rPr>
                  <w:sz w:val="20"/>
                  <w:szCs w:val="20"/>
                </w:rPr>
                <w:delText>Total Phosphorus</w:delText>
              </w:r>
            </w:del>
          </w:p>
        </w:tc>
        <w:tc>
          <w:tcPr>
            <w:tcW w:w="717" w:type="pct"/>
            <w:shd w:val="clear" w:color="auto" w:fill="auto"/>
            <w:vAlign w:val="center"/>
          </w:tcPr>
          <w:p w14:paraId="3E56B94B" w14:textId="3DC9CEFC" w:rsidR="003303F6" w:rsidRPr="007F1E5F" w:rsidDel="00251AFC" w:rsidRDefault="00E90626" w:rsidP="003303F6">
            <w:pPr>
              <w:pStyle w:val="NoSpacing"/>
              <w:jc w:val="center"/>
              <w:rPr>
                <w:del w:id="2304" w:author="Charles Jason Tinant" w:date="2014-09-24T11:17:00Z"/>
                <w:rFonts w:cstheme="minorHAnsi"/>
                <w:sz w:val="20"/>
                <w:szCs w:val="20"/>
                <w:vertAlign w:val="subscript"/>
              </w:rPr>
            </w:pPr>
            <w:del w:id="2305"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200F390E" w14:textId="3BAA1504" w:rsidR="00E90626" w:rsidRPr="007F1E5F" w:rsidDel="00251AFC" w:rsidRDefault="00E90626" w:rsidP="003303F6">
            <w:pPr>
              <w:pStyle w:val="NoSpacing"/>
              <w:jc w:val="center"/>
              <w:rPr>
                <w:del w:id="2306" w:author="Charles Jason Tinant" w:date="2014-09-24T11:17:00Z"/>
                <w:sz w:val="20"/>
                <w:szCs w:val="20"/>
              </w:rPr>
            </w:pPr>
            <w:del w:id="2307" w:author="Charles Jason Tinant" w:date="2014-09-24T11:17:00Z">
              <w:r w:rsidRPr="007F1E5F" w:rsidDel="00251AFC">
                <w:rPr>
                  <w:sz w:val="20"/>
                  <w:szCs w:val="20"/>
                </w:rPr>
                <w:delText xml:space="preserve">&gt;0.09 mg/L </w:delText>
              </w:r>
              <w:r w:rsidRPr="007F1E5F" w:rsidDel="00251AFC">
                <w:rPr>
                  <w:sz w:val="20"/>
                  <w:szCs w:val="20"/>
                  <w:vertAlign w:val="subscript"/>
                </w:rPr>
                <w:delText>d</w:delText>
              </w:r>
            </w:del>
          </w:p>
        </w:tc>
        <w:tc>
          <w:tcPr>
            <w:tcW w:w="810" w:type="pct"/>
            <w:shd w:val="clear" w:color="auto" w:fill="auto"/>
            <w:vAlign w:val="center"/>
          </w:tcPr>
          <w:p w14:paraId="030C9A84" w14:textId="0500FCF0" w:rsidR="003303F6" w:rsidRPr="007F1E5F" w:rsidDel="00251AFC" w:rsidRDefault="003303F6" w:rsidP="003303F6">
            <w:pPr>
              <w:pStyle w:val="NoSpacing"/>
              <w:jc w:val="center"/>
              <w:rPr>
                <w:del w:id="2308" w:author="Charles Jason Tinant" w:date="2014-09-24T11:17:00Z"/>
                <w:sz w:val="20"/>
                <w:szCs w:val="20"/>
              </w:rPr>
            </w:pPr>
            <w:del w:id="2309" w:author="Charles Jason Tinant" w:date="2014-09-24T11:17:00Z">
              <w:r w:rsidRPr="007F1E5F" w:rsidDel="00251AFC">
                <w:rPr>
                  <w:sz w:val="20"/>
                  <w:szCs w:val="20"/>
                </w:rPr>
                <w:delText>5 of 5</w:delText>
              </w:r>
            </w:del>
          </w:p>
          <w:p w14:paraId="159077EC" w14:textId="5F4F7B89" w:rsidR="00E90626" w:rsidRPr="007F1E5F" w:rsidDel="00251AFC" w:rsidRDefault="00E90626" w:rsidP="003303F6">
            <w:pPr>
              <w:pStyle w:val="NoSpacing"/>
              <w:jc w:val="center"/>
              <w:rPr>
                <w:del w:id="2310" w:author="Charles Jason Tinant" w:date="2014-09-24T11:17:00Z"/>
                <w:sz w:val="20"/>
                <w:szCs w:val="20"/>
              </w:rPr>
            </w:pPr>
            <w:del w:id="2311" w:author="Charles Jason Tinant" w:date="2014-09-24T11:17:00Z">
              <w:r w:rsidRPr="007F1E5F" w:rsidDel="00251AFC">
                <w:rPr>
                  <w:sz w:val="20"/>
                  <w:szCs w:val="20"/>
                </w:rPr>
                <w:delText>5 of 5</w:delText>
              </w:r>
            </w:del>
          </w:p>
        </w:tc>
        <w:tc>
          <w:tcPr>
            <w:tcW w:w="735" w:type="pct"/>
            <w:shd w:val="clear" w:color="auto" w:fill="auto"/>
            <w:vAlign w:val="center"/>
          </w:tcPr>
          <w:p w14:paraId="62555487" w14:textId="33094089" w:rsidR="003303F6" w:rsidRPr="007F1E5F" w:rsidDel="00251AFC" w:rsidRDefault="003303F6" w:rsidP="003303F6">
            <w:pPr>
              <w:pStyle w:val="NoSpacing"/>
              <w:jc w:val="center"/>
              <w:rPr>
                <w:del w:id="2312" w:author="Charles Jason Tinant" w:date="2014-09-24T11:17:00Z"/>
                <w:sz w:val="20"/>
                <w:szCs w:val="20"/>
              </w:rPr>
            </w:pPr>
            <w:del w:id="2313" w:author="Charles Jason Tinant" w:date="2014-09-24T11:17:00Z">
              <w:r w:rsidRPr="007F1E5F" w:rsidDel="00251AFC">
                <w:rPr>
                  <w:sz w:val="20"/>
                  <w:szCs w:val="20"/>
                </w:rPr>
                <w:delText>100%</w:delText>
              </w:r>
            </w:del>
          </w:p>
          <w:p w14:paraId="7E98ADEF" w14:textId="0E36D17D" w:rsidR="00E90626" w:rsidRPr="007F1E5F" w:rsidDel="00251AFC" w:rsidRDefault="00E90626" w:rsidP="003303F6">
            <w:pPr>
              <w:pStyle w:val="NoSpacing"/>
              <w:jc w:val="center"/>
              <w:rPr>
                <w:del w:id="2314" w:author="Charles Jason Tinant" w:date="2014-09-24T11:17:00Z"/>
                <w:sz w:val="20"/>
                <w:szCs w:val="20"/>
              </w:rPr>
            </w:pPr>
            <w:del w:id="2315" w:author="Charles Jason Tinant" w:date="2014-09-24T11:17:00Z">
              <w:r w:rsidRPr="007F1E5F" w:rsidDel="00251AFC">
                <w:rPr>
                  <w:sz w:val="20"/>
                  <w:szCs w:val="20"/>
                </w:rPr>
                <w:delText>100%</w:delText>
              </w:r>
            </w:del>
          </w:p>
        </w:tc>
      </w:tr>
      <w:tr w:rsidR="003303F6" w:rsidRPr="007F1E5F" w:rsidDel="00251AFC" w14:paraId="0AA097E8" w14:textId="1D25D8D0" w:rsidTr="002D2040">
        <w:trPr>
          <w:del w:id="2316" w:author="Charles Jason Tinant" w:date="2014-09-24T11:17:00Z"/>
        </w:trPr>
        <w:tc>
          <w:tcPr>
            <w:tcW w:w="835" w:type="pct"/>
            <w:vMerge/>
          </w:tcPr>
          <w:p w14:paraId="6A6BABAB" w14:textId="32448E1E" w:rsidR="003303F6" w:rsidRPr="007F1E5F" w:rsidDel="00251AFC" w:rsidRDefault="003303F6" w:rsidP="003303F6">
            <w:pPr>
              <w:pStyle w:val="NoSpacing"/>
              <w:rPr>
                <w:del w:id="2317" w:author="Charles Jason Tinant" w:date="2014-09-24T11:17:00Z"/>
                <w:sz w:val="20"/>
                <w:szCs w:val="20"/>
              </w:rPr>
            </w:pPr>
          </w:p>
        </w:tc>
        <w:tc>
          <w:tcPr>
            <w:tcW w:w="522" w:type="pct"/>
            <w:vMerge/>
            <w:vAlign w:val="center"/>
          </w:tcPr>
          <w:p w14:paraId="3FA5B0DD" w14:textId="0B0CE9A5" w:rsidR="003303F6" w:rsidRPr="007F1E5F" w:rsidDel="00251AFC" w:rsidRDefault="003303F6" w:rsidP="003303F6">
            <w:pPr>
              <w:pStyle w:val="NoSpacing"/>
              <w:rPr>
                <w:del w:id="2318" w:author="Charles Jason Tinant" w:date="2014-09-24T11:17:00Z"/>
                <w:sz w:val="20"/>
                <w:szCs w:val="20"/>
              </w:rPr>
            </w:pPr>
          </w:p>
        </w:tc>
        <w:tc>
          <w:tcPr>
            <w:tcW w:w="1381" w:type="pct"/>
            <w:shd w:val="clear" w:color="auto" w:fill="auto"/>
          </w:tcPr>
          <w:p w14:paraId="527EDDC9" w14:textId="148C67B5" w:rsidR="003303F6" w:rsidRPr="007F1E5F" w:rsidDel="00251AFC" w:rsidRDefault="003303F6" w:rsidP="003303F6">
            <w:pPr>
              <w:pStyle w:val="NoSpacing"/>
              <w:rPr>
                <w:del w:id="2319" w:author="Charles Jason Tinant" w:date="2014-09-24T11:17:00Z"/>
                <w:sz w:val="20"/>
                <w:szCs w:val="20"/>
              </w:rPr>
            </w:pPr>
            <w:del w:id="2320"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680F3724" w14:textId="1DF40057" w:rsidR="003303F6" w:rsidRPr="007F1E5F" w:rsidDel="00251AFC" w:rsidRDefault="00E90626" w:rsidP="003303F6">
            <w:pPr>
              <w:pStyle w:val="NoSpacing"/>
              <w:jc w:val="center"/>
              <w:rPr>
                <w:del w:id="2321" w:author="Charles Jason Tinant" w:date="2014-09-24T11:17:00Z"/>
                <w:rFonts w:cstheme="minorHAnsi"/>
                <w:sz w:val="20"/>
                <w:szCs w:val="20"/>
              </w:rPr>
            </w:pPr>
            <w:del w:id="2322"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2AC35917" w14:textId="73022723" w:rsidR="003303F6" w:rsidRPr="007F1E5F" w:rsidDel="00251AFC" w:rsidRDefault="003303F6" w:rsidP="003303F6">
            <w:pPr>
              <w:pStyle w:val="NoSpacing"/>
              <w:jc w:val="center"/>
              <w:rPr>
                <w:del w:id="2323" w:author="Charles Jason Tinant" w:date="2014-09-24T11:17:00Z"/>
                <w:sz w:val="20"/>
                <w:szCs w:val="20"/>
              </w:rPr>
            </w:pPr>
            <w:del w:id="2324" w:author="Charles Jason Tinant" w:date="2014-09-24T11:17:00Z">
              <w:r w:rsidRPr="007F1E5F" w:rsidDel="00251AFC">
                <w:rPr>
                  <w:sz w:val="20"/>
                  <w:szCs w:val="20"/>
                </w:rPr>
                <w:delText>No Data</w:delText>
              </w:r>
            </w:del>
          </w:p>
        </w:tc>
        <w:tc>
          <w:tcPr>
            <w:tcW w:w="735" w:type="pct"/>
            <w:shd w:val="clear" w:color="auto" w:fill="auto"/>
            <w:vAlign w:val="center"/>
          </w:tcPr>
          <w:p w14:paraId="233D883F" w14:textId="1FABCEB6" w:rsidR="003303F6" w:rsidRPr="007F1E5F" w:rsidDel="00251AFC" w:rsidRDefault="003303F6" w:rsidP="003303F6">
            <w:pPr>
              <w:pStyle w:val="NoSpacing"/>
              <w:jc w:val="center"/>
              <w:rPr>
                <w:del w:id="2325" w:author="Charles Jason Tinant" w:date="2014-09-24T11:17:00Z"/>
                <w:sz w:val="20"/>
                <w:szCs w:val="20"/>
              </w:rPr>
            </w:pPr>
            <w:del w:id="2326" w:author="Charles Jason Tinant" w:date="2014-09-24T11:17:00Z">
              <w:r w:rsidRPr="007F1E5F" w:rsidDel="00251AFC">
                <w:rPr>
                  <w:sz w:val="20"/>
                  <w:szCs w:val="20"/>
                </w:rPr>
                <w:delText>No Data</w:delText>
              </w:r>
            </w:del>
          </w:p>
        </w:tc>
      </w:tr>
      <w:tr w:rsidR="003303F6" w:rsidRPr="007F1E5F" w:rsidDel="00251AFC" w14:paraId="32BE090D" w14:textId="663DFF47" w:rsidTr="0011658F">
        <w:trPr>
          <w:del w:id="2327" w:author="Charles Jason Tinant" w:date="2014-09-24T11:17:00Z"/>
        </w:trPr>
        <w:tc>
          <w:tcPr>
            <w:tcW w:w="835" w:type="pct"/>
            <w:vMerge/>
          </w:tcPr>
          <w:p w14:paraId="4DF0498A" w14:textId="4FFB5BFC" w:rsidR="003303F6" w:rsidRPr="007F1E5F" w:rsidDel="00251AFC" w:rsidRDefault="003303F6" w:rsidP="003303F6">
            <w:pPr>
              <w:pStyle w:val="NoSpacing"/>
              <w:rPr>
                <w:del w:id="2328" w:author="Charles Jason Tinant" w:date="2014-09-24T11:17:00Z"/>
                <w:sz w:val="20"/>
                <w:szCs w:val="20"/>
              </w:rPr>
            </w:pPr>
          </w:p>
        </w:tc>
        <w:tc>
          <w:tcPr>
            <w:tcW w:w="522" w:type="pct"/>
            <w:vMerge w:val="restart"/>
            <w:vAlign w:val="center"/>
          </w:tcPr>
          <w:p w14:paraId="16421E0F" w14:textId="420B9282" w:rsidR="003303F6" w:rsidRPr="007F1E5F" w:rsidDel="00251AFC" w:rsidRDefault="003303F6" w:rsidP="003303F6">
            <w:pPr>
              <w:pStyle w:val="NoSpacing"/>
              <w:rPr>
                <w:del w:id="2329" w:author="Charles Jason Tinant" w:date="2014-09-24T11:17:00Z"/>
                <w:sz w:val="20"/>
                <w:szCs w:val="20"/>
              </w:rPr>
            </w:pPr>
            <w:del w:id="2330" w:author="Charles Jason Tinant" w:date="2014-09-24T11:17:00Z">
              <w:r w:rsidRPr="007F1E5F" w:rsidDel="00251AFC">
                <w:rPr>
                  <w:sz w:val="20"/>
                  <w:szCs w:val="20"/>
                </w:rPr>
                <w:delText>MER4</w:delText>
              </w:r>
            </w:del>
          </w:p>
          <w:p w14:paraId="0187E0A6" w14:textId="1845CA17" w:rsidR="003303F6" w:rsidRPr="007F1E5F" w:rsidDel="00251AFC" w:rsidRDefault="003303F6" w:rsidP="003303F6">
            <w:pPr>
              <w:pStyle w:val="NoSpacing"/>
              <w:rPr>
                <w:del w:id="2331" w:author="Charles Jason Tinant" w:date="2014-09-24T11:17:00Z"/>
                <w:sz w:val="20"/>
                <w:szCs w:val="20"/>
              </w:rPr>
            </w:pPr>
            <w:del w:id="2332" w:author="Charles Jason Tinant" w:date="2014-09-24T11:17:00Z">
              <w:r w:rsidRPr="007F1E5F" w:rsidDel="00251AFC">
                <w:rPr>
                  <w:sz w:val="20"/>
                  <w:szCs w:val="20"/>
                </w:rPr>
                <w:delText>(2010)</w:delText>
              </w:r>
            </w:del>
          </w:p>
        </w:tc>
        <w:tc>
          <w:tcPr>
            <w:tcW w:w="1381" w:type="pct"/>
          </w:tcPr>
          <w:p w14:paraId="54C1E073" w14:textId="20EE829F" w:rsidR="003303F6" w:rsidRPr="007F1E5F" w:rsidDel="00251AFC" w:rsidRDefault="003303F6" w:rsidP="003303F6">
            <w:pPr>
              <w:pStyle w:val="NoSpacing"/>
              <w:rPr>
                <w:del w:id="2333" w:author="Charles Jason Tinant" w:date="2014-09-24T11:17:00Z"/>
                <w:sz w:val="20"/>
                <w:szCs w:val="20"/>
              </w:rPr>
            </w:pPr>
            <w:del w:id="2334" w:author="Charles Jason Tinant" w:date="2014-09-24T11:17:00Z">
              <w:r w:rsidRPr="007F1E5F" w:rsidDel="00251AFC">
                <w:rPr>
                  <w:sz w:val="20"/>
                  <w:szCs w:val="20"/>
                </w:rPr>
                <w:delText>Fecal Coliform</w:delText>
              </w:r>
            </w:del>
          </w:p>
        </w:tc>
        <w:tc>
          <w:tcPr>
            <w:tcW w:w="717" w:type="pct"/>
            <w:vAlign w:val="center"/>
          </w:tcPr>
          <w:p w14:paraId="2CCC72B2" w14:textId="55607347" w:rsidR="003303F6" w:rsidRPr="007F1E5F" w:rsidDel="00251AFC" w:rsidRDefault="003303F6" w:rsidP="003303F6">
            <w:pPr>
              <w:pStyle w:val="NoSpacing"/>
              <w:jc w:val="center"/>
              <w:rPr>
                <w:del w:id="2335" w:author="Charles Jason Tinant" w:date="2014-09-24T11:17:00Z"/>
                <w:sz w:val="20"/>
                <w:szCs w:val="20"/>
              </w:rPr>
            </w:pPr>
            <w:del w:id="2336" w:author="Charles Jason Tinant" w:date="2014-09-24T11:17:00Z">
              <w:r w:rsidRPr="007F1E5F" w:rsidDel="00251AFC">
                <w:rPr>
                  <w:rFonts w:ascii="Calibri" w:hAnsi="Calibri"/>
                  <w:sz w:val="20"/>
                  <w:szCs w:val="20"/>
                </w:rPr>
                <w:delText>&gt; 400 CFU/100mL</w:delText>
              </w:r>
            </w:del>
          </w:p>
        </w:tc>
        <w:tc>
          <w:tcPr>
            <w:tcW w:w="810" w:type="pct"/>
            <w:vAlign w:val="center"/>
          </w:tcPr>
          <w:p w14:paraId="3A58F094" w14:textId="789ADB01" w:rsidR="003303F6" w:rsidRPr="007F1E5F" w:rsidDel="00251AFC" w:rsidRDefault="003303F6" w:rsidP="003303F6">
            <w:pPr>
              <w:pStyle w:val="NoSpacing"/>
              <w:jc w:val="center"/>
              <w:rPr>
                <w:del w:id="2337" w:author="Charles Jason Tinant" w:date="2014-09-24T11:17:00Z"/>
                <w:sz w:val="20"/>
                <w:szCs w:val="20"/>
              </w:rPr>
            </w:pPr>
            <w:del w:id="2338" w:author="Charles Jason Tinant" w:date="2014-09-24T11:17:00Z">
              <w:r w:rsidRPr="007F1E5F" w:rsidDel="00251AFC">
                <w:rPr>
                  <w:sz w:val="20"/>
                  <w:szCs w:val="20"/>
                </w:rPr>
                <w:delText>1 of 5</w:delText>
              </w:r>
            </w:del>
          </w:p>
        </w:tc>
        <w:tc>
          <w:tcPr>
            <w:tcW w:w="735" w:type="pct"/>
            <w:vAlign w:val="center"/>
          </w:tcPr>
          <w:p w14:paraId="01123669" w14:textId="4CF4CBDF" w:rsidR="003303F6" w:rsidRPr="007F1E5F" w:rsidDel="00251AFC" w:rsidRDefault="003303F6" w:rsidP="003303F6">
            <w:pPr>
              <w:pStyle w:val="NoSpacing"/>
              <w:jc w:val="center"/>
              <w:rPr>
                <w:del w:id="2339" w:author="Charles Jason Tinant" w:date="2014-09-24T11:17:00Z"/>
                <w:sz w:val="20"/>
                <w:szCs w:val="20"/>
              </w:rPr>
            </w:pPr>
            <w:del w:id="2340" w:author="Charles Jason Tinant" w:date="2014-09-24T11:17:00Z">
              <w:r w:rsidRPr="007F1E5F" w:rsidDel="00251AFC">
                <w:rPr>
                  <w:sz w:val="20"/>
                  <w:szCs w:val="20"/>
                </w:rPr>
                <w:delText>20%</w:delText>
              </w:r>
            </w:del>
          </w:p>
        </w:tc>
      </w:tr>
      <w:tr w:rsidR="003303F6" w:rsidRPr="007F1E5F" w:rsidDel="00251AFC" w14:paraId="7A1E3ABD" w14:textId="6C975F86" w:rsidTr="0011658F">
        <w:trPr>
          <w:del w:id="2341" w:author="Charles Jason Tinant" w:date="2014-09-24T11:17:00Z"/>
        </w:trPr>
        <w:tc>
          <w:tcPr>
            <w:tcW w:w="835" w:type="pct"/>
            <w:vMerge/>
          </w:tcPr>
          <w:p w14:paraId="3F6E0653" w14:textId="73773BC1" w:rsidR="003303F6" w:rsidRPr="007F1E5F" w:rsidDel="00251AFC" w:rsidRDefault="003303F6" w:rsidP="003303F6">
            <w:pPr>
              <w:pStyle w:val="NoSpacing"/>
              <w:rPr>
                <w:del w:id="2342" w:author="Charles Jason Tinant" w:date="2014-09-24T11:17:00Z"/>
                <w:sz w:val="20"/>
                <w:szCs w:val="20"/>
              </w:rPr>
            </w:pPr>
          </w:p>
        </w:tc>
        <w:tc>
          <w:tcPr>
            <w:tcW w:w="522" w:type="pct"/>
            <w:vMerge/>
            <w:vAlign w:val="center"/>
          </w:tcPr>
          <w:p w14:paraId="7AF571E2" w14:textId="403C49B5" w:rsidR="003303F6" w:rsidRPr="007F1E5F" w:rsidDel="00251AFC" w:rsidRDefault="003303F6" w:rsidP="003303F6">
            <w:pPr>
              <w:pStyle w:val="NoSpacing"/>
              <w:rPr>
                <w:del w:id="2343" w:author="Charles Jason Tinant" w:date="2014-09-24T11:17:00Z"/>
                <w:sz w:val="20"/>
                <w:szCs w:val="20"/>
              </w:rPr>
            </w:pPr>
          </w:p>
        </w:tc>
        <w:tc>
          <w:tcPr>
            <w:tcW w:w="1381" w:type="pct"/>
          </w:tcPr>
          <w:p w14:paraId="351ED773" w14:textId="506ED82A" w:rsidR="003303F6" w:rsidRPr="007F1E5F" w:rsidDel="00251AFC" w:rsidRDefault="003303F6" w:rsidP="003303F6">
            <w:pPr>
              <w:pStyle w:val="NoSpacing"/>
              <w:rPr>
                <w:del w:id="2344" w:author="Charles Jason Tinant" w:date="2014-09-24T11:17:00Z"/>
                <w:sz w:val="20"/>
                <w:szCs w:val="20"/>
              </w:rPr>
            </w:pPr>
            <w:del w:id="2345" w:author="Charles Jason Tinant" w:date="2014-09-24T11:17:00Z">
              <w:r w:rsidRPr="007F1E5F" w:rsidDel="00251AFC">
                <w:rPr>
                  <w:sz w:val="20"/>
                  <w:szCs w:val="20"/>
                </w:rPr>
                <w:delText>Escherichia coli (E-Coli)</w:delText>
              </w:r>
            </w:del>
          </w:p>
        </w:tc>
        <w:tc>
          <w:tcPr>
            <w:tcW w:w="717" w:type="pct"/>
            <w:vAlign w:val="center"/>
          </w:tcPr>
          <w:p w14:paraId="7B3C236D" w14:textId="6F52BF1C" w:rsidR="003303F6" w:rsidRPr="007F1E5F" w:rsidDel="00251AFC" w:rsidRDefault="003303F6" w:rsidP="003303F6">
            <w:pPr>
              <w:pStyle w:val="NoSpacing"/>
              <w:jc w:val="center"/>
              <w:rPr>
                <w:del w:id="2346" w:author="Charles Jason Tinant" w:date="2014-09-24T11:17:00Z"/>
                <w:sz w:val="20"/>
                <w:szCs w:val="20"/>
              </w:rPr>
            </w:pPr>
            <w:del w:id="2347" w:author="Charles Jason Tinant" w:date="2014-09-24T11:17:00Z">
              <w:r w:rsidRPr="007F1E5F" w:rsidDel="00251AFC">
                <w:rPr>
                  <w:rFonts w:ascii="Calibri" w:hAnsi="Calibri"/>
                  <w:sz w:val="20"/>
                  <w:szCs w:val="20"/>
                </w:rPr>
                <w:delText>&gt; 235 mpn/100 ml</w:delText>
              </w:r>
            </w:del>
          </w:p>
        </w:tc>
        <w:tc>
          <w:tcPr>
            <w:tcW w:w="810" w:type="pct"/>
            <w:vAlign w:val="center"/>
          </w:tcPr>
          <w:p w14:paraId="4D2805D5" w14:textId="7CF25EEE" w:rsidR="003303F6" w:rsidRPr="007F1E5F" w:rsidDel="00251AFC" w:rsidRDefault="003303F6" w:rsidP="003303F6">
            <w:pPr>
              <w:pStyle w:val="NoSpacing"/>
              <w:jc w:val="center"/>
              <w:rPr>
                <w:del w:id="2348" w:author="Charles Jason Tinant" w:date="2014-09-24T11:17:00Z"/>
                <w:sz w:val="20"/>
                <w:szCs w:val="20"/>
              </w:rPr>
            </w:pPr>
            <w:del w:id="2349" w:author="Charles Jason Tinant" w:date="2014-09-24T11:17:00Z">
              <w:r w:rsidRPr="007F1E5F" w:rsidDel="00251AFC">
                <w:rPr>
                  <w:sz w:val="20"/>
                  <w:szCs w:val="20"/>
                </w:rPr>
                <w:delText>3 of 5</w:delText>
              </w:r>
            </w:del>
          </w:p>
        </w:tc>
        <w:tc>
          <w:tcPr>
            <w:tcW w:w="735" w:type="pct"/>
            <w:vAlign w:val="center"/>
          </w:tcPr>
          <w:p w14:paraId="13749253" w14:textId="603501EA" w:rsidR="003303F6" w:rsidRPr="007F1E5F" w:rsidDel="00251AFC" w:rsidRDefault="003303F6" w:rsidP="003303F6">
            <w:pPr>
              <w:pStyle w:val="NoSpacing"/>
              <w:jc w:val="center"/>
              <w:rPr>
                <w:del w:id="2350" w:author="Charles Jason Tinant" w:date="2014-09-24T11:17:00Z"/>
                <w:sz w:val="20"/>
                <w:szCs w:val="20"/>
              </w:rPr>
            </w:pPr>
            <w:del w:id="2351" w:author="Charles Jason Tinant" w:date="2014-09-24T11:17:00Z">
              <w:r w:rsidRPr="007F1E5F" w:rsidDel="00251AFC">
                <w:rPr>
                  <w:sz w:val="20"/>
                  <w:szCs w:val="20"/>
                </w:rPr>
                <w:delText>60%</w:delText>
              </w:r>
            </w:del>
          </w:p>
        </w:tc>
      </w:tr>
      <w:tr w:rsidR="003303F6" w:rsidRPr="007F1E5F" w:rsidDel="00251AFC" w14:paraId="66BCEA6E" w14:textId="4D531877" w:rsidTr="0011658F">
        <w:trPr>
          <w:del w:id="2352" w:author="Charles Jason Tinant" w:date="2014-09-24T11:17:00Z"/>
        </w:trPr>
        <w:tc>
          <w:tcPr>
            <w:tcW w:w="835" w:type="pct"/>
            <w:vMerge/>
          </w:tcPr>
          <w:p w14:paraId="74C05486" w14:textId="063878A4" w:rsidR="003303F6" w:rsidRPr="007F1E5F" w:rsidDel="00251AFC" w:rsidRDefault="003303F6" w:rsidP="003303F6">
            <w:pPr>
              <w:pStyle w:val="NoSpacing"/>
              <w:rPr>
                <w:del w:id="2353" w:author="Charles Jason Tinant" w:date="2014-09-24T11:17:00Z"/>
                <w:sz w:val="20"/>
                <w:szCs w:val="20"/>
              </w:rPr>
            </w:pPr>
          </w:p>
        </w:tc>
        <w:tc>
          <w:tcPr>
            <w:tcW w:w="522" w:type="pct"/>
            <w:vMerge/>
            <w:vAlign w:val="center"/>
          </w:tcPr>
          <w:p w14:paraId="1177A03A" w14:textId="3F78E0DA" w:rsidR="003303F6" w:rsidRPr="007F1E5F" w:rsidDel="00251AFC" w:rsidRDefault="003303F6" w:rsidP="003303F6">
            <w:pPr>
              <w:pStyle w:val="NoSpacing"/>
              <w:rPr>
                <w:del w:id="2354" w:author="Charles Jason Tinant" w:date="2014-09-24T11:17:00Z"/>
                <w:sz w:val="20"/>
                <w:szCs w:val="20"/>
              </w:rPr>
            </w:pPr>
          </w:p>
        </w:tc>
        <w:tc>
          <w:tcPr>
            <w:tcW w:w="1381" w:type="pct"/>
          </w:tcPr>
          <w:p w14:paraId="354A9B2D" w14:textId="517E0BBD" w:rsidR="003303F6" w:rsidRPr="007F1E5F" w:rsidDel="00251AFC" w:rsidRDefault="003303F6" w:rsidP="003303F6">
            <w:pPr>
              <w:pStyle w:val="NoSpacing"/>
              <w:rPr>
                <w:del w:id="2355" w:author="Charles Jason Tinant" w:date="2014-09-24T11:17:00Z"/>
                <w:sz w:val="20"/>
                <w:szCs w:val="20"/>
              </w:rPr>
            </w:pPr>
            <w:del w:id="2356" w:author="Charles Jason Tinant" w:date="2014-09-24T11:17:00Z">
              <w:r w:rsidRPr="007F1E5F" w:rsidDel="00251AFC">
                <w:rPr>
                  <w:sz w:val="20"/>
                  <w:szCs w:val="20"/>
                </w:rPr>
                <w:delText>Biochemical Oxygen Demand (BOD)</w:delText>
              </w:r>
            </w:del>
          </w:p>
        </w:tc>
        <w:tc>
          <w:tcPr>
            <w:tcW w:w="717" w:type="pct"/>
            <w:vAlign w:val="center"/>
          </w:tcPr>
          <w:p w14:paraId="0A2FD97A" w14:textId="572B02B8" w:rsidR="003303F6" w:rsidRPr="007F1E5F" w:rsidDel="00251AFC" w:rsidRDefault="003303F6" w:rsidP="003303F6">
            <w:pPr>
              <w:pStyle w:val="NoSpacing"/>
              <w:jc w:val="center"/>
              <w:rPr>
                <w:del w:id="2357" w:author="Charles Jason Tinant" w:date="2014-09-24T11:17:00Z"/>
                <w:sz w:val="20"/>
                <w:szCs w:val="20"/>
              </w:rPr>
            </w:pPr>
            <w:del w:id="2358"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68B6E5C6" w14:textId="2A2DC174" w:rsidR="003303F6" w:rsidRPr="007F1E5F" w:rsidDel="00251AFC" w:rsidRDefault="003303F6" w:rsidP="003303F6">
            <w:pPr>
              <w:pStyle w:val="NoSpacing"/>
              <w:jc w:val="center"/>
              <w:rPr>
                <w:del w:id="2359" w:author="Charles Jason Tinant" w:date="2014-09-24T11:17:00Z"/>
                <w:sz w:val="20"/>
                <w:szCs w:val="20"/>
              </w:rPr>
            </w:pPr>
            <w:del w:id="2360" w:author="Charles Jason Tinant" w:date="2014-09-24T11:17:00Z">
              <w:r w:rsidRPr="007F1E5F" w:rsidDel="00251AFC">
                <w:rPr>
                  <w:sz w:val="20"/>
                  <w:szCs w:val="20"/>
                </w:rPr>
                <w:delText>0 of 5</w:delText>
              </w:r>
            </w:del>
          </w:p>
        </w:tc>
        <w:tc>
          <w:tcPr>
            <w:tcW w:w="735" w:type="pct"/>
            <w:vAlign w:val="center"/>
          </w:tcPr>
          <w:p w14:paraId="4B99CF92" w14:textId="51E15A54" w:rsidR="003303F6" w:rsidRPr="007F1E5F" w:rsidDel="00251AFC" w:rsidRDefault="003303F6" w:rsidP="003303F6">
            <w:pPr>
              <w:pStyle w:val="NoSpacing"/>
              <w:jc w:val="center"/>
              <w:rPr>
                <w:del w:id="2361" w:author="Charles Jason Tinant" w:date="2014-09-24T11:17:00Z"/>
                <w:sz w:val="20"/>
                <w:szCs w:val="20"/>
              </w:rPr>
            </w:pPr>
            <w:del w:id="2362" w:author="Charles Jason Tinant" w:date="2014-09-24T11:17:00Z">
              <w:r w:rsidRPr="007F1E5F" w:rsidDel="00251AFC">
                <w:rPr>
                  <w:sz w:val="20"/>
                  <w:szCs w:val="20"/>
                </w:rPr>
                <w:delText>0%</w:delText>
              </w:r>
            </w:del>
          </w:p>
        </w:tc>
      </w:tr>
      <w:tr w:rsidR="003303F6" w:rsidRPr="007F1E5F" w:rsidDel="00251AFC" w14:paraId="74B4B8B3" w14:textId="68ECED9F" w:rsidTr="0011658F">
        <w:trPr>
          <w:del w:id="2363" w:author="Charles Jason Tinant" w:date="2014-09-24T11:17:00Z"/>
        </w:trPr>
        <w:tc>
          <w:tcPr>
            <w:tcW w:w="835" w:type="pct"/>
            <w:vMerge/>
          </w:tcPr>
          <w:p w14:paraId="787A685B" w14:textId="07DE5FCE" w:rsidR="003303F6" w:rsidRPr="007F1E5F" w:rsidDel="00251AFC" w:rsidRDefault="003303F6" w:rsidP="003303F6">
            <w:pPr>
              <w:pStyle w:val="NoSpacing"/>
              <w:rPr>
                <w:del w:id="2364" w:author="Charles Jason Tinant" w:date="2014-09-24T11:17:00Z"/>
                <w:sz w:val="20"/>
                <w:szCs w:val="20"/>
              </w:rPr>
            </w:pPr>
          </w:p>
        </w:tc>
        <w:tc>
          <w:tcPr>
            <w:tcW w:w="522" w:type="pct"/>
            <w:vMerge/>
            <w:vAlign w:val="center"/>
          </w:tcPr>
          <w:p w14:paraId="0B026891" w14:textId="790E1BC1" w:rsidR="003303F6" w:rsidRPr="007F1E5F" w:rsidDel="00251AFC" w:rsidRDefault="003303F6" w:rsidP="003303F6">
            <w:pPr>
              <w:pStyle w:val="NoSpacing"/>
              <w:rPr>
                <w:del w:id="2365" w:author="Charles Jason Tinant" w:date="2014-09-24T11:17:00Z"/>
                <w:sz w:val="20"/>
                <w:szCs w:val="20"/>
              </w:rPr>
            </w:pPr>
          </w:p>
        </w:tc>
        <w:tc>
          <w:tcPr>
            <w:tcW w:w="1381" w:type="pct"/>
          </w:tcPr>
          <w:p w14:paraId="76723FBD" w14:textId="49F6EB48" w:rsidR="003303F6" w:rsidRPr="007F1E5F" w:rsidDel="00251AFC" w:rsidRDefault="003303F6" w:rsidP="003303F6">
            <w:pPr>
              <w:pStyle w:val="NoSpacing"/>
              <w:rPr>
                <w:del w:id="2366" w:author="Charles Jason Tinant" w:date="2014-09-24T11:17:00Z"/>
                <w:sz w:val="20"/>
                <w:szCs w:val="20"/>
              </w:rPr>
            </w:pPr>
            <w:del w:id="2367" w:author="Charles Jason Tinant" w:date="2014-09-24T11:17:00Z">
              <w:r w:rsidRPr="007F1E5F" w:rsidDel="00251AFC">
                <w:rPr>
                  <w:sz w:val="20"/>
                  <w:szCs w:val="20"/>
                </w:rPr>
                <w:delText>Total Suspended Solids (TSS)</w:delText>
              </w:r>
            </w:del>
          </w:p>
        </w:tc>
        <w:tc>
          <w:tcPr>
            <w:tcW w:w="717" w:type="pct"/>
            <w:vAlign w:val="center"/>
          </w:tcPr>
          <w:p w14:paraId="1804374A" w14:textId="2B6F3EBF" w:rsidR="003303F6" w:rsidRPr="007F1E5F" w:rsidDel="00251AFC" w:rsidRDefault="003303F6" w:rsidP="003303F6">
            <w:pPr>
              <w:pStyle w:val="NoSpacing"/>
              <w:jc w:val="center"/>
              <w:rPr>
                <w:del w:id="2368" w:author="Charles Jason Tinant" w:date="2014-09-24T11:17:00Z"/>
                <w:sz w:val="20"/>
                <w:szCs w:val="20"/>
              </w:rPr>
            </w:pPr>
            <w:del w:id="2369" w:author="Charles Jason Tinant" w:date="2014-09-24T11:17:00Z">
              <w:r w:rsidRPr="007F1E5F" w:rsidDel="00251AFC">
                <w:rPr>
                  <w:rFonts w:ascii="Calibri" w:hAnsi="Calibri"/>
                  <w:sz w:val="20"/>
                  <w:szCs w:val="20"/>
                </w:rPr>
                <w:delText xml:space="preserve">  &gt; 158 mg/L</w:delText>
              </w:r>
            </w:del>
          </w:p>
        </w:tc>
        <w:tc>
          <w:tcPr>
            <w:tcW w:w="810" w:type="pct"/>
            <w:vAlign w:val="center"/>
          </w:tcPr>
          <w:p w14:paraId="74C9CEA6" w14:textId="1B0CAA58" w:rsidR="003303F6" w:rsidRPr="007F1E5F" w:rsidDel="00251AFC" w:rsidRDefault="003303F6" w:rsidP="003303F6">
            <w:pPr>
              <w:pStyle w:val="NoSpacing"/>
              <w:jc w:val="center"/>
              <w:rPr>
                <w:del w:id="2370" w:author="Charles Jason Tinant" w:date="2014-09-24T11:17:00Z"/>
                <w:sz w:val="20"/>
                <w:szCs w:val="20"/>
              </w:rPr>
            </w:pPr>
            <w:del w:id="2371" w:author="Charles Jason Tinant" w:date="2014-09-24T11:17:00Z">
              <w:r w:rsidRPr="007F1E5F" w:rsidDel="00251AFC">
                <w:rPr>
                  <w:sz w:val="20"/>
                  <w:szCs w:val="20"/>
                </w:rPr>
                <w:delText>3 of 5</w:delText>
              </w:r>
            </w:del>
          </w:p>
        </w:tc>
        <w:tc>
          <w:tcPr>
            <w:tcW w:w="735" w:type="pct"/>
            <w:vAlign w:val="center"/>
          </w:tcPr>
          <w:p w14:paraId="7D099C0E" w14:textId="39E6DE5A" w:rsidR="003303F6" w:rsidRPr="007F1E5F" w:rsidDel="00251AFC" w:rsidRDefault="003303F6" w:rsidP="003303F6">
            <w:pPr>
              <w:pStyle w:val="NoSpacing"/>
              <w:jc w:val="center"/>
              <w:rPr>
                <w:del w:id="2372" w:author="Charles Jason Tinant" w:date="2014-09-24T11:17:00Z"/>
                <w:sz w:val="20"/>
                <w:szCs w:val="20"/>
              </w:rPr>
            </w:pPr>
            <w:del w:id="2373" w:author="Charles Jason Tinant" w:date="2014-09-24T11:17:00Z">
              <w:r w:rsidRPr="007F1E5F" w:rsidDel="00251AFC">
                <w:rPr>
                  <w:sz w:val="20"/>
                  <w:szCs w:val="20"/>
                </w:rPr>
                <w:delText>60%</w:delText>
              </w:r>
            </w:del>
          </w:p>
        </w:tc>
      </w:tr>
      <w:tr w:rsidR="003303F6" w:rsidRPr="007F1E5F" w:rsidDel="00251AFC" w14:paraId="35D7BA75" w14:textId="0A0365C6" w:rsidTr="0011658F">
        <w:trPr>
          <w:del w:id="2374" w:author="Charles Jason Tinant" w:date="2014-09-24T11:17:00Z"/>
        </w:trPr>
        <w:tc>
          <w:tcPr>
            <w:tcW w:w="835" w:type="pct"/>
            <w:vMerge/>
          </w:tcPr>
          <w:p w14:paraId="541E8F5B" w14:textId="6464DF2D" w:rsidR="003303F6" w:rsidRPr="007F1E5F" w:rsidDel="00251AFC" w:rsidRDefault="003303F6" w:rsidP="003303F6">
            <w:pPr>
              <w:pStyle w:val="NoSpacing"/>
              <w:rPr>
                <w:del w:id="2375" w:author="Charles Jason Tinant" w:date="2014-09-24T11:17:00Z"/>
                <w:sz w:val="20"/>
                <w:szCs w:val="20"/>
              </w:rPr>
            </w:pPr>
          </w:p>
        </w:tc>
        <w:tc>
          <w:tcPr>
            <w:tcW w:w="522" w:type="pct"/>
            <w:vMerge/>
            <w:vAlign w:val="center"/>
          </w:tcPr>
          <w:p w14:paraId="336E784A" w14:textId="0CD2A934" w:rsidR="003303F6" w:rsidRPr="007F1E5F" w:rsidDel="00251AFC" w:rsidRDefault="003303F6" w:rsidP="003303F6">
            <w:pPr>
              <w:pStyle w:val="NoSpacing"/>
              <w:rPr>
                <w:del w:id="2376" w:author="Charles Jason Tinant" w:date="2014-09-24T11:17:00Z"/>
                <w:sz w:val="20"/>
                <w:szCs w:val="20"/>
              </w:rPr>
            </w:pPr>
          </w:p>
        </w:tc>
        <w:tc>
          <w:tcPr>
            <w:tcW w:w="1381" w:type="pct"/>
          </w:tcPr>
          <w:p w14:paraId="30098DBE" w14:textId="2A32A2E4" w:rsidR="003303F6" w:rsidRPr="007F1E5F" w:rsidDel="00251AFC" w:rsidRDefault="003303F6" w:rsidP="003303F6">
            <w:pPr>
              <w:pStyle w:val="NoSpacing"/>
              <w:rPr>
                <w:del w:id="2377" w:author="Charles Jason Tinant" w:date="2014-09-24T11:17:00Z"/>
                <w:sz w:val="20"/>
                <w:szCs w:val="20"/>
              </w:rPr>
            </w:pPr>
            <w:del w:id="2378"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vAlign w:val="center"/>
          </w:tcPr>
          <w:p w14:paraId="798F8A36" w14:textId="40FAB9CE" w:rsidR="003303F6" w:rsidRPr="007F1E5F" w:rsidDel="00251AFC" w:rsidRDefault="003303F6" w:rsidP="003303F6">
            <w:pPr>
              <w:pStyle w:val="NoSpacing"/>
              <w:jc w:val="center"/>
              <w:rPr>
                <w:del w:id="2379" w:author="Charles Jason Tinant" w:date="2014-09-24T11:17:00Z"/>
                <w:sz w:val="20"/>
                <w:szCs w:val="20"/>
              </w:rPr>
            </w:pPr>
            <w:del w:id="2380" w:author="Charles Jason Tinant" w:date="2014-09-24T11:17:00Z">
              <w:r w:rsidRPr="007F1E5F" w:rsidDel="00251AFC">
                <w:rPr>
                  <w:rFonts w:cstheme="minorHAnsi"/>
                  <w:sz w:val="20"/>
                  <w:szCs w:val="20"/>
                </w:rPr>
                <w:delText>&gt; 1.8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a</w:delText>
              </w:r>
            </w:del>
          </w:p>
        </w:tc>
        <w:tc>
          <w:tcPr>
            <w:tcW w:w="810" w:type="pct"/>
            <w:vAlign w:val="center"/>
          </w:tcPr>
          <w:p w14:paraId="12B631CE" w14:textId="1F559124" w:rsidR="003303F6" w:rsidRPr="007F1E5F" w:rsidDel="00251AFC" w:rsidRDefault="003303F6" w:rsidP="003303F6">
            <w:pPr>
              <w:pStyle w:val="NoSpacing"/>
              <w:jc w:val="center"/>
              <w:rPr>
                <w:del w:id="2381" w:author="Charles Jason Tinant" w:date="2014-09-24T11:17:00Z"/>
                <w:sz w:val="20"/>
                <w:szCs w:val="20"/>
              </w:rPr>
            </w:pPr>
            <w:del w:id="2382" w:author="Charles Jason Tinant" w:date="2014-09-24T11:17:00Z">
              <w:r w:rsidRPr="007F1E5F" w:rsidDel="00251AFC">
                <w:rPr>
                  <w:sz w:val="20"/>
                  <w:szCs w:val="20"/>
                </w:rPr>
                <w:delText>Zero of 5</w:delText>
              </w:r>
            </w:del>
          </w:p>
        </w:tc>
        <w:tc>
          <w:tcPr>
            <w:tcW w:w="735" w:type="pct"/>
            <w:vAlign w:val="center"/>
          </w:tcPr>
          <w:p w14:paraId="72A16CCC" w14:textId="15416D1B" w:rsidR="003303F6" w:rsidRPr="007F1E5F" w:rsidDel="00251AFC" w:rsidRDefault="003303F6" w:rsidP="003303F6">
            <w:pPr>
              <w:pStyle w:val="NoSpacing"/>
              <w:jc w:val="center"/>
              <w:rPr>
                <w:del w:id="2383" w:author="Charles Jason Tinant" w:date="2014-09-24T11:17:00Z"/>
                <w:sz w:val="20"/>
                <w:szCs w:val="20"/>
              </w:rPr>
            </w:pPr>
            <w:del w:id="2384" w:author="Charles Jason Tinant" w:date="2014-09-24T11:17:00Z">
              <w:r w:rsidRPr="007F1E5F" w:rsidDel="00251AFC">
                <w:rPr>
                  <w:sz w:val="20"/>
                  <w:szCs w:val="20"/>
                </w:rPr>
                <w:delText>0%</w:delText>
              </w:r>
            </w:del>
          </w:p>
        </w:tc>
      </w:tr>
      <w:tr w:rsidR="003303F6" w:rsidRPr="007F1E5F" w:rsidDel="00251AFC" w14:paraId="4FC1D9D9" w14:textId="248AD275" w:rsidTr="0011658F">
        <w:trPr>
          <w:del w:id="2385" w:author="Charles Jason Tinant" w:date="2014-09-24T11:17:00Z"/>
        </w:trPr>
        <w:tc>
          <w:tcPr>
            <w:tcW w:w="835" w:type="pct"/>
            <w:vMerge/>
          </w:tcPr>
          <w:p w14:paraId="3018E728" w14:textId="3F6422EA" w:rsidR="003303F6" w:rsidRPr="007F1E5F" w:rsidDel="00251AFC" w:rsidRDefault="003303F6" w:rsidP="003303F6">
            <w:pPr>
              <w:pStyle w:val="NoSpacing"/>
              <w:rPr>
                <w:del w:id="2386" w:author="Charles Jason Tinant" w:date="2014-09-24T11:17:00Z"/>
                <w:sz w:val="20"/>
                <w:szCs w:val="20"/>
              </w:rPr>
            </w:pPr>
          </w:p>
        </w:tc>
        <w:tc>
          <w:tcPr>
            <w:tcW w:w="522" w:type="pct"/>
            <w:vMerge/>
            <w:vAlign w:val="center"/>
          </w:tcPr>
          <w:p w14:paraId="4668BC67" w14:textId="7F9C3782" w:rsidR="003303F6" w:rsidRPr="007F1E5F" w:rsidDel="00251AFC" w:rsidRDefault="003303F6" w:rsidP="003303F6">
            <w:pPr>
              <w:pStyle w:val="NoSpacing"/>
              <w:rPr>
                <w:del w:id="2387" w:author="Charles Jason Tinant" w:date="2014-09-24T11:17:00Z"/>
                <w:sz w:val="20"/>
                <w:szCs w:val="20"/>
              </w:rPr>
            </w:pPr>
          </w:p>
        </w:tc>
        <w:tc>
          <w:tcPr>
            <w:tcW w:w="1381" w:type="pct"/>
          </w:tcPr>
          <w:p w14:paraId="3B109136" w14:textId="7266132D" w:rsidR="003303F6" w:rsidRPr="007F1E5F" w:rsidDel="00251AFC" w:rsidRDefault="003303F6" w:rsidP="003303F6">
            <w:pPr>
              <w:pStyle w:val="NoSpacing"/>
              <w:rPr>
                <w:del w:id="2388" w:author="Charles Jason Tinant" w:date="2014-09-24T11:17:00Z"/>
                <w:sz w:val="20"/>
                <w:szCs w:val="20"/>
              </w:rPr>
            </w:pPr>
            <w:del w:id="2389"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059F9DA3" w14:textId="50FA888D" w:rsidR="003303F6" w:rsidRPr="007F1E5F" w:rsidDel="00251AFC" w:rsidRDefault="003303F6" w:rsidP="003303F6">
            <w:pPr>
              <w:pStyle w:val="NoSpacing"/>
              <w:rPr>
                <w:del w:id="2390" w:author="Charles Jason Tinant" w:date="2014-09-24T11:17:00Z"/>
                <w:sz w:val="20"/>
                <w:szCs w:val="20"/>
              </w:rPr>
            </w:pPr>
          </w:p>
        </w:tc>
        <w:tc>
          <w:tcPr>
            <w:tcW w:w="717" w:type="pct"/>
            <w:vAlign w:val="center"/>
          </w:tcPr>
          <w:p w14:paraId="576F2199" w14:textId="079A8DE6" w:rsidR="003303F6" w:rsidRPr="007F1E5F" w:rsidDel="00251AFC" w:rsidRDefault="003303F6" w:rsidP="003303F6">
            <w:pPr>
              <w:pStyle w:val="NoSpacing"/>
              <w:jc w:val="center"/>
              <w:rPr>
                <w:del w:id="2391" w:author="Charles Jason Tinant" w:date="2014-09-24T11:17:00Z"/>
                <w:rFonts w:cstheme="minorHAnsi"/>
                <w:sz w:val="20"/>
                <w:szCs w:val="20"/>
              </w:rPr>
            </w:pPr>
            <w:del w:id="2392" w:author="Charles Jason Tinant" w:date="2014-09-24T11:17:00Z">
              <w:r w:rsidRPr="007F1E5F" w:rsidDel="00251AFC">
                <w:rPr>
                  <w:rFonts w:cstheme="minorHAnsi"/>
                  <w:sz w:val="20"/>
                  <w:szCs w:val="20"/>
                </w:rPr>
                <w:delText>&gt;88 mg/L</w:delText>
              </w:r>
            </w:del>
          </w:p>
          <w:p w14:paraId="5D68CAF0" w14:textId="47399FBF" w:rsidR="003303F6" w:rsidRPr="007F1E5F" w:rsidDel="00251AFC" w:rsidRDefault="00E90626" w:rsidP="003303F6">
            <w:pPr>
              <w:pStyle w:val="NoSpacing"/>
              <w:jc w:val="center"/>
              <w:rPr>
                <w:del w:id="2393" w:author="Charles Jason Tinant" w:date="2014-09-24T11:17:00Z"/>
                <w:sz w:val="20"/>
                <w:szCs w:val="20"/>
              </w:rPr>
            </w:pPr>
            <w:del w:id="2394" w:author="Charles Jason Tinant" w:date="2014-09-24T11:17:00Z">
              <w:r w:rsidRPr="007F1E5F" w:rsidDel="00251AFC">
                <w:rPr>
                  <w:rFonts w:cstheme="minorHAnsi"/>
                  <w:sz w:val="20"/>
                  <w:szCs w:val="20"/>
                </w:rPr>
                <w:delText xml:space="preserve">&gt;0.56 mg/L </w:delText>
              </w:r>
              <w:r w:rsidRPr="007F1E5F" w:rsidDel="00251AFC">
                <w:rPr>
                  <w:rFonts w:cstheme="minorHAnsi"/>
                  <w:sz w:val="20"/>
                  <w:szCs w:val="20"/>
                  <w:vertAlign w:val="subscript"/>
                </w:rPr>
                <w:delText>b</w:delText>
              </w:r>
            </w:del>
          </w:p>
        </w:tc>
        <w:tc>
          <w:tcPr>
            <w:tcW w:w="810" w:type="pct"/>
            <w:vAlign w:val="center"/>
          </w:tcPr>
          <w:p w14:paraId="183E49A8" w14:textId="3A63DBBB" w:rsidR="003303F6" w:rsidRPr="007F1E5F" w:rsidDel="00251AFC" w:rsidRDefault="003303F6" w:rsidP="003303F6">
            <w:pPr>
              <w:pStyle w:val="NoSpacing"/>
              <w:jc w:val="center"/>
              <w:rPr>
                <w:del w:id="2395" w:author="Charles Jason Tinant" w:date="2014-09-24T11:17:00Z"/>
                <w:sz w:val="20"/>
                <w:szCs w:val="20"/>
              </w:rPr>
            </w:pPr>
            <w:del w:id="2396" w:author="Charles Jason Tinant" w:date="2014-09-24T11:17:00Z">
              <w:r w:rsidRPr="007F1E5F" w:rsidDel="00251AFC">
                <w:rPr>
                  <w:sz w:val="20"/>
                  <w:szCs w:val="20"/>
                </w:rPr>
                <w:delText>Zero of 5</w:delText>
              </w:r>
            </w:del>
          </w:p>
          <w:p w14:paraId="289C7E29" w14:textId="0155C68B" w:rsidR="003303F6" w:rsidRPr="007F1E5F" w:rsidDel="00251AFC" w:rsidRDefault="003303F6" w:rsidP="003303F6">
            <w:pPr>
              <w:pStyle w:val="NoSpacing"/>
              <w:jc w:val="center"/>
              <w:rPr>
                <w:del w:id="2397" w:author="Charles Jason Tinant" w:date="2014-09-24T11:17:00Z"/>
                <w:sz w:val="20"/>
                <w:szCs w:val="20"/>
              </w:rPr>
            </w:pPr>
            <w:del w:id="2398" w:author="Charles Jason Tinant" w:date="2014-09-24T11:17:00Z">
              <w:r w:rsidRPr="007F1E5F" w:rsidDel="00251AFC">
                <w:rPr>
                  <w:sz w:val="20"/>
                  <w:szCs w:val="20"/>
                </w:rPr>
                <w:delText>Zero of 5</w:delText>
              </w:r>
            </w:del>
          </w:p>
        </w:tc>
        <w:tc>
          <w:tcPr>
            <w:tcW w:w="735" w:type="pct"/>
            <w:vAlign w:val="center"/>
          </w:tcPr>
          <w:p w14:paraId="16A0B35A" w14:textId="0ABCB9F4" w:rsidR="003303F6" w:rsidRPr="007F1E5F" w:rsidDel="00251AFC" w:rsidRDefault="003303F6" w:rsidP="003303F6">
            <w:pPr>
              <w:pStyle w:val="NoSpacing"/>
              <w:jc w:val="center"/>
              <w:rPr>
                <w:del w:id="2399" w:author="Charles Jason Tinant" w:date="2014-09-24T11:17:00Z"/>
                <w:sz w:val="20"/>
                <w:szCs w:val="20"/>
              </w:rPr>
            </w:pPr>
            <w:del w:id="2400" w:author="Charles Jason Tinant" w:date="2014-09-24T11:17:00Z">
              <w:r w:rsidRPr="007F1E5F" w:rsidDel="00251AFC">
                <w:rPr>
                  <w:sz w:val="20"/>
                  <w:szCs w:val="20"/>
                </w:rPr>
                <w:delText>0%</w:delText>
              </w:r>
            </w:del>
          </w:p>
          <w:p w14:paraId="2E0D4FF9" w14:textId="13DD1C13" w:rsidR="003303F6" w:rsidRPr="007F1E5F" w:rsidDel="00251AFC" w:rsidRDefault="003303F6" w:rsidP="003303F6">
            <w:pPr>
              <w:pStyle w:val="NoSpacing"/>
              <w:jc w:val="center"/>
              <w:rPr>
                <w:del w:id="2401" w:author="Charles Jason Tinant" w:date="2014-09-24T11:17:00Z"/>
                <w:sz w:val="20"/>
                <w:szCs w:val="20"/>
              </w:rPr>
            </w:pPr>
            <w:del w:id="2402" w:author="Charles Jason Tinant" w:date="2014-09-24T11:17:00Z">
              <w:r w:rsidRPr="007F1E5F" w:rsidDel="00251AFC">
                <w:rPr>
                  <w:sz w:val="20"/>
                  <w:szCs w:val="20"/>
                </w:rPr>
                <w:delText>0%</w:delText>
              </w:r>
            </w:del>
          </w:p>
        </w:tc>
      </w:tr>
      <w:tr w:rsidR="003303F6" w:rsidRPr="007F1E5F" w:rsidDel="00251AFC" w14:paraId="461C34BA" w14:textId="61EFD719" w:rsidTr="0011658F">
        <w:trPr>
          <w:del w:id="2403" w:author="Charles Jason Tinant" w:date="2014-09-24T11:17:00Z"/>
        </w:trPr>
        <w:tc>
          <w:tcPr>
            <w:tcW w:w="835" w:type="pct"/>
            <w:vMerge/>
          </w:tcPr>
          <w:p w14:paraId="5ACF443B" w14:textId="7CB885E7" w:rsidR="003303F6" w:rsidRPr="007F1E5F" w:rsidDel="00251AFC" w:rsidRDefault="003303F6" w:rsidP="003303F6">
            <w:pPr>
              <w:pStyle w:val="NoSpacing"/>
              <w:rPr>
                <w:del w:id="2404" w:author="Charles Jason Tinant" w:date="2014-09-24T11:17:00Z"/>
                <w:sz w:val="20"/>
                <w:szCs w:val="20"/>
              </w:rPr>
            </w:pPr>
          </w:p>
        </w:tc>
        <w:tc>
          <w:tcPr>
            <w:tcW w:w="522" w:type="pct"/>
            <w:vMerge/>
            <w:vAlign w:val="center"/>
          </w:tcPr>
          <w:p w14:paraId="5C796293" w14:textId="4DF5DFFC" w:rsidR="003303F6" w:rsidRPr="007F1E5F" w:rsidDel="00251AFC" w:rsidRDefault="003303F6" w:rsidP="003303F6">
            <w:pPr>
              <w:pStyle w:val="NoSpacing"/>
              <w:rPr>
                <w:del w:id="2405" w:author="Charles Jason Tinant" w:date="2014-09-24T11:17:00Z"/>
                <w:sz w:val="20"/>
                <w:szCs w:val="20"/>
              </w:rPr>
            </w:pPr>
          </w:p>
        </w:tc>
        <w:tc>
          <w:tcPr>
            <w:tcW w:w="1381" w:type="pct"/>
          </w:tcPr>
          <w:p w14:paraId="37C784C2" w14:textId="1D0B812C" w:rsidR="003303F6" w:rsidRPr="007F1E5F" w:rsidDel="00251AFC" w:rsidRDefault="003303F6" w:rsidP="003303F6">
            <w:pPr>
              <w:pStyle w:val="NoSpacing"/>
              <w:rPr>
                <w:del w:id="2406" w:author="Charles Jason Tinant" w:date="2014-09-24T11:17:00Z"/>
                <w:sz w:val="20"/>
                <w:szCs w:val="20"/>
              </w:rPr>
            </w:pPr>
            <w:del w:id="2407" w:author="Charles Jason Tinant" w:date="2014-09-24T11:17:00Z">
              <w:r w:rsidRPr="007F1E5F" w:rsidDel="00251AFC">
                <w:rPr>
                  <w:sz w:val="20"/>
                  <w:szCs w:val="20"/>
                </w:rPr>
                <w:delText>Total Phosphorus</w:delText>
              </w:r>
            </w:del>
          </w:p>
        </w:tc>
        <w:tc>
          <w:tcPr>
            <w:tcW w:w="717" w:type="pct"/>
            <w:vAlign w:val="center"/>
          </w:tcPr>
          <w:p w14:paraId="7C3CDAC4" w14:textId="71A724F8" w:rsidR="003303F6" w:rsidRPr="007F1E5F" w:rsidDel="00251AFC" w:rsidRDefault="00E90626" w:rsidP="003303F6">
            <w:pPr>
              <w:pStyle w:val="NoSpacing"/>
              <w:jc w:val="center"/>
              <w:rPr>
                <w:del w:id="2408" w:author="Charles Jason Tinant" w:date="2014-09-24T11:17:00Z"/>
                <w:rFonts w:cstheme="minorHAnsi"/>
                <w:sz w:val="20"/>
                <w:szCs w:val="20"/>
                <w:vertAlign w:val="subscript"/>
              </w:rPr>
            </w:pPr>
            <w:del w:id="2409"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45A19EAB" w14:textId="6C01A8AE" w:rsidR="00E90626" w:rsidRPr="007F1E5F" w:rsidDel="00251AFC" w:rsidRDefault="00E90626" w:rsidP="003303F6">
            <w:pPr>
              <w:pStyle w:val="NoSpacing"/>
              <w:jc w:val="center"/>
              <w:rPr>
                <w:del w:id="2410" w:author="Charles Jason Tinant" w:date="2014-09-24T11:17:00Z"/>
                <w:rFonts w:cstheme="minorHAnsi"/>
                <w:sz w:val="20"/>
                <w:szCs w:val="20"/>
              </w:rPr>
            </w:pPr>
            <w:del w:id="2411" w:author="Charles Jason Tinant" w:date="2014-09-24T11:17:00Z">
              <w:r w:rsidRPr="007F1E5F" w:rsidDel="00251AFC">
                <w:rPr>
                  <w:rFonts w:cstheme="minorHAnsi"/>
                  <w:sz w:val="20"/>
                  <w:szCs w:val="20"/>
                </w:rPr>
                <w:delText xml:space="preserve">&gt; 0.09 mg/L </w:delText>
              </w:r>
              <w:r w:rsidRPr="007F1E5F" w:rsidDel="00251AFC">
                <w:rPr>
                  <w:rFonts w:cstheme="minorHAnsi"/>
                  <w:sz w:val="20"/>
                  <w:szCs w:val="20"/>
                  <w:vertAlign w:val="subscript"/>
                </w:rPr>
                <w:delText>d</w:delText>
              </w:r>
            </w:del>
          </w:p>
        </w:tc>
        <w:tc>
          <w:tcPr>
            <w:tcW w:w="810" w:type="pct"/>
            <w:vAlign w:val="center"/>
          </w:tcPr>
          <w:p w14:paraId="6450DD8F" w14:textId="00502268" w:rsidR="003303F6" w:rsidRPr="007F1E5F" w:rsidDel="00251AFC" w:rsidRDefault="003303F6" w:rsidP="003303F6">
            <w:pPr>
              <w:pStyle w:val="NoSpacing"/>
              <w:jc w:val="center"/>
              <w:rPr>
                <w:del w:id="2412" w:author="Charles Jason Tinant" w:date="2014-09-24T11:17:00Z"/>
                <w:sz w:val="20"/>
                <w:szCs w:val="20"/>
              </w:rPr>
            </w:pPr>
            <w:del w:id="2413" w:author="Charles Jason Tinant" w:date="2014-09-24T11:17:00Z">
              <w:r w:rsidRPr="007F1E5F" w:rsidDel="00251AFC">
                <w:rPr>
                  <w:sz w:val="20"/>
                  <w:szCs w:val="20"/>
                </w:rPr>
                <w:delText>5 of 5</w:delText>
              </w:r>
            </w:del>
          </w:p>
          <w:p w14:paraId="0D50B62E" w14:textId="6B5AC21E" w:rsidR="00E90626" w:rsidRPr="007F1E5F" w:rsidDel="00251AFC" w:rsidRDefault="00E90626" w:rsidP="003303F6">
            <w:pPr>
              <w:pStyle w:val="NoSpacing"/>
              <w:jc w:val="center"/>
              <w:rPr>
                <w:del w:id="2414" w:author="Charles Jason Tinant" w:date="2014-09-24T11:17:00Z"/>
                <w:sz w:val="20"/>
                <w:szCs w:val="20"/>
              </w:rPr>
            </w:pPr>
            <w:del w:id="2415" w:author="Charles Jason Tinant" w:date="2014-09-24T11:17:00Z">
              <w:r w:rsidRPr="007F1E5F" w:rsidDel="00251AFC">
                <w:rPr>
                  <w:sz w:val="20"/>
                  <w:szCs w:val="20"/>
                </w:rPr>
                <w:delText>4 of 5</w:delText>
              </w:r>
            </w:del>
          </w:p>
        </w:tc>
        <w:tc>
          <w:tcPr>
            <w:tcW w:w="735" w:type="pct"/>
            <w:vAlign w:val="center"/>
          </w:tcPr>
          <w:p w14:paraId="6C69C685" w14:textId="0E21E17A" w:rsidR="003303F6" w:rsidRPr="007F1E5F" w:rsidDel="00251AFC" w:rsidRDefault="003303F6" w:rsidP="003303F6">
            <w:pPr>
              <w:pStyle w:val="NoSpacing"/>
              <w:jc w:val="center"/>
              <w:rPr>
                <w:del w:id="2416" w:author="Charles Jason Tinant" w:date="2014-09-24T11:17:00Z"/>
                <w:sz w:val="20"/>
                <w:szCs w:val="20"/>
              </w:rPr>
            </w:pPr>
            <w:del w:id="2417" w:author="Charles Jason Tinant" w:date="2014-09-24T11:17:00Z">
              <w:r w:rsidRPr="007F1E5F" w:rsidDel="00251AFC">
                <w:rPr>
                  <w:sz w:val="20"/>
                  <w:szCs w:val="20"/>
                </w:rPr>
                <w:delText>100%</w:delText>
              </w:r>
            </w:del>
          </w:p>
          <w:p w14:paraId="30F1C4EB" w14:textId="0BDABF76" w:rsidR="00E90626" w:rsidRPr="007F1E5F" w:rsidDel="00251AFC" w:rsidRDefault="00E90626" w:rsidP="003303F6">
            <w:pPr>
              <w:pStyle w:val="NoSpacing"/>
              <w:jc w:val="center"/>
              <w:rPr>
                <w:del w:id="2418" w:author="Charles Jason Tinant" w:date="2014-09-24T11:17:00Z"/>
                <w:sz w:val="20"/>
                <w:szCs w:val="20"/>
              </w:rPr>
            </w:pPr>
            <w:del w:id="2419" w:author="Charles Jason Tinant" w:date="2014-09-24T11:17:00Z">
              <w:r w:rsidRPr="007F1E5F" w:rsidDel="00251AFC">
                <w:rPr>
                  <w:sz w:val="20"/>
                  <w:szCs w:val="20"/>
                </w:rPr>
                <w:delText>80%</w:delText>
              </w:r>
            </w:del>
          </w:p>
        </w:tc>
      </w:tr>
      <w:tr w:rsidR="003303F6" w:rsidRPr="007F1E5F" w:rsidDel="00251AFC" w14:paraId="1324E9C1" w14:textId="56FA35F3" w:rsidTr="0011658F">
        <w:trPr>
          <w:del w:id="2420" w:author="Charles Jason Tinant" w:date="2014-09-24T11:17:00Z"/>
        </w:trPr>
        <w:tc>
          <w:tcPr>
            <w:tcW w:w="835" w:type="pct"/>
            <w:vMerge/>
          </w:tcPr>
          <w:p w14:paraId="431F96BE" w14:textId="491BD3FD" w:rsidR="003303F6" w:rsidRPr="007F1E5F" w:rsidDel="00251AFC" w:rsidRDefault="003303F6" w:rsidP="003303F6">
            <w:pPr>
              <w:pStyle w:val="NoSpacing"/>
              <w:rPr>
                <w:del w:id="2421" w:author="Charles Jason Tinant" w:date="2014-09-24T11:17:00Z"/>
                <w:sz w:val="20"/>
                <w:szCs w:val="20"/>
              </w:rPr>
            </w:pPr>
          </w:p>
        </w:tc>
        <w:tc>
          <w:tcPr>
            <w:tcW w:w="522" w:type="pct"/>
            <w:vMerge/>
            <w:vAlign w:val="center"/>
          </w:tcPr>
          <w:p w14:paraId="2DE6C254" w14:textId="4BA07F0E" w:rsidR="003303F6" w:rsidRPr="007F1E5F" w:rsidDel="00251AFC" w:rsidRDefault="003303F6" w:rsidP="003303F6">
            <w:pPr>
              <w:pStyle w:val="NoSpacing"/>
              <w:rPr>
                <w:del w:id="2422" w:author="Charles Jason Tinant" w:date="2014-09-24T11:17:00Z"/>
                <w:sz w:val="20"/>
                <w:szCs w:val="20"/>
              </w:rPr>
            </w:pPr>
          </w:p>
        </w:tc>
        <w:tc>
          <w:tcPr>
            <w:tcW w:w="1381" w:type="pct"/>
          </w:tcPr>
          <w:p w14:paraId="08B9D90D" w14:textId="476235FE" w:rsidR="003303F6" w:rsidRPr="007F1E5F" w:rsidDel="00251AFC" w:rsidRDefault="003303F6" w:rsidP="003303F6">
            <w:pPr>
              <w:pStyle w:val="NoSpacing"/>
              <w:rPr>
                <w:del w:id="2423" w:author="Charles Jason Tinant" w:date="2014-09-24T11:17:00Z"/>
                <w:sz w:val="20"/>
                <w:szCs w:val="20"/>
              </w:rPr>
            </w:pPr>
            <w:del w:id="2424" w:author="Charles Jason Tinant" w:date="2014-09-24T11:17:00Z">
              <w:r w:rsidRPr="007F1E5F" w:rsidDel="00251AFC">
                <w:rPr>
                  <w:sz w:val="20"/>
                  <w:szCs w:val="20"/>
                </w:rPr>
                <w:delText xml:space="preserve">Soluble Reactive Phosphorus </w:delText>
              </w:r>
            </w:del>
          </w:p>
        </w:tc>
        <w:tc>
          <w:tcPr>
            <w:tcW w:w="717" w:type="pct"/>
            <w:vAlign w:val="center"/>
          </w:tcPr>
          <w:p w14:paraId="5CC8749A" w14:textId="25F0DEDB" w:rsidR="003303F6" w:rsidRPr="007F1E5F" w:rsidDel="00251AFC" w:rsidRDefault="003303F6" w:rsidP="003303F6">
            <w:pPr>
              <w:pStyle w:val="NoSpacing"/>
              <w:jc w:val="center"/>
              <w:rPr>
                <w:del w:id="2425" w:author="Charles Jason Tinant" w:date="2014-09-24T11:17:00Z"/>
                <w:rFonts w:cstheme="minorHAnsi"/>
                <w:sz w:val="20"/>
                <w:szCs w:val="20"/>
              </w:rPr>
            </w:pPr>
            <w:del w:id="2426" w:author="Charles Jason Tinant" w:date="2014-09-24T11:17:00Z">
              <w:r w:rsidRPr="007F1E5F" w:rsidDel="00251AFC">
                <w:rPr>
                  <w:rFonts w:cstheme="minorHAnsi"/>
                  <w:sz w:val="20"/>
                  <w:szCs w:val="20"/>
                </w:rPr>
                <w:delText>&gt;0.037</w:delText>
              </w:r>
              <w:r w:rsidR="00E90626" w:rsidRPr="007F1E5F" w:rsidDel="00251AFC">
                <w:rPr>
                  <w:rFonts w:cstheme="minorHAnsi"/>
                  <w:sz w:val="20"/>
                  <w:szCs w:val="20"/>
                </w:rPr>
                <w:delText xml:space="preserve"> mg/L </w:delText>
              </w:r>
              <w:r w:rsidR="00E90626" w:rsidRPr="007F1E5F" w:rsidDel="00251AFC">
                <w:rPr>
                  <w:rFonts w:cstheme="minorHAnsi"/>
                  <w:sz w:val="20"/>
                  <w:szCs w:val="20"/>
                  <w:vertAlign w:val="subscript"/>
                </w:rPr>
                <w:delText>e</w:delText>
              </w:r>
            </w:del>
          </w:p>
        </w:tc>
        <w:tc>
          <w:tcPr>
            <w:tcW w:w="810" w:type="pct"/>
            <w:vAlign w:val="center"/>
          </w:tcPr>
          <w:p w14:paraId="112E3095" w14:textId="7F172A62" w:rsidR="003303F6" w:rsidRPr="007F1E5F" w:rsidDel="00251AFC" w:rsidRDefault="003303F6" w:rsidP="003303F6">
            <w:pPr>
              <w:pStyle w:val="NoSpacing"/>
              <w:jc w:val="center"/>
              <w:rPr>
                <w:del w:id="2427" w:author="Charles Jason Tinant" w:date="2014-09-24T11:17:00Z"/>
                <w:sz w:val="20"/>
                <w:szCs w:val="20"/>
              </w:rPr>
            </w:pPr>
            <w:del w:id="2428" w:author="Charles Jason Tinant" w:date="2014-09-24T11:17:00Z">
              <w:r w:rsidRPr="007F1E5F" w:rsidDel="00251AFC">
                <w:rPr>
                  <w:sz w:val="20"/>
                  <w:szCs w:val="20"/>
                </w:rPr>
                <w:delText>No Data</w:delText>
              </w:r>
            </w:del>
          </w:p>
        </w:tc>
        <w:tc>
          <w:tcPr>
            <w:tcW w:w="735" w:type="pct"/>
            <w:vAlign w:val="center"/>
          </w:tcPr>
          <w:p w14:paraId="340A888A" w14:textId="481E8C53" w:rsidR="003303F6" w:rsidRPr="007F1E5F" w:rsidDel="00251AFC" w:rsidRDefault="003303F6" w:rsidP="003303F6">
            <w:pPr>
              <w:pStyle w:val="NoSpacing"/>
              <w:jc w:val="center"/>
              <w:rPr>
                <w:del w:id="2429" w:author="Charles Jason Tinant" w:date="2014-09-24T11:17:00Z"/>
                <w:sz w:val="20"/>
                <w:szCs w:val="20"/>
              </w:rPr>
            </w:pPr>
            <w:del w:id="2430" w:author="Charles Jason Tinant" w:date="2014-09-24T11:17:00Z">
              <w:r w:rsidRPr="007F1E5F" w:rsidDel="00251AFC">
                <w:rPr>
                  <w:sz w:val="20"/>
                  <w:szCs w:val="20"/>
                </w:rPr>
                <w:delText>No Data</w:delText>
              </w:r>
            </w:del>
          </w:p>
        </w:tc>
      </w:tr>
      <w:tr w:rsidR="003303F6" w:rsidRPr="007F1E5F" w:rsidDel="00251AFC" w14:paraId="10D30DCD" w14:textId="544D6AE4" w:rsidTr="0011658F">
        <w:trPr>
          <w:del w:id="2431" w:author="Charles Jason Tinant" w:date="2014-09-24T11:17:00Z"/>
        </w:trPr>
        <w:tc>
          <w:tcPr>
            <w:tcW w:w="835" w:type="pct"/>
            <w:vMerge w:val="restart"/>
          </w:tcPr>
          <w:p w14:paraId="0A285FDE" w14:textId="5D610203" w:rsidR="003303F6" w:rsidRPr="007F1E5F" w:rsidDel="00251AFC" w:rsidRDefault="003303F6" w:rsidP="003303F6">
            <w:pPr>
              <w:pStyle w:val="NoSpacing"/>
              <w:rPr>
                <w:del w:id="2432" w:author="Charles Jason Tinant" w:date="2014-09-24T11:17:00Z"/>
                <w:sz w:val="20"/>
                <w:szCs w:val="20"/>
              </w:rPr>
            </w:pPr>
            <w:del w:id="2433" w:author="Charles Jason Tinant" w:date="2014-09-24T11:17:00Z">
              <w:r w:rsidRPr="007F1E5F" w:rsidDel="00251AFC">
                <w:rPr>
                  <w:sz w:val="20"/>
                  <w:szCs w:val="20"/>
                </w:rPr>
                <w:delText>White River and Downstream Tributaries</w:delText>
              </w:r>
            </w:del>
          </w:p>
          <w:p w14:paraId="49F27774" w14:textId="6D9724BF" w:rsidR="003303F6" w:rsidRPr="007F1E5F" w:rsidDel="00251AFC" w:rsidRDefault="003303F6" w:rsidP="003303F6">
            <w:pPr>
              <w:pStyle w:val="NoSpacing"/>
              <w:rPr>
                <w:del w:id="2434" w:author="Charles Jason Tinant" w:date="2014-09-24T11:17:00Z"/>
                <w:sz w:val="20"/>
                <w:szCs w:val="20"/>
              </w:rPr>
            </w:pPr>
          </w:p>
        </w:tc>
        <w:tc>
          <w:tcPr>
            <w:tcW w:w="522" w:type="pct"/>
            <w:vMerge w:val="restart"/>
            <w:vAlign w:val="center"/>
          </w:tcPr>
          <w:p w14:paraId="75DD72A1" w14:textId="2491543A" w:rsidR="003303F6" w:rsidRPr="007F1E5F" w:rsidDel="00251AFC" w:rsidRDefault="003303F6" w:rsidP="003303F6">
            <w:pPr>
              <w:pStyle w:val="NoSpacing"/>
              <w:rPr>
                <w:del w:id="2435" w:author="Charles Jason Tinant" w:date="2014-09-24T11:17:00Z"/>
                <w:sz w:val="20"/>
                <w:szCs w:val="20"/>
              </w:rPr>
            </w:pPr>
            <w:del w:id="2436" w:author="Charles Jason Tinant" w:date="2014-09-24T11:17:00Z">
              <w:r w:rsidRPr="007F1E5F" w:rsidDel="00251AFC">
                <w:rPr>
                  <w:sz w:val="20"/>
                  <w:szCs w:val="20"/>
                </w:rPr>
                <w:delText>WHR3</w:delText>
              </w:r>
            </w:del>
          </w:p>
          <w:p w14:paraId="4B83945B" w14:textId="4F398DDD" w:rsidR="003303F6" w:rsidRPr="007F1E5F" w:rsidDel="00251AFC" w:rsidRDefault="003303F6" w:rsidP="003303F6">
            <w:pPr>
              <w:pStyle w:val="NoSpacing"/>
              <w:rPr>
                <w:del w:id="2437" w:author="Charles Jason Tinant" w:date="2014-09-24T11:17:00Z"/>
                <w:sz w:val="20"/>
                <w:szCs w:val="20"/>
              </w:rPr>
            </w:pPr>
            <w:del w:id="2438" w:author="Charles Jason Tinant" w:date="2014-09-24T11:17:00Z">
              <w:r w:rsidRPr="007F1E5F" w:rsidDel="00251AFC">
                <w:rPr>
                  <w:sz w:val="20"/>
                  <w:szCs w:val="20"/>
                </w:rPr>
                <w:delText>(2010)</w:delText>
              </w:r>
            </w:del>
          </w:p>
        </w:tc>
        <w:tc>
          <w:tcPr>
            <w:tcW w:w="1381" w:type="pct"/>
          </w:tcPr>
          <w:p w14:paraId="11DF494B" w14:textId="311FB2D5" w:rsidR="003303F6" w:rsidRPr="007F1E5F" w:rsidDel="00251AFC" w:rsidRDefault="003303F6" w:rsidP="003303F6">
            <w:pPr>
              <w:pStyle w:val="NoSpacing"/>
              <w:rPr>
                <w:del w:id="2439" w:author="Charles Jason Tinant" w:date="2014-09-24T11:17:00Z"/>
                <w:sz w:val="20"/>
                <w:szCs w:val="20"/>
              </w:rPr>
            </w:pPr>
            <w:del w:id="2440" w:author="Charles Jason Tinant" w:date="2014-09-24T11:17:00Z">
              <w:r w:rsidRPr="007F1E5F" w:rsidDel="00251AFC">
                <w:rPr>
                  <w:sz w:val="20"/>
                  <w:szCs w:val="20"/>
                </w:rPr>
                <w:delText>Fecal Coliform</w:delText>
              </w:r>
            </w:del>
          </w:p>
        </w:tc>
        <w:tc>
          <w:tcPr>
            <w:tcW w:w="717" w:type="pct"/>
            <w:vAlign w:val="center"/>
          </w:tcPr>
          <w:p w14:paraId="3E0B7ABE" w14:textId="665683D7" w:rsidR="003303F6" w:rsidRPr="007F1E5F" w:rsidDel="00251AFC" w:rsidRDefault="003303F6" w:rsidP="003303F6">
            <w:pPr>
              <w:pStyle w:val="NoSpacing"/>
              <w:jc w:val="center"/>
              <w:rPr>
                <w:del w:id="2441" w:author="Charles Jason Tinant" w:date="2014-09-24T11:17:00Z"/>
                <w:rFonts w:cstheme="minorHAnsi"/>
                <w:sz w:val="20"/>
                <w:szCs w:val="20"/>
              </w:rPr>
            </w:pPr>
            <w:del w:id="2442" w:author="Charles Jason Tinant" w:date="2014-09-24T11:17:00Z">
              <w:r w:rsidRPr="007F1E5F" w:rsidDel="00251AFC">
                <w:rPr>
                  <w:rFonts w:ascii="Calibri" w:hAnsi="Calibri"/>
                  <w:sz w:val="20"/>
                  <w:szCs w:val="20"/>
                </w:rPr>
                <w:delText>&gt; 400 CFU/100mL</w:delText>
              </w:r>
            </w:del>
          </w:p>
        </w:tc>
        <w:tc>
          <w:tcPr>
            <w:tcW w:w="810" w:type="pct"/>
            <w:vAlign w:val="center"/>
          </w:tcPr>
          <w:p w14:paraId="5970A336" w14:textId="24B3AFCE" w:rsidR="003303F6" w:rsidRPr="007F1E5F" w:rsidDel="00251AFC" w:rsidRDefault="003303F6" w:rsidP="003303F6">
            <w:pPr>
              <w:pStyle w:val="NoSpacing"/>
              <w:jc w:val="center"/>
              <w:rPr>
                <w:del w:id="2443" w:author="Charles Jason Tinant" w:date="2014-09-24T11:17:00Z"/>
                <w:sz w:val="20"/>
                <w:szCs w:val="20"/>
              </w:rPr>
            </w:pPr>
            <w:del w:id="2444" w:author="Charles Jason Tinant" w:date="2014-09-24T11:17:00Z">
              <w:r w:rsidRPr="007F1E5F" w:rsidDel="00251AFC">
                <w:rPr>
                  <w:sz w:val="20"/>
                  <w:szCs w:val="20"/>
                </w:rPr>
                <w:delText>3 of 4</w:delText>
              </w:r>
            </w:del>
          </w:p>
        </w:tc>
        <w:tc>
          <w:tcPr>
            <w:tcW w:w="735" w:type="pct"/>
            <w:vAlign w:val="center"/>
          </w:tcPr>
          <w:p w14:paraId="513246CD" w14:textId="0166801C" w:rsidR="003303F6" w:rsidRPr="007F1E5F" w:rsidDel="00251AFC" w:rsidRDefault="003303F6" w:rsidP="003303F6">
            <w:pPr>
              <w:pStyle w:val="NoSpacing"/>
              <w:jc w:val="center"/>
              <w:rPr>
                <w:del w:id="2445" w:author="Charles Jason Tinant" w:date="2014-09-24T11:17:00Z"/>
                <w:sz w:val="20"/>
                <w:szCs w:val="20"/>
              </w:rPr>
            </w:pPr>
            <w:del w:id="2446" w:author="Charles Jason Tinant" w:date="2014-09-24T11:17:00Z">
              <w:r w:rsidRPr="007F1E5F" w:rsidDel="00251AFC">
                <w:rPr>
                  <w:rFonts w:cstheme="minorHAnsi"/>
                  <w:sz w:val="20"/>
                  <w:szCs w:val="20"/>
                </w:rPr>
                <w:delText>75%</w:delText>
              </w:r>
            </w:del>
          </w:p>
        </w:tc>
      </w:tr>
      <w:tr w:rsidR="003303F6" w:rsidRPr="007F1E5F" w:rsidDel="00251AFC" w14:paraId="175D7A21" w14:textId="34B037CD" w:rsidTr="0011658F">
        <w:trPr>
          <w:del w:id="2447" w:author="Charles Jason Tinant" w:date="2014-09-24T11:17:00Z"/>
        </w:trPr>
        <w:tc>
          <w:tcPr>
            <w:tcW w:w="835" w:type="pct"/>
            <w:vMerge/>
          </w:tcPr>
          <w:p w14:paraId="0BC53776" w14:textId="390A99ED" w:rsidR="003303F6" w:rsidRPr="007F1E5F" w:rsidDel="00251AFC" w:rsidRDefault="003303F6" w:rsidP="003303F6">
            <w:pPr>
              <w:pStyle w:val="NoSpacing"/>
              <w:rPr>
                <w:del w:id="2448" w:author="Charles Jason Tinant" w:date="2014-09-24T11:17:00Z"/>
                <w:sz w:val="20"/>
                <w:szCs w:val="20"/>
              </w:rPr>
            </w:pPr>
          </w:p>
        </w:tc>
        <w:tc>
          <w:tcPr>
            <w:tcW w:w="522" w:type="pct"/>
            <w:vMerge/>
            <w:vAlign w:val="center"/>
          </w:tcPr>
          <w:p w14:paraId="27ED5002" w14:textId="66BFEA05" w:rsidR="003303F6" w:rsidRPr="007F1E5F" w:rsidDel="00251AFC" w:rsidRDefault="003303F6" w:rsidP="003303F6">
            <w:pPr>
              <w:pStyle w:val="NoSpacing"/>
              <w:rPr>
                <w:del w:id="2449" w:author="Charles Jason Tinant" w:date="2014-09-24T11:17:00Z"/>
                <w:sz w:val="20"/>
                <w:szCs w:val="20"/>
              </w:rPr>
            </w:pPr>
          </w:p>
        </w:tc>
        <w:tc>
          <w:tcPr>
            <w:tcW w:w="1381" w:type="pct"/>
          </w:tcPr>
          <w:p w14:paraId="562321A9" w14:textId="673A4252" w:rsidR="003303F6" w:rsidRPr="007F1E5F" w:rsidDel="00251AFC" w:rsidRDefault="003303F6" w:rsidP="003303F6">
            <w:pPr>
              <w:pStyle w:val="NoSpacing"/>
              <w:rPr>
                <w:del w:id="2450" w:author="Charles Jason Tinant" w:date="2014-09-24T11:17:00Z"/>
                <w:sz w:val="20"/>
                <w:szCs w:val="20"/>
              </w:rPr>
            </w:pPr>
            <w:del w:id="2451" w:author="Charles Jason Tinant" w:date="2014-09-24T11:17:00Z">
              <w:r w:rsidRPr="007F1E5F" w:rsidDel="00251AFC">
                <w:rPr>
                  <w:sz w:val="20"/>
                  <w:szCs w:val="20"/>
                </w:rPr>
                <w:delText>Escherichia coli (E-Coli)</w:delText>
              </w:r>
            </w:del>
          </w:p>
        </w:tc>
        <w:tc>
          <w:tcPr>
            <w:tcW w:w="717" w:type="pct"/>
            <w:vAlign w:val="center"/>
          </w:tcPr>
          <w:p w14:paraId="1CCF2E6F" w14:textId="7F09D776" w:rsidR="003303F6" w:rsidRPr="007F1E5F" w:rsidDel="00251AFC" w:rsidRDefault="003303F6" w:rsidP="003303F6">
            <w:pPr>
              <w:pStyle w:val="NoSpacing"/>
              <w:jc w:val="center"/>
              <w:rPr>
                <w:del w:id="2452" w:author="Charles Jason Tinant" w:date="2014-09-24T11:17:00Z"/>
                <w:rFonts w:cstheme="minorHAnsi"/>
                <w:sz w:val="20"/>
                <w:szCs w:val="20"/>
              </w:rPr>
            </w:pPr>
            <w:del w:id="2453" w:author="Charles Jason Tinant" w:date="2014-09-24T11:17:00Z">
              <w:r w:rsidRPr="007F1E5F" w:rsidDel="00251AFC">
                <w:rPr>
                  <w:rFonts w:ascii="Calibri" w:hAnsi="Calibri"/>
                  <w:sz w:val="20"/>
                  <w:szCs w:val="20"/>
                </w:rPr>
                <w:delText>&gt; 235 mpn/100 ml</w:delText>
              </w:r>
            </w:del>
          </w:p>
        </w:tc>
        <w:tc>
          <w:tcPr>
            <w:tcW w:w="810" w:type="pct"/>
            <w:vAlign w:val="center"/>
          </w:tcPr>
          <w:p w14:paraId="53350A3A" w14:textId="70980FC8" w:rsidR="003303F6" w:rsidRPr="007F1E5F" w:rsidDel="00251AFC" w:rsidRDefault="003303F6" w:rsidP="003303F6">
            <w:pPr>
              <w:pStyle w:val="NoSpacing"/>
              <w:jc w:val="center"/>
              <w:rPr>
                <w:del w:id="2454" w:author="Charles Jason Tinant" w:date="2014-09-24T11:17:00Z"/>
                <w:sz w:val="20"/>
                <w:szCs w:val="20"/>
              </w:rPr>
            </w:pPr>
            <w:del w:id="2455" w:author="Charles Jason Tinant" w:date="2014-09-24T11:17:00Z">
              <w:r w:rsidRPr="007F1E5F" w:rsidDel="00251AFC">
                <w:rPr>
                  <w:sz w:val="20"/>
                  <w:szCs w:val="20"/>
                </w:rPr>
                <w:delText>4 of 4</w:delText>
              </w:r>
            </w:del>
          </w:p>
        </w:tc>
        <w:tc>
          <w:tcPr>
            <w:tcW w:w="735" w:type="pct"/>
            <w:vAlign w:val="center"/>
          </w:tcPr>
          <w:p w14:paraId="34D62BDD" w14:textId="33112B20" w:rsidR="003303F6" w:rsidRPr="007F1E5F" w:rsidDel="00251AFC" w:rsidRDefault="003303F6" w:rsidP="003303F6">
            <w:pPr>
              <w:pStyle w:val="NoSpacing"/>
              <w:jc w:val="center"/>
              <w:rPr>
                <w:del w:id="2456" w:author="Charles Jason Tinant" w:date="2014-09-24T11:17:00Z"/>
                <w:sz w:val="20"/>
                <w:szCs w:val="20"/>
              </w:rPr>
            </w:pPr>
            <w:del w:id="2457" w:author="Charles Jason Tinant" w:date="2014-09-24T11:17:00Z">
              <w:r w:rsidRPr="007F1E5F" w:rsidDel="00251AFC">
                <w:rPr>
                  <w:rFonts w:cstheme="minorHAnsi"/>
                  <w:sz w:val="20"/>
                  <w:szCs w:val="20"/>
                </w:rPr>
                <w:delText>100%</w:delText>
              </w:r>
            </w:del>
          </w:p>
        </w:tc>
      </w:tr>
      <w:tr w:rsidR="003303F6" w:rsidRPr="007F1E5F" w:rsidDel="00251AFC" w14:paraId="5C6272C5" w14:textId="4270E5F5" w:rsidTr="0011658F">
        <w:trPr>
          <w:del w:id="2458" w:author="Charles Jason Tinant" w:date="2014-09-24T11:17:00Z"/>
        </w:trPr>
        <w:tc>
          <w:tcPr>
            <w:tcW w:w="835" w:type="pct"/>
            <w:vMerge/>
          </w:tcPr>
          <w:p w14:paraId="78230A58" w14:textId="675990C2" w:rsidR="003303F6" w:rsidRPr="007F1E5F" w:rsidDel="00251AFC" w:rsidRDefault="003303F6" w:rsidP="003303F6">
            <w:pPr>
              <w:pStyle w:val="NoSpacing"/>
              <w:rPr>
                <w:del w:id="2459" w:author="Charles Jason Tinant" w:date="2014-09-24T11:17:00Z"/>
                <w:sz w:val="20"/>
                <w:szCs w:val="20"/>
              </w:rPr>
            </w:pPr>
          </w:p>
        </w:tc>
        <w:tc>
          <w:tcPr>
            <w:tcW w:w="522" w:type="pct"/>
            <w:vMerge/>
            <w:vAlign w:val="center"/>
          </w:tcPr>
          <w:p w14:paraId="7350C14F" w14:textId="721341C8" w:rsidR="003303F6" w:rsidRPr="007F1E5F" w:rsidDel="00251AFC" w:rsidRDefault="003303F6" w:rsidP="003303F6">
            <w:pPr>
              <w:pStyle w:val="NoSpacing"/>
              <w:rPr>
                <w:del w:id="2460" w:author="Charles Jason Tinant" w:date="2014-09-24T11:17:00Z"/>
                <w:sz w:val="20"/>
                <w:szCs w:val="20"/>
              </w:rPr>
            </w:pPr>
          </w:p>
        </w:tc>
        <w:tc>
          <w:tcPr>
            <w:tcW w:w="1381" w:type="pct"/>
          </w:tcPr>
          <w:p w14:paraId="7C14F0E7" w14:textId="0B356FDC" w:rsidR="003303F6" w:rsidRPr="007F1E5F" w:rsidDel="00251AFC" w:rsidRDefault="003303F6" w:rsidP="003303F6">
            <w:pPr>
              <w:pStyle w:val="NoSpacing"/>
              <w:rPr>
                <w:del w:id="2461" w:author="Charles Jason Tinant" w:date="2014-09-24T11:17:00Z"/>
                <w:sz w:val="20"/>
                <w:szCs w:val="20"/>
              </w:rPr>
            </w:pPr>
            <w:del w:id="2462" w:author="Charles Jason Tinant" w:date="2014-09-24T11:17:00Z">
              <w:r w:rsidRPr="007F1E5F" w:rsidDel="00251AFC">
                <w:rPr>
                  <w:sz w:val="20"/>
                  <w:szCs w:val="20"/>
                </w:rPr>
                <w:delText>Biochemical Oxygen Demand (BOD)</w:delText>
              </w:r>
            </w:del>
          </w:p>
        </w:tc>
        <w:tc>
          <w:tcPr>
            <w:tcW w:w="717" w:type="pct"/>
            <w:vAlign w:val="center"/>
          </w:tcPr>
          <w:p w14:paraId="4A6ABBD6" w14:textId="51F9AC5D" w:rsidR="003303F6" w:rsidRPr="007F1E5F" w:rsidDel="00251AFC" w:rsidRDefault="003303F6" w:rsidP="003303F6">
            <w:pPr>
              <w:pStyle w:val="NoSpacing"/>
              <w:jc w:val="center"/>
              <w:rPr>
                <w:del w:id="2463" w:author="Charles Jason Tinant" w:date="2014-09-24T11:17:00Z"/>
                <w:rFonts w:cstheme="minorHAnsi"/>
                <w:sz w:val="20"/>
                <w:szCs w:val="20"/>
              </w:rPr>
            </w:pPr>
            <w:del w:id="2464" w:author="Charles Jason Tinant" w:date="2014-09-24T11:17:00Z">
              <w:r w:rsidRPr="007F1E5F" w:rsidDel="00251AFC">
                <w:rPr>
                  <w:rFonts w:ascii="Calibri" w:hAnsi="Calibri"/>
                  <w:sz w:val="20"/>
                  <w:szCs w:val="20"/>
                </w:rPr>
                <w:delText xml:space="preserve"> 30 mg/L</w:delText>
              </w:r>
            </w:del>
          </w:p>
        </w:tc>
        <w:tc>
          <w:tcPr>
            <w:tcW w:w="810" w:type="pct"/>
            <w:vAlign w:val="center"/>
          </w:tcPr>
          <w:p w14:paraId="7BB4EC90" w14:textId="767FB157" w:rsidR="003303F6" w:rsidRPr="007F1E5F" w:rsidDel="00251AFC" w:rsidRDefault="003303F6" w:rsidP="003303F6">
            <w:pPr>
              <w:pStyle w:val="NoSpacing"/>
              <w:jc w:val="center"/>
              <w:rPr>
                <w:del w:id="2465" w:author="Charles Jason Tinant" w:date="2014-09-24T11:17:00Z"/>
                <w:sz w:val="20"/>
                <w:szCs w:val="20"/>
              </w:rPr>
            </w:pPr>
            <w:del w:id="2466" w:author="Charles Jason Tinant" w:date="2014-09-24T11:17:00Z">
              <w:r w:rsidRPr="007F1E5F" w:rsidDel="00251AFC">
                <w:rPr>
                  <w:sz w:val="20"/>
                  <w:szCs w:val="20"/>
                </w:rPr>
                <w:delText>0 of 4</w:delText>
              </w:r>
            </w:del>
          </w:p>
        </w:tc>
        <w:tc>
          <w:tcPr>
            <w:tcW w:w="735" w:type="pct"/>
            <w:vAlign w:val="center"/>
          </w:tcPr>
          <w:p w14:paraId="66E438C3" w14:textId="2F509BAC" w:rsidR="003303F6" w:rsidRPr="007F1E5F" w:rsidDel="00251AFC" w:rsidRDefault="003303F6" w:rsidP="003303F6">
            <w:pPr>
              <w:pStyle w:val="NoSpacing"/>
              <w:jc w:val="center"/>
              <w:rPr>
                <w:del w:id="2467" w:author="Charles Jason Tinant" w:date="2014-09-24T11:17:00Z"/>
                <w:sz w:val="20"/>
                <w:szCs w:val="20"/>
              </w:rPr>
            </w:pPr>
            <w:del w:id="2468" w:author="Charles Jason Tinant" w:date="2014-09-24T11:17:00Z">
              <w:r w:rsidRPr="007F1E5F" w:rsidDel="00251AFC">
                <w:rPr>
                  <w:rFonts w:cstheme="minorHAnsi"/>
                  <w:sz w:val="20"/>
                  <w:szCs w:val="20"/>
                </w:rPr>
                <w:delText>0%</w:delText>
              </w:r>
            </w:del>
          </w:p>
        </w:tc>
      </w:tr>
      <w:tr w:rsidR="003303F6" w:rsidRPr="007F1E5F" w:rsidDel="00251AFC" w14:paraId="2E463F76" w14:textId="598ADA3F" w:rsidTr="0011658F">
        <w:trPr>
          <w:del w:id="2469" w:author="Charles Jason Tinant" w:date="2014-09-24T11:17:00Z"/>
        </w:trPr>
        <w:tc>
          <w:tcPr>
            <w:tcW w:w="835" w:type="pct"/>
            <w:vMerge/>
          </w:tcPr>
          <w:p w14:paraId="47D9D8EA" w14:textId="0032C4FE" w:rsidR="003303F6" w:rsidRPr="007F1E5F" w:rsidDel="00251AFC" w:rsidRDefault="003303F6" w:rsidP="003303F6">
            <w:pPr>
              <w:pStyle w:val="NoSpacing"/>
              <w:rPr>
                <w:del w:id="2470" w:author="Charles Jason Tinant" w:date="2014-09-24T11:17:00Z"/>
                <w:sz w:val="20"/>
                <w:szCs w:val="20"/>
              </w:rPr>
            </w:pPr>
          </w:p>
        </w:tc>
        <w:tc>
          <w:tcPr>
            <w:tcW w:w="522" w:type="pct"/>
            <w:vMerge/>
            <w:vAlign w:val="center"/>
          </w:tcPr>
          <w:p w14:paraId="0B6371B0" w14:textId="36BC07B6" w:rsidR="003303F6" w:rsidRPr="007F1E5F" w:rsidDel="00251AFC" w:rsidRDefault="003303F6" w:rsidP="003303F6">
            <w:pPr>
              <w:pStyle w:val="NoSpacing"/>
              <w:rPr>
                <w:del w:id="2471" w:author="Charles Jason Tinant" w:date="2014-09-24T11:17:00Z"/>
                <w:sz w:val="20"/>
                <w:szCs w:val="20"/>
              </w:rPr>
            </w:pPr>
          </w:p>
        </w:tc>
        <w:tc>
          <w:tcPr>
            <w:tcW w:w="1381" w:type="pct"/>
          </w:tcPr>
          <w:p w14:paraId="010D16E7" w14:textId="6E28FBB8" w:rsidR="003303F6" w:rsidRPr="007F1E5F" w:rsidDel="00251AFC" w:rsidRDefault="003303F6" w:rsidP="003303F6">
            <w:pPr>
              <w:pStyle w:val="NoSpacing"/>
              <w:rPr>
                <w:del w:id="2472" w:author="Charles Jason Tinant" w:date="2014-09-24T11:17:00Z"/>
                <w:sz w:val="20"/>
                <w:szCs w:val="20"/>
              </w:rPr>
            </w:pPr>
            <w:del w:id="2473" w:author="Charles Jason Tinant" w:date="2014-09-24T11:17:00Z">
              <w:r w:rsidRPr="007F1E5F" w:rsidDel="00251AFC">
                <w:rPr>
                  <w:sz w:val="20"/>
                  <w:szCs w:val="20"/>
                </w:rPr>
                <w:delText>Total Suspe</w:delText>
              </w:r>
              <w:bookmarkStart w:id="2474" w:name="WHR3"/>
              <w:bookmarkEnd w:id="2474"/>
              <w:r w:rsidRPr="007F1E5F" w:rsidDel="00251AFC">
                <w:rPr>
                  <w:sz w:val="20"/>
                  <w:szCs w:val="20"/>
                </w:rPr>
                <w:delText>nded Solids (TSS)</w:delText>
              </w:r>
            </w:del>
          </w:p>
        </w:tc>
        <w:tc>
          <w:tcPr>
            <w:tcW w:w="717" w:type="pct"/>
            <w:vAlign w:val="center"/>
          </w:tcPr>
          <w:p w14:paraId="6E34449A" w14:textId="3CD92AA1" w:rsidR="003303F6" w:rsidRPr="007F1E5F" w:rsidDel="00251AFC" w:rsidRDefault="003303F6" w:rsidP="00A11E90">
            <w:pPr>
              <w:pStyle w:val="NoSpacing"/>
              <w:jc w:val="center"/>
              <w:rPr>
                <w:del w:id="2475" w:author="Charles Jason Tinant" w:date="2014-09-24T11:17:00Z"/>
                <w:rFonts w:cstheme="minorHAnsi"/>
                <w:sz w:val="20"/>
                <w:szCs w:val="20"/>
              </w:rPr>
            </w:pPr>
            <w:del w:id="2476" w:author="Charles Jason Tinant" w:date="2014-09-24T11:17:00Z">
              <w:r w:rsidRPr="007F1E5F" w:rsidDel="00251AFC">
                <w:rPr>
                  <w:rFonts w:ascii="Calibri" w:hAnsi="Calibri"/>
                  <w:sz w:val="20"/>
                  <w:szCs w:val="20"/>
                </w:rPr>
                <w:delText xml:space="preserve">  &gt; </w:delText>
              </w:r>
              <w:r w:rsidR="00A11E90" w:rsidRPr="007F1E5F" w:rsidDel="00251AFC">
                <w:rPr>
                  <w:rFonts w:ascii="Calibri" w:hAnsi="Calibri"/>
                  <w:sz w:val="20"/>
                  <w:szCs w:val="20"/>
                </w:rPr>
                <w:delText>4</w:delText>
              </w:r>
              <w:r w:rsidR="00377EBF" w:rsidRPr="007F1E5F" w:rsidDel="00251AFC">
                <w:rPr>
                  <w:rFonts w:ascii="Calibri" w:hAnsi="Calibri"/>
                  <w:sz w:val="20"/>
                  <w:szCs w:val="20"/>
                </w:rPr>
                <w:delText>525</w:delText>
              </w:r>
              <w:r w:rsidRPr="007F1E5F" w:rsidDel="00251AFC">
                <w:rPr>
                  <w:rFonts w:ascii="Calibri" w:hAnsi="Calibri"/>
                  <w:sz w:val="20"/>
                  <w:szCs w:val="20"/>
                </w:rPr>
                <w:delText xml:space="preserve"> mg/L</w:delText>
              </w:r>
            </w:del>
          </w:p>
        </w:tc>
        <w:tc>
          <w:tcPr>
            <w:tcW w:w="810" w:type="pct"/>
            <w:vAlign w:val="center"/>
          </w:tcPr>
          <w:p w14:paraId="6638B9FC" w14:textId="66EB7FE2" w:rsidR="003303F6" w:rsidRPr="007F1E5F" w:rsidDel="00251AFC" w:rsidRDefault="003303F6" w:rsidP="003303F6">
            <w:pPr>
              <w:pStyle w:val="NoSpacing"/>
              <w:jc w:val="center"/>
              <w:rPr>
                <w:del w:id="2477" w:author="Charles Jason Tinant" w:date="2014-09-24T11:17:00Z"/>
                <w:sz w:val="20"/>
                <w:szCs w:val="20"/>
              </w:rPr>
            </w:pPr>
            <w:del w:id="2478" w:author="Charles Jason Tinant" w:date="2014-09-24T11:17:00Z">
              <w:r w:rsidRPr="007F1E5F" w:rsidDel="00251AFC">
                <w:rPr>
                  <w:sz w:val="20"/>
                  <w:szCs w:val="20"/>
                </w:rPr>
                <w:delText>1 of 4</w:delText>
              </w:r>
            </w:del>
          </w:p>
        </w:tc>
        <w:tc>
          <w:tcPr>
            <w:tcW w:w="735" w:type="pct"/>
            <w:vAlign w:val="center"/>
          </w:tcPr>
          <w:p w14:paraId="2943EF76" w14:textId="57B518F2" w:rsidR="003303F6" w:rsidRPr="007F1E5F" w:rsidDel="00251AFC" w:rsidRDefault="003303F6" w:rsidP="003303F6">
            <w:pPr>
              <w:pStyle w:val="NoSpacing"/>
              <w:jc w:val="center"/>
              <w:rPr>
                <w:del w:id="2479" w:author="Charles Jason Tinant" w:date="2014-09-24T11:17:00Z"/>
                <w:sz w:val="20"/>
                <w:szCs w:val="20"/>
              </w:rPr>
            </w:pPr>
            <w:del w:id="2480" w:author="Charles Jason Tinant" w:date="2014-09-24T11:17:00Z">
              <w:r w:rsidRPr="007F1E5F" w:rsidDel="00251AFC">
                <w:rPr>
                  <w:rFonts w:cstheme="minorHAnsi"/>
                  <w:sz w:val="20"/>
                  <w:szCs w:val="20"/>
                </w:rPr>
                <w:delText>25%</w:delText>
              </w:r>
            </w:del>
          </w:p>
        </w:tc>
      </w:tr>
      <w:tr w:rsidR="003303F6" w:rsidRPr="007F1E5F" w:rsidDel="00251AFC" w14:paraId="05F9BA07" w14:textId="46F32B07" w:rsidTr="0011658F">
        <w:trPr>
          <w:del w:id="2481" w:author="Charles Jason Tinant" w:date="2014-09-24T11:17:00Z"/>
        </w:trPr>
        <w:tc>
          <w:tcPr>
            <w:tcW w:w="835" w:type="pct"/>
            <w:vMerge/>
          </w:tcPr>
          <w:p w14:paraId="57FD512E" w14:textId="3EE39707" w:rsidR="003303F6" w:rsidRPr="007F1E5F" w:rsidDel="00251AFC" w:rsidRDefault="003303F6" w:rsidP="003303F6">
            <w:pPr>
              <w:pStyle w:val="NoSpacing"/>
              <w:rPr>
                <w:del w:id="2482" w:author="Charles Jason Tinant" w:date="2014-09-24T11:17:00Z"/>
                <w:sz w:val="20"/>
                <w:szCs w:val="20"/>
              </w:rPr>
            </w:pPr>
          </w:p>
        </w:tc>
        <w:tc>
          <w:tcPr>
            <w:tcW w:w="522" w:type="pct"/>
            <w:vMerge/>
            <w:vAlign w:val="center"/>
          </w:tcPr>
          <w:p w14:paraId="2C203E35" w14:textId="3C25AFD9" w:rsidR="003303F6" w:rsidRPr="007F1E5F" w:rsidDel="00251AFC" w:rsidRDefault="003303F6" w:rsidP="003303F6">
            <w:pPr>
              <w:pStyle w:val="NoSpacing"/>
              <w:rPr>
                <w:del w:id="2483" w:author="Charles Jason Tinant" w:date="2014-09-24T11:17:00Z"/>
                <w:sz w:val="20"/>
                <w:szCs w:val="20"/>
              </w:rPr>
            </w:pPr>
          </w:p>
        </w:tc>
        <w:tc>
          <w:tcPr>
            <w:tcW w:w="1381" w:type="pct"/>
          </w:tcPr>
          <w:p w14:paraId="6BFF51B1" w14:textId="6A30C15C" w:rsidR="003303F6" w:rsidRPr="007F1E5F" w:rsidDel="00251AFC" w:rsidRDefault="003303F6" w:rsidP="003303F6">
            <w:pPr>
              <w:pStyle w:val="NoSpacing"/>
              <w:rPr>
                <w:del w:id="2484" w:author="Charles Jason Tinant" w:date="2014-09-24T11:17:00Z"/>
                <w:sz w:val="20"/>
                <w:szCs w:val="20"/>
              </w:rPr>
            </w:pPr>
            <w:del w:id="2485" w:author="Charles Jason Tinant" w:date="2014-09-24T11:17:00Z">
              <w:r w:rsidRPr="007F1E5F" w:rsidDel="00251AFC">
                <w:rPr>
                  <w:sz w:val="20"/>
                  <w:szCs w:val="20"/>
                </w:rPr>
                <w:delText>Total Ammonia (NH</w:delText>
              </w:r>
              <w:r w:rsidRPr="007F1E5F" w:rsidDel="00251AFC">
                <w:rPr>
                  <w:sz w:val="20"/>
                  <w:szCs w:val="20"/>
                  <w:vertAlign w:val="subscript"/>
                </w:rPr>
                <w:delText>3</w:delText>
              </w:r>
              <w:r w:rsidRPr="007F1E5F" w:rsidDel="00251AFC">
                <w:rPr>
                  <w:sz w:val="20"/>
                  <w:szCs w:val="20"/>
                </w:rPr>
                <w:delText>) as N</w:delText>
              </w:r>
            </w:del>
          </w:p>
        </w:tc>
        <w:tc>
          <w:tcPr>
            <w:tcW w:w="717" w:type="pct"/>
            <w:vAlign w:val="center"/>
          </w:tcPr>
          <w:p w14:paraId="3CEDD65B" w14:textId="24A8A255" w:rsidR="003303F6" w:rsidRPr="007F1E5F" w:rsidDel="00251AFC" w:rsidRDefault="00E90626" w:rsidP="003303F6">
            <w:pPr>
              <w:pStyle w:val="NoSpacing"/>
              <w:jc w:val="center"/>
              <w:rPr>
                <w:del w:id="2486" w:author="Charles Jason Tinant" w:date="2014-09-24T11:17:00Z"/>
                <w:rFonts w:cstheme="minorHAnsi"/>
                <w:sz w:val="20"/>
                <w:szCs w:val="20"/>
              </w:rPr>
            </w:pPr>
            <w:del w:id="2487" w:author="Charles Jason Tinant" w:date="2014-09-24T11:17:00Z">
              <w:r w:rsidRPr="007F1E5F" w:rsidDel="00251AFC">
                <w:rPr>
                  <w:rFonts w:cstheme="minorHAnsi"/>
                  <w:sz w:val="20"/>
                  <w:szCs w:val="20"/>
                </w:rPr>
                <w:delText xml:space="preserve">&gt; 1.8 mg/L </w:delText>
              </w:r>
              <w:r w:rsidRPr="007F1E5F" w:rsidDel="00251AFC">
                <w:rPr>
                  <w:rFonts w:cstheme="minorHAnsi"/>
                  <w:sz w:val="20"/>
                  <w:szCs w:val="20"/>
                  <w:vertAlign w:val="subscript"/>
                </w:rPr>
                <w:delText>a</w:delText>
              </w:r>
            </w:del>
          </w:p>
        </w:tc>
        <w:tc>
          <w:tcPr>
            <w:tcW w:w="810" w:type="pct"/>
            <w:vAlign w:val="center"/>
          </w:tcPr>
          <w:p w14:paraId="0B453FFF" w14:textId="61CDE1A6" w:rsidR="003303F6" w:rsidRPr="007F1E5F" w:rsidDel="00251AFC" w:rsidRDefault="003303F6" w:rsidP="003303F6">
            <w:pPr>
              <w:pStyle w:val="NoSpacing"/>
              <w:jc w:val="center"/>
              <w:rPr>
                <w:del w:id="2488" w:author="Charles Jason Tinant" w:date="2014-09-24T11:17:00Z"/>
                <w:sz w:val="20"/>
                <w:szCs w:val="20"/>
              </w:rPr>
            </w:pPr>
            <w:del w:id="2489" w:author="Charles Jason Tinant" w:date="2014-09-24T11:17:00Z">
              <w:r w:rsidRPr="007F1E5F" w:rsidDel="00251AFC">
                <w:rPr>
                  <w:sz w:val="20"/>
                  <w:szCs w:val="20"/>
                </w:rPr>
                <w:delText>Zero of 4</w:delText>
              </w:r>
            </w:del>
          </w:p>
        </w:tc>
        <w:tc>
          <w:tcPr>
            <w:tcW w:w="735" w:type="pct"/>
            <w:vAlign w:val="center"/>
          </w:tcPr>
          <w:p w14:paraId="7AB4D26E" w14:textId="3CE8B84D" w:rsidR="003303F6" w:rsidRPr="007F1E5F" w:rsidDel="00251AFC" w:rsidRDefault="003303F6" w:rsidP="003303F6">
            <w:pPr>
              <w:pStyle w:val="NoSpacing"/>
              <w:jc w:val="center"/>
              <w:rPr>
                <w:del w:id="2490" w:author="Charles Jason Tinant" w:date="2014-09-24T11:17:00Z"/>
                <w:sz w:val="20"/>
                <w:szCs w:val="20"/>
              </w:rPr>
            </w:pPr>
            <w:del w:id="2491" w:author="Charles Jason Tinant" w:date="2014-09-24T11:17:00Z">
              <w:r w:rsidRPr="007F1E5F" w:rsidDel="00251AFC">
                <w:rPr>
                  <w:rFonts w:cstheme="minorHAnsi"/>
                  <w:sz w:val="20"/>
                  <w:szCs w:val="20"/>
                </w:rPr>
                <w:delText>0%</w:delText>
              </w:r>
            </w:del>
          </w:p>
        </w:tc>
      </w:tr>
      <w:tr w:rsidR="003303F6" w:rsidRPr="007F1E5F" w:rsidDel="00251AFC" w14:paraId="70895576" w14:textId="7ECEF4EE" w:rsidTr="0011658F">
        <w:trPr>
          <w:del w:id="2492" w:author="Charles Jason Tinant" w:date="2014-09-24T11:17:00Z"/>
        </w:trPr>
        <w:tc>
          <w:tcPr>
            <w:tcW w:w="835" w:type="pct"/>
            <w:vMerge/>
          </w:tcPr>
          <w:p w14:paraId="58625FF4" w14:textId="79C68933" w:rsidR="003303F6" w:rsidRPr="007F1E5F" w:rsidDel="00251AFC" w:rsidRDefault="003303F6" w:rsidP="003303F6">
            <w:pPr>
              <w:pStyle w:val="NoSpacing"/>
              <w:rPr>
                <w:del w:id="2493" w:author="Charles Jason Tinant" w:date="2014-09-24T11:17:00Z"/>
                <w:sz w:val="20"/>
                <w:szCs w:val="20"/>
              </w:rPr>
            </w:pPr>
          </w:p>
        </w:tc>
        <w:tc>
          <w:tcPr>
            <w:tcW w:w="522" w:type="pct"/>
            <w:vMerge/>
            <w:vAlign w:val="center"/>
          </w:tcPr>
          <w:p w14:paraId="5108036F" w14:textId="508A6BAD" w:rsidR="003303F6" w:rsidRPr="007F1E5F" w:rsidDel="00251AFC" w:rsidRDefault="003303F6" w:rsidP="003303F6">
            <w:pPr>
              <w:pStyle w:val="NoSpacing"/>
              <w:rPr>
                <w:del w:id="2494" w:author="Charles Jason Tinant" w:date="2014-09-24T11:17:00Z"/>
                <w:sz w:val="20"/>
                <w:szCs w:val="20"/>
              </w:rPr>
            </w:pPr>
          </w:p>
        </w:tc>
        <w:tc>
          <w:tcPr>
            <w:tcW w:w="1381" w:type="pct"/>
          </w:tcPr>
          <w:p w14:paraId="3B789377" w14:textId="5E610D3C" w:rsidR="003303F6" w:rsidRPr="007F1E5F" w:rsidDel="00251AFC" w:rsidRDefault="003303F6" w:rsidP="003303F6">
            <w:pPr>
              <w:pStyle w:val="NoSpacing"/>
              <w:rPr>
                <w:del w:id="2495" w:author="Charles Jason Tinant" w:date="2014-09-24T11:17:00Z"/>
                <w:sz w:val="20"/>
                <w:szCs w:val="20"/>
              </w:rPr>
            </w:pPr>
            <w:del w:id="2496" w:author="Charles Jason Tinant" w:date="2014-09-24T11:17:00Z">
              <w:r w:rsidRPr="007F1E5F" w:rsidDel="00251AFC">
                <w:rPr>
                  <w:sz w:val="20"/>
                  <w:szCs w:val="20"/>
                </w:rPr>
                <w:delText>Nitrate (NO</w:delText>
              </w:r>
              <w:r w:rsidRPr="007F1E5F" w:rsidDel="00251AFC">
                <w:rPr>
                  <w:sz w:val="20"/>
                  <w:szCs w:val="20"/>
                  <w:vertAlign w:val="subscript"/>
                </w:rPr>
                <w:delText>3</w:delText>
              </w:r>
              <w:r w:rsidRPr="007F1E5F" w:rsidDel="00251AFC">
                <w:rPr>
                  <w:sz w:val="20"/>
                  <w:szCs w:val="20"/>
                </w:rPr>
                <w:delText>) as N</w:delText>
              </w:r>
            </w:del>
          </w:p>
          <w:p w14:paraId="1BBE036A" w14:textId="4C45ADEF" w:rsidR="003303F6" w:rsidRPr="007F1E5F" w:rsidDel="00251AFC" w:rsidRDefault="003303F6" w:rsidP="003303F6">
            <w:pPr>
              <w:pStyle w:val="NoSpacing"/>
              <w:rPr>
                <w:del w:id="2497" w:author="Charles Jason Tinant" w:date="2014-09-24T11:17:00Z"/>
                <w:sz w:val="20"/>
                <w:szCs w:val="20"/>
              </w:rPr>
            </w:pPr>
          </w:p>
        </w:tc>
        <w:tc>
          <w:tcPr>
            <w:tcW w:w="717" w:type="pct"/>
            <w:vAlign w:val="center"/>
          </w:tcPr>
          <w:p w14:paraId="6395C269" w14:textId="1A642F1B" w:rsidR="003303F6" w:rsidRPr="007F1E5F" w:rsidDel="00251AFC" w:rsidRDefault="003303F6" w:rsidP="003303F6">
            <w:pPr>
              <w:pStyle w:val="NoSpacing"/>
              <w:jc w:val="center"/>
              <w:rPr>
                <w:del w:id="2498" w:author="Charles Jason Tinant" w:date="2014-09-24T11:17:00Z"/>
                <w:rFonts w:cstheme="minorHAnsi"/>
                <w:sz w:val="20"/>
                <w:szCs w:val="20"/>
              </w:rPr>
            </w:pPr>
            <w:del w:id="2499" w:author="Charles Jason Tinant" w:date="2014-09-24T11:17:00Z">
              <w:r w:rsidRPr="007F1E5F" w:rsidDel="00251AFC">
                <w:rPr>
                  <w:rFonts w:cstheme="minorHAnsi"/>
                  <w:sz w:val="20"/>
                  <w:szCs w:val="20"/>
                </w:rPr>
                <w:delText>&gt;88 mg/L</w:delText>
              </w:r>
            </w:del>
          </w:p>
          <w:p w14:paraId="03502C3C" w14:textId="55F4C053" w:rsidR="003303F6" w:rsidRPr="007F1E5F" w:rsidDel="00251AFC" w:rsidRDefault="00E90626" w:rsidP="003303F6">
            <w:pPr>
              <w:pStyle w:val="NoSpacing"/>
              <w:jc w:val="center"/>
              <w:rPr>
                <w:del w:id="2500" w:author="Charles Jason Tinant" w:date="2014-09-24T11:17:00Z"/>
                <w:rFonts w:cstheme="minorHAnsi"/>
                <w:sz w:val="20"/>
                <w:szCs w:val="20"/>
              </w:rPr>
            </w:pPr>
            <w:del w:id="2501" w:author="Charles Jason Tinant" w:date="2014-09-24T11:17:00Z">
              <w:r w:rsidRPr="007F1E5F" w:rsidDel="00251AFC">
                <w:rPr>
                  <w:rFonts w:cstheme="minorHAnsi"/>
                  <w:sz w:val="20"/>
                  <w:szCs w:val="20"/>
                </w:rPr>
                <w:delText xml:space="preserve">&gt;0.56 mg/L </w:delText>
              </w:r>
              <w:r w:rsidRPr="007F1E5F" w:rsidDel="00251AFC">
                <w:rPr>
                  <w:rFonts w:cstheme="minorHAnsi"/>
                  <w:sz w:val="20"/>
                  <w:szCs w:val="20"/>
                  <w:vertAlign w:val="subscript"/>
                </w:rPr>
                <w:delText>b</w:delText>
              </w:r>
            </w:del>
          </w:p>
        </w:tc>
        <w:tc>
          <w:tcPr>
            <w:tcW w:w="810" w:type="pct"/>
            <w:vAlign w:val="center"/>
          </w:tcPr>
          <w:p w14:paraId="35BDB777" w14:textId="24B874B6" w:rsidR="003303F6" w:rsidRPr="007F1E5F" w:rsidDel="00251AFC" w:rsidRDefault="003303F6" w:rsidP="003303F6">
            <w:pPr>
              <w:pStyle w:val="NoSpacing"/>
              <w:jc w:val="center"/>
              <w:rPr>
                <w:del w:id="2502" w:author="Charles Jason Tinant" w:date="2014-09-24T11:17:00Z"/>
                <w:sz w:val="20"/>
                <w:szCs w:val="20"/>
              </w:rPr>
            </w:pPr>
            <w:del w:id="2503" w:author="Charles Jason Tinant" w:date="2014-09-24T11:17:00Z">
              <w:r w:rsidRPr="007F1E5F" w:rsidDel="00251AFC">
                <w:rPr>
                  <w:sz w:val="20"/>
                  <w:szCs w:val="20"/>
                </w:rPr>
                <w:delText>Zero of 4</w:delText>
              </w:r>
            </w:del>
          </w:p>
          <w:p w14:paraId="4A341684" w14:textId="7AED0A26" w:rsidR="003303F6" w:rsidRPr="007F1E5F" w:rsidDel="00251AFC" w:rsidRDefault="00E90626" w:rsidP="003303F6">
            <w:pPr>
              <w:pStyle w:val="NoSpacing"/>
              <w:jc w:val="center"/>
              <w:rPr>
                <w:del w:id="2504" w:author="Charles Jason Tinant" w:date="2014-09-24T11:17:00Z"/>
                <w:sz w:val="20"/>
                <w:szCs w:val="20"/>
              </w:rPr>
            </w:pPr>
            <w:del w:id="2505" w:author="Charles Jason Tinant" w:date="2014-09-24T11:17:00Z">
              <w:r w:rsidRPr="007F1E5F" w:rsidDel="00251AFC">
                <w:rPr>
                  <w:sz w:val="20"/>
                  <w:szCs w:val="20"/>
                </w:rPr>
                <w:delText>1 of 4</w:delText>
              </w:r>
            </w:del>
          </w:p>
        </w:tc>
        <w:tc>
          <w:tcPr>
            <w:tcW w:w="735" w:type="pct"/>
            <w:vAlign w:val="center"/>
          </w:tcPr>
          <w:p w14:paraId="4B509EF8" w14:textId="2FF996F6" w:rsidR="003303F6" w:rsidRPr="007F1E5F" w:rsidDel="00251AFC" w:rsidRDefault="003303F6" w:rsidP="003303F6">
            <w:pPr>
              <w:pStyle w:val="NoSpacing"/>
              <w:jc w:val="center"/>
              <w:rPr>
                <w:del w:id="2506" w:author="Charles Jason Tinant" w:date="2014-09-24T11:17:00Z"/>
                <w:rFonts w:cstheme="minorHAnsi"/>
                <w:sz w:val="20"/>
                <w:szCs w:val="20"/>
              </w:rPr>
            </w:pPr>
            <w:del w:id="2507" w:author="Charles Jason Tinant" w:date="2014-09-24T11:17:00Z">
              <w:r w:rsidRPr="007F1E5F" w:rsidDel="00251AFC">
                <w:rPr>
                  <w:rFonts w:cstheme="minorHAnsi"/>
                  <w:sz w:val="20"/>
                  <w:szCs w:val="20"/>
                </w:rPr>
                <w:delText>0%</w:delText>
              </w:r>
            </w:del>
          </w:p>
          <w:p w14:paraId="6EEF61D7" w14:textId="2EA1588D" w:rsidR="003303F6" w:rsidRPr="007F1E5F" w:rsidDel="00251AFC" w:rsidRDefault="002F0C61" w:rsidP="003303F6">
            <w:pPr>
              <w:pStyle w:val="NoSpacing"/>
              <w:jc w:val="center"/>
              <w:rPr>
                <w:del w:id="2508" w:author="Charles Jason Tinant" w:date="2014-09-24T11:17:00Z"/>
                <w:sz w:val="20"/>
                <w:szCs w:val="20"/>
              </w:rPr>
            </w:pPr>
            <w:del w:id="2509" w:author="Charles Jason Tinant" w:date="2014-09-24T11:17:00Z">
              <w:r w:rsidRPr="007F1E5F" w:rsidDel="00251AFC">
                <w:rPr>
                  <w:rFonts w:cstheme="minorHAnsi"/>
                  <w:sz w:val="20"/>
                  <w:szCs w:val="20"/>
                </w:rPr>
                <w:delText>25</w:delText>
              </w:r>
              <w:r w:rsidR="00E90626" w:rsidRPr="007F1E5F" w:rsidDel="00251AFC">
                <w:rPr>
                  <w:rFonts w:cstheme="minorHAnsi"/>
                  <w:sz w:val="20"/>
                  <w:szCs w:val="20"/>
                </w:rPr>
                <w:delText>%</w:delText>
              </w:r>
            </w:del>
          </w:p>
        </w:tc>
      </w:tr>
      <w:tr w:rsidR="003303F6" w:rsidRPr="007F1E5F" w:rsidDel="00251AFC" w14:paraId="6CD9AC54" w14:textId="233C3986" w:rsidTr="0011658F">
        <w:trPr>
          <w:del w:id="2510" w:author="Charles Jason Tinant" w:date="2014-09-24T11:17:00Z"/>
        </w:trPr>
        <w:tc>
          <w:tcPr>
            <w:tcW w:w="835" w:type="pct"/>
            <w:vMerge/>
          </w:tcPr>
          <w:p w14:paraId="5FA0807C" w14:textId="64975B40" w:rsidR="003303F6" w:rsidRPr="007F1E5F" w:rsidDel="00251AFC" w:rsidRDefault="003303F6" w:rsidP="003303F6">
            <w:pPr>
              <w:pStyle w:val="NoSpacing"/>
              <w:rPr>
                <w:del w:id="2511" w:author="Charles Jason Tinant" w:date="2014-09-24T11:17:00Z"/>
                <w:sz w:val="20"/>
                <w:szCs w:val="20"/>
              </w:rPr>
            </w:pPr>
          </w:p>
        </w:tc>
        <w:tc>
          <w:tcPr>
            <w:tcW w:w="522" w:type="pct"/>
            <w:vMerge/>
            <w:vAlign w:val="center"/>
          </w:tcPr>
          <w:p w14:paraId="2B6DEF30" w14:textId="1D948BC8" w:rsidR="003303F6" w:rsidRPr="007F1E5F" w:rsidDel="00251AFC" w:rsidRDefault="003303F6" w:rsidP="003303F6">
            <w:pPr>
              <w:pStyle w:val="NoSpacing"/>
              <w:rPr>
                <w:del w:id="2512" w:author="Charles Jason Tinant" w:date="2014-09-24T11:17:00Z"/>
                <w:sz w:val="20"/>
                <w:szCs w:val="20"/>
              </w:rPr>
            </w:pPr>
          </w:p>
        </w:tc>
        <w:tc>
          <w:tcPr>
            <w:tcW w:w="1381" w:type="pct"/>
          </w:tcPr>
          <w:p w14:paraId="337DCB9F" w14:textId="690FA0E0" w:rsidR="003303F6" w:rsidRPr="007F1E5F" w:rsidDel="00251AFC" w:rsidRDefault="003303F6" w:rsidP="003303F6">
            <w:pPr>
              <w:pStyle w:val="NoSpacing"/>
              <w:rPr>
                <w:del w:id="2513" w:author="Charles Jason Tinant" w:date="2014-09-24T11:17:00Z"/>
                <w:sz w:val="20"/>
                <w:szCs w:val="20"/>
              </w:rPr>
            </w:pPr>
            <w:del w:id="2514" w:author="Charles Jason Tinant" w:date="2014-09-24T11:17:00Z">
              <w:r w:rsidRPr="007F1E5F" w:rsidDel="00251AFC">
                <w:rPr>
                  <w:sz w:val="20"/>
                  <w:szCs w:val="20"/>
                </w:rPr>
                <w:delText>Total Phosphorus</w:delText>
              </w:r>
            </w:del>
          </w:p>
        </w:tc>
        <w:tc>
          <w:tcPr>
            <w:tcW w:w="717" w:type="pct"/>
            <w:vAlign w:val="center"/>
          </w:tcPr>
          <w:p w14:paraId="7BF95BAA" w14:textId="52DA33B4" w:rsidR="003303F6" w:rsidRPr="007F1E5F" w:rsidDel="00251AFC" w:rsidRDefault="00E90626" w:rsidP="003303F6">
            <w:pPr>
              <w:pStyle w:val="NoSpacing"/>
              <w:jc w:val="center"/>
              <w:rPr>
                <w:del w:id="2515" w:author="Charles Jason Tinant" w:date="2014-09-24T11:17:00Z"/>
                <w:rFonts w:cstheme="minorHAnsi"/>
                <w:sz w:val="20"/>
                <w:szCs w:val="20"/>
                <w:vertAlign w:val="subscript"/>
              </w:rPr>
            </w:pPr>
            <w:del w:id="2516"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283E7ED9" w14:textId="56DC2212" w:rsidR="00E90626" w:rsidRPr="007F1E5F" w:rsidDel="00251AFC" w:rsidRDefault="00E90626" w:rsidP="003303F6">
            <w:pPr>
              <w:pStyle w:val="NoSpacing"/>
              <w:jc w:val="center"/>
              <w:rPr>
                <w:del w:id="2517" w:author="Charles Jason Tinant" w:date="2014-09-24T11:17:00Z"/>
                <w:rFonts w:cstheme="minorHAnsi"/>
                <w:sz w:val="20"/>
                <w:szCs w:val="20"/>
              </w:rPr>
            </w:pPr>
            <w:del w:id="2518" w:author="Charles Jason Tinant" w:date="2014-09-24T11:17:00Z">
              <w:r w:rsidRPr="007F1E5F" w:rsidDel="00251AFC">
                <w:rPr>
                  <w:rFonts w:cstheme="minorHAnsi"/>
                  <w:sz w:val="20"/>
                  <w:szCs w:val="20"/>
                </w:rPr>
                <w:delText xml:space="preserve">&gt; 0.09 mg/L </w:delText>
              </w:r>
              <w:r w:rsidRPr="007F1E5F" w:rsidDel="00251AFC">
                <w:rPr>
                  <w:rFonts w:cstheme="minorHAnsi"/>
                  <w:sz w:val="20"/>
                  <w:szCs w:val="20"/>
                  <w:vertAlign w:val="subscript"/>
                </w:rPr>
                <w:delText>d</w:delText>
              </w:r>
            </w:del>
          </w:p>
        </w:tc>
        <w:tc>
          <w:tcPr>
            <w:tcW w:w="810" w:type="pct"/>
            <w:vAlign w:val="center"/>
          </w:tcPr>
          <w:p w14:paraId="00950881" w14:textId="5479E8E9" w:rsidR="003303F6" w:rsidRPr="007F1E5F" w:rsidDel="00251AFC" w:rsidRDefault="00E90626" w:rsidP="003303F6">
            <w:pPr>
              <w:pStyle w:val="NoSpacing"/>
              <w:jc w:val="center"/>
              <w:rPr>
                <w:del w:id="2519" w:author="Charles Jason Tinant" w:date="2014-09-24T11:17:00Z"/>
                <w:sz w:val="20"/>
                <w:szCs w:val="20"/>
              </w:rPr>
            </w:pPr>
            <w:del w:id="2520" w:author="Charles Jason Tinant" w:date="2014-09-24T11:17:00Z">
              <w:r w:rsidRPr="007F1E5F" w:rsidDel="00251AFC">
                <w:rPr>
                  <w:sz w:val="20"/>
                  <w:szCs w:val="20"/>
                </w:rPr>
                <w:delText>4 of 4</w:delText>
              </w:r>
            </w:del>
          </w:p>
          <w:p w14:paraId="7073DCC8" w14:textId="7E7F837E" w:rsidR="00E90626" w:rsidRPr="007F1E5F" w:rsidDel="00251AFC" w:rsidRDefault="00E90626" w:rsidP="003303F6">
            <w:pPr>
              <w:pStyle w:val="NoSpacing"/>
              <w:jc w:val="center"/>
              <w:rPr>
                <w:del w:id="2521" w:author="Charles Jason Tinant" w:date="2014-09-24T11:17:00Z"/>
                <w:sz w:val="20"/>
                <w:szCs w:val="20"/>
              </w:rPr>
            </w:pPr>
            <w:del w:id="2522" w:author="Charles Jason Tinant" w:date="2014-09-24T11:17:00Z">
              <w:r w:rsidRPr="007F1E5F" w:rsidDel="00251AFC">
                <w:rPr>
                  <w:sz w:val="20"/>
                  <w:szCs w:val="20"/>
                </w:rPr>
                <w:delText>4 of 4</w:delText>
              </w:r>
            </w:del>
          </w:p>
        </w:tc>
        <w:tc>
          <w:tcPr>
            <w:tcW w:w="735" w:type="pct"/>
            <w:vAlign w:val="center"/>
          </w:tcPr>
          <w:p w14:paraId="27E9CD09" w14:textId="61E578E1" w:rsidR="003303F6" w:rsidRPr="007F1E5F" w:rsidDel="00251AFC" w:rsidRDefault="00E90626" w:rsidP="003303F6">
            <w:pPr>
              <w:pStyle w:val="NoSpacing"/>
              <w:jc w:val="center"/>
              <w:rPr>
                <w:del w:id="2523" w:author="Charles Jason Tinant" w:date="2014-09-24T11:17:00Z"/>
                <w:rFonts w:cstheme="minorHAnsi"/>
                <w:sz w:val="20"/>
                <w:szCs w:val="20"/>
              </w:rPr>
            </w:pPr>
            <w:del w:id="2524" w:author="Charles Jason Tinant" w:date="2014-09-24T11:17:00Z">
              <w:r w:rsidRPr="007F1E5F" w:rsidDel="00251AFC">
                <w:rPr>
                  <w:rFonts w:cstheme="minorHAnsi"/>
                  <w:sz w:val="20"/>
                  <w:szCs w:val="20"/>
                </w:rPr>
                <w:delText>100%</w:delText>
              </w:r>
            </w:del>
          </w:p>
          <w:p w14:paraId="4F6B9255" w14:textId="35734C20" w:rsidR="00E90626" w:rsidRPr="007F1E5F" w:rsidDel="00251AFC" w:rsidRDefault="00E90626" w:rsidP="003303F6">
            <w:pPr>
              <w:pStyle w:val="NoSpacing"/>
              <w:jc w:val="center"/>
              <w:rPr>
                <w:del w:id="2525" w:author="Charles Jason Tinant" w:date="2014-09-24T11:17:00Z"/>
                <w:sz w:val="20"/>
                <w:szCs w:val="20"/>
              </w:rPr>
            </w:pPr>
            <w:del w:id="2526" w:author="Charles Jason Tinant" w:date="2014-09-24T11:17:00Z">
              <w:r w:rsidRPr="007F1E5F" w:rsidDel="00251AFC">
                <w:rPr>
                  <w:rFonts w:cstheme="minorHAnsi"/>
                  <w:sz w:val="20"/>
                  <w:szCs w:val="20"/>
                </w:rPr>
                <w:delText>100%</w:delText>
              </w:r>
            </w:del>
          </w:p>
        </w:tc>
      </w:tr>
      <w:tr w:rsidR="003303F6" w:rsidRPr="007F1E5F" w:rsidDel="00251AFC" w14:paraId="05E7F1DC" w14:textId="346AD26E" w:rsidTr="0011658F">
        <w:trPr>
          <w:del w:id="2527" w:author="Charles Jason Tinant" w:date="2014-09-24T11:17:00Z"/>
        </w:trPr>
        <w:tc>
          <w:tcPr>
            <w:tcW w:w="835" w:type="pct"/>
            <w:vMerge/>
          </w:tcPr>
          <w:p w14:paraId="75B51078" w14:textId="5877919C" w:rsidR="003303F6" w:rsidRPr="007F1E5F" w:rsidDel="00251AFC" w:rsidRDefault="003303F6" w:rsidP="003303F6">
            <w:pPr>
              <w:pStyle w:val="NoSpacing"/>
              <w:rPr>
                <w:del w:id="2528" w:author="Charles Jason Tinant" w:date="2014-09-24T11:17:00Z"/>
                <w:sz w:val="20"/>
                <w:szCs w:val="20"/>
              </w:rPr>
            </w:pPr>
          </w:p>
        </w:tc>
        <w:tc>
          <w:tcPr>
            <w:tcW w:w="522" w:type="pct"/>
            <w:vMerge/>
            <w:vAlign w:val="center"/>
          </w:tcPr>
          <w:p w14:paraId="3E45B279" w14:textId="7E19F5E5" w:rsidR="003303F6" w:rsidRPr="007F1E5F" w:rsidDel="00251AFC" w:rsidRDefault="003303F6" w:rsidP="003303F6">
            <w:pPr>
              <w:pStyle w:val="NoSpacing"/>
              <w:rPr>
                <w:del w:id="2529" w:author="Charles Jason Tinant" w:date="2014-09-24T11:17:00Z"/>
                <w:sz w:val="20"/>
                <w:szCs w:val="20"/>
              </w:rPr>
            </w:pPr>
          </w:p>
        </w:tc>
        <w:tc>
          <w:tcPr>
            <w:tcW w:w="1381" w:type="pct"/>
          </w:tcPr>
          <w:p w14:paraId="12DC8E92" w14:textId="76A374E2" w:rsidR="003303F6" w:rsidRPr="007F1E5F" w:rsidDel="00251AFC" w:rsidRDefault="003303F6" w:rsidP="003303F6">
            <w:pPr>
              <w:pStyle w:val="NoSpacing"/>
              <w:rPr>
                <w:del w:id="2530" w:author="Charles Jason Tinant" w:date="2014-09-24T11:17:00Z"/>
                <w:sz w:val="20"/>
                <w:szCs w:val="20"/>
              </w:rPr>
            </w:pPr>
            <w:del w:id="2531" w:author="Charles Jason Tinant" w:date="2014-09-24T11:17:00Z">
              <w:r w:rsidRPr="007F1E5F" w:rsidDel="00251AFC">
                <w:rPr>
                  <w:sz w:val="20"/>
                  <w:szCs w:val="20"/>
                </w:rPr>
                <w:delText xml:space="preserve">Soluble Reactive Phosphorus </w:delText>
              </w:r>
            </w:del>
          </w:p>
        </w:tc>
        <w:tc>
          <w:tcPr>
            <w:tcW w:w="717" w:type="pct"/>
            <w:vAlign w:val="center"/>
          </w:tcPr>
          <w:p w14:paraId="32563CE0" w14:textId="6CE59415" w:rsidR="003303F6" w:rsidRPr="007F1E5F" w:rsidDel="00251AFC" w:rsidRDefault="003303F6" w:rsidP="00E90626">
            <w:pPr>
              <w:pStyle w:val="NoSpacing"/>
              <w:jc w:val="center"/>
              <w:rPr>
                <w:del w:id="2532" w:author="Charles Jason Tinant" w:date="2014-09-24T11:17:00Z"/>
                <w:rFonts w:cstheme="minorHAnsi"/>
                <w:sz w:val="20"/>
                <w:szCs w:val="20"/>
              </w:rPr>
            </w:pPr>
            <w:del w:id="2533" w:author="Charles Jason Tinant" w:date="2014-09-24T11:17:00Z">
              <w:r w:rsidRPr="007F1E5F" w:rsidDel="00251AFC">
                <w:rPr>
                  <w:rFonts w:cstheme="minorHAnsi"/>
                  <w:sz w:val="20"/>
                  <w:szCs w:val="20"/>
                </w:rPr>
                <w:delText>&gt;0.037 mg/L</w:delText>
              </w:r>
              <w:r w:rsidR="00E90626" w:rsidRPr="007F1E5F" w:rsidDel="00251AFC">
                <w:rPr>
                  <w:rFonts w:cstheme="minorHAnsi"/>
                  <w:sz w:val="20"/>
                  <w:szCs w:val="20"/>
                </w:rPr>
                <w:delText xml:space="preserve"> </w:delText>
              </w:r>
              <w:r w:rsidR="00E90626" w:rsidRPr="007F1E5F" w:rsidDel="00251AFC">
                <w:rPr>
                  <w:rFonts w:cstheme="minorHAnsi"/>
                  <w:sz w:val="20"/>
                  <w:szCs w:val="20"/>
                  <w:vertAlign w:val="subscript"/>
                </w:rPr>
                <w:delText>e</w:delText>
              </w:r>
            </w:del>
          </w:p>
        </w:tc>
        <w:tc>
          <w:tcPr>
            <w:tcW w:w="810" w:type="pct"/>
            <w:vAlign w:val="center"/>
          </w:tcPr>
          <w:p w14:paraId="316A1BF1" w14:textId="3D9ABE52" w:rsidR="003303F6" w:rsidRPr="007F1E5F" w:rsidDel="00251AFC" w:rsidRDefault="00E90626" w:rsidP="003303F6">
            <w:pPr>
              <w:pStyle w:val="NoSpacing"/>
              <w:jc w:val="center"/>
              <w:rPr>
                <w:del w:id="2534" w:author="Charles Jason Tinant" w:date="2014-09-24T11:17:00Z"/>
                <w:sz w:val="20"/>
                <w:szCs w:val="20"/>
              </w:rPr>
            </w:pPr>
            <w:del w:id="2535" w:author="Charles Jason Tinant" w:date="2014-09-24T11:17:00Z">
              <w:r w:rsidRPr="007F1E5F" w:rsidDel="00251AFC">
                <w:rPr>
                  <w:sz w:val="20"/>
                  <w:szCs w:val="20"/>
                </w:rPr>
                <w:delText>No Data</w:delText>
              </w:r>
            </w:del>
          </w:p>
        </w:tc>
        <w:tc>
          <w:tcPr>
            <w:tcW w:w="735" w:type="pct"/>
            <w:vAlign w:val="center"/>
          </w:tcPr>
          <w:p w14:paraId="4EBEB9BA" w14:textId="0ADF5274" w:rsidR="003303F6" w:rsidRPr="007F1E5F" w:rsidDel="00251AFC" w:rsidRDefault="00E90626" w:rsidP="003303F6">
            <w:pPr>
              <w:pStyle w:val="NoSpacing"/>
              <w:jc w:val="center"/>
              <w:rPr>
                <w:del w:id="2536" w:author="Charles Jason Tinant" w:date="2014-09-24T11:17:00Z"/>
                <w:sz w:val="20"/>
                <w:szCs w:val="20"/>
              </w:rPr>
            </w:pPr>
            <w:del w:id="2537" w:author="Charles Jason Tinant" w:date="2014-09-24T11:17:00Z">
              <w:r w:rsidRPr="007F1E5F" w:rsidDel="00251AFC">
                <w:rPr>
                  <w:rFonts w:cstheme="minorHAnsi"/>
                  <w:sz w:val="20"/>
                  <w:szCs w:val="20"/>
                </w:rPr>
                <w:delText>No Data</w:delText>
              </w:r>
            </w:del>
          </w:p>
        </w:tc>
      </w:tr>
      <w:tr w:rsidR="003303F6" w:rsidRPr="007F1E5F" w:rsidDel="00251AFC" w14:paraId="5D8445E5" w14:textId="673CDEE2" w:rsidTr="003716CD">
        <w:trPr>
          <w:del w:id="2538" w:author="Charles Jason Tinant" w:date="2014-09-24T11:17:00Z"/>
        </w:trPr>
        <w:tc>
          <w:tcPr>
            <w:tcW w:w="835" w:type="pct"/>
            <w:vMerge/>
          </w:tcPr>
          <w:p w14:paraId="2E363DDE" w14:textId="011798D6" w:rsidR="003303F6" w:rsidRPr="007F1E5F" w:rsidDel="00251AFC" w:rsidRDefault="003303F6" w:rsidP="003303F6">
            <w:pPr>
              <w:pStyle w:val="NoSpacing"/>
              <w:rPr>
                <w:del w:id="2539" w:author="Charles Jason Tinant" w:date="2014-09-24T11:17:00Z"/>
                <w:sz w:val="20"/>
                <w:szCs w:val="20"/>
              </w:rPr>
            </w:pPr>
          </w:p>
        </w:tc>
        <w:tc>
          <w:tcPr>
            <w:tcW w:w="522" w:type="pct"/>
            <w:vMerge w:val="restart"/>
            <w:vAlign w:val="center"/>
          </w:tcPr>
          <w:p w14:paraId="71F04948" w14:textId="4DB9E600" w:rsidR="003303F6" w:rsidRPr="007F1E5F" w:rsidDel="00251AFC" w:rsidRDefault="003303F6" w:rsidP="003303F6">
            <w:pPr>
              <w:pStyle w:val="NoSpacing"/>
              <w:rPr>
                <w:del w:id="2540" w:author="Charles Jason Tinant" w:date="2014-09-24T11:17:00Z"/>
                <w:sz w:val="20"/>
                <w:szCs w:val="20"/>
              </w:rPr>
            </w:pPr>
            <w:del w:id="2541" w:author="Charles Jason Tinant" w:date="2014-09-24T11:17:00Z">
              <w:r w:rsidRPr="007F1E5F" w:rsidDel="00251AFC">
                <w:rPr>
                  <w:sz w:val="20"/>
                  <w:szCs w:val="20"/>
                </w:rPr>
                <w:delText>RED1</w:delText>
              </w:r>
            </w:del>
          </w:p>
          <w:p w14:paraId="2A3854FB" w14:textId="375427EE" w:rsidR="003303F6" w:rsidRPr="007F1E5F" w:rsidDel="00251AFC" w:rsidRDefault="003303F6" w:rsidP="003303F6">
            <w:pPr>
              <w:pStyle w:val="NoSpacing"/>
              <w:rPr>
                <w:del w:id="2542" w:author="Charles Jason Tinant" w:date="2014-09-24T11:17:00Z"/>
                <w:sz w:val="20"/>
                <w:szCs w:val="20"/>
              </w:rPr>
            </w:pPr>
            <w:del w:id="2543" w:author="Charles Jason Tinant" w:date="2014-09-24T11:17:00Z">
              <w:r w:rsidRPr="007F1E5F" w:rsidDel="00251AFC">
                <w:rPr>
                  <w:sz w:val="20"/>
                  <w:szCs w:val="20"/>
                </w:rPr>
                <w:delText>(2010)</w:delText>
              </w:r>
            </w:del>
          </w:p>
        </w:tc>
        <w:tc>
          <w:tcPr>
            <w:tcW w:w="1381" w:type="pct"/>
            <w:shd w:val="clear" w:color="auto" w:fill="auto"/>
          </w:tcPr>
          <w:p w14:paraId="4E20E48B" w14:textId="56E69468" w:rsidR="003303F6" w:rsidRPr="007F1E5F" w:rsidDel="00251AFC" w:rsidRDefault="003303F6" w:rsidP="003303F6">
            <w:pPr>
              <w:pStyle w:val="NoSpacing"/>
              <w:rPr>
                <w:del w:id="2544" w:author="Charles Jason Tinant" w:date="2014-09-24T11:17:00Z"/>
                <w:sz w:val="20"/>
                <w:szCs w:val="20"/>
              </w:rPr>
            </w:pPr>
            <w:del w:id="2545" w:author="Charles Jason Tinant" w:date="2014-09-24T11:17:00Z">
              <w:r w:rsidRPr="007F1E5F" w:rsidDel="00251AFC">
                <w:rPr>
                  <w:sz w:val="20"/>
                  <w:szCs w:val="20"/>
                </w:rPr>
                <w:delText>Fecal Coliform</w:delText>
              </w:r>
            </w:del>
          </w:p>
        </w:tc>
        <w:tc>
          <w:tcPr>
            <w:tcW w:w="717" w:type="pct"/>
            <w:shd w:val="clear" w:color="auto" w:fill="auto"/>
            <w:vAlign w:val="center"/>
          </w:tcPr>
          <w:p w14:paraId="5EEC8DA6" w14:textId="114C54E6" w:rsidR="003303F6" w:rsidRPr="007F1E5F" w:rsidDel="00251AFC" w:rsidRDefault="003303F6" w:rsidP="003303F6">
            <w:pPr>
              <w:pStyle w:val="NoSpacing"/>
              <w:jc w:val="center"/>
              <w:rPr>
                <w:del w:id="2546" w:author="Charles Jason Tinant" w:date="2014-09-24T11:17:00Z"/>
                <w:rFonts w:cstheme="minorHAnsi"/>
                <w:sz w:val="20"/>
                <w:szCs w:val="20"/>
              </w:rPr>
            </w:pPr>
            <w:del w:id="2547" w:author="Charles Jason Tinant" w:date="2014-09-24T11:17:00Z">
              <w:r w:rsidRPr="007F1E5F" w:rsidDel="00251AFC">
                <w:rPr>
                  <w:rFonts w:ascii="Calibri" w:hAnsi="Calibri"/>
                  <w:sz w:val="20"/>
                  <w:szCs w:val="20"/>
                </w:rPr>
                <w:delText>&gt; 400 CFU/100mL</w:delText>
              </w:r>
            </w:del>
          </w:p>
        </w:tc>
        <w:tc>
          <w:tcPr>
            <w:tcW w:w="810" w:type="pct"/>
            <w:shd w:val="clear" w:color="auto" w:fill="auto"/>
            <w:vAlign w:val="center"/>
          </w:tcPr>
          <w:p w14:paraId="3402FB63" w14:textId="19087A9D" w:rsidR="003303F6" w:rsidRPr="007F1E5F" w:rsidDel="00251AFC" w:rsidRDefault="003303F6" w:rsidP="003303F6">
            <w:pPr>
              <w:pStyle w:val="NoSpacing"/>
              <w:jc w:val="center"/>
              <w:rPr>
                <w:del w:id="2548" w:author="Charles Jason Tinant" w:date="2014-09-24T11:17:00Z"/>
                <w:sz w:val="20"/>
                <w:szCs w:val="20"/>
              </w:rPr>
            </w:pPr>
            <w:del w:id="2549" w:author="Charles Jason Tinant" w:date="2014-09-24T11:17:00Z">
              <w:r w:rsidRPr="007F1E5F" w:rsidDel="00251AFC">
                <w:rPr>
                  <w:sz w:val="20"/>
                  <w:szCs w:val="20"/>
                </w:rPr>
                <w:delText>3 of 5</w:delText>
              </w:r>
            </w:del>
          </w:p>
        </w:tc>
        <w:tc>
          <w:tcPr>
            <w:tcW w:w="735" w:type="pct"/>
            <w:shd w:val="clear" w:color="auto" w:fill="auto"/>
            <w:vAlign w:val="center"/>
          </w:tcPr>
          <w:p w14:paraId="7172D5E2" w14:textId="4732142D" w:rsidR="003303F6" w:rsidRPr="007F1E5F" w:rsidDel="00251AFC" w:rsidRDefault="003303F6" w:rsidP="003303F6">
            <w:pPr>
              <w:pStyle w:val="NoSpacing"/>
              <w:jc w:val="center"/>
              <w:rPr>
                <w:del w:id="2550" w:author="Charles Jason Tinant" w:date="2014-09-24T11:17:00Z"/>
                <w:rFonts w:cstheme="minorHAnsi"/>
                <w:sz w:val="20"/>
                <w:szCs w:val="20"/>
              </w:rPr>
            </w:pPr>
            <w:del w:id="2551" w:author="Charles Jason Tinant" w:date="2014-09-24T11:17:00Z">
              <w:r w:rsidRPr="007F1E5F" w:rsidDel="00251AFC">
                <w:rPr>
                  <w:sz w:val="20"/>
                  <w:szCs w:val="20"/>
                </w:rPr>
                <w:delText>60%</w:delText>
              </w:r>
            </w:del>
          </w:p>
        </w:tc>
      </w:tr>
      <w:tr w:rsidR="003303F6" w:rsidRPr="007F1E5F" w:rsidDel="00251AFC" w14:paraId="42CAA231" w14:textId="69769569" w:rsidTr="003716CD">
        <w:trPr>
          <w:del w:id="2552" w:author="Charles Jason Tinant" w:date="2014-09-24T11:17:00Z"/>
        </w:trPr>
        <w:tc>
          <w:tcPr>
            <w:tcW w:w="835" w:type="pct"/>
            <w:vMerge/>
          </w:tcPr>
          <w:p w14:paraId="367A59B4" w14:textId="253F6A75" w:rsidR="003303F6" w:rsidRPr="007F1E5F" w:rsidDel="00251AFC" w:rsidRDefault="003303F6" w:rsidP="003303F6">
            <w:pPr>
              <w:pStyle w:val="NoSpacing"/>
              <w:rPr>
                <w:del w:id="2553" w:author="Charles Jason Tinant" w:date="2014-09-24T11:17:00Z"/>
                <w:sz w:val="20"/>
                <w:szCs w:val="20"/>
              </w:rPr>
            </w:pPr>
          </w:p>
        </w:tc>
        <w:tc>
          <w:tcPr>
            <w:tcW w:w="522" w:type="pct"/>
            <w:vMerge/>
            <w:vAlign w:val="center"/>
          </w:tcPr>
          <w:p w14:paraId="0ED01D5E" w14:textId="0CE3C2A1" w:rsidR="003303F6" w:rsidRPr="007F1E5F" w:rsidDel="00251AFC" w:rsidRDefault="003303F6" w:rsidP="003303F6">
            <w:pPr>
              <w:pStyle w:val="NoSpacing"/>
              <w:rPr>
                <w:del w:id="2554" w:author="Charles Jason Tinant" w:date="2014-09-24T11:17:00Z"/>
                <w:sz w:val="20"/>
                <w:szCs w:val="20"/>
              </w:rPr>
            </w:pPr>
          </w:p>
        </w:tc>
        <w:tc>
          <w:tcPr>
            <w:tcW w:w="1381" w:type="pct"/>
            <w:shd w:val="clear" w:color="auto" w:fill="auto"/>
          </w:tcPr>
          <w:p w14:paraId="610363DB" w14:textId="7239AB2B" w:rsidR="003303F6" w:rsidRPr="007F1E5F" w:rsidDel="00251AFC" w:rsidRDefault="003303F6" w:rsidP="003303F6">
            <w:pPr>
              <w:pStyle w:val="NoSpacing"/>
              <w:rPr>
                <w:del w:id="2555" w:author="Charles Jason Tinant" w:date="2014-09-24T11:17:00Z"/>
                <w:sz w:val="20"/>
                <w:szCs w:val="20"/>
              </w:rPr>
            </w:pPr>
            <w:del w:id="2556" w:author="Charles Jason Tinant" w:date="2014-09-24T11:17:00Z">
              <w:r w:rsidRPr="007F1E5F" w:rsidDel="00251AFC">
                <w:rPr>
                  <w:sz w:val="20"/>
                  <w:szCs w:val="20"/>
                </w:rPr>
                <w:delText>Escherichia coli (E-Coli)</w:delText>
              </w:r>
            </w:del>
          </w:p>
        </w:tc>
        <w:tc>
          <w:tcPr>
            <w:tcW w:w="717" w:type="pct"/>
            <w:shd w:val="clear" w:color="auto" w:fill="auto"/>
            <w:vAlign w:val="center"/>
          </w:tcPr>
          <w:p w14:paraId="5A1AB80D" w14:textId="27868EA5" w:rsidR="003303F6" w:rsidRPr="007F1E5F" w:rsidDel="00251AFC" w:rsidRDefault="003303F6" w:rsidP="003303F6">
            <w:pPr>
              <w:pStyle w:val="NoSpacing"/>
              <w:jc w:val="center"/>
              <w:rPr>
                <w:del w:id="2557" w:author="Charles Jason Tinant" w:date="2014-09-24T11:17:00Z"/>
                <w:rFonts w:cstheme="minorHAnsi"/>
                <w:sz w:val="20"/>
                <w:szCs w:val="20"/>
              </w:rPr>
            </w:pPr>
            <w:del w:id="2558" w:author="Charles Jason Tinant" w:date="2014-09-24T11:17:00Z">
              <w:r w:rsidRPr="007F1E5F" w:rsidDel="00251AFC">
                <w:rPr>
                  <w:rFonts w:ascii="Calibri" w:hAnsi="Calibri"/>
                  <w:sz w:val="20"/>
                  <w:szCs w:val="20"/>
                </w:rPr>
                <w:delText>&gt; 235 mpn/100 ml</w:delText>
              </w:r>
            </w:del>
          </w:p>
        </w:tc>
        <w:tc>
          <w:tcPr>
            <w:tcW w:w="810" w:type="pct"/>
            <w:shd w:val="clear" w:color="auto" w:fill="auto"/>
            <w:vAlign w:val="center"/>
          </w:tcPr>
          <w:p w14:paraId="4E13AF5A" w14:textId="5B66E31D" w:rsidR="003303F6" w:rsidRPr="007F1E5F" w:rsidDel="00251AFC" w:rsidRDefault="003303F6" w:rsidP="003303F6">
            <w:pPr>
              <w:pStyle w:val="NoSpacing"/>
              <w:jc w:val="center"/>
              <w:rPr>
                <w:del w:id="2559" w:author="Charles Jason Tinant" w:date="2014-09-24T11:17:00Z"/>
                <w:sz w:val="20"/>
                <w:szCs w:val="20"/>
              </w:rPr>
            </w:pPr>
            <w:del w:id="2560" w:author="Charles Jason Tinant" w:date="2014-09-24T11:17:00Z">
              <w:r w:rsidRPr="007F1E5F" w:rsidDel="00251AFC">
                <w:rPr>
                  <w:sz w:val="20"/>
                  <w:szCs w:val="20"/>
                </w:rPr>
                <w:delText>4 of 5</w:delText>
              </w:r>
            </w:del>
          </w:p>
        </w:tc>
        <w:tc>
          <w:tcPr>
            <w:tcW w:w="735" w:type="pct"/>
            <w:shd w:val="clear" w:color="auto" w:fill="auto"/>
            <w:vAlign w:val="center"/>
          </w:tcPr>
          <w:p w14:paraId="643AE75C" w14:textId="16983D5B" w:rsidR="003303F6" w:rsidRPr="007F1E5F" w:rsidDel="00251AFC" w:rsidRDefault="003303F6" w:rsidP="003303F6">
            <w:pPr>
              <w:pStyle w:val="NoSpacing"/>
              <w:jc w:val="center"/>
              <w:rPr>
                <w:del w:id="2561" w:author="Charles Jason Tinant" w:date="2014-09-24T11:17:00Z"/>
                <w:rFonts w:cstheme="minorHAnsi"/>
                <w:sz w:val="20"/>
                <w:szCs w:val="20"/>
              </w:rPr>
            </w:pPr>
            <w:del w:id="2562" w:author="Charles Jason Tinant" w:date="2014-09-24T11:17:00Z">
              <w:r w:rsidRPr="007F1E5F" w:rsidDel="00251AFC">
                <w:rPr>
                  <w:sz w:val="20"/>
                  <w:szCs w:val="20"/>
                </w:rPr>
                <w:delText>80%</w:delText>
              </w:r>
            </w:del>
          </w:p>
        </w:tc>
      </w:tr>
      <w:tr w:rsidR="003303F6" w:rsidRPr="007F1E5F" w:rsidDel="00251AFC" w14:paraId="37DF0AD1" w14:textId="511B5D89" w:rsidTr="003716CD">
        <w:trPr>
          <w:del w:id="2563" w:author="Charles Jason Tinant" w:date="2014-09-24T11:17:00Z"/>
        </w:trPr>
        <w:tc>
          <w:tcPr>
            <w:tcW w:w="835" w:type="pct"/>
            <w:vMerge/>
          </w:tcPr>
          <w:p w14:paraId="72BD0F9C" w14:textId="054ED6AF" w:rsidR="003303F6" w:rsidRPr="007F1E5F" w:rsidDel="00251AFC" w:rsidRDefault="003303F6" w:rsidP="003303F6">
            <w:pPr>
              <w:pStyle w:val="NoSpacing"/>
              <w:rPr>
                <w:del w:id="2564" w:author="Charles Jason Tinant" w:date="2014-09-24T11:17:00Z"/>
                <w:sz w:val="20"/>
                <w:szCs w:val="20"/>
              </w:rPr>
            </w:pPr>
          </w:p>
        </w:tc>
        <w:tc>
          <w:tcPr>
            <w:tcW w:w="522" w:type="pct"/>
            <w:vMerge/>
            <w:vAlign w:val="center"/>
          </w:tcPr>
          <w:p w14:paraId="5A0CBD65" w14:textId="3C8E9C84" w:rsidR="003303F6" w:rsidRPr="007F1E5F" w:rsidDel="00251AFC" w:rsidRDefault="003303F6" w:rsidP="003303F6">
            <w:pPr>
              <w:pStyle w:val="NoSpacing"/>
              <w:rPr>
                <w:del w:id="2565" w:author="Charles Jason Tinant" w:date="2014-09-24T11:17:00Z"/>
                <w:sz w:val="20"/>
                <w:szCs w:val="20"/>
              </w:rPr>
            </w:pPr>
          </w:p>
        </w:tc>
        <w:tc>
          <w:tcPr>
            <w:tcW w:w="1381" w:type="pct"/>
            <w:shd w:val="clear" w:color="auto" w:fill="auto"/>
          </w:tcPr>
          <w:p w14:paraId="35CAB0EC" w14:textId="0478344C" w:rsidR="003303F6" w:rsidRPr="007F1E5F" w:rsidDel="00251AFC" w:rsidRDefault="003303F6" w:rsidP="003303F6">
            <w:pPr>
              <w:pStyle w:val="NoSpacing"/>
              <w:rPr>
                <w:del w:id="2566" w:author="Charles Jason Tinant" w:date="2014-09-24T11:17:00Z"/>
                <w:sz w:val="20"/>
                <w:szCs w:val="20"/>
              </w:rPr>
            </w:pPr>
            <w:del w:id="2567" w:author="Charles Jason Tinant" w:date="2014-09-24T11:17:00Z">
              <w:r w:rsidRPr="007F1E5F" w:rsidDel="00251AFC">
                <w:rPr>
                  <w:sz w:val="20"/>
                  <w:szCs w:val="20"/>
                </w:rPr>
                <w:delText>Biochemical Oxygen Demand (BOD)</w:delText>
              </w:r>
            </w:del>
          </w:p>
        </w:tc>
        <w:tc>
          <w:tcPr>
            <w:tcW w:w="717" w:type="pct"/>
            <w:shd w:val="clear" w:color="auto" w:fill="auto"/>
            <w:vAlign w:val="center"/>
          </w:tcPr>
          <w:p w14:paraId="3BF2106C" w14:textId="11DCF9BB" w:rsidR="003303F6" w:rsidRPr="007F1E5F" w:rsidDel="00251AFC" w:rsidRDefault="003303F6" w:rsidP="003303F6">
            <w:pPr>
              <w:pStyle w:val="NoSpacing"/>
              <w:jc w:val="center"/>
              <w:rPr>
                <w:del w:id="2568" w:author="Charles Jason Tinant" w:date="2014-09-24T11:17:00Z"/>
                <w:rFonts w:cstheme="minorHAnsi"/>
                <w:sz w:val="20"/>
                <w:szCs w:val="20"/>
              </w:rPr>
            </w:pPr>
            <w:del w:id="2569" w:author="Charles Jason Tinant" w:date="2014-09-24T11:17:00Z">
              <w:r w:rsidRPr="007F1E5F" w:rsidDel="00251AFC">
                <w:rPr>
                  <w:rFonts w:ascii="Calibri" w:hAnsi="Calibri"/>
                  <w:sz w:val="20"/>
                  <w:szCs w:val="20"/>
                </w:rPr>
                <w:delText xml:space="preserve"> 30 mg/L</w:delText>
              </w:r>
            </w:del>
          </w:p>
        </w:tc>
        <w:tc>
          <w:tcPr>
            <w:tcW w:w="810" w:type="pct"/>
            <w:shd w:val="clear" w:color="auto" w:fill="auto"/>
            <w:vAlign w:val="center"/>
          </w:tcPr>
          <w:p w14:paraId="506CCC09" w14:textId="74C3AE8C" w:rsidR="003303F6" w:rsidRPr="007F1E5F" w:rsidDel="00251AFC" w:rsidRDefault="003303F6" w:rsidP="003303F6">
            <w:pPr>
              <w:pStyle w:val="NoSpacing"/>
              <w:jc w:val="center"/>
              <w:rPr>
                <w:del w:id="2570" w:author="Charles Jason Tinant" w:date="2014-09-24T11:17:00Z"/>
                <w:sz w:val="20"/>
                <w:szCs w:val="20"/>
              </w:rPr>
            </w:pPr>
            <w:del w:id="2571" w:author="Charles Jason Tinant" w:date="2014-09-24T11:17:00Z">
              <w:r w:rsidRPr="007F1E5F" w:rsidDel="00251AFC">
                <w:rPr>
                  <w:sz w:val="20"/>
                  <w:szCs w:val="20"/>
                </w:rPr>
                <w:delText>Zero of 5</w:delText>
              </w:r>
            </w:del>
          </w:p>
        </w:tc>
        <w:tc>
          <w:tcPr>
            <w:tcW w:w="735" w:type="pct"/>
            <w:shd w:val="clear" w:color="auto" w:fill="auto"/>
            <w:vAlign w:val="center"/>
          </w:tcPr>
          <w:p w14:paraId="78DC5613" w14:textId="78362AF8" w:rsidR="003303F6" w:rsidRPr="007F1E5F" w:rsidDel="00251AFC" w:rsidRDefault="003303F6" w:rsidP="003303F6">
            <w:pPr>
              <w:pStyle w:val="NoSpacing"/>
              <w:jc w:val="center"/>
              <w:rPr>
                <w:del w:id="2572" w:author="Charles Jason Tinant" w:date="2014-09-24T11:17:00Z"/>
                <w:rFonts w:cstheme="minorHAnsi"/>
                <w:sz w:val="20"/>
                <w:szCs w:val="20"/>
              </w:rPr>
            </w:pPr>
            <w:del w:id="2573" w:author="Charles Jason Tinant" w:date="2014-09-24T11:17:00Z">
              <w:r w:rsidRPr="007F1E5F" w:rsidDel="00251AFC">
                <w:rPr>
                  <w:sz w:val="20"/>
                  <w:szCs w:val="20"/>
                </w:rPr>
                <w:delText>0%</w:delText>
              </w:r>
            </w:del>
          </w:p>
        </w:tc>
      </w:tr>
      <w:tr w:rsidR="003303F6" w:rsidRPr="007F1E5F" w:rsidDel="00251AFC" w14:paraId="07A89CE8" w14:textId="77743CFE" w:rsidTr="003716CD">
        <w:trPr>
          <w:del w:id="2574" w:author="Charles Jason Tinant" w:date="2014-09-24T11:17:00Z"/>
        </w:trPr>
        <w:tc>
          <w:tcPr>
            <w:tcW w:w="835" w:type="pct"/>
            <w:vMerge/>
          </w:tcPr>
          <w:p w14:paraId="02AECDC5" w14:textId="21E02AE9" w:rsidR="003303F6" w:rsidRPr="007F1E5F" w:rsidDel="00251AFC" w:rsidRDefault="003303F6" w:rsidP="003303F6">
            <w:pPr>
              <w:pStyle w:val="NoSpacing"/>
              <w:rPr>
                <w:del w:id="2575" w:author="Charles Jason Tinant" w:date="2014-09-24T11:17:00Z"/>
                <w:sz w:val="20"/>
                <w:szCs w:val="20"/>
              </w:rPr>
            </w:pPr>
          </w:p>
        </w:tc>
        <w:tc>
          <w:tcPr>
            <w:tcW w:w="522" w:type="pct"/>
            <w:vMerge/>
            <w:vAlign w:val="center"/>
          </w:tcPr>
          <w:p w14:paraId="0718A9E1" w14:textId="2FDAF3D4" w:rsidR="003303F6" w:rsidRPr="007F1E5F" w:rsidDel="00251AFC" w:rsidRDefault="003303F6" w:rsidP="003303F6">
            <w:pPr>
              <w:pStyle w:val="NoSpacing"/>
              <w:rPr>
                <w:del w:id="2576" w:author="Charles Jason Tinant" w:date="2014-09-24T11:17:00Z"/>
                <w:sz w:val="20"/>
                <w:szCs w:val="20"/>
              </w:rPr>
            </w:pPr>
          </w:p>
        </w:tc>
        <w:tc>
          <w:tcPr>
            <w:tcW w:w="1381" w:type="pct"/>
            <w:shd w:val="clear" w:color="auto" w:fill="auto"/>
          </w:tcPr>
          <w:p w14:paraId="5839CFC4" w14:textId="1C9D3176" w:rsidR="003303F6" w:rsidRPr="007F1E5F" w:rsidDel="00251AFC" w:rsidRDefault="003303F6" w:rsidP="003303F6">
            <w:pPr>
              <w:pStyle w:val="NoSpacing"/>
              <w:rPr>
                <w:del w:id="2577" w:author="Charles Jason Tinant" w:date="2014-09-24T11:17:00Z"/>
                <w:sz w:val="20"/>
                <w:szCs w:val="20"/>
              </w:rPr>
            </w:pPr>
            <w:del w:id="2578" w:author="Charles Jason Tinant" w:date="2014-09-24T11:17:00Z">
              <w:r w:rsidRPr="007F1E5F" w:rsidDel="00251AFC">
                <w:rPr>
                  <w:sz w:val="20"/>
                  <w:szCs w:val="20"/>
                </w:rPr>
                <w:delText>Total Suspended Solids (TSS)</w:delText>
              </w:r>
            </w:del>
          </w:p>
        </w:tc>
        <w:tc>
          <w:tcPr>
            <w:tcW w:w="717" w:type="pct"/>
            <w:shd w:val="clear" w:color="auto" w:fill="auto"/>
            <w:vAlign w:val="center"/>
          </w:tcPr>
          <w:p w14:paraId="3CE4776C" w14:textId="0CCF030E" w:rsidR="003303F6" w:rsidRPr="007F1E5F" w:rsidDel="00251AFC" w:rsidRDefault="003303F6" w:rsidP="003303F6">
            <w:pPr>
              <w:pStyle w:val="NoSpacing"/>
              <w:jc w:val="center"/>
              <w:rPr>
                <w:del w:id="2579" w:author="Charles Jason Tinant" w:date="2014-09-24T11:17:00Z"/>
                <w:rFonts w:cstheme="minorHAnsi"/>
                <w:sz w:val="20"/>
                <w:szCs w:val="20"/>
              </w:rPr>
            </w:pPr>
            <w:del w:id="2580" w:author="Charles Jason Tinant" w:date="2014-09-24T11:17:00Z">
              <w:r w:rsidRPr="007F1E5F" w:rsidDel="00251AFC">
                <w:rPr>
                  <w:rFonts w:ascii="Calibri" w:hAnsi="Calibri"/>
                  <w:sz w:val="20"/>
                  <w:szCs w:val="20"/>
                </w:rPr>
                <w:delText xml:space="preserve">  &gt; 158 mg/L</w:delText>
              </w:r>
            </w:del>
          </w:p>
        </w:tc>
        <w:tc>
          <w:tcPr>
            <w:tcW w:w="810" w:type="pct"/>
            <w:shd w:val="clear" w:color="auto" w:fill="auto"/>
            <w:vAlign w:val="center"/>
          </w:tcPr>
          <w:p w14:paraId="23C64400" w14:textId="44B883E5" w:rsidR="003303F6" w:rsidRPr="007F1E5F" w:rsidDel="00251AFC" w:rsidRDefault="003303F6" w:rsidP="003303F6">
            <w:pPr>
              <w:pStyle w:val="NoSpacing"/>
              <w:jc w:val="center"/>
              <w:rPr>
                <w:del w:id="2581" w:author="Charles Jason Tinant" w:date="2014-09-24T11:17:00Z"/>
                <w:sz w:val="20"/>
                <w:szCs w:val="20"/>
              </w:rPr>
            </w:pPr>
            <w:del w:id="2582" w:author="Charles Jason Tinant" w:date="2014-09-24T11:17:00Z">
              <w:r w:rsidRPr="007F1E5F" w:rsidDel="00251AFC">
                <w:rPr>
                  <w:sz w:val="20"/>
                  <w:szCs w:val="20"/>
                </w:rPr>
                <w:delText>Zero of 5</w:delText>
              </w:r>
            </w:del>
          </w:p>
        </w:tc>
        <w:tc>
          <w:tcPr>
            <w:tcW w:w="735" w:type="pct"/>
            <w:shd w:val="clear" w:color="auto" w:fill="auto"/>
            <w:vAlign w:val="center"/>
          </w:tcPr>
          <w:p w14:paraId="082B7EB5" w14:textId="6702F4BF" w:rsidR="003303F6" w:rsidRPr="007F1E5F" w:rsidDel="00251AFC" w:rsidRDefault="003303F6" w:rsidP="003303F6">
            <w:pPr>
              <w:pStyle w:val="NoSpacing"/>
              <w:jc w:val="center"/>
              <w:rPr>
                <w:del w:id="2583" w:author="Charles Jason Tinant" w:date="2014-09-24T11:17:00Z"/>
                <w:rFonts w:cstheme="minorHAnsi"/>
                <w:sz w:val="20"/>
                <w:szCs w:val="20"/>
              </w:rPr>
            </w:pPr>
            <w:del w:id="2584" w:author="Charles Jason Tinant" w:date="2014-09-24T11:17:00Z">
              <w:r w:rsidRPr="007F1E5F" w:rsidDel="00251AFC">
                <w:rPr>
                  <w:sz w:val="20"/>
                  <w:szCs w:val="20"/>
                </w:rPr>
                <w:delText>0%</w:delText>
              </w:r>
            </w:del>
          </w:p>
        </w:tc>
      </w:tr>
      <w:tr w:rsidR="003303F6" w:rsidRPr="007F1E5F" w:rsidDel="00251AFC" w14:paraId="708E0D7A" w14:textId="33DE478C" w:rsidTr="003716CD">
        <w:trPr>
          <w:del w:id="2585" w:author="Charles Jason Tinant" w:date="2014-09-24T11:17:00Z"/>
        </w:trPr>
        <w:tc>
          <w:tcPr>
            <w:tcW w:w="835" w:type="pct"/>
            <w:vMerge/>
          </w:tcPr>
          <w:p w14:paraId="6A9817C4" w14:textId="4154D4E9" w:rsidR="003303F6" w:rsidRPr="007F1E5F" w:rsidDel="00251AFC" w:rsidRDefault="003303F6" w:rsidP="003303F6">
            <w:pPr>
              <w:pStyle w:val="NoSpacing"/>
              <w:rPr>
                <w:del w:id="2586" w:author="Charles Jason Tinant" w:date="2014-09-24T11:17:00Z"/>
                <w:sz w:val="20"/>
                <w:szCs w:val="20"/>
              </w:rPr>
            </w:pPr>
          </w:p>
        </w:tc>
        <w:tc>
          <w:tcPr>
            <w:tcW w:w="522" w:type="pct"/>
            <w:vMerge/>
            <w:vAlign w:val="center"/>
          </w:tcPr>
          <w:p w14:paraId="67D4AFD7" w14:textId="6E78B334" w:rsidR="003303F6" w:rsidRPr="007F1E5F" w:rsidDel="00251AFC" w:rsidRDefault="003303F6" w:rsidP="003303F6">
            <w:pPr>
              <w:pStyle w:val="NoSpacing"/>
              <w:rPr>
                <w:del w:id="2587" w:author="Charles Jason Tinant" w:date="2014-09-24T11:17:00Z"/>
                <w:sz w:val="20"/>
                <w:szCs w:val="20"/>
              </w:rPr>
            </w:pPr>
          </w:p>
        </w:tc>
        <w:tc>
          <w:tcPr>
            <w:tcW w:w="1381" w:type="pct"/>
            <w:shd w:val="clear" w:color="auto" w:fill="auto"/>
          </w:tcPr>
          <w:p w14:paraId="656AABB0" w14:textId="6914096F" w:rsidR="003303F6" w:rsidRPr="007F1E5F" w:rsidDel="00251AFC" w:rsidRDefault="003303F6" w:rsidP="003303F6">
            <w:pPr>
              <w:pStyle w:val="NoSpacing"/>
              <w:rPr>
                <w:del w:id="2588" w:author="Charles Jason Tinant" w:date="2014-09-24T11:17:00Z"/>
                <w:sz w:val="20"/>
                <w:szCs w:val="20"/>
              </w:rPr>
            </w:pPr>
            <w:del w:id="2589" w:author="Charles Jason Tinant" w:date="2014-09-24T11:17:00Z">
              <w:r w:rsidRPr="007F1E5F" w:rsidDel="00251AFC">
                <w:rPr>
                  <w:sz w:val="20"/>
                  <w:szCs w:val="20"/>
                </w:rPr>
                <w:delText>Total Ammonia (NH3) as N</w:delText>
              </w:r>
            </w:del>
          </w:p>
        </w:tc>
        <w:tc>
          <w:tcPr>
            <w:tcW w:w="717" w:type="pct"/>
            <w:shd w:val="clear" w:color="auto" w:fill="auto"/>
            <w:vAlign w:val="center"/>
          </w:tcPr>
          <w:p w14:paraId="48495DF2" w14:textId="4BD706C7" w:rsidR="003303F6" w:rsidRPr="007F1E5F" w:rsidDel="00251AFC" w:rsidRDefault="00C155DC" w:rsidP="003303F6">
            <w:pPr>
              <w:pStyle w:val="NoSpacing"/>
              <w:jc w:val="center"/>
              <w:rPr>
                <w:del w:id="2590" w:author="Charles Jason Tinant" w:date="2014-09-24T11:17:00Z"/>
                <w:rFonts w:cstheme="minorHAnsi"/>
                <w:sz w:val="20"/>
                <w:szCs w:val="20"/>
              </w:rPr>
            </w:pPr>
            <w:del w:id="2591" w:author="Charles Jason Tinant" w:date="2014-09-24T11:17:00Z">
              <w:r w:rsidRPr="007F1E5F" w:rsidDel="00251AFC">
                <w:rPr>
                  <w:rFonts w:cstheme="minorHAnsi"/>
                  <w:sz w:val="20"/>
                  <w:szCs w:val="20"/>
                </w:rPr>
                <w:delText xml:space="preserve">&gt; 1.8 mg/L </w:delText>
              </w:r>
              <w:r w:rsidRPr="007F1E5F" w:rsidDel="00251AFC">
                <w:rPr>
                  <w:rFonts w:cstheme="minorHAnsi"/>
                  <w:sz w:val="20"/>
                  <w:szCs w:val="20"/>
                  <w:vertAlign w:val="subscript"/>
                </w:rPr>
                <w:delText>a</w:delText>
              </w:r>
            </w:del>
          </w:p>
        </w:tc>
        <w:tc>
          <w:tcPr>
            <w:tcW w:w="810" w:type="pct"/>
            <w:shd w:val="clear" w:color="auto" w:fill="auto"/>
            <w:vAlign w:val="center"/>
          </w:tcPr>
          <w:p w14:paraId="41A5F30B" w14:textId="151F933B" w:rsidR="003303F6" w:rsidRPr="007F1E5F" w:rsidDel="00251AFC" w:rsidRDefault="003303F6" w:rsidP="003303F6">
            <w:pPr>
              <w:pStyle w:val="NoSpacing"/>
              <w:jc w:val="center"/>
              <w:rPr>
                <w:del w:id="2592" w:author="Charles Jason Tinant" w:date="2014-09-24T11:17:00Z"/>
                <w:sz w:val="20"/>
                <w:szCs w:val="20"/>
              </w:rPr>
            </w:pPr>
            <w:del w:id="2593" w:author="Charles Jason Tinant" w:date="2014-09-24T11:17:00Z">
              <w:r w:rsidRPr="007F1E5F" w:rsidDel="00251AFC">
                <w:rPr>
                  <w:sz w:val="20"/>
                  <w:szCs w:val="20"/>
                </w:rPr>
                <w:delText>Zero of 5</w:delText>
              </w:r>
            </w:del>
          </w:p>
        </w:tc>
        <w:tc>
          <w:tcPr>
            <w:tcW w:w="735" w:type="pct"/>
            <w:shd w:val="clear" w:color="auto" w:fill="auto"/>
            <w:vAlign w:val="center"/>
          </w:tcPr>
          <w:p w14:paraId="1669B694" w14:textId="3ABE5C0E" w:rsidR="003303F6" w:rsidRPr="007F1E5F" w:rsidDel="00251AFC" w:rsidRDefault="003303F6" w:rsidP="003303F6">
            <w:pPr>
              <w:pStyle w:val="NoSpacing"/>
              <w:jc w:val="center"/>
              <w:rPr>
                <w:del w:id="2594" w:author="Charles Jason Tinant" w:date="2014-09-24T11:17:00Z"/>
                <w:rFonts w:cstheme="minorHAnsi"/>
                <w:sz w:val="20"/>
                <w:szCs w:val="20"/>
              </w:rPr>
            </w:pPr>
            <w:del w:id="2595" w:author="Charles Jason Tinant" w:date="2014-09-24T11:17:00Z">
              <w:r w:rsidRPr="007F1E5F" w:rsidDel="00251AFC">
                <w:rPr>
                  <w:sz w:val="20"/>
                  <w:szCs w:val="20"/>
                </w:rPr>
                <w:delText>0%</w:delText>
              </w:r>
            </w:del>
          </w:p>
        </w:tc>
      </w:tr>
      <w:tr w:rsidR="003303F6" w:rsidRPr="007F1E5F" w:rsidDel="00251AFC" w14:paraId="4714E46F" w14:textId="3FD9E3E4" w:rsidTr="003716CD">
        <w:trPr>
          <w:del w:id="2596" w:author="Charles Jason Tinant" w:date="2014-09-24T11:17:00Z"/>
        </w:trPr>
        <w:tc>
          <w:tcPr>
            <w:tcW w:w="835" w:type="pct"/>
            <w:vMerge/>
          </w:tcPr>
          <w:p w14:paraId="14A7E6A0" w14:textId="716BA41E" w:rsidR="003303F6" w:rsidRPr="007F1E5F" w:rsidDel="00251AFC" w:rsidRDefault="003303F6" w:rsidP="003303F6">
            <w:pPr>
              <w:pStyle w:val="NoSpacing"/>
              <w:rPr>
                <w:del w:id="2597" w:author="Charles Jason Tinant" w:date="2014-09-24T11:17:00Z"/>
                <w:sz w:val="20"/>
                <w:szCs w:val="20"/>
              </w:rPr>
            </w:pPr>
          </w:p>
        </w:tc>
        <w:tc>
          <w:tcPr>
            <w:tcW w:w="522" w:type="pct"/>
            <w:vMerge/>
            <w:vAlign w:val="center"/>
          </w:tcPr>
          <w:p w14:paraId="084751C9" w14:textId="49840012" w:rsidR="003303F6" w:rsidRPr="007F1E5F" w:rsidDel="00251AFC" w:rsidRDefault="003303F6" w:rsidP="003303F6">
            <w:pPr>
              <w:pStyle w:val="NoSpacing"/>
              <w:rPr>
                <w:del w:id="2598" w:author="Charles Jason Tinant" w:date="2014-09-24T11:17:00Z"/>
                <w:sz w:val="20"/>
                <w:szCs w:val="20"/>
              </w:rPr>
            </w:pPr>
          </w:p>
        </w:tc>
        <w:tc>
          <w:tcPr>
            <w:tcW w:w="1381" w:type="pct"/>
            <w:shd w:val="clear" w:color="auto" w:fill="auto"/>
          </w:tcPr>
          <w:p w14:paraId="33192E56" w14:textId="692D8DEE" w:rsidR="003303F6" w:rsidRPr="007F1E5F" w:rsidDel="00251AFC" w:rsidRDefault="003303F6" w:rsidP="003303F6">
            <w:pPr>
              <w:pStyle w:val="NoSpacing"/>
              <w:rPr>
                <w:del w:id="2599" w:author="Charles Jason Tinant" w:date="2014-09-24T11:17:00Z"/>
                <w:sz w:val="20"/>
                <w:szCs w:val="20"/>
              </w:rPr>
            </w:pPr>
            <w:del w:id="2600" w:author="Charles Jason Tinant" w:date="2014-09-24T11:17:00Z">
              <w:r w:rsidRPr="007F1E5F" w:rsidDel="00251AFC">
                <w:rPr>
                  <w:sz w:val="20"/>
                  <w:szCs w:val="20"/>
                </w:rPr>
                <w:delText>Nitrate (NO3) as N</w:delText>
              </w:r>
            </w:del>
          </w:p>
        </w:tc>
        <w:tc>
          <w:tcPr>
            <w:tcW w:w="717" w:type="pct"/>
            <w:shd w:val="clear" w:color="auto" w:fill="auto"/>
            <w:vAlign w:val="center"/>
          </w:tcPr>
          <w:p w14:paraId="68137A6C" w14:textId="18CDFD68" w:rsidR="003303F6" w:rsidRPr="007F1E5F" w:rsidDel="00251AFC" w:rsidRDefault="003303F6" w:rsidP="003303F6">
            <w:pPr>
              <w:pStyle w:val="NoSpacing"/>
              <w:jc w:val="center"/>
              <w:rPr>
                <w:del w:id="2601" w:author="Charles Jason Tinant" w:date="2014-09-24T11:17:00Z"/>
                <w:rFonts w:cstheme="minorHAnsi"/>
                <w:sz w:val="20"/>
                <w:szCs w:val="20"/>
              </w:rPr>
            </w:pPr>
            <w:del w:id="2602" w:author="Charles Jason Tinant" w:date="2014-09-24T11:17:00Z">
              <w:r w:rsidRPr="007F1E5F" w:rsidDel="00251AFC">
                <w:rPr>
                  <w:rFonts w:cstheme="minorHAnsi"/>
                  <w:sz w:val="20"/>
                  <w:szCs w:val="20"/>
                </w:rPr>
                <w:delText>&gt;88 mg/L</w:delText>
              </w:r>
            </w:del>
          </w:p>
          <w:p w14:paraId="4E4C71A0" w14:textId="5C31F239" w:rsidR="003303F6" w:rsidRPr="007F1E5F" w:rsidDel="00251AFC" w:rsidRDefault="00C155DC" w:rsidP="003303F6">
            <w:pPr>
              <w:pStyle w:val="NoSpacing"/>
              <w:jc w:val="center"/>
              <w:rPr>
                <w:del w:id="2603" w:author="Charles Jason Tinant" w:date="2014-09-24T11:17:00Z"/>
                <w:rFonts w:cstheme="minorHAnsi"/>
                <w:sz w:val="20"/>
                <w:szCs w:val="20"/>
              </w:rPr>
            </w:pPr>
            <w:del w:id="2604" w:author="Charles Jason Tinant" w:date="2014-09-24T11:17:00Z">
              <w:r w:rsidRPr="007F1E5F" w:rsidDel="00251AFC">
                <w:rPr>
                  <w:rFonts w:cstheme="minorHAnsi"/>
                  <w:sz w:val="20"/>
                  <w:szCs w:val="20"/>
                </w:rPr>
                <w:delText xml:space="preserve">&gt;0.56 mg/L </w:delText>
              </w:r>
              <w:r w:rsidRPr="007F1E5F" w:rsidDel="00251AFC">
                <w:rPr>
                  <w:rFonts w:cstheme="minorHAnsi"/>
                  <w:sz w:val="20"/>
                  <w:szCs w:val="20"/>
                  <w:vertAlign w:val="subscript"/>
                </w:rPr>
                <w:delText>b</w:delText>
              </w:r>
            </w:del>
          </w:p>
        </w:tc>
        <w:tc>
          <w:tcPr>
            <w:tcW w:w="810" w:type="pct"/>
            <w:shd w:val="clear" w:color="auto" w:fill="auto"/>
            <w:vAlign w:val="center"/>
          </w:tcPr>
          <w:p w14:paraId="65AFF2A5" w14:textId="72DBFD48" w:rsidR="003303F6" w:rsidRPr="007F1E5F" w:rsidDel="00251AFC" w:rsidRDefault="003303F6" w:rsidP="003303F6">
            <w:pPr>
              <w:pStyle w:val="NoSpacing"/>
              <w:jc w:val="center"/>
              <w:rPr>
                <w:del w:id="2605" w:author="Charles Jason Tinant" w:date="2014-09-24T11:17:00Z"/>
                <w:sz w:val="20"/>
                <w:szCs w:val="20"/>
              </w:rPr>
            </w:pPr>
            <w:del w:id="2606" w:author="Charles Jason Tinant" w:date="2014-09-24T11:17:00Z">
              <w:r w:rsidRPr="007F1E5F" w:rsidDel="00251AFC">
                <w:rPr>
                  <w:sz w:val="20"/>
                  <w:szCs w:val="20"/>
                </w:rPr>
                <w:delText>Zero of 5</w:delText>
              </w:r>
            </w:del>
          </w:p>
          <w:p w14:paraId="29FC96E2" w14:textId="568875BC" w:rsidR="003303F6" w:rsidRPr="007F1E5F" w:rsidDel="00251AFC" w:rsidRDefault="003303F6" w:rsidP="003303F6">
            <w:pPr>
              <w:pStyle w:val="NoSpacing"/>
              <w:jc w:val="center"/>
              <w:rPr>
                <w:del w:id="2607" w:author="Charles Jason Tinant" w:date="2014-09-24T11:17:00Z"/>
                <w:sz w:val="20"/>
                <w:szCs w:val="20"/>
              </w:rPr>
            </w:pPr>
            <w:del w:id="2608" w:author="Charles Jason Tinant" w:date="2014-09-24T11:17:00Z">
              <w:r w:rsidRPr="007F1E5F" w:rsidDel="00251AFC">
                <w:rPr>
                  <w:sz w:val="20"/>
                  <w:szCs w:val="20"/>
                </w:rPr>
                <w:delText>Zero of 5</w:delText>
              </w:r>
            </w:del>
          </w:p>
        </w:tc>
        <w:tc>
          <w:tcPr>
            <w:tcW w:w="735" w:type="pct"/>
            <w:shd w:val="clear" w:color="auto" w:fill="auto"/>
            <w:vAlign w:val="center"/>
          </w:tcPr>
          <w:p w14:paraId="5A352801" w14:textId="0A289DFA" w:rsidR="003303F6" w:rsidRPr="007F1E5F" w:rsidDel="00251AFC" w:rsidRDefault="003303F6" w:rsidP="003303F6">
            <w:pPr>
              <w:pStyle w:val="NoSpacing"/>
              <w:jc w:val="center"/>
              <w:rPr>
                <w:del w:id="2609" w:author="Charles Jason Tinant" w:date="2014-09-24T11:17:00Z"/>
                <w:sz w:val="20"/>
                <w:szCs w:val="20"/>
              </w:rPr>
            </w:pPr>
            <w:del w:id="2610" w:author="Charles Jason Tinant" w:date="2014-09-24T11:17:00Z">
              <w:r w:rsidRPr="007F1E5F" w:rsidDel="00251AFC">
                <w:rPr>
                  <w:sz w:val="20"/>
                  <w:szCs w:val="20"/>
                </w:rPr>
                <w:delText>0%</w:delText>
              </w:r>
            </w:del>
          </w:p>
          <w:p w14:paraId="444C8847" w14:textId="0822F33B" w:rsidR="003303F6" w:rsidRPr="007F1E5F" w:rsidDel="00251AFC" w:rsidRDefault="003303F6" w:rsidP="003303F6">
            <w:pPr>
              <w:pStyle w:val="NoSpacing"/>
              <w:jc w:val="center"/>
              <w:rPr>
                <w:del w:id="2611" w:author="Charles Jason Tinant" w:date="2014-09-24T11:17:00Z"/>
                <w:rFonts w:cstheme="minorHAnsi"/>
                <w:sz w:val="20"/>
                <w:szCs w:val="20"/>
              </w:rPr>
            </w:pPr>
            <w:del w:id="2612" w:author="Charles Jason Tinant" w:date="2014-09-24T11:17:00Z">
              <w:r w:rsidRPr="007F1E5F" w:rsidDel="00251AFC">
                <w:rPr>
                  <w:sz w:val="20"/>
                  <w:szCs w:val="20"/>
                </w:rPr>
                <w:delText>0%</w:delText>
              </w:r>
            </w:del>
          </w:p>
        </w:tc>
      </w:tr>
      <w:tr w:rsidR="003303F6" w:rsidRPr="007F1E5F" w:rsidDel="00251AFC" w14:paraId="0D28B030" w14:textId="1E9C520D" w:rsidTr="003716CD">
        <w:trPr>
          <w:del w:id="2613" w:author="Charles Jason Tinant" w:date="2014-09-24T11:17:00Z"/>
        </w:trPr>
        <w:tc>
          <w:tcPr>
            <w:tcW w:w="835" w:type="pct"/>
            <w:vMerge/>
          </w:tcPr>
          <w:p w14:paraId="078C4B99" w14:textId="25088A48" w:rsidR="003303F6" w:rsidRPr="007F1E5F" w:rsidDel="00251AFC" w:rsidRDefault="003303F6" w:rsidP="003303F6">
            <w:pPr>
              <w:pStyle w:val="NoSpacing"/>
              <w:rPr>
                <w:del w:id="2614" w:author="Charles Jason Tinant" w:date="2014-09-24T11:17:00Z"/>
                <w:sz w:val="20"/>
                <w:szCs w:val="20"/>
              </w:rPr>
            </w:pPr>
          </w:p>
        </w:tc>
        <w:tc>
          <w:tcPr>
            <w:tcW w:w="522" w:type="pct"/>
            <w:vMerge/>
            <w:vAlign w:val="center"/>
          </w:tcPr>
          <w:p w14:paraId="2C3CD4D2" w14:textId="53ADA793" w:rsidR="003303F6" w:rsidRPr="007F1E5F" w:rsidDel="00251AFC" w:rsidRDefault="003303F6" w:rsidP="003303F6">
            <w:pPr>
              <w:pStyle w:val="NoSpacing"/>
              <w:rPr>
                <w:del w:id="2615" w:author="Charles Jason Tinant" w:date="2014-09-24T11:17:00Z"/>
                <w:sz w:val="20"/>
                <w:szCs w:val="20"/>
              </w:rPr>
            </w:pPr>
          </w:p>
        </w:tc>
        <w:tc>
          <w:tcPr>
            <w:tcW w:w="1381" w:type="pct"/>
            <w:shd w:val="clear" w:color="auto" w:fill="auto"/>
          </w:tcPr>
          <w:p w14:paraId="34BD4485" w14:textId="2507557B" w:rsidR="003303F6" w:rsidRPr="007F1E5F" w:rsidDel="00251AFC" w:rsidRDefault="003303F6" w:rsidP="003303F6">
            <w:pPr>
              <w:pStyle w:val="NoSpacing"/>
              <w:rPr>
                <w:del w:id="2616" w:author="Charles Jason Tinant" w:date="2014-09-24T11:17:00Z"/>
                <w:sz w:val="20"/>
                <w:szCs w:val="20"/>
              </w:rPr>
            </w:pPr>
            <w:del w:id="2617" w:author="Charles Jason Tinant" w:date="2014-09-24T11:17:00Z">
              <w:r w:rsidRPr="007F1E5F" w:rsidDel="00251AFC">
                <w:rPr>
                  <w:sz w:val="20"/>
                  <w:szCs w:val="20"/>
                </w:rPr>
                <w:delText>Total Phosphorus</w:delText>
              </w:r>
            </w:del>
          </w:p>
        </w:tc>
        <w:tc>
          <w:tcPr>
            <w:tcW w:w="717" w:type="pct"/>
            <w:shd w:val="clear" w:color="auto" w:fill="auto"/>
            <w:vAlign w:val="center"/>
          </w:tcPr>
          <w:p w14:paraId="5BFA800D" w14:textId="72C76A10" w:rsidR="003303F6" w:rsidRPr="007F1E5F" w:rsidDel="00251AFC" w:rsidRDefault="00C155DC" w:rsidP="003303F6">
            <w:pPr>
              <w:pStyle w:val="NoSpacing"/>
              <w:jc w:val="center"/>
              <w:rPr>
                <w:del w:id="2618" w:author="Charles Jason Tinant" w:date="2014-09-24T11:17:00Z"/>
                <w:rFonts w:cstheme="minorHAnsi"/>
                <w:sz w:val="20"/>
                <w:szCs w:val="20"/>
                <w:vertAlign w:val="subscript"/>
              </w:rPr>
            </w:pPr>
            <w:del w:id="2619" w:author="Charles Jason Tinant" w:date="2014-09-24T11:17:00Z">
              <w:r w:rsidRPr="007F1E5F" w:rsidDel="00251AFC">
                <w:rPr>
                  <w:rFonts w:cstheme="minorHAnsi"/>
                  <w:sz w:val="20"/>
                  <w:szCs w:val="20"/>
                </w:rPr>
                <w:delText xml:space="preserve">&gt; 0.037 mg/L </w:delText>
              </w:r>
              <w:r w:rsidRPr="007F1E5F" w:rsidDel="00251AFC">
                <w:rPr>
                  <w:rFonts w:cstheme="minorHAnsi"/>
                  <w:sz w:val="20"/>
                  <w:szCs w:val="20"/>
                  <w:vertAlign w:val="subscript"/>
                </w:rPr>
                <w:delText>c</w:delText>
              </w:r>
            </w:del>
          </w:p>
          <w:p w14:paraId="340F557B" w14:textId="42E0C6EB" w:rsidR="00C155DC" w:rsidRPr="007F1E5F" w:rsidDel="00251AFC" w:rsidRDefault="00C155DC" w:rsidP="003303F6">
            <w:pPr>
              <w:pStyle w:val="NoSpacing"/>
              <w:jc w:val="center"/>
              <w:rPr>
                <w:del w:id="2620" w:author="Charles Jason Tinant" w:date="2014-09-24T11:17:00Z"/>
                <w:rFonts w:cstheme="minorHAnsi"/>
                <w:sz w:val="20"/>
                <w:szCs w:val="20"/>
              </w:rPr>
            </w:pPr>
            <w:del w:id="2621" w:author="Charles Jason Tinant" w:date="2014-09-24T11:17:00Z">
              <w:r w:rsidRPr="007F1E5F" w:rsidDel="00251AFC">
                <w:rPr>
                  <w:rFonts w:cstheme="minorHAnsi"/>
                  <w:sz w:val="20"/>
                  <w:szCs w:val="20"/>
                </w:rPr>
                <w:delText xml:space="preserve">&gt;0.09 mg/L </w:delText>
              </w:r>
              <w:r w:rsidRPr="007F1E5F" w:rsidDel="00251AFC">
                <w:rPr>
                  <w:rFonts w:cstheme="minorHAnsi"/>
                  <w:sz w:val="20"/>
                  <w:szCs w:val="20"/>
                  <w:vertAlign w:val="subscript"/>
                </w:rPr>
                <w:delText>d</w:delText>
              </w:r>
            </w:del>
          </w:p>
        </w:tc>
        <w:tc>
          <w:tcPr>
            <w:tcW w:w="810" w:type="pct"/>
            <w:shd w:val="clear" w:color="auto" w:fill="auto"/>
            <w:vAlign w:val="center"/>
          </w:tcPr>
          <w:p w14:paraId="4B4F1298" w14:textId="4B5BDC11" w:rsidR="003303F6" w:rsidRPr="007F1E5F" w:rsidDel="00251AFC" w:rsidRDefault="003303F6" w:rsidP="003303F6">
            <w:pPr>
              <w:pStyle w:val="NoSpacing"/>
              <w:jc w:val="center"/>
              <w:rPr>
                <w:del w:id="2622" w:author="Charles Jason Tinant" w:date="2014-09-24T11:17:00Z"/>
                <w:sz w:val="20"/>
                <w:szCs w:val="20"/>
              </w:rPr>
            </w:pPr>
            <w:del w:id="2623" w:author="Charles Jason Tinant" w:date="2014-09-24T11:17:00Z">
              <w:r w:rsidRPr="007F1E5F" w:rsidDel="00251AFC">
                <w:rPr>
                  <w:sz w:val="20"/>
                  <w:szCs w:val="20"/>
                </w:rPr>
                <w:delText>5 of 5</w:delText>
              </w:r>
            </w:del>
          </w:p>
          <w:p w14:paraId="338932ED" w14:textId="59DF2EEB" w:rsidR="00C155DC" w:rsidRPr="007F1E5F" w:rsidDel="00251AFC" w:rsidRDefault="00C155DC" w:rsidP="003303F6">
            <w:pPr>
              <w:pStyle w:val="NoSpacing"/>
              <w:jc w:val="center"/>
              <w:rPr>
                <w:del w:id="2624" w:author="Charles Jason Tinant" w:date="2014-09-24T11:17:00Z"/>
                <w:sz w:val="20"/>
                <w:szCs w:val="20"/>
              </w:rPr>
            </w:pPr>
            <w:del w:id="2625" w:author="Charles Jason Tinant" w:date="2014-09-24T11:17:00Z">
              <w:r w:rsidRPr="007F1E5F" w:rsidDel="00251AFC">
                <w:rPr>
                  <w:sz w:val="20"/>
                  <w:szCs w:val="20"/>
                </w:rPr>
                <w:delText>4 of 5</w:delText>
              </w:r>
            </w:del>
          </w:p>
        </w:tc>
        <w:tc>
          <w:tcPr>
            <w:tcW w:w="735" w:type="pct"/>
            <w:shd w:val="clear" w:color="auto" w:fill="auto"/>
            <w:vAlign w:val="center"/>
          </w:tcPr>
          <w:p w14:paraId="3173828B" w14:textId="444AFF69" w:rsidR="003303F6" w:rsidRPr="007F1E5F" w:rsidDel="00251AFC" w:rsidRDefault="003303F6" w:rsidP="003303F6">
            <w:pPr>
              <w:pStyle w:val="NoSpacing"/>
              <w:jc w:val="center"/>
              <w:rPr>
                <w:del w:id="2626" w:author="Charles Jason Tinant" w:date="2014-09-24T11:17:00Z"/>
                <w:sz w:val="20"/>
                <w:szCs w:val="20"/>
              </w:rPr>
            </w:pPr>
            <w:del w:id="2627" w:author="Charles Jason Tinant" w:date="2014-09-24T11:17:00Z">
              <w:r w:rsidRPr="007F1E5F" w:rsidDel="00251AFC">
                <w:rPr>
                  <w:sz w:val="20"/>
                  <w:szCs w:val="20"/>
                </w:rPr>
                <w:delText>100%</w:delText>
              </w:r>
            </w:del>
          </w:p>
          <w:p w14:paraId="3763DD2C" w14:textId="72255E37" w:rsidR="00C155DC" w:rsidRPr="007F1E5F" w:rsidDel="00251AFC" w:rsidRDefault="00C155DC" w:rsidP="003303F6">
            <w:pPr>
              <w:pStyle w:val="NoSpacing"/>
              <w:jc w:val="center"/>
              <w:rPr>
                <w:del w:id="2628" w:author="Charles Jason Tinant" w:date="2014-09-24T11:17:00Z"/>
                <w:rFonts w:cstheme="minorHAnsi"/>
                <w:sz w:val="20"/>
                <w:szCs w:val="20"/>
              </w:rPr>
            </w:pPr>
            <w:del w:id="2629" w:author="Charles Jason Tinant" w:date="2014-09-24T11:17:00Z">
              <w:r w:rsidRPr="007F1E5F" w:rsidDel="00251AFC">
                <w:rPr>
                  <w:sz w:val="20"/>
                  <w:szCs w:val="20"/>
                </w:rPr>
                <w:delText>80%</w:delText>
              </w:r>
            </w:del>
          </w:p>
        </w:tc>
      </w:tr>
      <w:tr w:rsidR="003303F6" w:rsidRPr="007536E2" w:rsidDel="00251AFC" w14:paraId="74EA5DC8" w14:textId="3FDFDEC5" w:rsidTr="003716CD">
        <w:trPr>
          <w:del w:id="2630" w:author="Charles Jason Tinant" w:date="2014-09-24T11:17:00Z"/>
        </w:trPr>
        <w:tc>
          <w:tcPr>
            <w:tcW w:w="835" w:type="pct"/>
            <w:vMerge/>
          </w:tcPr>
          <w:p w14:paraId="6CFBD4B0" w14:textId="6E04901E" w:rsidR="003303F6" w:rsidRPr="007F1E5F" w:rsidDel="00251AFC" w:rsidRDefault="003303F6" w:rsidP="003303F6">
            <w:pPr>
              <w:pStyle w:val="NoSpacing"/>
              <w:rPr>
                <w:del w:id="2631" w:author="Charles Jason Tinant" w:date="2014-09-24T11:17:00Z"/>
                <w:sz w:val="20"/>
                <w:szCs w:val="20"/>
              </w:rPr>
            </w:pPr>
          </w:p>
        </w:tc>
        <w:tc>
          <w:tcPr>
            <w:tcW w:w="522" w:type="pct"/>
            <w:vMerge/>
            <w:vAlign w:val="center"/>
          </w:tcPr>
          <w:p w14:paraId="141B4712" w14:textId="4019AF1B" w:rsidR="003303F6" w:rsidRPr="007F1E5F" w:rsidDel="00251AFC" w:rsidRDefault="003303F6" w:rsidP="003303F6">
            <w:pPr>
              <w:pStyle w:val="NoSpacing"/>
              <w:rPr>
                <w:del w:id="2632" w:author="Charles Jason Tinant" w:date="2014-09-24T11:17:00Z"/>
                <w:sz w:val="20"/>
                <w:szCs w:val="20"/>
              </w:rPr>
            </w:pPr>
          </w:p>
        </w:tc>
        <w:tc>
          <w:tcPr>
            <w:tcW w:w="1381" w:type="pct"/>
            <w:shd w:val="clear" w:color="auto" w:fill="auto"/>
          </w:tcPr>
          <w:p w14:paraId="75823D00" w14:textId="4EF1BAF9" w:rsidR="003303F6" w:rsidRPr="007F1E5F" w:rsidDel="00251AFC" w:rsidRDefault="003303F6" w:rsidP="003303F6">
            <w:pPr>
              <w:pStyle w:val="NoSpacing"/>
              <w:rPr>
                <w:del w:id="2633" w:author="Charles Jason Tinant" w:date="2014-09-24T11:17:00Z"/>
                <w:sz w:val="20"/>
                <w:szCs w:val="20"/>
              </w:rPr>
            </w:pPr>
            <w:del w:id="2634" w:author="Charles Jason Tinant" w:date="2014-09-24T11:17:00Z">
              <w:r w:rsidRPr="007F1E5F" w:rsidDel="00251AFC">
                <w:rPr>
                  <w:sz w:val="20"/>
                  <w:szCs w:val="20"/>
                </w:rPr>
                <w:delText xml:space="preserve">Soluble Reactive Phosphorus </w:delText>
              </w:r>
            </w:del>
          </w:p>
        </w:tc>
        <w:tc>
          <w:tcPr>
            <w:tcW w:w="717" w:type="pct"/>
            <w:shd w:val="clear" w:color="auto" w:fill="auto"/>
            <w:vAlign w:val="center"/>
          </w:tcPr>
          <w:p w14:paraId="206B236F" w14:textId="44722F06" w:rsidR="003303F6" w:rsidRPr="007F1E5F" w:rsidDel="00251AFC" w:rsidRDefault="00C155DC" w:rsidP="00C155DC">
            <w:pPr>
              <w:pStyle w:val="NoSpacing"/>
              <w:jc w:val="center"/>
              <w:rPr>
                <w:del w:id="2635" w:author="Charles Jason Tinant" w:date="2014-09-24T11:17:00Z"/>
                <w:rFonts w:cstheme="minorHAnsi"/>
                <w:sz w:val="20"/>
                <w:szCs w:val="20"/>
              </w:rPr>
            </w:pPr>
            <w:del w:id="2636" w:author="Charles Jason Tinant" w:date="2014-09-24T11:17:00Z">
              <w:r w:rsidRPr="007F1E5F" w:rsidDel="00251AFC">
                <w:rPr>
                  <w:rFonts w:cstheme="minorHAnsi"/>
                  <w:sz w:val="20"/>
                  <w:szCs w:val="20"/>
                </w:rPr>
                <w:delText xml:space="preserve">&gt;0.037 mg/L </w:delText>
              </w:r>
              <w:r w:rsidRPr="007F1E5F" w:rsidDel="00251AFC">
                <w:rPr>
                  <w:rFonts w:cstheme="minorHAnsi"/>
                  <w:sz w:val="20"/>
                  <w:szCs w:val="20"/>
                  <w:vertAlign w:val="subscript"/>
                </w:rPr>
                <w:delText>e</w:delText>
              </w:r>
            </w:del>
          </w:p>
        </w:tc>
        <w:tc>
          <w:tcPr>
            <w:tcW w:w="810" w:type="pct"/>
            <w:shd w:val="clear" w:color="auto" w:fill="auto"/>
            <w:vAlign w:val="center"/>
          </w:tcPr>
          <w:p w14:paraId="493B2BAC" w14:textId="16D1C260" w:rsidR="003303F6" w:rsidRPr="007F1E5F" w:rsidDel="00251AFC" w:rsidRDefault="003303F6" w:rsidP="003303F6">
            <w:pPr>
              <w:pStyle w:val="NoSpacing"/>
              <w:jc w:val="center"/>
              <w:rPr>
                <w:del w:id="2637" w:author="Charles Jason Tinant" w:date="2014-09-24T11:17:00Z"/>
                <w:sz w:val="20"/>
                <w:szCs w:val="20"/>
              </w:rPr>
            </w:pPr>
            <w:del w:id="2638" w:author="Charles Jason Tinant" w:date="2014-09-24T11:17:00Z">
              <w:r w:rsidRPr="007F1E5F" w:rsidDel="00251AFC">
                <w:rPr>
                  <w:sz w:val="20"/>
                  <w:szCs w:val="20"/>
                </w:rPr>
                <w:delText>No Data</w:delText>
              </w:r>
            </w:del>
          </w:p>
        </w:tc>
        <w:tc>
          <w:tcPr>
            <w:tcW w:w="735" w:type="pct"/>
            <w:shd w:val="clear" w:color="auto" w:fill="auto"/>
            <w:vAlign w:val="center"/>
          </w:tcPr>
          <w:p w14:paraId="7E0730DC" w14:textId="01B2B53F" w:rsidR="003303F6" w:rsidRPr="007536E2" w:rsidDel="00251AFC" w:rsidRDefault="003303F6" w:rsidP="003303F6">
            <w:pPr>
              <w:pStyle w:val="NoSpacing"/>
              <w:jc w:val="center"/>
              <w:rPr>
                <w:del w:id="2639" w:author="Charles Jason Tinant" w:date="2014-09-24T11:17:00Z"/>
                <w:rFonts w:cstheme="minorHAnsi"/>
                <w:sz w:val="20"/>
                <w:szCs w:val="20"/>
              </w:rPr>
            </w:pPr>
            <w:del w:id="2640" w:author="Charles Jason Tinant" w:date="2014-09-24T11:17:00Z">
              <w:r w:rsidRPr="007F1E5F" w:rsidDel="00251AFC">
                <w:rPr>
                  <w:sz w:val="20"/>
                  <w:szCs w:val="20"/>
                </w:rPr>
                <w:delText>No Data</w:delText>
              </w:r>
            </w:del>
          </w:p>
        </w:tc>
      </w:tr>
    </w:tbl>
    <w:p w14:paraId="5E1CB738" w14:textId="0A71FDD8" w:rsidR="0011658F" w:rsidDel="00251AFC" w:rsidRDefault="0011658F" w:rsidP="002F7B13">
      <w:pPr>
        <w:rPr>
          <w:del w:id="2641" w:author="Charles Jason Tinant" w:date="2014-09-24T11:17:00Z"/>
        </w:rPr>
      </w:pPr>
    </w:p>
    <w:p w14:paraId="0EADB909" w14:textId="77777777" w:rsidR="0011658F" w:rsidRPr="0011658F" w:rsidRDefault="0011658F" w:rsidP="0011658F">
      <w:pPr>
        <w:pStyle w:val="Caption"/>
        <w:keepNext/>
        <w:jc w:val="center"/>
        <w:rPr>
          <w:sz w:val="22"/>
        </w:rPr>
      </w:pPr>
      <w:bookmarkStart w:id="2642" w:name="_Toc253843562"/>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5</w:t>
      </w:r>
      <w:r w:rsidRPr="00FC052A">
        <w:rPr>
          <w:sz w:val="22"/>
        </w:rPr>
        <w:fldChar w:fldCharType="end"/>
      </w:r>
      <w:r>
        <w:rPr>
          <w:sz w:val="22"/>
        </w:rPr>
        <w:t>.</w:t>
      </w:r>
      <w:proofErr w:type="gramEnd"/>
      <w:r>
        <w:rPr>
          <w:sz w:val="22"/>
        </w:rPr>
        <w:t xml:space="preserve">  White River / Bear-in-the-Lodge Stations</w:t>
      </w:r>
      <w:bookmarkEnd w:id="2642"/>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11658F" w:rsidRPr="007F1E5F" w14:paraId="32B6856B" w14:textId="77777777" w:rsidTr="0011658F">
        <w:trPr>
          <w:tblHeader/>
        </w:trPr>
        <w:tc>
          <w:tcPr>
            <w:tcW w:w="835" w:type="pct"/>
            <w:vAlign w:val="center"/>
          </w:tcPr>
          <w:p w14:paraId="39A05201" w14:textId="77777777" w:rsidR="0011658F" w:rsidRPr="007F1E5F" w:rsidRDefault="00910C52" w:rsidP="0011658F">
            <w:pPr>
              <w:pStyle w:val="NoSpacing"/>
              <w:jc w:val="center"/>
              <w:rPr>
                <w:b/>
                <w:sz w:val="20"/>
                <w:szCs w:val="20"/>
              </w:rPr>
            </w:pPr>
            <w:r w:rsidRPr="007F1E5F">
              <w:rPr>
                <w:b/>
                <w:sz w:val="20"/>
                <w:szCs w:val="20"/>
              </w:rPr>
              <w:t>Name</w:t>
            </w:r>
          </w:p>
        </w:tc>
        <w:tc>
          <w:tcPr>
            <w:tcW w:w="522" w:type="pct"/>
            <w:vAlign w:val="center"/>
          </w:tcPr>
          <w:p w14:paraId="5676D1FE" w14:textId="77777777" w:rsidR="0011658F" w:rsidRPr="007F1E5F" w:rsidRDefault="0011658F" w:rsidP="0011658F">
            <w:pPr>
              <w:pStyle w:val="NoSpacing"/>
              <w:jc w:val="center"/>
              <w:rPr>
                <w:b/>
                <w:sz w:val="20"/>
                <w:szCs w:val="20"/>
              </w:rPr>
            </w:pPr>
            <w:r w:rsidRPr="007F1E5F">
              <w:rPr>
                <w:b/>
                <w:sz w:val="20"/>
                <w:szCs w:val="20"/>
              </w:rPr>
              <w:t>Site #</w:t>
            </w:r>
          </w:p>
        </w:tc>
        <w:tc>
          <w:tcPr>
            <w:tcW w:w="1381" w:type="pct"/>
            <w:vAlign w:val="center"/>
          </w:tcPr>
          <w:p w14:paraId="2762F11D" w14:textId="77777777" w:rsidR="0011658F" w:rsidRPr="007F1E5F" w:rsidRDefault="0011658F" w:rsidP="0011658F">
            <w:pPr>
              <w:pStyle w:val="NoSpacing"/>
              <w:jc w:val="center"/>
              <w:rPr>
                <w:b/>
                <w:sz w:val="20"/>
                <w:szCs w:val="20"/>
              </w:rPr>
            </w:pPr>
            <w:r w:rsidRPr="007F1E5F">
              <w:rPr>
                <w:b/>
                <w:sz w:val="20"/>
                <w:szCs w:val="20"/>
              </w:rPr>
              <w:t>Parameter</w:t>
            </w:r>
          </w:p>
        </w:tc>
        <w:tc>
          <w:tcPr>
            <w:tcW w:w="717" w:type="pct"/>
            <w:vAlign w:val="center"/>
          </w:tcPr>
          <w:p w14:paraId="19C8B855" w14:textId="77777777" w:rsidR="0011658F" w:rsidRPr="007F1E5F" w:rsidRDefault="0011658F" w:rsidP="0011658F">
            <w:pPr>
              <w:pStyle w:val="NoSpacing"/>
              <w:jc w:val="center"/>
              <w:rPr>
                <w:b/>
                <w:sz w:val="20"/>
                <w:szCs w:val="20"/>
              </w:rPr>
            </w:pPr>
            <w:r w:rsidRPr="007F1E5F">
              <w:rPr>
                <w:b/>
                <w:sz w:val="20"/>
                <w:szCs w:val="20"/>
              </w:rPr>
              <w:t>Criteria exceeded</w:t>
            </w:r>
          </w:p>
        </w:tc>
        <w:tc>
          <w:tcPr>
            <w:tcW w:w="810" w:type="pct"/>
            <w:vAlign w:val="center"/>
          </w:tcPr>
          <w:p w14:paraId="445463B4" w14:textId="77777777" w:rsidR="0011658F" w:rsidRPr="007F1E5F" w:rsidRDefault="0011658F" w:rsidP="0011658F">
            <w:pPr>
              <w:pStyle w:val="NoSpacing"/>
              <w:jc w:val="center"/>
              <w:rPr>
                <w:b/>
                <w:sz w:val="20"/>
                <w:szCs w:val="20"/>
              </w:rPr>
            </w:pPr>
            <w:r w:rsidRPr="007F1E5F">
              <w:rPr>
                <w:b/>
                <w:sz w:val="20"/>
                <w:szCs w:val="20"/>
              </w:rPr>
              <w:t xml:space="preserve"># </w:t>
            </w:r>
            <w:proofErr w:type="gramStart"/>
            <w:r w:rsidRPr="007F1E5F">
              <w:rPr>
                <w:b/>
                <w:sz w:val="20"/>
                <w:szCs w:val="20"/>
              </w:rPr>
              <w:t>of</w:t>
            </w:r>
            <w:proofErr w:type="gramEnd"/>
            <w:r w:rsidRPr="007F1E5F">
              <w:rPr>
                <w:b/>
                <w:sz w:val="20"/>
                <w:szCs w:val="20"/>
              </w:rPr>
              <w:t xml:space="preserve"> Samples</w:t>
            </w:r>
          </w:p>
        </w:tc>
        <w:tc>
          <w:tcPr>
            <w:tcW w:w="735" w:type="pct"/>
            <w:vAlign w:val="center"/>
          </w:tcPr>
          <w:p w14:paraId="7481CD86" w14:textId="77777777" w:rsidR="0011658F" w:rsidRPr="007F1E5F" w:rsidRDefault="0011658F" w:rsidP="0011658F">
            <w:pPr>
              <w:pStyle w:val="NoSpacing"/>
              <w:jc w:val="center"/>
              <w:rPr>
                <w:b/>
                <w:sz w:val="20"/>
                <w:szCs w:val="20"/>
              </w:rPr>
            </w:pPr>
            <w:r w:rsidRPr="007F1E5F">
              <w:rPr>
                <w:b/>
                <w:sz w:val="20"/>
                <w:szCs w:val="20"/>
              </w:rPr>
              <w:t>Percent exceedance</w:t>
            </w:r>
          </w:p>
        </w:tc>
      </w:tr>
      <w:tr w:rsidR="003303F6" w:rsidRPr="007F1E5F" w14:paraId="4F87044A" w14:textId="77777777" w:rsidTr="0011658F">
        <w:tc>
          <w:tcPr>
            <w:tcW w:w="835" w:type="pct"/>
            <w:vMerge w:val="restart"/>
          </w:tcPr>
          <w:p w14:paraId="1F29178A" w14:textId="77777777" w:rsidR="003303F6" w:rsidRPr="007F1E5F" w:rsidRDefault="003303F6" w:rsidP="003303F6">
            <w:pPr>
              <w:pStyle w:val="NoSpacing"/>
              <w:rPr>
                <w:sz w:val="20"/>
                <w:szCs w:val="20"/>
              </w:rPr>
            </w:pPr>
            <w:r w:rsidRPr="007F1E5F">
              <w:rPr>
                <w:sz w:val="20"/>
                <w:szCs w:val="20"/>
              </w:rPr>
              <w:t>Bear in the Lodge Creek</w:t>
            </w:r>
          </w:p>
        </w:tc>
        <w:tc>
          <w:tcPr>
            <w:tcW w:w="522" w:type="pct"/>
            <w:vMerge w:val="restart"/>
            <w:vAlign w:val="center"/>
          </w:tcPr>
          <w:p w14:paraId="0678CF6B" w14:textId="77777777" w:rsidR="003303F6" w:rsidRDefault="003303F6" w:rsidP="003303F6">
            <w:pPr>
              <w:pStyle w:val="NoSpacing"/>
              <w:rPr>
                <w:ins w:id="2643" w:author="Charles Jason Tinant" w:date="2014-09-24T11:20:00Z"/>
                <w:sz w:val="20"/>
                <w:szCs w:val="20"/>
              </w:rPr>
            </w:pPr>
            <w:r w:rsidRPr="007F1E5F">
              <w:rPr>
                <w:sz w:val="20"/>
                <w:szCs w:val="20"/>
              </w:rPr>
              <w:t>BEA1</w:t>
            </w:r>
          </w:p>
          <w:p w14:paraId="2E99B43B" w14:textId="74D0B0C7" w:rsidR="00251AFC" w:rsidRPr="007F1E5F" w:rsidDel="00251AFC" w:rsidRDefault="00251AFC" w:rsidP="003303F6">
            <w:pPr>
              <w:pStyle w:val="NoSpacing"/>
              <w:rPr>
                <w:del w:id="2644" w:author="Charles Jason Tinant" w:date="2014-09-24T11:21:00Z"/>
                <w:sz w:val="20"/>
                <w:szCs w:val="20"/>
              </w:rPr>
            </w:pPr>
            <w:ins w:id="2645" w:author="Charles Jason Tinant" w:date="2014-09-24T11:21:00Z">
              <w:r w:rsidRPr="007F1E5F" w:rsidDel="00251AFC">
                <w:rPr>
                  <w:sz w:val="20"/>
                  <w:szCs w:val="20"/>
                </w:rPr>
                <w:t xml:space="preserve"> </w:t>
              </w:r>
            </w:ins>
          </w:p>
          <w:p w14:paraId="63B9FDE2" w14:textId="779D52D2" w:rsidR="003303F6" w:rsidRPr="007F1E5F" w:rsidRDefault="003303F6" w:rsidP="00251AFC">
            <w:pPr>
              <w:pStyle w:val="NoSpacing"/>
              <w:rPr>
                <w:sz w:val="20"/>
                <w:szCs w:val="20"/>
              </w:rPr>
            </w:pPr>
            <w:r w:rsidRPr="007F1E5F">
              <w:rPr>
                <w:sz w:val="20"/>
                <w:szCs w:val="20"/>
              </w:rPr>
              <w:t>(</w:t>
            </w:r>
            <w:ins w:id="2646" w:author="Charles Jason Tinant" w:date="2014-09-24T11:18:00Z">
              <w:r w:rsidR="00251AFC">
                <w:rPr>
                  <w:sz w:val="20"/>
                  <w:szCs w:val="20"/>
                </w:rPr>
                <w:t>2012 -</w:t>
              </w:r>
            </w:ins>
            <w:del w:id="2647" w:author="Charles Jason Tinant" w:date="2014-09-24T11:18:00Z">
              <w:r w:rsidRPr="007F1E5F" w:rsidDel="00251AFC">
                <w:rPr>
                  <w:sz w:val="20"/>
                  <w:szCs w:val="20"/>
                </w:rPr>
                <w:delText>2008</w:delText>
              </w:r>
            </w:del>
            <w:ins w:id="2648" w:author="Charles Jason Tinant" w:date="2014-09-24T11:18:00Z">
              <w:r w:rsidR="00251AFC" w:rsidRPr="007F1E5F">
                <w:rPr>
                  <w:sz w:val="20"/>
                  <w:szCs w:val="20"/>
                </w:rPr>
                <w:t>2</w:t>
              </w:r>
              <w:r w:rsidR="00251AFC">
                <w:rPr>
                  <w:sz w:val="20"/>
                  <w:szCs w:val="20"/>
                </w:rPr>
                <w:t>013</w:t>
              </w:r>
            </w:ins>
            <w:r w:rsidRPr="007F1E5F">
              <w:rPr>
                <w:sz w:val="20"/>
                <w:szCs w:val="20"/>
              </w:rPr>
              <w:t>)</w:t>
            </w:r>
          </w:p>
        </w:tc>
        <w:tc>
          <w:tcPr>
            <w:tcW w:w="1381" w:type="pct"/>
          </w:tcPr>
          <w:p w14:paraId="714DA1E9"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4A496D8B"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391E4E7D" w14:textId="09196B48" w:rsidR="003303F6" w:rsidRDefault="000E7B41" w:rsidP="00994042">
            <w:pPr>
              <w:pStyle w:val="NoSpacing"/>
              <w:jc w:val="center"/>
              <w:rPr>
                <w:ins w:id="2649" w:author="Charles Jason Tinant" w:date="2014-09-24T11:19:00Z"/>
                <w:sz w:val="20"/>
                <w:szCs w:val="20"/>
              </w:rPr>
            </w:pPr>
            <w:del w:id="2650" w:author="Charles Jason Tinant" w:date="2014-09-24T11:19:00Z">
              <w:r w:rsidRPr="007F1E5F" w:rsidDel="00251AFC">
                <w:rPr>
                  <w:sz w:val="20"/>
                  <w:szCs w:val="20"/>
                </w:rPr>
                <w:delText>1</w:delText>
              </w:r>
              <w:r w:rsidR="003303F6" w:rsidRPr="007F1E5F" w:rsidDel="00251AFC">
                <w:rPr>
                  <w:sz w:val="20"/>
                  <w:szCs w:val="20"/>
                </w:rPr>
                <w:delText xml:space="preserve"> of </w:delText>
              </w:r>
              <w:r w:rsidR="00994042" w:rsidRPr="007F1E5F" w:rsidDel="00251AFC">
                <w:rPr>
                  <w:sz w:val="20"/>
                  <w:szCs w:val="20"/>
                </w:rPr>
                <w:delText>4</w:delText>
              </w:r>
            </w:del>
            <w:ins w:id="2651" w:author="Charles Jason Tinant" w:date="2014-09-24T11:20:00Z">
              <w:r w:rsidR="00251AFC">
                <w:rPr>
                  <w:sz w:val="20"/>
                  <w:szCs w:val="20"/>
                </w:rPr>
                <w:t>3 of 6</w:t>
              </w:r>
            </w:ins>
          </w:p>
          <w:p w14:paraId="7DFC37BF" w14:textId="2F356613" w:rsidR="00251AFC" w:rsidRPr="007F1E5F" w:rsidRDefault="00251AFC" w:rsidP="00251AFC">
            <w:pPr>
              <w:pStyle w:val="NoSpacing"/>
              <w:rPr>
                <w:sz w:val="20"/>
                <w:szCs w:val="20"/>
              </w:rPr>
              <w:pPrChange w:id="2652" w:author="Charles Jason Tinant" w:date="2014-09-24T11:20:00Z">
                <w:pPr>
                  <w:pStyle w:val="NoSpacing"/>
                  <w:framePr w:hSpace="180" w:wrap="around" w:vAnchor="text" w:hAnchor="text" w:y="1"/>
                  <w:suppressOverlap/>
                  <w:jc w:val="center"/>
                </w:pPr>
              </w:pPrChange>
            </w:pPr>
          </w:p>
        </w:tc>
        <w:tc>
          <w:tcPr>
            <w:tcW w:w="735" w:type="pct"/>
            <w:vAlign w:val="center"/>
          </w:tcPr>
          <w:p w14:paraId="4FF39AD0" w14:textId="051AAD72" w:rsidR="003303F6" w:rsidRPr="007F1E5F" w:rsidRDefault="000E7B41" w:rsidP="003303F6">
            <w:pPr>
              <w:pStyle w:val="NoSpacing"/>
              <w:jc w:val="center"/>
              <w:rPr>
                <w:sz w:val="20"/>
                <w:szCs w:val="20"/>
              </w:rPr>
            </w:pPr>
            <w:del w:id="2653" w:author="Charles Jason Tinant" w:date="2014-09-24T11:20:00Z">
              <w:r w:rsidRPr="007F1E5F" w:rsidDel="00251AFC">
                <w:rPr>
                  <w:sz w:val="20"/>
                  <w:szCs w:val="20"/>
                </w:rPr>
                <w:delText>2</w:delText>
              </w:r>
            </w:del>
            <w:r w:rsidRPr="007F1E5F">
              <w:rPr>
                <w:sz w:val="20"/>
                <w:szCs w:val="20"/>
              </w:rPr>
              <w:t>5</w:t>
            </w:r>
            <w:ins w:id="2654" w:author="Charles Jason Tinant" w:date="2014-09-24T11:21:00Z">
              <w:r w:rsidR="00251AFC">
                <w:rPr>
                  <w:sz w:val="20"/>
                  <w:szCs w:val="20"/>
                </w:rPr>
                <w:t>0</w:t>
              </w:r>
            </w:ins>
            <w:r w:rsidR="003303F6" w:rsidRPr="007F1E5F">
              <w:rPr>
                <w:sz w:val="20"/>
                <w:szCs w:val="20"/>
              </w:rPr>
              <w:t>%</w:t>
            </w:r>
          </w:p>
        </w:tc>
      </w:tr>
      <w:tr w:rsidR="003303F6" w:rsidRPr="007F1E5F" w14:paraId="276370A1" w14:textId="77777777" w:rsidTr="0011658F">
        <w:tc>
          <w:tcPr>
            <w:tcW w:w="835" w:type="pct"/>
            <w:vMerge/>
          </w:tcPr>
          <w:p w14:paraId="09BC65D9" w14:textId="5AB5D658" w:rsidR="003303F6" w:rsidRPr="007F1E5F" w:rsidRDefault="003303F6" w:rsidP="003303F6">
            <w:pPr>
              <w:pStyle w:val="NoSpacing"/>
              <w:rPr>
                <w:sz w:val="20"/>
                <w:szCs w:val="20"/>
              </w:rPr>
            </w:pPr>
          </w:p>
        </w:tc>
        <w:tc>
          <w:tcPr>
            <w:tcW w:w="522" w:type="pct"/>
            <w:vMerge/>
            <w:vAlign w:val="center"/>
          </w:tcPr>
          <w:p w14:paraId="1B9BFCF1" w14:textId="77777777" w:rsidR="003303F6" w:rsidRPr="007F1E5F" w:rsidRDefault="003303F6" w:rsidP="003303F6">
            <w:pPr>
              <w:pStyle w:val="NoSpacing"/>
              <w:rPr>
                <w:sz w:val="20"/>
                <w:szCs w:val="20"/>
              </w:rPr>
            </w:pPr>
          </w:p>
        </w:tc>
        <w:tc>
          <w:tcPr>
            <w:tcW w:w="1381" w:type="pct"/>
          </w:tcPr>
          <w:p w14:paraId="4A436B7D"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177F6E42" w14:textId="77777777" w:rsidR="003303F6" w:rsidRPr="007F1E5F" w:rsidRDefault="003303F6" w:rsidP="003303F6">
            <w:pPr>
              <w:pStyle w:val="NoSpacing"/>
              <w:jc w:val="center"/>
              <w:rPr>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0EB59745" w14:textId="72DA6829" w:rsidR="003303F6" w:rsidRPr="007F1E5F" w:rsidRDefault="000E7B41" w:rsidP="00994042">
            <w:pPr>
              <w:pStyle w:val="NoSpacing"/>
              <w:jc w:val="center"/>
              <w:rPr>
                <w:sz w:val="20"/>
                <w:szCs w:val="20"/>
              </w:rPr>
            </w:pPr>
            <w:del w:id="2655" w:author="Charles Jason Tinant" w:date="2014-09-24T11:22:00Z">
              <w:r w:rsidRPr="007F1E5F" w:rsidDel="00251AFC">
                <w:rPr>
                  <w:sz w:val="20"/>
                  <w:szCs w:val="20"/>
                </w:rPr>
                <w:delText>2</w:delText>
              </w:r>
              <w:r w:rsidR="003303F6" w:rsidRPr="007F1E5F" w:rsidDel="00251AFC">
                <w:rPr>
                  <w:sz w:val="20"/>
                  <w:szCs w:val="20"/>
                </w:rPr>
                <w:delText xml:space="preserve"> </w:delText>
              </w:r>
            </w:del>
            <w:ins w:id="2656" w:author="Charles Jason Tinant" w:date="2014-09-24T11:22:00Z">
              <w:r w:rsidR="00251AFC">
                <w:rPr>
                  <w:sz w:val="20"/>
                  <w:szCs w:val="20"/>
                </w:rPr>
                <w:t>6</w:t>
              </w:r>
              <w:r w:rsidR="00251AFC" w:rsidRPr="007F1E5F">
                <w:rPr>
                  <w:sz w:val="20"/>
                  <w:szCs w:val="20"/>
                </w:rPr>
                <w:t xml:space="preserve"> </w:t>
              </w:r>
            </w:ins>
            <w:r w:rsidR="003303F6" w:rsidRPr="007F1E5F">
              <w:rPr>
                <w:sz w:val="20"/>
                <w:szCs w:val="20"/>
              </w:rPr>
              <w:t xml:space="preserve">of </w:t>
            </w:r>
            <w:ins w:id="2657" w:author="Charles Jason Tinant" w:date="2014-09-24T11:22:00Z">
              <w:r w:rsidR="00251AFC">
                <w:rPr>
                  <w:sz w:val="20"/>
                  <w:szCs w:val="20"/>
                </w:rPr>
                <w:t>9</w:t>
              </w:r>
            </w:ins>
            <w:del w:id="2658" w:author="Charles Jason Tinant" w:date="2014-09-24T11:22:00Z">
              <w:r w:rsidR="00994042" w:rsidRPr="007F1E5F" w:rsidDel="00251AFC">
                <w:rPr>
                  <w:sz w:val="20"/>
                  <w:szCs w:val="20"/>
                </w:rPr>
                <w:delText>4</w:delText>
              </w:r>
            </w:del>
          </w:p>
        </w:tc>
        <w:tc>
          <w:tcPr>
            <w:tcW w:w="735" w:type="pct"/>
            <w:vAlign w:val="center"/>
          </w:tcPr>
          <w:p w14:paraId="6778FBDE" w14:textId="5119A35A" w:rsidR="003303F6" w:rsidRPr="007F1E5F" w:rsidRDefault="00994042" w:rsidP="003303F6">
            <w:pPr>
              <w:pStyle w:val="NoSpacing"/>
              <w:jc w:val="center"/>
              <w:rPr>
                <w:sz w:val="20"/>
                <w:szCs w:val="20"/>
              </w:rPr>
            </w:pPr>
            <w:del w:id="2659" w:author="Charles Jason Tinant" w:date="2014-09-24T11:22:00Z">
              <w:r w:rsidRPr="007F1E5F" w:rsidDel="00251AFC">
                <w:rPr>
                  <w:sz w:val="20"/>
                  <w:szCs w:val="20"/>
                </w:rPr>
                <w:delText>5</w:delText>
              </w:r>
              <w:r w:rsidR="000E7B41" w:rsidRPr="007F1E5F" w:rsidDel="00251AFC">
                <w:rPr>
                  <w:sz w:val="20"/>
                  <w:szCs w:val="20"/>
                </w:rPr>
                <w:delText>0</w:delText>
              </w:r>
            </w:del>
            <w:ins w:id="2660" w:author="Charles Jason Tinant" w:date="2014-09-24T11:22:00Z">
              <w:r w:rsidR="00251AFC">
                <w:rPr>
                  <w:sz w:val="20"/>
                  <w:szCs w:val="20"/>
                </w:rPr>
                <w:t>66</w:t>
              </w:r>
            </w:ins>
            <w:bookmarkStart w:id="2661" w:name="_GoBack"/>
            <w:bookmarkEnd w:id="2661"/>
            <w:r w:rsidR="003303F6" w:rsidRPr="007F1E5F">
              <w:rPr>
                <w:sz w:val="20"/>
                <w:szCs w:val="20"/>
              </w:rPr>
              <w:t>%</w:t>
            </w:r>
          </w:p>
        </w:tc>
      </w:tr>
      <w:tr w:rsidR="003303F6" w:rsidRPr="007F1E5F" w14:paraId="0136E899" w14:textId="77777777" w:rsidTr="0011658F">
        <w:tc>
          <w:tcPr>
            <w:tcW w:w="835" w:type="pct"/>
            <w:vMerge/>
          </w:tcPr>
          <w:p w14:paraId="2CE4A96E" w14:textId="77777777" w:rsidR="003303F6" w:rsidRPr="007F1E5F" w:rsidRDefault="003303F6" w:rsidP="003303F6">
            <w:pPr>
              <w:pStyle w:val="NoSpacing"/>
              <w:rPr>
                <w:sz w:val="20"/>
                <w:szCs w:val="20"/>
              </w:rPr>
            </w:pPr>
          </w:p>
        </w:tc>
        <w:tc>
          <w:tcPr>
            <w:tcW w:w="522" w:type="pct"/>
            <w:vMerge/>
            <w:vAlign w:val="center"/>
          </w:tcPr>
          <w:p w14:paraId="5B44ABBD" w14:textId="77777777" w:rsidR="003303F6" w:rsidRPr="007F1E5F" w:rsidRDefault="003303F6" w:rsidP="003303F6">
            <w:pPr>
              <w:pStyle w:val="NoSpacing"/>
              <w:rPr>
                <w:sz w:val="20"/>
                <w:szCs w:val="20"/>
              </w:rPr>
            </w:pPr>
          </w:p>
        </w:tc>
        <w:tc>
          <w:tcPr>
            <w:tcW w:w="1381" w:type="pct"/>
          </w:tcPr>
          <w:p w14:paraId="747D5623"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075E6CD0"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4C8110D9"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0E7031E5"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072AD2F2" w14:textId="77777777" w:rsidTr="0011658F">
        <w:tc>
          <w:tcPr>
            <w:tcW w:w="835" w:type="pct"/>
            <w:vMerge/>
          </w:tcPr>
          <w:p w14:paraId="3285F738" w14:textId="77777777" w:rsidR="003303F6" w:rsidRPr="007F1E5F" w:rsidRDefault="003303F6" w:rsidP="003303F6">
            <w:pPr>
              <w:pStyle w:val="NoSpacing"/>
              <w:rPr>
                <w:sz w:val="20"/>
                <w:szCs w:val="20"/>
              </w:rPr>
            </w:pPr>
          </w:p>
        </w:tc>
        <w:tc>
          <w:tcPr>
            <w:tcW w:w="522" w:type="pct"/>
            <w:vMerge/>
            <w:vAlign w:val="center"/>
          </w:tcPr>
          <w:p w14:paraId="5869FDAE" w14:textId="77777777" w:rsidR="003303F6" w:rsidRPr="007F1E5F" w:rsidRDefault="003303F6" w:rsidP="003303F6">
            <w:pPr>
              <w:pStyle w:val="NoSpacing"/>
              <w:rPr>
                <w:sz w:val="20"/>
                <w:szCs w:val="20"/>
              </w:rPr>
            </w:pPr>
          </w:p>
        </w:tc>
        <w:tc>
          <w:tcPr>
            <w:tcW w:w="1381" w:type="pct"/>
          </w:tcPr>
          <w:p w14:paraId="7535D57C"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2D4BF354"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55C2ABF7"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284C0364"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7700C59B" w14:textId="77777777" w:rsidTr="0011658F">
        <w:tc>
          <w:tcPr>
            <w:tcW w:w="835" w:type="pct"/>
            <w:vMerge/>
          </w:tcPr>
          <w:p w14:paraId="10EB498F" w14:textId="77777777" w:rsidR="003303F6" w:rsidRPr="007F1E5F" w:rsidRDefault="003303F6" w:rsidP="003303F6">
            <w:pPr>
              <w:pStyle w:val="NoSpacing"/>
              <w:rPr>
                <w:sz w:val="20"/>
                <w:szCs w:val="20"/>
              </w:rPr>
            </w:pPr>
          </w:p>
        </w:tc>
        <w:tc>
          <w:tcPr>
            <w:tcW w:w="522" w:type="pct"/>
            <w:vMerge/>
            <w:vAlign w:val="center"/>
          </w:tcPr>
          <w:p w14:paraId="2D71BCE8" w14:textId="77777777" w:rsidR="003303F6" w:rsidRPr="007F1E5F" w:rsidRDefault="003303F6" w:rsidP="003303F6">
            <w:pPr>
              <w:pStyle w:val="NoSpacing"/>
              <w:rPr>
                <w:sz w:val="20"/>
                <w:szCs w:val="20"/>
              </w:rPr>
            </w:pPr>
          </w:p>
        </w:tc>
        <w:tc>
          <w:tcPr>
            <w:tcW w:w="1381" w:type="pct"/>
          </w:tcPr>
          <w:p w14:paraId="7F68CE78"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72C5C8A7" w14:textId="77777777" w:rsidR="003303F6" w:rsidRPr="007F1E5F" w:rsidRDefault="003303F6" w:rsidP="003303F6">
            <w:pPr>
              <w:pStyle w:val="NoSpacing"/>
              <w:jc w:val="center"/>
              <w:rPr>
                <w:sz w:val="20"/>
                <w:szCs w:val="20"/>
              </w:rPr>
            </w:pPr>
            <w:r w:rsidRPr="007F1E5F">
              <w:rPr>
                <w:rFonts w:cstheme="minorHAnsi"/>
                <w:sz w:val="20"/>
                <w:szCs w:val="20"/>
              </w:rPr>
              <w:t>&gt; 1.8 mg/L</w:t>
            </w:r>
            <w:r w:rsidR="000E7B41" w:rsidRPr="007F1E5F">
              <w:rPr>
                <w:rFonts w:cstheme="minorHAnsi"/>
                <w:sz w:val="20"/>
                <w:szCs w:val="20"/>
              </w:rPr>
              <w:t xml:space="preserve"> </w:t>
            </w:r>
            <w:r w:rsidR="000E7B41" w:rsidRPr="007F1E5F">
              <w:rPr>
                <w:rFonts w:cstheme="minorHAnsi"/>
                <w:sz w:val="20"/>
                <w:szCs w:val="20"/>
                <w:vertAlign w:val="subscript"/>
              </w:rPr>
              <w:t>a</w:t>
            </w:r>
          </w:p>
        </w:tc>
        <w:tc>
          <w:tcPr>
            <w:tcW w:w="810" w:type="pct"/>
            <w:vAlign w:val="center"/>
          </w:tcPr>
          <w:p w14:paraId="28AFA0A3"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74B24B54"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39BB59C9" w14:textId="77777777" w:rsidTr="0011658F">
        <w:tc>
          <w:tcPr>
            <w:tcW w:w="835" w:type="pct"/>
            <w:vMerge/>
          </w:tcPr>
          <w:p w14:paraId="73A9C151" w14:textId="77777777" w:rsidR="003303F6" w:rsidRPr="007F1E5F" w:rsidRDefault="003303F6" w:rsidP="003303F6">
            <w:pPr>
              <w:pStyle w:val="NoSpacing"/>
              <w:rPr>
                <w:sz w:val="20"/>
                <w:szCs w:val="20"/>
              </w:rPr>
            </w:pPr>
          </w:p>
        </w:tc>
        <w:tc>
          <w:tcPr>
            <w:tcW w:w="522" w:type="pct"/>
            <w:vMerge/>
            <w:vAlign w:val="center"/>
          </w:tcPr>
          <w:p w14:paraId="526A43ED" w14:textId="77777777" w:rsidR="003303F6" w:rsidRPr="007F1E5F" w:rsidRDefault="003303F6" w:rsidP="003303F6">
            <w:pPr>
              <w:pStyle w:val="NoSpacing"/>
              <w:rPr>
                <w:sz w:val="20"/>
                <w:szCs w:val="20"/>
              </w:rPr>
            </w:pPr>
          </w:p>
        </w:tc>
        <w:tc>
          <w:tcPr>
            <w:tcW w:w="1381" w:type="pct"/>
          </w:tcPr>
          <w:p w14:paraId="51BCAC8B"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4E343B58" w14:textId="77777777" w:rsidR="003303F6" w:rsidRPr="007F1E5F" w:rsidRDefault="003303F6" w:rsidP="003303F6">
            <w:pPr>
              <w:pStyle w:val="NoSpacing"/>
              <w:rPr>
                <w:sz w:val="20"/>
                <w:szCs w:val="20"/>
              </w:rPr>
            </w:pPr>
          </w:p>
        </w:tc>
        <w:tc>
          <w:tcPr>
            <w:tcW w:w="717" w:type="pct"/>
            <w:vAlign w:val="center"/>
          </w:tcPr>
          <w:p w14:paraId="44D5798F"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4CA52D94" w14:textId="77777777" w:rsidR="003303F6" w:rsidRPr="007F1E5F" w:rsidRDefault="003303F6" w:rsidP="000E7B41">
            <w:pPr>
              <w:pStyle w:val="NoSpacing"/>
              <w:jc w:val="center"/>
              <w:rPr>
                <w:sz w:val="20"/>
                <w:szCs w:val="20"/>
              </w:rPr>
            </w:pPr>
            <w:r w:rsidRPr="007F1E5F">
              <w:rPr>
                <w:rFonts w:cstheme="minorHAnsi"/>
                <w:sz w:val="20"/>
                <w:szCs w:val="20"/>
              </w:rPr>
              <w:t>&gt;0.56 mg/L</w:t>
            </w:r>
            <w:r w:rsidR="000E7B41" w:rsidRPr="007F1E5F">
              <w:rPr>
                <w:rFonts w:cstheme="minorHAnsi"/>
                <w:sz w:val="20"/>
                <w:szCs w:val="20"/>
              </w:rPr>
              <w:t xml:space="preserve"> </w:t>
            </w:r>
            <w:r w:rsidR="000E7B41" w:rsidRPr="007F1E5F">
              <w:rPr>
                <w:rFonts w:cstheme="minorHAnsi"/>
                <w:sz w:val="20"/>
                <w:szCs w:val="20"/>
                <w:vertAlign w:val="subscript"/>
              </w:rPr>
              <w:t>b</w:t>
            </w:r>
          </w:p>
        </w:tc>
        <w:tc>
          <w:tcPr>
            <w:tcW w:w="810" w:type="pct"/>
            <w:vAlign w:val="center"/>
          </w:tcPr>
          <w:p w14:paraId="77D25D4E" w14:textId="77777777" w:rsidR="003303F6" w:rsidRPr="007F1E5F" w:rsidRDefault="003303F6" w:rsidP="003303F6">
            <w:pPr>
              <w:pStyle w:val="NoSpacing"/>
              <w:jc w:val="center"/>
              <w:rPr>
                <w:sz w:val="20"/>
                <w:szCs w:val="20"/>
              </w:rPr>
            </w:pPr>
            <w:r w:rsidRPr="007F1E5F">
              <w:rPr>
                <w:sz w:val="20"/>
                <w:szCs w:val="20"/>
              </w:rPr>
              <w:t>Zero of 5</w:t>
            </w:r>
          </w:p>
          <w:p w14:paraId="5C5271AB" w14:textId="77777777" w:rsidR="003303F6" w:rsidRPr="007F1E5F" w:rsidRDefault="003303F6" w:rsidP="000E7B41">
            <w:pPr>
              <w:pStyle w:val="NoSpacing"/>
              <w:jc w:val="center"/>
              <w:rPr>
                <w:sz w:val="20"/>
                <w:szCs w:val="20"/>
              </w:rPr>
            </w:pPr>
            <w:r w:rsidRPr="007F1E5F">
              <w:rPr>
                <w:sz w:val="20"/>
                <w:szCs w:val="20"/>
              </w:rPr>
              <w:t>Zero of 5</w:t>
            </w:r>
            <w:r w:rsidR="000E7B41" w:rsidRPr="007F1E5F">
              <w:rPr>
                <w:sz w:val="20"/>
                <w:szCs w:val="20"/>
              </w:rPr>
              <w:t xml:space="preserve"> </w:t>
            </w:r>
          </w:p>
        </w:tc>
        <w:tc>
          <w:tcPr>
            <w:tcW w:w="735" w:type="pct"/>
            <w:vAlign w:val="center"/>
          </w:tcPr>
          <w:p w14:paraId="61DFA288" w14:textId="77777777" w:rsidR="003303F6" w:rsidRPr="007F1E5F" w:rsidRDefault="003303F6" w:rsidP="003303F6">
            <w:pPr>
              <w:pStyle w:val="NoSpacing"/>
              <w:jc w:val="center"/>
              <w:rPr>
                <w:sz w:val="20"/>
                <w:szCs w:val="20"/>
              </w:rPr>
            </w:pPr>
            <w:r w:rsidRPr="007F1E5F">
              <w:rPr>
                <w:sz w:val="20"/>
                <w:szCs w:val="20"/>
              </w:rPr>
              <w:t>0%</w:t>
            </w:r>
          </w:p>
          <w:p w14:paraId="5B6B2D72"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0290FBF0" w14:textId="77777777" w:rsidTr="00910C52">
        <w:tc>
          <w:tcPr>
            <w:tcW w:w="835" w:type="pct"/>
            <w:vMerge/>
          </w:tcPr>
          <w:p w14:paraId="63705905" w14:textId="77777777" w:rsidR="003303F6" w:rsidRPr="007F1E5F" w:rsidRDefault="003303F6" w:rsidP="003303F6">
            <w:pPr>
              <w:pStyle w:val="NoSpacing"/>
              <w:rPr>
                <w:sz w:val="20"/>
                <w:szCs w:val="20"/>
              </w:rPr>
            </w:pPr>
          </w:p>
        </w:tc>
        <w:tc>
          <w:tcPr>
            <w:tcW w:w="522" w:type="pct"/>
            <w:vMerge/>
            <w:vAlign w:val="center"/>
          </w:tcPr>
          <w:p w14:paraId="68140F52" w14:textId="77777777" w:rsidR="003303F6" w:rsidRPr="007F1E5F" w:rsidRDefault="003303F6" w:rsidP="003303F6">
            <w:pPr>
              <w:pStyle w:val="NoSpacing"/>
              <w:rPr>
                <w:sz w:val="20"/>
                <w:szCs w:val="20"/>
              </w:rPr>
            </w:pPr>
          </w:p>
        </w:tc>
        <w:tc>
          <w:tcPr>
            <w:tcW w:w="1381" w:type="pct"/>
            <w:shd w:val="clear" w:color="auto" w:fill="auto"/>
          </w:tcPr>
          <w:p w14:paraId="649CBC51" w14:textId="77777777" w:rsidR="003303F6" w:rsidRPr="007F1E5F" w:rsidRDefault="003303F6" w:rsidP="003303F6">
            <w:pPr>
              <w:pStyle w:val="NoSpacing"/>
              <w:rPr>
                <w:sz w:val="20"/>
                <w:szCs w:val="20"/>
              </w:rPr>
            </w:pPr>
            <w:r w:rsidRPr="007F1E5F">
              <w:rPr>
                <w:sz w:val="20"/>
                <w:szCs w:val="20"/>
              </w:rPr>
              <w:t>Total Phosphorus</w:t>
            </w:r>
          </w:p>
        </w:tc>
        <w:tc>
          <w:tcPr>
            <w:tcW w:w="717" w:type="pct"/>
            <w:shd w:val="clear" w:color="auto" w:fill="auto"/>
            <w:vAlign w:val="center"/>
          </w:tcPr>
          <w:p w14:paraId="6BF14F1B" w14:textId="77777777" w:rsidR="000E7B41" w:rsidRPr="007F1E5F" w:rsidRDefault="003303F6" w:rsidP="003303F6">
            <w:pPr>
              <w:pStyle w:val="NoSpacing"/>
              <w:jc w:val="center"/>
              <w:rPr>
                <w:rFonts w:cstheme="minorHAnsi"/>
                <w:sz w:val="20"/>
                <w:szCs w:val="20"/>
              </w:rPr>
            </w:pPr>
            <w:r w:rsidRPr="007F1E5F">
              <w:rPr>
                <w:rFonts w:cstheme="minorHAnsi"/>
                <w:sz w:val="20"/>
                <w:szCs w:val="20"/>
              </w:rPr>
              <w:t>&gt; 0.037 mg/L</w:t>
            </w:r>
            <w:r w:rsidR="000E7B41" w:rsidRPr="007F1E5F">
              <w:rPr>
                <w:rFonts w:cstheme="minorHAnsi"/>
                <w:sz w:val="20"/>
                <w:szCs w:val="20"/>
              </w:rPr>
              <w:t xml:space="preserve"> </w:t>
            </w:r>
            <w:r w:rsidR="000E7B41" w:rsidRPr="007F1E5F">
              <w:rPr>
                <w:rFonts w:cstheme="minorHAnsi"/>
                <w:sz w:val="20"/>
                <w:szCs w:val="20"/>
                <w:vertAlign w:val="subscript"/>
              </w:rPr>
              <w:t>c</w:t>
            </w:r>
          </w:p>
          <w:p w14:paraId="2374BD4A" w14:textId="77777777" w:rsidR="003303F6" w:rsidRPr="007F1E5F" w:rsidRDefault="000E7B41" w:rsidP="003303F6">
            <w:pPr>
              <w:pStyle w:val="NoSpacing"/>
              <w:jc w:val="center"/>
              <w:rPr>
                <w:sz w:val="20"/>
                <w:szCs w:val="20"/>
              </w:rPr>
            </w:pPr>
            <w:r w:rsidRPr="007F1E5F">
              <w:rPr>
                <w:rFonts w:cstheme="minorHAnsi"/>
                <w:sz w:val="20"/>
                <w:szCs w:val="20"/>
              </w:rPr>
              <w:t xml:space="preserve">&gt; 0.037 mg/L </w:t>
            </w:r>
            <w:r w:rsidRPr="007F1E5F">
              <w:rPr>
                <w:rFonts w:cstheme="minorHAnsi"/>
                <w:sz w:val="20"/>
                <w:szCs w:val="20"/>
                <w:vertAlign w:val="subscript"/>
              </w:rPr>
              <w:t>d</w:t>
            </w:r>
          </w:p>
        </w:tc>
        <w:tc>
          <w:tcPr>
            <w:tcW w:w="810" w:type="pct"/>
            <w:shd w:val="clear" w:color="auto" w:fill="auto"/>
            <w:vAlign w:val="center"/>
          </w:tcPr>
          <w:p w14:paraId="508E8ABC" w14:textId="77777777" w:rsidR="003303F6" w:rsidRPr="007F1E5F" w:rsidRDefault="000E7B41" w:rsidP="003303F6">
            <w:pPr>
              <w:pStyle w:val="NoSpacing"/>
              <w:jc w:val="center"/>
              <w:rPr>
                <w:sz w:val="20"/>
                <w:szCs w:val="20"/>
              </w:rPr>
            </w:pPr>
            <w:r w:rsidRPr="007F1E5F">
              <w:rPr>
                <w:sz w:val="20"/>
                <w:szCs w:val="20"/>
              </w:rPr>
              <w:t>1</w:t>
            </w:r>
            <w:r w:rsidR="003303F6" w:rsidRPr="007F1E5F">
              <w:rPr>
                <w:sz w:val="20"/>
                <w:szCs w:val="20"/>
              </w:rPr>
              <w:t xml:space="preserve"> of 3</w:t>
            </w:r>
          </w:p>
          <w:p w14:paraId="076D39BF" w14:textId="77777777" w:rsidR="000E7B41" w:rsidRPr="007F1E5F" w:rsidRDefault="000E7B41" w:rsidP="003303F6">
            <w:pPr>
              <w:pStyle w:val="NoSpacing"/>
              <w:jc w:val="center"/>
              <w:rPr>
                <w:sz w:val="20"/>
                <w:szCs w:val="20"/>
              </w:rPr>
            </w:pPr>
            <w:r w:rsidRPr="007F1E5F">
              <w:rPr>
                <w:sz w:val="20"/>
                <w:szCs w:val="20"/>
              </w:rPr>
              <w:t>Zero of 3</w:t>
            </w:r>
          </w:p>
        </w:tc>
        <w:tc>
          <w:tcPr>
            <w:tcW w:w="735" w:type="pct"/>
            <w:shd w:val="clear" w:color="auto" w:fill="auto"/>
            <w:vAlign w:val="center"/>
          </w:tcPr>
          <w:p w14:paraId="044D1A00" w14:textId="77777777" w:rsidR="003303F6" w:rsidRPr="007F1E5F" w:rsidRDefault="000E7B41" w:rsidP="003303F6">
            <w:pPr>
              <w:pStyle w:val="NoSpacing"/>
              <w:jc w:val="center"/>
              <w:rPr>
                <w:rFonts w:cstheme="minorHAnsi"/>
                <w:sz w:val="20"/>
                <w:szCs w:val="20"/>
              </w:rPr>
            </w:pPr>
            <w:r w:rsidRPr="007F1E5F">
              <w:rPr>
                <w:rFonts w:cstheme="minorHAnsi"/>
                <w:sz w:val="20"/>
                <w:szCs w:val="20"/>
              </w:rPr>
              <w:t>33</w:t>
            </w:r>
            <w:r w:rsidR="003303F6" w:rsidRPr="007F1E5F">
              <w:rPr>
                <w:rFonts w:cstheme="minorHAnsi"/>
                <w:sz w:val="20"/>
                <w:szCs w:val="20"/>
              </w:rPr>
              <w:t>%</w:t>
            </w:r>
          </w:p>
          <w:p w14:paraId="1CEB1BAA" w14:textId="77777777" w:rsidR="000E7B41" w:rsidRPr="007F1E5F" w:rsidRDefault="000E7B41" w:rsidP="003303F6">
            <w:pPr>
              <w:pStyle w:val="NoSpacing"/>
              <w:jc w:val="center"/>
              <w:rPr>
                <w:rFonts w:cstheme="minorHAnsi"/>
                <w:sz w:val="20"/>
                <w:szCs w:val="20"/>
              </w:rPr>
            </w:pPr>
            <w:r w:rsidRPr="007F1E5F">
              <w:rPr>
                <w:rFonts w:cstheme="minorHAnsi"/>
                <w:sz w:val="20"/>
                <w:szCs w:val="20"/>
              </w:rPr>
              <w:t>0%</w:t>
            </w:r>
          </w:p>
        </w:tc>
      </w:tr>
      <w:tr w:rsidR="003303F6" w:rsidRPr="007F1E5F" w14:paraId="4E4EF4EB" w14:textId="77777777" w:rsidTr="00910C52">
        <w:tc>
          <w:tcPr>
            <w:tcW w:w="835" w:type="pct"/>
            <w:vMerge/>
          </w:tcPr>
          <w:p w14:paraId="0F1DDBFD" w14:textId="77777777" w:rsidR="003303F6" w:rsidRPr="007F1E5F" w:rsidRDefault="003303F6" w:rsidP="003303F6">
            <w:pPr>
              <w:pStyle w:val="NoSpacing"/>
              <w:rPr>
                <w:sz w:val="20"/>
                <w:szCs w:val="20"/>
              </w:rPr>
            </w:pPr>
          </w:p>
        </w:tc>
        <w:tc>
          <w:tcPr>
            <w:tcW w:w="522" w:type="pct"/>
            <w:vMerge/>
            <w:vAlign w:val="center"/>
          </w:tcPr>
          <w:p w14:paraId="078D3C6D" w14:textId="77777777" w:rsidR="003303F6" w:rsidRPr="007F1E5F" w:rsidRDefault="003303F6" w:rsidP="003303F6">
            <w:pPr>
              <w:pStyle w:val="NoSpacing"/>
              <w:rPr>
                <w:sz w:val="20"/>
                <w:szCs w:val="20"/>
              </w:rPr>
            </w:pPr>
          </w:p>
        </w:tc>
        <w:tc>
          <w:tcPr>
            <w:tcW w:w="1381" w:type="pct"/>
            <w:shd w:val="clear" w:color="auto" w:fill="auto"/>
          </w:tcPr>
          <w:p w14:paraId="5053DEF7"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shd w:val="clear" w:color="auto" w:fill="auto"/>
            <w:vAlign w:val="center"/>
          </w:tcPr>
          <w:p w14:paraId="3C9D7A81" w14:textId="77777777" w:rsidR="003303F6" w:rsidRPr="007F1E5F" w:rsidRDefault="003303F6" w:rsidP="000E7B41">
            <w:pPr>
              <w:pStyle w:val="NoSpacing"/>
              <w:jc w:val="center"/>
              <w:rPr>
                <w:rFonts w:cstheme="minorHAnsi"/>
                <w:sz w:val="20"/>
                <w:szCs w:val="20"/>
              </w:rPr>
            </w:pPr>
            <w:r w:rsidRPr="007F1E5F">
              <w:rPr>
                <w:rFonts w:cstheme="minorHAnsi"/>
                <w:sz w:val="20"/>
                <w:szCs w:val="20"/>
              </w:rPr>
              <w:t>&gt;0.037 mg/L</w:t>
            </w:r>
            <w:r w:rsidR="000E7B41" w:rsidRPr="007F1E5F">
              <w:rPr>
                <w:rFonts w:cstheme="minorHAnsi"/>
                <w:sz w:val="20"/>
                <w:szCs w:val="20"/>
              </w:rPr>
              <w:t xml:space="preserve"> </w:t>
            </w:r>
            <w:r w:rsidR="000E7B41" w:rsidRPr="007F1E5F">
              <w:rPr>
                <w:rFonts w:cstheme="minorHAnsi"/>
                <w:sz w:val="20"/>
                <w:szCs w:val="20"/>
                <w:vertAlign w:val="subscript"/>
              </w:rPr>
              <w:t>e</w:t>
            </w:r>
          </w:p>
        </w:tc>
        <w:tc>
          <w:tcPr>
            <w:tcW w:w="810" w:type="pct"/>
            <w:shd w:val="clear" w:color="auto" w:fill="auto"/>
            <w:vAlign w:val="center"/>
          </w:tcPr>
          <w:p w14:paraId="0071795D" w14:textId="77777777" w:rsidR="003303F6" w:rsidRPr="007F1E5F" w:rsidRDefault="003303F6" w:rsidP="003303F6">
            <w:pPr>
              <w:pStyle w:val="NoSpacing"/>
              <w:jc w:val="center"/>
              <w:rPr>
                <w:sz w:val="20"/>
                <w:szCs w:val="20"/>
              </w:rPr>
            </w:pPr>
            <w:r w:rsidRPr="007F1E5F">
              <w:rPr>
                <w:sz w:val="20"/>
                <w:szCs w:val="20"/>
              </w:rPr>
              <w:t>No Data</w:t>
            </w:r>
          </w:p>
        </w:tc>
        <w:tc>
          <w:tcPr>
            <w:tcW w:w="735" w:type="pct"/>
            <w:shd w:val="clear" w:color="auto" w:fill="auto"/>
            <w:vAlign w:val="center"/>
          </w:tcPr>
          <w:p w14:paraId="1C4997BD"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6890850C" w14:textId="77777777" w:rsidTr="0011658F">
        <w:tc>
          <w:tcPr>
            <w:tcW w:w="835" w:type="pct"/>
            <w:vMerge/>
          </w:tcPr>
          <w:p w14:paraId="4616B6BF" w14:textId="77777777" w:rsidR="003303F6" w:rsidRPr="007F1E5F" w:rsidRDefault="003303F6" w:rsidP="003303F6">
            <w:pPr>
              <w:pStyle w:val="NoSpacing"/>
              <w:rPr>
                <w:sz w:val="20"/>
                <w:szCs w:val="20"/>
              </w:rPr>
            </w:pPr>
          </w:p>
        </w:tc>
        <w:tc>
          <w:tcPr>
            <w:tcW w:w="522" w:type="pct"/>
            <w:vMerge w:val="restart"/>
            <w:vAlign w:val="center"/>
          </w:tcPr>
          <w:p w14:paraId="706D9799" w14:textId="77777777" w:rsidR="003303F6" w:rsidRPr="007F1E5F" w:rsidRDefault="003303F6" w:rsidP="003303F6">
            <w:pPr>
              <w:pStyle w:val="NoSpacing"/>
              <w:rPr>
                <w:sz w:val="20"/>
                <w:szCs w:val="20"/>
              </w:rPr>
            </w:pPr>
            <w:r w:rsidRPr="007F1E5F">
              <w:rPr>
                <w:sz w:val="20"/>
                <w:szCs w:val="20"/>
              </w:rPr>
              <w:t>BEA2</w:t>
            </w:r>
          </w:p>
          <w:p w14:paraId="375DBD19" w14:textId="77777777" w:rsidR="003303F6" w:rsidRPr="007F1E5F" w:rsidRDefault="003303F6" w:rsidP="003303F6">
            <w:pPr>
              <w:pStyle w:val="NoSpacing"/>
              <w:rPr>
                <w:sz w:val="20"/>
                <w:szCs w:val="20"/>
              </w:rPr>
            </w:pPr>
            <w:r w:rsidRPr="007F1E5F">
              <w:rPr>
                <w:sz w:val="20"/>
                <w:szCs w:val="20"/>
              </w:rPr>
              <w:t>(2008)</w:t>
            </w:r>
          </w:p>
        </w:tc>
        <w:tc>
          <w:tcPr>
            <w:tcW w:w="1381" w:type="pct"/>
          </w:tcPr>
          <w:p w14:paraId="222C2CF1"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13C4F09F"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054FB9CA" w14:textId="77777777" w:rsidR="003303F6" w:rsidRPr="007F1E5F" w:rsidRDefault="00994042" w:rsidP="00994042">
            <w:pPr>
              <w:pStyle w:val="NoSpacing"/>
              <w:jc w:val="center"/>
              <w:rPr>
                <w:sz w:val="20"/>
                <w:szCs w:val="20"/>
              </w:rPr>
            </w:pPr>
            <w:r w:rsidRPr="007F1E5F">
              <w:rPr>
                <w:sz w:val="20"/>
                <w:szCs w:val="20"/>
              </w:rPr>
              <w:t>4</w:t>
            </w:r>
            <w:r w:rsidR="003303F6" w:rsidRPr="007F1E5F">
              <w:rPr>
                <w:sz w:val="20"/>
                <w:szCs w:val="20"/>
              </w:rPr>
              <w:t xml:space="preserve"> of </w:t>
            </w:r>
            <w:r w:rsidRPr="007F1E5F">
              <w:rPr>
                <w:sz w:val="20"/>
                <w:szCs w:val="20"/>
              </w:rPr>
              <w:t>4</w:t>
            </w:r>
          </w:p>
        </w:tc>
        <w:tc>
          <w:tcPr>
            <w:tcW w:w="735" w:type="pct"/>
            <w:vAlign w:val="center"/>
          </w:tcPr>
          <w:p w14:paraId="5E972C6F"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tc>
      </w:tr>
      <w:tr w:rsidR="003303F6" w:rsidRPr="007F1E5F" w14:paraId="2EAD9784" w14:textId="77777777" w:rsidTr="0011658F">
        <w:tc>
          <w:tcPr>
            <w:tcW w:w="835" w:type="pct"/>
            <w:vMerge/>
          </w:tcPr>
          <w:p w14:paraId="0B4D1EB0" w14:textId="77777777" w:rsidR="003303F6" w:rsidRPr="007F1E5F" w:rsidRDefault="003303F6" w:rsidP="003303F6">
            <w:pPr>
              <w:pStyle w:val="NoSpacing"/>
              <w:rPr>
                <w:sz w:val="20"/>
                <w:szCs w:val="20"/>
              </w:rPr>
            </w:pPr>
          </w:p>
        </w:tc>
        <w:tc>
          <w:tcPr>
            <w:tcW w:w="522" w:type="pct"/>
            <w:vMerge/>
            <w:vAlign w:val="center"/>
          </w:tcPr>
          <w:p w14:paraId="289F0D0C" w14:textId="77777777" w:rsidR="003303F6" w:rsidRPr="007F1E5F" w:rsidRDefault="003303F6" w:rsidP="003303F6">
            <w:pPr>
              <w:pStyle w:val="NoSpacing"/>
              <w:rPr>
                <w:sz w:val="20"/>
                <w:szCs w:val="20"/>
              </w:rPr>
            </w:pPr>
          </w:p>
        </w:tc>
        <w:tc>
          <w:tcPr>
            <w:tcW w:w="1381" w:type="pct"/>
          </w:tcPr>
          <w:p w14:paraId="78C4474B"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1CF00275" w14:textId="77777777" w:rsidR="003303F6" w:rsidRPr="007F1E5F" w:rsidRDefault="003303F6" w:rsidP="003303F6">
            <w:pPr>
              <w:pStyle w:val="NoSpacing"/>
              <w:jc w:val="center"/>
              <w:rPr>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3E9AFFDF" w14:textId="77777777" w:rsidR="003303F6" w:rsidRPr="007F1E5F" w:rsidRDefault="00994042" w:rsidP="00994042">
            <w:pPr>
              <w:pStyle w:val="NoSpacing"/>
              <w:jc w:val="center"/>
              <w:rPr>
                <w:sz w:val="20"/>
                <w:szCs w:val="20"/>
              </w:rPr>
            </w:pPr>
            <w:r w:rsidRPr="007F1E5F">
              <w:rPr>
                <w:sz w:val="20"/>
                <w:szCs w:val="20"/>
              </w:rPr>
              <w:t>4</w:t>
            </w:r>
            <w:r w:rsidR="003303F6" w:rsidRPr="007F1E5F">
              <w:rPr>
                <w:sz w:val="20"/>
                <w:szCs w:val="20"/>
              </w:rPr>
              <w:t xml:space="preserve"> of </w:t>
            </w:r>
            <w:r w:rsidRPr="007F1E5F">
              <w:rPr>
                <w:sz w:val="20"/>
                <w:szCs w:val="20"/>
              </w:rPr>
              <w:t>4</w:t>
            </w:r>
          </w:p>
        </w:tc>
        <w:tc>
          <w:tcPr>
            <w:tcW w:w="735" w:type="pct"/>
            <w:vAlign w:val="center"/>
          </w:tcPr>
          <w:p w14:paraId="5B56DEC8" w14:textId="77777777" w:rsidR="003303F6" w:rsidRPr="007F1E5F" w:rsidRDefault="003303F6" w:rsidP="003303F6">
            <w:pPr>
              <w:pStyle w:val="NoSpacing"/>
              <w:jc w:val="center"/>
              <w:rPr>
                <w:sz w:val="20"/>
                <w:szCs w:val="20"/>
              </w:rPr>
            </w:pPr>
            <w:r w:rsidRPr="007F1E5F">
              <w:rPr>
                <w:sz w:val="20"/>
                <w:szCs w:val="20"/>
              </w:rPr>
              <w:t>100%</w:t>
            </w:r>
          </w:p>
        </w:tc>
      </w:tr>
      <w:tr w:rsidR="003303F6" w:rsidRPr="007F1E5F" w14:paraId="3033E6FD" w14:textId="77777777" w:rsidTr="0011658F">
        <w:tc>
          <w:tcPr>
            <w:tcW w:w="835" w:type="pct"/>
            <w:vMerge/>
          </w:tcPr>
          <w:p w14:paraId="549A7C44" w14:textId="77777777" w:rsidR="003303F6" w:rsidRPr="007F1E5F" w:rsidRDefault="003303F6" w:rsidP="003303F6">
            <w:pPr>
              <w:pStyle w:val="NoSpacing"/>
              <w:rPr>
                <w:sz w:val="20"/>
                <w:szCs w:val="20"/>
              </w:rPr>
            </w:pPr>
          </w:p>
        </w:tc>
        <w:tc>
          <w:tcPr>
            <w:tcW w:w="522" w:type="pct"/>
            <w:vMerge/>
            <w:vAlign w:val="center"/>
          </w:tcPr>
          <w:p w14:paraId="459E2A53" w14:textId="77777777" w:rsidR="003303F6" w:rsidRPr="007F1E5F" w:rsidRDefault="003303F6" w:rsidP="003303F6">
            <w:pPr>
              <w:pStyle w:val="NoSpacing"/>
              <w:rPr>
                <w:sz w:val="20"/>
                <w:szCs w:val="20"/>
              </w:rPr>
            </w:pPr>
          </w:p>
        </w:tc>
        <w:tc>
          <w:tcPr>
            <w:tcW w:w="1381" w:type="pct"/>
          </w:tcPr>
          <w:p w14:paraId="5FCA8206"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76EB1225"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3323F9D9"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0634BC99"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02E489DE" w14:textId="77777777" w:rsidTr="0011658F">
        <w:tc>
          <w:tcPr>
            <w:tcW w:w="835" w:type="pct"/>
            <w:vMerge/>
          </w:tcPr>
          <w:p w14:paraId="52315498" w14:textId="77777777" w:rsidR="003303F6" w:rsidRPr="007F1E5F" w:rsidRDefault="003303F6" w:rsidP="003303F6">
            <w:pPr>
              <w:pStyle w:val="NoSpacing"/>
              <w:rPr>
                <w:sz w:val="20"/>
                <w:szCs w:val="20"/>
              </w:rPr>
            </w:pPr>
          </w:p>
        </w:tc>
        <w:tc>
          <w:tcPr>
            <w:tcW w:w="522" w:type="pct"/>
            <w:vMerge/>
            <w:vAlign w:val="center"/>
          </w:tcPr>
          <w:p w14:paraId="49873F82" w14:textId="77777777" w:rsidR="003303F6" w:rsidRPr="007F1E5F" w:rsidRDefault="003303F6" w:rsidP="003303F6">
            <w:pPr>
              <w:pStyle w:val="NoSpacing"/>
              <w:rPr>
                <w:sz w:val="20"/>
                <w:szCs w:val="20"/>
              </w:rPr>
            </w:pPr>
          </w:p>
        </w:tc>
        <w:tc>
          <w:tcPr>
            <w:tcW w:w="1381" w:type="pct"/>
          </w:tcPr>
          <w:p w14:paraId="649C3478"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5795BC0E"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265C4479" w14:textId="77777777" w:rsidR="003303F6" w:rsidRPr="007F1E5F" w:rsidRDefault="003303F6" w:rsidP="003303F6">
            <w:pPr>
              <w:pStyle w:val="NoSpacing"/>
              <w:jc w:val="center"/>
              <w:rPr>
                <w:sz w:val="20"/>
                <w:szCs w:val="20"/>
              </w:rPr>
            </w:pPr>
            <w:r w:rsidRPr="007F1E5F">
              <w:rPr>
                <w:sz w:val="20"/>
                <w:szCs w:val="20"/>
              </w:rPr>
              <w:t>1 of 5</w:t>
            </w:r>
          </w:p>
        </w:tc>
        <w:tc>
          <w:tcPr>
            <w:tcW w:w="735" w:type="pct"/>
            <w:vAlign w:val="center"/>
          </w:tcPr>
          <w:p w14:paraId="3CBB9233" w14:textId="77777777" w:rsidR="003303F6" w:rsidRPr="007F1E5F" w:rsidRDefault="003303F6" w:rsidP="003303F6">
            <w:pPr>
              <w:pStyle w:val="NoSpacing"/>
              <w:jc w:val="center"/>
              <w:rPr>
                <w:sz w:val="20"/>
                <w:szCs w:val="20"/>
              </w:rPr>
            </w:pPr>
            <w:r w:rsidRPr="007F1E5F">
              <w:rPr>
                <w:sz w:val="20"/>
                <w:szCs w:val="20"/>
              </w:rPr>
              <w:t>20%</w:t>
            </w:r>
          </w:p>
        </w:tc>
      </w:tr>
      <w:tr w:rsidR="003303F6" w:rsidRPr="007F1E5F" w14:paraId="066D12A6" w14:textId="77777777" w:rsidTr="0011658F">
        <w:tc>
          <w:tcPr>
            <w:tcW w:w="835" w:type="pct"/>
            <w:vMerge/>
          </w:tcPr>
          <w:p w14:paraId="1489CD3D" w14:textId="77777777" w:rsidR="003303F6" w:rsidRPr="007F1E5F" w:rsidRDefault="003303F6" w:rsidP="003303F6">
            <w:pPr>
              <w:pStyle w:val="NoSpacing"/>
              <w:rPr>
                <w:sz w:val="20"/>
                <w:szCs w:val="20"/>
              </w:rPr>
            </w:pPr>
          </w:p>
        </w:tc>
        <w:tc>
          <w:tcPr>
            <w:tcW w:w="522" w:type="pct"/>
            <w:vMerge/>
            <w:vAlign w:val="center"/>
          </w:tcPr>
          <w:p w14:paraId="05934A7F" w14:textId="77777777" w:rsidR="003303F6" w:rsidRPr="007F1E5F" w:rsidRDefault="003303F6" w:rsidP="003303F6">
            <w:pPr>
              <w:pStyle w:val="NoSpacing"/>
              <w:rPr>
                <w:sz w:val="20"/>
                <w:szCs w:val="20"/>
              </w:rPr>
            </w:pPr>
          </w:p>
        </w:tc>
        <w:tc>
          <w:tcPr>
            <w:tcW w:w="1381" w:type="pct"/>
          </w:tcPr>
          <w:p w14:paraId="7E9DB07E"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0288C11F" w14:textId="77777777" w:rsidR="003303F6" w:rsidRPr="007F1E5F" w:rsidRDefault="003303F6" w:rsidP="000E7B41">
            <w:pPr>
              <w:pStyle w:val="NoSpacing"/>
              <w:jc w:val="center"/>
              <w:rPr>
                <w:sz w:val="20"/>
                <w:szCs w:val="20"/>
              </w:rPr>
            </w:pPr>
            <w:r w:rsidRPr="007F1E5F">
              <w:rPr>
                <w:rFonts w:cstheme="minorHAnsi"/>
                <w:sz w:val="20"/>
                <w:szCs w:val="20"/>
              </w:rPr>
              <w:t>&gt; 1.8 mg/L</w:t>
            </w:r>
            <w:r w:rsidR="000E7B41" w:rsidRPr="007F1E5F">
              <w:rPr>
                <w:rFonts w:cstheme="minorHAnsi"/>
                <w:sz w:val="20"/>
                <w:szCs w:val="20"/>
              </w:rPr>
              <w:t xml:space="preserve"> </w:t>
            </w:r>
            <w:r w:rsidR="000E7B41" w:rsidRPr="007F1E5F">
              <w:rPr>
                <w:rFonts w:cstheme="minorHAnsi"/>
                <w:sz w:val="20"/>
                <w:szCs w:val="20"/>
                <w:vertAlign w:val="subscript"/>
              </w:rPr>
              <w:t>a</w:t>
            </w:r>
          </w:p>
        </w:tc>
        <w:tc>
          <w:tcPr>
            <w:tcW w:w="810" w:type="pct"/>
            <w:vAlign w:val="center"/>
          </w:tcPr>
          <w:p w14:paraId="536572BD"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75EFAA81"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1D48BDF6" w14:textId="77777777" w:rsidTr="0011658F">
        <w:tc>
          <w:tcPr>
            <w:tcW w:w="835" w:type="pct"/>
            <w:vMerge/>
          </w:tcPr>
          <w:p w14:paraId="2171207B" w14:textId="77777777" w:rsidR="003303F6" w:rsidRPr="007F1E5F" w:rsidRDefault="003303F6" w:rsidP="003303F6">
            <w:pPr>
              <w:pStyle w:val="NoSpacing"/>
              <w:rPr>
                <w:sz w:val="20"/>
                <w:szCs w:val="20"/>
              </w:rPr>
            </w:pPr>
          </w:p>
        </w:tc>
        <w:tc>
          <w:tcPr>
            <w:tcW w:w="522" w:type="pct"/>
            <w:vMerge/>
            <w:vAlign w:val="center"/>
          </w:tcPr>
          <w:p w14:paraId="0BF7CEAD" w14:textId="77777777" w:rsidR="003303F6" w:rsidRPr="007F1E5F" w:rsidRDefault="003303F6" w:rsidP="003303F6">
            <w:pPr>
              <w:pStyle w:val="NoSpacing"/>
              <w:rPr>
                <w:sz w:val="20"/>
                <w:szCs w:val="20"/>
              </w:rPr>
            </w:pPr>
          </w:p>
        </w:tc>
        <w:tc>
          <w:tcPr>
            <w:tcW w:w="1381" w:type="pct"/>
          </w:tcPr>
          <w:p w14:paraId="3CC07AF8"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3F3A57CE" w14:textId="77777777" w:rsidR="003303F6" w:rsidRPr="007F1E5F" w:rsidRDefault="003303F6" w:rsidP="003303F6">
            <w:pPr>
              <w:pStyle w:val="NoSpacing"/>
              <w:rPr>
                <w:sz w:val="20"/>
                <w:szCs w:val="20"/>
              </w:rPr>
            </w:pPr>
          </w:p>
        </w:tc>
        <w:tc>
          <w:tcPr>
            <w:tcW w:w="717" w:type="pct"/>
            <w:vAlign w:val="center"/>
          </w:tcPr>
          <w:p w14:paraId="3C476043"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1944CFCC" w14:textId="77777777" w:rsidR="003303F6" w:rsidRPr="007F1E5F" w:rsidRDefault="003303F6" w:rsidP="000E7B41">
            <w:pPr>
              <w:pStyle w:val="NoSpacing"/>
              <w:jc w:val="center"/>
              <w:rPr>
                <w:sz w:val="20"/>
                <w:szCs w:val="20"/>
              </w:rPr>
            </w:pPr>
            <w:r w:rsidRPr="007F1E5F">
              <w:rPr>
                <w:rFonts w:cstheme="minorHAnsi"/>
                <w:sz w:val="20"/>
                <w:szCs w:val="20"/>
              </w:rPr>
              <w:t>&gt;0.56 mg/L</w:t>
            </w:r>
            <w:r w:rsidR="000E7B41" w:rsidRPr="007F1E5F">
              <w:rPr>
                <w:rFonts w:cstheme="minorHAnsi"/>
                <w:sz w:val="20"/>
                <w:szCs w:val="20"/>
              </w:rPr>
              <w:t xml:space="preserve"> </w:t>
            </w:r>
            <w:r w:rsidR="000E7B41" w:rsidRPr="007F1E5F">
              <w:rPr>
                <w:rFonts w:cstheme="minorHAnsi"/>
                <w:sz w:val="20"/>
                <w:szCs w:val="20"/>
                <w:vertAlign w:val="subscript"/>
              </w:rPr>
              <w:t>b</w:t>
            </w:r>
          </w:p>
        </w:tc>
        <w:tc>
          <w:tcPr>
            <w:tcW w:w="810" w:type="pct"/>
            <w:vAlign w:val="center"/>
          </w:tcPr>
          <w:p w14:paraId="7FE47655" w14:textId="77777777" w:rsidR="003303F6" w:rsidRPr="007F1E5F" w:rsidRDefault="003303F6" w:rsidP="003303F6">
            <w:pPr>
              <w:pStyle w:val="NoSpacing"/>
              <w:jc w:val="center"/>
              <w:rPr>
                <w:sz w:val="20"/>
                <w:szCs w:val="20"/>
              </w:rPr>
            </w:pPr>
            <w:r w:rsidRPr="007F1E5F">
              <w:rPr>
                <w:sz w:val="20"/>
                <w:szCs w:val="20"/>
              </w:rPr>
              <w:t>Zero of 5</w:t>
            </w:r>
          </w:p>
          <w:p w14:paraId="7A9CA80A" w14:textId="77777777" w:rsidR="003303F6" w:rsidRPr="007F1E5F" w:rsidRDefault="003303F6" w:rsidP="000E7B41">
            <w:pPr>
              <w:pStyle w:val="NoSpacing"/>
              <w:jc w:val="center"/>
              <w:rPr>
                <w:sz w:val="20"/>
                <w:szCs w:val="20"/>
              </w:rPr>
            </w:pPr>
            <w:r w:rsidRPr="007F1E5F">
              <w:rPr>
                <w:sz w:val="20"/>
                <w:szCs w:val="20"/>
              </w:rPr>
              <w:t>Zero of 5</w:t>
            </w:r>
            <w:r w:rsidR="000E7B41" w:rsidRPr="007F1E5F">
              <w:rPr>
                <w:sz w:val="20"/>
                <w:szCs w:val="20"/>
              </w:rPr>
              <w:t xml:space="preserve"> </w:t>
            </w:r>
          </w:p>
        </w:tc>
        <w:tc>
          <w:tcPr>
            <w:tcW w:w="735" w:type="pct"/>
            <w:vAlign w:val="center"/>
          </w:tcPr>
          <w:p w14:paraId="66E78FED" w14:textId="77777777" w:rsidR="003303F6" w:rsidRPr="007F1E5F" w:rsidRDefault="003303F6" w:rsidP="003303F6">
            <w:pPr>
              <w:pStyle w:val="NoSpacing"/>
              <w:jc w:val="center"/>
              <w:rPr>
                <w:sz w:val="20"/>
                <w:szCs w:val="20"/>
              </w:rPr>
            </w:pPr>
            <w:r w:rsidRPr="007F1E5F">
              <w:rPr>
                <w:sz w:val="20"/>
                <w:szCs w:val="20"/>
              </w:rPr>
              <w:t>0%</w:t>
            </w:r>
          </w:p>
          <w:p w14:paraId="5C896085" w14:textId="77777777" w:rsidR="003303F6" w:rsidRPr="007F1E5F" w:rsidRDefault="003303F6" w:rsidP="000E7B41">
            <w:pPr>
              <w:pStyle w:val="NoSpacing"/>
              <w:jc w:val="center"/>
              <w:rPr>
                <w:sz w:val="20"/>
                <w:szCs w:val="20"/>
              </w:rPr>
            </w:pPr>
            <w:r w:rsidRPr="007F1E5F">
              <w:rPr>
                <w:sz w:val="20"/>
                <w:szCs w:val="20"/>
              </w:rPr>
              <w:t>0%</w:t>
            </w:r>
            <w:r w:rsidR="000E7B41" w:rsidRPr="007F1E5F">
              <w:rPr>
                <w:sz w:val="20"/>
                <w:szCs w:val="20"/>
              </w:rPr>
              <w:t xml:space="preserve"> </w:t>
            </w:r>
          </w:p>
        </w:tc>
      </w:tr>
      <w:tr w:rsidR="003303F6" w:rsidRPr="007F1E5F" w14:paraId="563227C5" w14:textId="77777777" w:rsidTr="0011658F">
        <w:tc>
          <w:tcPr>
            <w:tcW w:w="835" w:type="pct"/>
            <w:vMerge/>
          </w:tcPr>
          <w:p w14:paraId="0AAC5293" w14:textId="77777777" w:rsidR="003303F6" w:rsidRPr="007F1E5F" w:rsidRDefault="003303F6" w:rsidP="003303F6">
            <w:pPr>
              <w:pStyle w:val="NoSpacing"/>
              <w:rPr>
                <w:sz w:val="20"/>
                <w:szCs w:val="20"/>
              </w:rPr>
            </w:pPr>
          </w:p>
        </w:tc>
        <w:tc>
          <w:tcPr>
            <w:tcW w:w="522" w:type="pct"/>
            <w:vMerge/>
            <w:vAlign w:val="center"/>
          </w:tcPr>
          <w:p w14:paraId="0FE87A77" w14:textId="77777777" w:rsidR="003303F6" w:rsidRPr="007F1E5F" w:rsidRDefault="003303F6" w:rsidP="003303F6">
            <w:pPr>
              <w:pStyle w:val="NoSpacing"/>
              <w:rPr>
                <w:sz w:val="20"/>
                <w:szCs w:val="20"/>
              </w:rPr>
            </w:pPr>
          </w:p>
        </w:tc>
        <w:tc>
          <w:tcPr>
            <w:tcW w:w="1381" w:type="pct"/>
          </w:tcPr>
          <w:p w14:paraId="64AEEF62"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26227FBC" w14:textId="77777777" w:rsidR="003303F6" w:rsidRPr="007F1E5F" w:rsidRDefault="003303F6" w:rsidP="000E7B41">
            <w:pPr>
              <w:pStyle w:val="NoSpacing"/>
              <w:jc w:val="center"/>
              <w:rPr>
                <w:rFonts w:cstheme="minorHAnsi"/>
                <w:sz w:val="20"/>
                <w:szCs w:val="20"/>
                <w:vertAlign w:val="subscript"/>
              </w:rPr>
            </w:pPr>
            <w:r w:rsidRPr="007F1E5F">
              <w:rPr>
                <w:rFonts w:cstheme="minorHAnsi"/>
                <w:sz w:val="20"/>
                <w:szCs w:val="20"/>
              </w:rPr>
              <w:t>&gt; 0.037 mg/L</w:t>
            </w:r>
            <w:r w:rsidR="000E7B41" w:rsidRPr="007F1E5F">
              <w:rPr>
                <w:rFonts w:cstheme="minorHAnsi"/>
                <w:sz w:val="20"/>
                <w:szCs w:val="20"/>
              </w:rPr>
              <w:t xml:space="preserve"> </w:t>
            </w:r>
            <w:r w:rsidR="000E7B41" w:rsidRPr="007F1E5F">
              <w:rPr>
                <w:rFonts w:cstheme="minorHAnsi"/>
                <w:sz w:val="20"/>
                <w:szCs w:val="20"/>
                <w:vertAlign w:val="subscript"/>
              </w:rPr>
              <w:t>c</w:t>
            </w:r>
          </w:p>
          <w:p w14:paraId="148B0FD0" w14:textId="77777777" w:rsidR="000E7B41" w:rsidRPr="007F1E5F" w:rsidRDefault="000E7B41" w:rsidP="000E7B41">
            <w:pPr>
              <w:pStyle w:val="NoSpacing"/>
              <w:jc w:val="center"/>
              <w:rPr>
                <w:sz w:val="20"/>
                <w:szCs w:val="20"/>
              </w:rPr>
            </w:pPr>
            <w:r w:rsidRPr="007F1E5F">
              <w:rPr>
                <w:rFonts w:cstheme="minorHAnsi"/>
                <w:sz w:val="20"/>
                <w:szCs w:val="20"/>
              </w:rPr>
              <w:t xml:space="preserve">&gt; 0.09 mg/L </w:t>
            </w:r>
            <w:r w:rsidRPr="007F1E5F">
              <w:rPr>
                <w:rFonts w:cstheme="minorHAnsi"/>
                <w:sz w:val="20"/>
                <w:szCs w:val="20"/>
                <w:vertAlign w:val="subscript"/>
              </w:rPr>
              <w:t>d</w:t>
            </w:r>
          </w:p>
        </w:tc>
        <w:tc>
          <w:tcPr>
            <w:tcW w:w="810" w:type="pct"/>
            <w:vAlign w:val="center"/>
          </w:tcPr>
          <w:p w14:paraId="35EA611A" w14:textId="77777777" w:rsidR="003303F6" w:rsidRPr="007F1E5F" w:rsidRDefault="003303F6" w:rsidP="003303F6">
            <w:pPr>
              <w:pStyle w:val="NoSpacing"/>
              <w:jc w:val="center"/>
              <w:rPr>
                <w:sz w:val="20"/>
                <w:szCs w:val="20"/>
              </w:rPr>
            </w:pPr>
            <w:r w:rsidRPr="007F1E5F">
              <w:rPr>
                <w:sz w:val="20"/>
                <w:szCs w:val="20"/>
              </w:rPr>
              <w:t>2 of 2</w:t>
            </w:r>
          </w:p>
          <w:p w14:paraId="7B9BE14F" w14:textId="77777777" w:rsidR="000162B3" w:rsidRPr="007F1E5F" w:rsidRDefault="0050500E" w:rsidP="003303F6">
            <w:pPr>
              <w:pStyle w:val="NoSpacing"/>
              <w:jc w:val="center"/>
              <w:rPr>
                <w:sz w:val="20"/>
                <w:szCs w:val="20"/>
              </w:rPr>
            </w:pPr>
            <w:r w:rsidRPr="007F1E5F">
              <w:rPr>
                <w:sz w:val="20"/>
                <w:szCs w:val="20"/>
              </w:rPr>
              <w:t>Zero</w:t>
            </w:r>
            <w:r w:rsidR="000162B3" w:rsidRPr="007F1E5F">
              <w:rPr>
                <w:sz w:val="20"/>
                <w:szCs w:val="20"/>
              </w:rPr>
              <w:t xml:space="preserve"> of 2</w:t>
            </w:r>
          </w:p>
        </w:tc>
        <w:tc>
          <w:tcPr>
            <w:tcW w:w="735" w:type="pct"/>
            <w:vAlign w:val="center"/>
          </w:tcPr>
          <w:p w14:paraId="261F7CC0" w14:textId="77777777" w:rsidR="003303F6" w:rsidRPr="007F1E5F" w:rsidRDefault="003303F6" w:rsidP="003303F6">
            <w:pPr>
              <w:pStyle w:val="NoSpacing"/>
              <w:jc w:val="center"/>
              <w:rPr>
                <w:sz w:val="20"/>
                <w:szCs w:val="20"/>
              </w:rPr>
            </w:pPr>
            <w:r w:rsidRPr="007F1E5F">
              <w:rPr>
                <w:sz w:val="20"/>
                <w:szCs w:val="20"/>
              </w:rPr>
              <w:t>100%</w:t>
            </w:r>
          </w:p>
          <w:p w14:paraId="21019EB4" w14:textId="77777777" w:rsidR="000162B3" w:rsidRPr="007F1E5F" w:rsidRDefault="000162B3" w:rsidP="003303F6">
            <w:pPr>
              <w:pStyle w:val="NoSpacing"/>
              <w:jc w:val="center"/>
              <w:rPr>
                <w:sz w:val="20"/>
                <w:szCs w:val="20"/>
              </w:rPr>
            </w:pPr>
            <w:r w:rsidRPr="007F1E5F">
              <w:rPr>
                <w:sz w:val="20"/>
                <w:szCs w:val="20"/>
              </w:rPr>
              <w:t>0%</w:t>
            </w:r>
          </w:p>
        </w:tc>
      </w:tr>
      <w:tr w:rsidR="003303F6" w:rsidRPr="007F1E5F" w14:paraId="2AF69109" w14:textId="77777777" w:rsidTr="00910C52">
        <w:tc>
          <w:tcPr>
            <w:tcW w:w="835" w:type="pct"/>
            <w:vMerge/>
          </w:tcPr>
          <w:p w14:paraId="5D2C9C3D" w14:textId="77777777" w:rsidR="003303F6" w:rsidRPr="007F1E5F" w:rsidRDefault="003303F6" w:rsidP="003303F6">
            <w:pPr>
              <w:pStyle w:val="NoSpacing"/>
              <w:rPr>
                <w:sz w:val="20"/>
                <w:szCs w:val="20"/>
              </w:rPr>
            </w:pPr>
          </w:p>
        </w:tc>
        <w:tc>
          <w:tcPr>
            <w:tcW w:w="522" w:type="pct"/>
            <w:vMerge/>
            <w:vAlign w:val="center"/>
          </w:tcPr>
          <w:p w14:paraId="1372AAAD" w14:textId="77777777" w:rsidR="003303F6" w:rsidRPr="007F1E5F" w:rsidRDefault="003303F6" w:rsidP="003303F6">
            <w:pPr>
              <w:pStyle w:val="NoSpacing"/>
              <w:rPr>
                <w:sz w:val="20"/>
                <w:szCs w:val="20"/>
              </w:rPr>
            </w:pPr>
          </w:p>
        </w:tc>
        <w:tc>
          <w:tcPr>
            <w:tcW w:w="1381" w:type="pct"/>
            <w:shd w:val="clear" w:color="auto" w:fill="auto"/>
          </w:tcPr>
          <w:p w14:paraId="310A7282"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shd w:val="clear" w:color="auto" w:fill="auto"/>
            <w:vAlign w:val="center"/>
          </w:tcPr>
          <w:p w14:paraId="78D7BFE3" w14:textId="77777777" w:rsidR="003303F6" w:rsidRPr="007F1E5F" w:rsidRDefault="003303F6" w:rsidP="0050500E">
            <w:pPr>
              <w:pStyle w:val="NoSpacing"/>
              <w:jc w:val="center"/>
              <w:rPr>
                <w:rFonts w:cstheme="minorHAnsi"/>
                <w:sz w:val="20"/>
                <w:szCs w:val="20"/>
              </w:rPr>
            </w:pPr>
            <w:r w:rsidRPr="007F1E5F">
              <w:rPr>
                <w:rFonts w:cstheme="minorHAnsi"/>
                <w:sz w:val="20"/>
                <w:szCs w:val="20"/>
              </w:rPr>
              <w:t>&gt;0.037 mg/L</w:t>
            </w:r>
            <w:r w:rsidR="0050500E" w:rsidRPr="007F1E5F">
              <w:rPr>
                <w:rFonts w:cstheme="minorHAnsi"/>
                <w:sz w:val="20"/>
                <w:szCs w:val="20"/>
              </w:rPr>
              <w:t xml:space="preserve"> </w:t>
            </w:r>
            <w:r w:rsidR="0050500E" w:rsidRPr="007F1E5F">
              <w:rPr>
                <w:rFonts w:cstheme="minorHAnsi"/>
                <w:sz w:val="20"/>
                <w:szCs w:val="20"/>
                <w:vertAlign w:val="subscript"/>
              </w:rPr>
              <w:t>e</w:t>
            </w:r>
          </w:p>
        </w:tc>
        <w:tc>
          <w:tcPr>
            <w:tcW w:w="810" w:type="pct"/>
            <w:shd w:val="clear" w:color="auto" w:fill="auto"/>
            <w:vAlign w:val="center"/>
          </w:tcPr>
          <w:p w14:paraId="07E95F6E" w14:textId="77777777" w:rsidR="003303F6" w:rsidRPr="007F1E5F" w:rsidRDefault="003303F6" w:rsidP="003303F6">
            <w:pPr>
              <w:pStyle w:val="NoSpacing"/>
              <w:jc w:val="center"/>
              <w:rPr>
                <w:sz w:val="20"/>
                <w:szCs w:val="20"/>
              </w:rPr>
            </w:pPr>
            <w:r w:rsidRPr="007F1E5F">
              <w:rPr>
                <w:sz w:val="20"/>
                <w:szCs w:val="20"/>
              </w:rPr>
              <w:t>No Data</w:t>
            </w:r>
          </w:p>
        </w:tc>
        <w:tc>
          <w:tcPr>
            <w:tcW w:w="735" w:type="pct"/>
            <w:shd w:val="clear" w:color="auto" w:fill="auto"/>
            <w:vAlign w:val="center"/>
          </w:tcPr>
          <w:p w14:paraId="1EFEAB19" w14:textId="77777777" w:rsidR="003303F6" w:rsidRPr="007F1E5F" w:rsidRDefault="003303F6" w:rsidP="003303F6">
            <w:pPr>
              <w:pStyle w:val="NoSpacing"/>
              <w:jc w:val="center"/>
              <w:rPr>
                <w:sz w:val="20"/>
                <w:szCs w:val="20"/>
              </w:rPr>
            </w:pPr>
            <w:r w:rsidRPr="007F1E5F">
              <w:rPr>
                <w:sz w:val="20"/>
                <w:szCs w:val="20"/>
              </w:rPr>
              <w:t>No Data</w:t>
            </w:r>
          </w:p>
        </w:tc>
      </w:tr>
      <w:tr w:rsidR="003303F6" w:rsidRPr="007F1E5F" w14:paraId="45BD6603" w14:textId="77777777" w:rsidTr="0011658F">
        <w:tc>
          <w:tcPr>
            <w:tcW w:w="835" w:type="pct"/>
            <w:vMerge/>
          </w:tcPr>
          <w:p w14:paraId="5026CD87" w14:textId="77777777" w:rsidR="003303F6" w:rsidRPr="007F1E5F" w:rsidRDefault="003303F6" w:rsidP="003303F6">
            <w:pPr>
              <w:pStyle w:val="NoSpacing"/>
              <w:rPr>
                <w:sz w:val="20"/>
                <w:szCs w:val="20"/>
              </w:rPr>
            </w:pPr>
          </w:p>
        </w:tc>
        <w:tc>
          <w:tcPr>
            <w:tcW w:w="522" w:type="pct"/>
            <w:vMerge w:val="restart"/>
            <w:vAlign w:val="center"/>
          </w:tcPr>
          <w:p w14:paraId="7BA783EA" w14:textId="77777777" w:rsidR="003303F6" w:rsidRPr="007F1E5F" w:rsidRDefault="003303F6" w:rsidP="003303F6">
            <w:pPr>
              <w:pStyle w:val="NoSpacing"/>
              <w:rPr>
                <w:sz w:val="20"/>
                <w:szCs w:val="20"/>
              </w:rPr>
            </w:pPr>
            <w:r w:rsidRPr="007F1E5F">
              <w:rPr>
                <w:sz w:val="20"/>
                <w:szCs w:val="20"/>
              </w:rPr>
              <w:t>BEA3</w:t>
            </w:r>
          </w:p>
          <w:p w14:paraId="647C99F9" w14:textId="77777777" w:rsidR="003303F6" w:rsidRPr="007F1E5F" w:rsidRDefault="003303F6" w:rsidP="003303F6">
            <w:pPr>
              <w:pStyle w:val="NoSpacing"/>
              <w:rPr>
                <w:sz w:val="20"/>
                <w:szCs w:val="20"/>
              </w:rPr>
            </w:pPr>
            <w:r w:rsidRPr="007F1E5F">
              <w:rPr>
                <w:sz w:val="20"/>
                <w:szCs w:val="20"/>
              </w:rPr>
              <w:t>(2008)</w:t>
            </w:r>
          </w:p>
        </w:tc>
        <w:tc>
          <w:tcPr>
            <w:tcW w:w="1381" w:type="pct"/>
          </w:tcPr>
          <w:p w14:paraId="1B2BC9F0"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79EEC5EA"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582B9805" w14:textId="77777777" w:rsidR="003303F6" w:rsidRPr="007F1E5F" w:rsidRDefault="00994042" w:rsidP="003303F6">
            <w:pPr>
              <w:pStyle w:val="NoSpacing"/>
              <w:jc w:val="center"/>
              <w:rPr>
                <w:sz w:val="20"/>
                <w:szCs w:val="20"/>
              </w:rPr>
            </w:pPr>
            <w:r w:rsidRPr="007F1E5F">
              <w:rPr>
                <w:sz w:val="20"/>
                <w:szCs w:val="20"/>
              </w:rPr>
              <w:t>3 of 4</w:t>
            </w:r>
          </w:p>
        </w:tc>
        <w:tc>
          <w:tcPr>
            <w:tcW w:w="735" w:type="pct"/>
            <w:vAlign w:val="center"/>
          </w:tcPr>
          <w:p w14:paraId="1B73D4F4" w14:textId="77777777" w:rsidR="003303F6" w:rsidRPr="007F1E5F" w:rsidRDefault="00994042" w:rsidP="003303F6">
            <w:pPr>
              <w:pStyle w:val="NoSpacing"/>
              <w:jc w:val="center"/>
              <w:rPr>
                <w:sz w:val="20"/>
                <w:szCs w:val="20"/>
              </w:rPr>
            </w:pPr>
            <w:r w:rsidRPr="007F1E5F">
              <w:rPr>
                <w:sz w:val="20"/>
                <w:szCs w:val="20"/>
              </w:rPr>
              <w:t>75</w:t>
            </w:r>
            <w:r w:rsidR="003303F6" w:rsidRPr="007F1E5F">
              <w:rPr>
                <w:sz w:val="20"/>
                <w:szCs w:val="20"/>
              </w:rPr>
              <w:t>%</w:t>
            </w:r>
          </w:p>
        </w:tc>
      </w:tr>
      <w:tr w:rsidR="003303F6" w:rsidRPr="007F1E5F" w14:paraId="5629BE0E" w14:textId="77777777" w:rsidTr="0011658F">
        <w:tc>
          <w:tcPr>
            <w:tcW w:w="835" w:type="pct"/>
            <w:vMerge/>
          </w:tcPr>
          <w:p w14:paraId="0DFF64F9" w14:textId="77777777" w:rsidR="003303F6" w:rsidRPr="007F1E5F" w:rsidRDefault="003303F6" w:rsidP="003303F6">
            <w:pPr>
              <w:pStyle w:val="NoSpacing"/>
              <w:rPr>
                <w:sz w:val="20"/>
                <w:szCs w:val="20"/>
              </w:rPr>
            </w:pPr>
          </w:p>
        </w:tc>
        <w:tc>
          <w:tcPr>
            <w:tcW w:w="522" w:type="pct"/>
            <w:vMerge/>
            <w:vAlign w:val="center"/>
          </w:tcPr>
          <w:p w14:paraId="19D15CCE" w14:textId="77777777" w:rsidR="003303F6" w:rsidRPr="007F1E5F" w:rsidRDefault="003303F6" w:rsidP="003303F6">
            <w:pPr>
              <w:pStyle w:val="NoSpacing"/>
              <w:rPr>
                <w:sz w:val="20"/>
                <w:szCs w:val="20"/>
              </w:rPr>
            </w:pPr>
          </w:p>
        </w:tc>
        <w:tc>
          <w:tcPr>
            <w:tcW w:w="1381" w:type="pct"/>
          </w:tcPr>
          <w:p w14:paraId="0FE21518"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6F4FED6B" w14:textId="77777777" w:rsidR="003303F6" w:rsidRPr="007F1E5F" w:rsidRDefault="003303F6" w:rsidP="003303F6">
            <w:pPr>
              <w:pStyle w:val="NoSpacing"/>
              <w:jc w:val="center"/>
              <w:rPr>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68540872" w14:textId="77777777" w:rsidR="003303F6" w:rsidRPr="007F1E5F" w:rsidRDefault="00994042" w:rsidP="00994042">
            <w:pPr>
              <w:pStyle w:val="NoSpacing"/>
              <w:jc w:val="center"/>
              <w:rPr>
                <w:sz w:val="20"/>
                <w:szCs w:val="20"/>
              </w:rPr>
            </w:pPr>
            <w:r w:rsidRPr="007F1E5F">
              <w:rPr>
                <w:sz w:val="20"/>
                <w:szCs w:val="20"/>
              </w:rPr>
              <w:t>4</w:t>
            </w:r>
            <w:r w:rsidR="003303F6" w:rsidRPr="007F1E5F">
              <w:rPr>
                <w:sz w:val="20"/>
                <w:szCs w:val="20"/>
              </w:rPr>
              <w:t xml:space="preserve"> of </w:t>
            </w:r>
            <w:r w:rsidRPr="007F1E5F">
              <w:rPr>
                <w:sz w:val="20"/>
                <w:szCs w:val="20"/>
              </w:rPr>
              <w:t>4</w:t>
            </w:r>
          </w:p>
        </w:tc>
        <w:tc>
          <w:tcPr>
            <w:tcW w:w="735" w:type="pct"/>
            <w:vAlign w:val="center"/>
          </w:tcPr>
          <w:p w14:paraId="7AD4F0E0" w14:textId="77777777" w:rsidR="003303F6" w:rsidRPr="007F1E5F" w:rsidRDefault="003303F6" w:rsidP="003303F6">
            <w:pPr>
              <w:pStyle w:val="NoSpacing"/>
              <w:jc w:val="center"/>
              <w:rPr>
                <w:sz w:val="20"/>
                <w:szCs w:val="20"/>
              </w:rPr>
            </w:pPr>
            <w:r w:rsidRPr="007F1E5F">
              <w:rPr>
                <w:sz w:val="20"/>
                <w:szCs w:val="20"/>
              </w:rPr>
              <w:t>100%</w:t>
            </w:r>
          </w:p>
        </w:tc>
      </w:tr>
      <w:tr w:rsidR="003303F6" w:rsidRPr="007F1E5F" w14:paraId="0438FB2A" w14:textId="77777777" w:rsidTr="0011658F">
        <w:tc>
          <w:tcPr>
            <w:tcW w:w="835" w:type="pct"/>
            <w:vMerge/>
          </w:tcPr>
          <w:p w14:paraId="1A6D0285" w14:textId="77777777" w:rsidR="003303F6" w:rsidRPr="007F1E5F" w:rsidRDefault="003303F6" w:rsidP="003303F6">
            <w:pPr>
              <w:pStyle w:val="NoSpacing"/>
              <w:rPr>
                <w:sz w:val="20"/>
                <w:szCs w:val="20"/>
              </w:rPr>
            </w:pPr>
          </w:p>
        </w:tc>
        <w:tc>
          <w:tcPr>
            <w:tcW w:w="522" w:type="pct"/>
            <w:vMerge/>
            <w:vAlign w:val="center"/>
          </w:tcPr>
          <w:p w14:paraId="63065D37" w14:textId="77777777" w:rsidR="003303F6" w:rsidRPr="007F1E5F" w:rsidRDefault="003303F6" w:rsidP="003303F6">
            <w:pPr>
              <w:pStyle w:val="NoSpacing"/>
              <w:rPr>
                <w:sz w:val="20"/>
                <w:szCs w:val="20"/>
              </w:rPr>
            </w:pPr>
          </w:p>
        </w:tc>
        <w:tc>
          <w:tcPr>
            <w:tcW w:w="1381" w:type="pct"/>
          </w:tcPr>
          <w:p w14:paraId="0632E9F7"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6A465A2E"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27FE926B"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6C43E870"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382AA86F" w14:textId="77777777" w:rsidTr="0011658F">
        <w:tc>
          <w:tcPr>
            <w:tcW w:w="835" w:type="pct"/>
            <w:vMerge/>
          </w:tcPr>
          <w:p w14:paraId="19083215" w14:textId="77777777" w:rsidR="003303F6" w:rsidRPr="007F1E5F" w:rsidRDefault="003303F6" w:rsidP="003303F6">
            <w:pPr>
              <w:pStyle w:val="NoSpacing"/>
              <w:rPr>
                <w:sz w:val="20"/>
                <w:szCs w:val="20"/>
              </w:rPr>
            </w:pPr>
          </w:p>
        </w:tc>
        <w:tc>
          <w:tcPr>
            <w:tcW w:w="522" w:type="pct"/>
            <w:vMerge/>
            <w:vAlign w:val="center"/>
          </w:tcPr>
          <w:p w14:paraId="6A760F77" w14:textId="77777777" w:rsidR="003303F6" w:rsidRPr="007F1E5F" w:rsidRDefault="003303F6" w:rsidP="003303F6">
            <w:pPr>
              <w:pStyle w:val="NoSpacing"/>
              <w:rPr>
                <w:sz w:val="20"/>
                <w:szCs w:val="20"/>
              </w:rPr>
            </w:pPr>
          </w:p>
        </w:tc>
        <w:tc>
          <w:tcPr>
            <w:tcW w:w="1381" w:type="pct"/>
          </w:tcPr>
          <w:p w14:paraId="4E3C3F24"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784F2C08"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10591496" w14:textId="77777777" w:rsidR="003303F6" w:rsidRPr="007F1E5F" w:rsidRDefault="003303F6" w:rsidP="003303F6">
            <w:pPr>
              <w:pStyle w:val="NoSpacing"/>
              <w:jc w:val="center"/>
              <w:rPr>
                <w:sz w:val="20"/>
                <w:szCs w:val="20"/>
              </w:rPr>
            </w:pPr>
            <w:r w:rsidRPr="007F1E5F">
              <w:rPr>
                <w:sz w:val="20"/>
                <w:szCs w:val="20"/>
              </w:rPr>
              <w:t>3 of 5</w:t>
            </w:r>
          </w:p>
        </w:tc>
        <w:tc>
          <w:tcPr>
            <w:tcW w:w="735" w:type="pct"/>
            <w:vAlign w:val="center"/>
          </w:tcPr>
          <w:p w14:paraId="447784B3" w14:textId="77777777" w:rsidR="003303F6" w:rsidRPr="007F1E5F" w:rsidRDefault="003303F6" w:rsidP="003303F6">
            <w:pPr>
              <w:pStyle w:val="NoSpacing"/>
              <w:jc w:val="center"/>
              <w:rPr>
                <w:sz w:val="20"/>
                <w:szCs w:val="20"/>
              </w:rPr>
            </w:pPr>
            <w:r w:rsidRPr="007F1E5F">
              <w:rPr>
                <w:sz w:val="20"/>
                <w:szCs w:val="20"/>
              </w:rPr>
              <w:t>60%</w:t>
            </w:r>
          </w:p>
        </w:tc>
      </w:tr>
      <w:tr w:rsidR="003303F6" w:rsidRPr="007F1E5F" w14:paraId="37431B00" w14:textId="77777777" w:rsidTr="0011658F">
        <w:tc>
          <w:tcPr>
            <w:tcW w:w="835" w:type="pct"/>
            <w:vMerge/>
          </w:tcPr>
          <w:p w14:paraId="578C8942" w14:textId="77777777" w:rsidR="003303F6" w:rsidRPr="007F1E5F" w:rsidRDefault="003303F6" w:rsidP="003303F6">
            <w:pPr>
              <w:pStyle w:val="NoSpacing"/>
              <w:rPr>
                <w:sz w:val="20"/>
                <w:szCs w:val="20"/>
              </w:rPr>
            </w:pPr>
          </w:p>
        </w:tc>
        <w:tc>
          <w:tcPr>
            <w:tcW w:w="522" w:type="pct"/>
            <w:vMerge/>
            <w:vAlign w:val="center"/>
          </w:tcPr>
          <w:p w14:paraId="457A8823" w14:textId="77777777" w:rsidR="003303F6" w:rsidRPr="007F1E5F" w:rsidRDefault="003303F6" w:rsidP="003303F6">
            <w:pPr>
              <w:pStyle w:val="NoSpacing"/>
              <w:rPr>
                <w:sz w:val="20"/>
                <w:szCs w:val="20"/>
              </w:rPr>
            </w:pPr>
          </w:p>
        </w:tc>
        <w:tc>
          <w:tcPr>
            <w:tcW w:w="1381" w:type="pct"/>
          </w:tcPr>
          <w:p w14:paraId="08C5746B"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1A0FEE36" w14:textId="77777777" w:rsidR="003303F6" w:rsidRPr="007F1E5F" w:rsidRDefault="003303F6" w:rsidP="003303F6">
            <w:pPr>
              <w:pStyle w:val="NoSpacing"/>
              <w:jc w:val="center"/>
              <w:rPr>
                <w:sz w:val="20"/>
                <w:szCs w:val="20"/>
              </w:rPr>
            </w:pPr>
            <w:r w:rsidRPr="007F1E5F">
              <w:rPr>
                <w:rFonts w:cstheme="minorHAnsi"/>
                <w:sz w:val="20"/>
                <w:szCs w:val="20"/>
              </w:rPr>
              <w:t>&gt; 1.8 mg/L</w:t>
            </w:r>
            <w:r w:rsidR="0050500E" w:rsidRPr="007F1E5F">
              <w:rPr>
                <w:rFonts w:cstheme="minorHAnsi"/>
                <w:sz w:val="20"/>
                <w:szCs w:val="20"/>
              </w:rPr>
              <w:t xml:space="preserve"> </w:t>
            </w:r>
            <w:r w:rsidR="0050500E" w:rsidRPr="007F1E5F">
              <w:rPr>
                <w:rFonts w:cstheme="minorHAnsi"/>
                <w:sz w:val="20"/>
                <w:szCs w:val="20"/>
                <w:vertAlign w:val="subscript"/>
              </w:rPr>
              <w:t>a</w:t>
            </w:r>
          </w:p>
        </w:tc>
        <w:tc>
          <w:tcPr>
            <w:tcW w:w="810" w:type="pct"/>
            <w:vAlign w:val="center"/>
          </w:tcPr>
          <w:p w14:paraId="70325013"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5536ED86" w14:textId="77777777" w:rsidR="003303F6" w:rsidRPr="007F1E5F" w:rsidRDefault="003303F6" w:rsidP="003303F6">
            <w:pPr>
              <w:pStyle w:val="NoSpacing"/>
              <w:jc w:val="center"/>
              <w:rPr>
                <w:sz w:val="20"/>
                <w:szCs w:val="20"/>
              </w:rPr>
            </w:pPr>
            <w:r w:rsidRPr="007F1E5F">
              <w:rPr>
                <w:sz w:val="20"/>
                <w:szCs w:val="20"/>
              </w:rPr>
              <w:t>0%</w:t>
            </w:r>
          </w:p>
        </w:tc>
      </w:tr>
      <w:tr w:rsidR="003303F6" w:rsidRPr="007F1E5F" w14:paraId="4EC30F23" w14:textId="77777777" w:rsidTr="0011658F">
        <w:tc>
          <w:tcPr>
            <w:tcW w:w="835" w:type="pct"/>
            <w:vMerge/>
          </w:tcPr>
          <w:p w14:paraId="246FA95E" w14:textId="77777777" w:rsidR="003303F6" w:rsidRPr="007F1E5F" w:rsidRDefault="003303F6" w:rsidP="003303F6">
            <w:pPr>
              <w:pStyle w:val="NoSpacing"/>
              <w:rPr>
                <w:sz w:val="20"/>
                <w:szCs w:val="20"/>
              </w:rPr>
            </w:pPr>
          </w:p>
        </w:tc>
        <w:tc>
          <w:tcPr>
            <w:tcW w:w="522" w:type="pct"/>
            <w:vMerge/>
            <w:vAlign w:val="center"/>
          </w:tcPr>
          <w:p w14:paraId="6AC130DF" w14:textId="77777777" w:rsidR="003303F6" w:rsidRPr="007F1E5F" w:rsidRDefault="003303F6" w:rsidP="003303F6">
            <w:pPr>
              <w:pStyle w:val="NoSpacing"/>
              <w:rPr>
                <w:sz w:val="20"/>
                <w:szCs w:val="20"/>
              </w:rPr>
            </w:pPr>
          </w:p>
        </w:tc>
        <w:tc>
          <w:tcPr>
            <w:tcW w:w="1381" w:type="pct"/>
          </w:tcPr>
          <w:p w14:paraId="107CBDEC"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1C8EB139" w14:textId="77777777" w:rsidR="003303F6" w:rsidRPr="007F1E5F" w:rsidRDefault="003303F6" w:rsidP="003303F6">
            <w:pPr>
              <w:pStyle w:val="NoSpacing"/>
              <w:rPr>
                <w:sz w:val="20"/>
                <w:szCs w:val="20"/>
              </w:rPr>
            </w:pPr>
          </w:p>
        </w:tc>
        <w:tc>
          <w:tcPr>
            <w:tcW w:w="717" w:type="pct"/>
            <w:vAlign w:val="center"/>
          </w:tcPr>
          <w:p w14:paraId="29318ACF"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6CA6FC64" w14:textId="77777777" w:rsidR="003303F6" w:rsidRPr="007F1E5F" w:rsidRDefault="003303F6" w:rsidP="0050500E">
            <w:pPr>
              <w:pStyle w:val="NoSpacing"/>
              <w:jc w:val="center"/>
              <w:rPr>
                <w:sz w:val="20"/>
                <w:szCs w:val="20"/>
              </w:rPr>
            </w:pPr>
            <w:r w:rsidRPr="007F1E5F">
              <w:rPr>
                <w:rFonts w:cstheme="minorHAnsi"/>
                <w:sz w:val="20"/>
                <w:szCs w:val="20"/>
              </w:rPr>
              <w:t>&gt;0.56 mg/L</w:t>
            </w:r>
            <w:r w:rsidR="0050500E" w:rsidRPr="007F1E5F">
              <w:rPr>
                <w:rFonts w:cstheme="minorHAnsi"/>
                <w:sz w:val="20"/>
                <w:szCs w:val="20"/>
              </w:rPr>
              <w:t xml:space="preserve"> </w:t>
            </w:r>
            <w:r w:rsidR="0050500E" w:rsidRPr="007F1E5F">
              <w:rPr>
                <w:rFonts w:cstheme="minorHAnsi"/>
                <w:sz w:val="20"/>
                <w:szCs w:val="20"/>
                <w:vertAlign w:val="subscript"/>
              </w:rPr>
              <w:t>b</w:t>
            </w:r>
          </w:p>
        </w:tc>
        <w:tc>
          <w:tcPr>
            <w:tcW w:w="810" w:type="pct"/>
            <w:vAlign w:val="center"/>
          </w:tcPr>
          <w:p w14:paraId="5D2D7652" w14:textId="77777777" w:rsidR="003303F6" w:rsidRPr="007F1E5F" w:rsidRDefault="003303F6" w:rsidP="003303F6">
            <w:pPr>
              <w:pStyle w:val="NoSpacing"/>
              <w:jc w:val="center"/>
              <w:rPr>
                <w:sz w:val="20"/>
                <w:szCs w:val="20"/>
              </w:rPr>
            </w:pPr>
            <w:r w:rsidRPr="007F1E5F">
              <w:rPr>
                <w:sz w:val="20"/>
                <w:szCs w:val="20"/>
              </w:rPr>
              <w:t>Zero of 5</w:t>
            </w:r>
          </w:p>
          <w:p w14:paraId="34211A81" w14:textId="77777777" w:rsidR="003303F6" w:rsidRPr="007F1E5F" w:rsidRDefault="003303F6" w:rsidP="0050500E">
            <w:pPr>
              <w:pStyle w:val="NoSpacing"/>
              <w:jc w:val="center"/>
              <w:rPr>
                <w:sz w:val="20"/>
                <w:szCs w:val="20"/>
              </w:rPr>
            </w:pPr>
            <w:r w:rsidRPr="007F1E5F">
              <w:rPr>
                <w:sz w:val="20"/>
                <w:szCs w:val="20"/>
              </w:rPr>
              <w:t>Zero of 5</w:t>
            </w:r>
          </w:p>
        </w:tc>
        <w:tc>
          <w:tcPr>
            <w:tcW w:w="735" w:type="pct"/>
            <w:vAlign w:val="center"/>
          </w:tcPr>
          <w:p w14:paraId="7502A439" w14:textId="77777777" w:rsidR="003303F6" w:rsidRPr="007F1E5F" w:rsidRDefault="003303F6" w:rsidP="003303F6">
            <w:pPr>
              <w:pStyle w:val="NoSpacing"/>
              <w:jc w:val="center"/>
              <w:rPr>
                <w:sz w:val="20"/>
                <w:szCs w:val="20"/>
              </w:rPr>
            </w:pPr>
            <w:r w:rsidRPr="007F1E5F">
              <w:rPr>
                <w:sz w:val="20"/>
                <w:szCs w:val="20"/>
              </w:rPr>
              <w:t>0%</w:t>
            </w:r>
          </w:p>
          <w:p w14:paraId="016304FD" w14:textId="77777777" w:rsidR="003303F6" w:rsidRPr="007F1E5F" w:rsidRDefault="003303F6" w:rsidP="0050500E">
            <w:pPr>
              <w:pStyle w:val="NoSpacing"/>
              <w:jc w:val="center"/>
              <w:rPr>
                <w:sz w:val="20"/>
                <w:szCs w:val="20"/>
              </w:rPr>
            </w:pPr>
            <w:r w:rsidRPr="007F1E5F">
              <w:rPr>
                <w:sz w:val="20"/>
                <w:szCs w:val="20"/>
              </w:rPr>
              <w:t>0%</w:t>
            </w:r>
          </w:p>
        </w:tc>
      </w:tr>
      <w:tr w:rsidR="003303F6" w:rsidRPr="007F1E5F" w14:paraId="636F4E53" w14:textId="77777777" w:rsidTr="00910C52">
        <w:tc>
          <w:tcPr>
            <w:tcW w:w="835" w:type="pct"/>
            <w:vMerge/>
          </w:tcPr>
          <w:p w14:paraId="2C289885" w14:textId="77777777" w:rsidR="003303F6" w:rsidRPr="007F1E5F" w:rsidRDefault="003303F6" w:rsidP="003303F6">
            <w:pPr>
              <w:pStyle w:val="NoSpacing"/>
              <w:rPr>
                <w:sz w:val="20"/>
                <w:szCs w:val="20"/>
              </w:rPr>
            </w:pPr>
          </w:p>
        </w:tc>
        <w:tc>
          <w:tcPr>
            <w:tcW w:w="522" w:type="pct"/>
            <w:vMerge/>
            <w:vAlign w:val="center"/>
          </w:tcPr>
          <w:p w14:paraId="2C6FED5A" w14:textId="77777777" w:rsidR="003303F6" w:rsidRPr="007F1E5F" w:rsidRDefault="003303F6" w:rsidP="003303F6">
            <w:pPr>
              <w:pStyle w:val="NoSpacing"/>
              <w:rPr>
                <w:sz w:val="20"/>
                <w:szCs w:val="20"/>
              </w:rPr>
            </w:pPr>
          </w:p>
        </w:tc>
        <w:tc>
          <w:tcPr>
            <w:tcW w:w="1381" w:type="pct"/>
            <w:shd w:val="clear" w:color="auto" w:fill="auto"/>
          </w:tcPr>
          <w:p w14:paraId="5CF150AA" w14:textId="77777777" w:rsidR="003303F6" w:rsidRPr="007F1E5F" w:rsidRDefault="003303F6" w:rsidP="003303F6">
            <w:pPr>
              <w:pStyle w:val="NoSpacing"/>
              <w:rPr>
                <w:sz w:val="20"/>
                <w:szCs w:val="20"/>
              </w:rPr>
            </w:pPr>
            <w:r w:rsidRPr="007F1E5F">
              <w:rPr>
                <w:sz w:val="20"/>
                <w:szCs w:val="20"/>
              </w:rPr>
              <w:t>Total Phosphorus</w:t>
            </w:r>
          </w:p>
        </w:tc>
        <w:tc>
          <w:tcPr>
            <w:tcW w:w="717" w:type="pct"/>
            <w:shd w:val="clear" w:color="auto" w:fill="auto"/>
            <w:vAlign w:val="center"/>
          </w:tcPr>
          <w:p w14:paraId="30B061BA" w14:textId="77777777" w:rsidR="003303F6" w:rsidRPr="007F1E5F" w:rsidRDefault="00120E20" w:rsidP="003303F6">
            <w:pPr>
              <w:pStyle w:val="NoSpacing"/>
              <w:jc w:val="center"/>
              <w:rPr>
                <w:rFonts w:cstheme="minorHAnsi"/>
                <w:sz w:val="20"/>
                <w:szCs w:val="20"/>
                <w:vertAlign w:val="subscript"/>
              </w:rPr>
            </w:pPr>
            <w:r w:rsidRPr="007F1E5F">
              <w:rPr>
                <w:rFonts w:cstheme="minorHAnsi"/>
                <w:sz w:val="20"/>
                <w:szCs w:val="20"/>
              </w:rPr>
              <w:t>&gt; 0.037 mg/L</w:t>
            </w:r>
            <w:r w:rsidR="0050500E" w:rsidRPr="007F1E5F">
              <w:rPr>
                <w:rFonts w:cstheme="minorHAnsi"/>
                <w:sz w:val="20"/>
                <w:szCs w:val="20"/>
              </w:rPr>
              <w:t xml:space="preserve"> </w:t>
            </w:r>
            <w:r w:rsidR="0050500E" w:rsidRPr="007F1E5F">
              <w:rPr>
                <w:rFonts w:cstheme="minorHAnsi"/>
                <w:sz w:val="20"/>
                <w:szCs w:val="20"/>
                <w:vertAlign w:val="subscript"/>
              </w:rPr>
              <w:t>c</w:t>
            </w:r>
          </w:p>
          <w:p w14:paraId="79A1D97C" w14:textId="77777777" w:rsidR="0050500E" w:rsidRPr="007F1E5F" w:rsidRDefault="0050500E" w:rsidP="0050500E">
            <w:pPr>
              <w:pStyle w:val="NoSpacing"/>
              <w:jc w:val="center"/>
              <w:rPr>
                <w:sz w:val="20"/>
                <w:szCs w:val="20"/>
              </w:rPr>
            </w:pPr>
            <w:r w:rsidRPr="007F1E5F">
              <w:rPr>
                <w:rFonts w:cstheme="minorHAnsi"/>
                <w:sz w:val="20"/>
                <w:szCs w:val="20"/>
              </w:rPr>
              <w:t xml:space="preserve">&gt; 0.09 mg/L </w:t>
            </w:r>
            <w:r w:rsidRPr="007F1E5F">
              <w:rPr>
                <w:rFonts w:cstheme="minorHAnsi"/>
                <w:sz w:val="20"/>
                <w:szCs w:val="20"/>
                <w:vertAlign w:val="subscript"/>
              </w:rPr>
              <w:t>d</w:t>
            </w:r>
          </w:p>
        </w:tc>
        <w:tc>
          <w:tcPr>
            <w:tcW w:w="810" w:type="pct"/>
            <w:shd w:val="clear" w:color="auto" w:fill="auto"/>
            <w:vAlign w:val="center"/>
          </w:tcPr>
          <w:p w14:paraId="51215DBC" w14:textId="77777777" w:rsidR="003303F6" w:rsidRPr="007F1E5F" w:rsidRDefault="003303F6" w:rsidP="003303F6">
            <w:pPr>
              <w:pStyle w:val="NoSpacing"/>
              <w:jc w:val="center"/>
              <w:rPr>
                <w:sz w:val="20"/>
                <w:szCs w:val="20"/>
              </w:rPr>
            </w:pPr>
            <w:r w:rsidRPr="007F1E5F">
              <w:rPr>
                <w:sz w:val="20"/>
                <w:szCs w:val="20"/>
              </w:rPr>
              <w:t>2 of 2</w:t>
            </w:r>
          </w:p>
          <w:p w14:paraId="0815E086" w14:textId="77777777" w:rsidR="0050500E" w:rsidRPr="007F1E5F" w:rsidRDefault="0050500E" w:rsidP="003303F6">
            <w:pPr>
              <w:pStyle w:val="NoSpacing"/>
              <w:jc w:val="center"/>
              <w:rPr>
                <w:sz w:val="20"/>
                <w:szCs w:val="20"/>
              </w:rPr>
            </w:pPr>
            <w:r w:rsidRPr="007F1E5F">
              <w:rPr>
                <w:sz w:val="20"/>
                <w:szCs w:val="20"/>
              </w:rPr>
              <w:t>2 of 2</w:t>
            </w:r>
          </w:p>
        </w:tc>
        <w:tc>
          <w:tcPr>
            <w:tcW w:w="735" w:type="pct"/>
            <w:shd w:val="clear" w:color="auto" w:fill="auto"/>
            <w:vAlign w:val="center"/>
          </w:tcPr>
          <w:p w14:paraId="4A532562" w14:textId="77777777" w:rsidR="003303F6" w:rsidRPr="007F1E5F" w:rsidRDefault="003303F6" w:rsidP="003303F6">
            <w:pPr>
              <w:pStyle w:val="NoSpacing"/>
              <w:jc w:val="center"/>
              <w:rPr>
                <w:sz w:val="20"/>
                <w:szCs w:val="20"/>
              </w:rPr>
            </w:pPr>
            <w:r w:rsidRPr="007F1E5F">
              <w:rPr>
                <w:sz w:val="20"/>
                <w:szCs w:val="20"/>
              </w:rPr>
              <w:t>100%</w:t>
            </w:r>
          </w:p>
          <w:p w14:paraId="72CDFCFC" w14:textId="77777777" w:rsidR="0050500E" w:rsidRPr="007F1E5F" w:rsidRDefault="0050500E" w:rsidP="003303F6">
            <w:pPr>
              <w:pStyle w:val="NoSpacing"/>
              <w:jc w:val="center"/>
              <w:rPr>
                <w:sz w:val="20"/>
                <w:szCs w:val="20"/>
              </w:rPr>
            </w:pPr>
            <w:r w:rsidRPr="007F1E5F">
              <w:rPr>
                <w:sz w:val="20"/>
                <w:szCs w:val="20"/>
              </w:rPr>
              <w:t>100%</w:t>
            </w:r>
          </w:p>
        </w:tc>
      </w:tr>
      <w:tr w:rsidR="003303F6" w:rsidRPr="007F1E5F" w14:paraId="6987027C" w14:textId="77777777" w:rsidTr="00910C52">
        <w:tc>
          <w:tcPr>
            <w:tcW w:w="835" w:type="pct"/>
            <w:vMerge/>
          </w:tcPr>
          <w:p w14:paraId="401CACE1" w14:textId="77777777" w:rsidR="003303F6" w:rsidRPr="007F1E5F" w:rsidRDefault="003303F6" w:rsidP="003303F6">
            <w:pPr>
              <w:pStyle w:val="NoSpacing"/>
              <w:rPr>
                <w:sz w:val="20"/>
                <w:szCs w:val="20"/>
              </w:rPr>
            </w:pPr>
          </w:p>
        </w:tc>
        <w:tc>
          <w:tcPr>
            <w:tcW w:w="522" w:type="pct"/>
            <w:vMerge/>
            <w:vAlign w:val="center"/>
          </w:tcPr>
          <w:p w14:paraId="27210EB4" w14:textId="77777777" w:rsidR="003303F6" w:rsidRPr="007F1E5F" w:rsidRDefault="003303F6" w:rsidP="003303F6">
            <w:pPr>
              <w:pStyle w:val="NoSpacing"/>
              <w:rPr>
                <w:sz w:val="20"/>
                <w:szCs w:val="20"/>
              </w:rPr>
            </w:pPr>
          </w:p>
        </w:tc>
        <w:tc>
          <w:tcPr>
            <w:tcW w:w="1381" w:type="pct"/>
            <w:shd w:val="clear" w:color="auto" w:fill="auto"/>
          </w:tcPr>
          <w:p w14:paraId="3A3DD680"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shd w:val="clear" w:color="auto" w:fill="auto"/>
            <w:vAlign w:val="center"/>
          </w:tcPr>
          <w:p w14:paraId="715AAE6F" w14:textId="77777777" w:rsidR="003303F6" w:rsidRPr="007F1E5F" w:rsidRDefault="003303F6" w:rsidP="0050500E">
            <w:pPr>
              <w:pStyle w:val="NoSpacing"/>
              <w:jc w:val="center"/>
              <w:rPr>
                <w:rFonts w:cstheme="minorHAnsi"/>
                <w:sz w:val="20"/>
                <w:szCs w:val="20"/>
              </w:rPr>
            </w:pPr>
            <w:r w:rsidRPr="007F1E5F">
              <w:rPr>
                <w:rFonts w:cstheme="minorHAnsi"/>
                <w:sz w:val="20"/>
                <w:szCs w:val="20"/>
              </w:rPr>
              <w:t>&gt;0.037 mg/L</w:t>
            </w:r>
            <w:r w:rsidR="0050500E" w:rsidRPr="007F1E5F">
              <w:rPr>
                <w:rFonts w:cstheme="minorHAnsi"/>
                <w:sz w:val="20"/>
                <w:szCs w:val="20"/>
              </w:rPr>
              <w:t xml:space="preserve"> </w:t>
            </w:r>
            <w:r w:rsidR="0050500E" w:rsidRPr="007F1E5F">
              <w:rPr>
                <w:rFonts w:cstheme="minorHAnsi"/>
                <w:sz w:val="20"/>
                <w:szCs w:val="20"/>
                <w:vertAlign w:val="subscript"/>
              </w:rPr>
              <w:t>e</w:t>
            </w:r>
          </w:p>
        </w:tc>
        <w:tc>
          <w:tcPr>
            <w:tcW w:w="810" w:type="pct"/>
            <w:shd w:val="clear" w:color="auto" w:fill="auto"/>
            <w:vAlign w:val="center"/>
          </w:tcPr>
          <w:p w14:paraId="3EE2D288" w14:textId="77777777" w:rsidR="003303F6" w:rsidRPr="007F1E5F" w:rsidRDefault="003303F6" w:rsidP="003303F6">
            <w:pPr>
              <w:pStyle w:val="NoSpacing"/>
              <w:jc w:val="center"/>
              <w:rPr>
                <w:sz w:val="20"/>
                <w:szCs w:val="20"/>
              </w:rPr>
            </w:pPr>
            <w:r w:rsidRPr="007F1E5F">
              <w:rPr>
                <w:sz w:val="20"/>
                <w:szCs w:val="20"/>
              </w:rPr>
              <w:t>No Data</w:t>
            </w:r>
          </w:p>
        </w:tc>
        <w:tc>
          <w:tcPr>
            <w:tcW w:w="735" w:type="pct"/>
            <w:shd w:val="clear" w:color="auto" w:fill="auto"/>
            <w:vAlign w:val="center"/>
          </w:tcPr>
          <w:p w14:paraId="1EB38F23" w14:textId="77777777" w:rsidR="003303F6" w:rsidRPr="007F1E5F" w:rsidRDefault="003303F6" w:rsidP="003303F6">
            <w:pPr>
              <w:pStyle w:val="NoSpacing"/>
              <w:jc w:val="center"/>
              <w:rPr>
                <w:sz w:val="20"/>
                <w:szCs w:val="20"/>
              </w:rPr>
            </w:pPr>
            <w:r w:rsidRPr="007F1E5F">
              <w:rPr>
                <w:sz w:val="20"/>
                <w:szCs w:val="20"/>
              </w:rPr>
              <w:t>No Data</w:t>
            </w:r>
          </w:p>
        </w:tc>
      </w:tr>
      <w:tr w:rsidR="003303F6" w:rsidRPr="007F1E5F" w14:paraId="702E3B30" w14:textId="77777777" w:rsidTr="0011658F">
        <w:tc>
          <w:tcPr>
            <w:tcW w:w="835" w:type="pct"/>
            <w:vMerge w:val="restart"/>
          </w:tcPr>
          <w:p w14:paraId="7B7747E7" w14:textId="77777777" w:rsidR="003303F6" w:rsidRPr="007F1E5F" w:rsidRDefault="003303F6" w:rsidP="003303F6">
            <w:pPr>
              <w:pStyle w:val="NoSpacing"/>
              <w:rPr>
                <w:sz w:val="20"/>
                <w:szCs w:val="20"/>
              </w:rPr>
            </w:pPr>
            <w:r w:rsidRPr="007F1E5F">
              <w:rPr>
                <w:sz w:val="20"/>
                <w:szCs w:val="20"/>
              </w:rPr>
              <w:t>Bear in the Lodge</w:t>
            </w:r>
          </w:p>
        </w:tc>
        <w:tc>
          <w:tcPr>
            <w:tcW w:w="522" w:type="pct"/>
            <w:vMerge w:val="restart"/>
            <w:vAlign w:val="center"/>
          </w:tcPr>
          <w:p w14:paraId="2A0E6899" w14:textId="77777777" w:rsidR="003303F6" w:rsidRPr="007F1E5F" w:rsidRDefault="003303F6" w:rsidP="003303F6">
            <w:pPr>
              <w:pStyle w:val="NoSpacing"/>
              <w:rPr>
                <w:sz w:val="20"/>
                <w:szCs w:val="20"/>
              </w:rPr>
            </w:pPr>
            <w:r w:rsidRPr="007F1E5F">
              <w:rPr>
                <w:sz w:val="20"/>
                <w:szCs w:val="20"/>
              </w:rPr>
              <w:t>BLC1</w:t>
            </w:r>
          </w:p>
          <w:p w14:paraId="05CF7CD8" w14:textId="77777777" w:rsidR="003303F6" w:rsidRPr="007F1E5F" w:rsidRDefault="003303F6" w:rsidP="003303F6">
            <w:pPr>
              <w:pStyle w:val="NoSpacing"/>
              <w:rPr>
                <w:sz w:val="20"/>
                <w:szCs w:val="20"/>
              </w:rPr>
            </w:pPr>
            <w:r w:rsidRPr="007F1E5F">
              <w:rPr>
                <w:sz w:val="20"/>
                <w:szCs w:val="20"/>
              </w:rPr>
              <w:t>(2008)</w:t>
            </w:r>
          </w:p>
        </w:tc>
        <w:tc>
          <w:tcPr>
            <w:tcW w:w="1381" w:type="pct"/>
          </w:tcPr>
          <w:p w14:paraId="03F513FC"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6C0C4FC9"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2F5DB66D" w14:textId="77777777" w:rsidR="003303F6" w:rsidRPr="007F1E5F" w:rsidRDefault="00994042" w:rsidP="00994042">
            <w:pPr>
              <w:pStyle w:val="NoSpacing"/>
              <w:jc w:val="center"/>
              <w:rPr>
                <w:sz w:val="20"/>
                <w:szCs w:val="20"/>
              </w:rPr>
            </w:pPr>
            <w:r w:rsidRPr="007F1E5F">
              <w:rPr>
                <w:sz w:val="20"/>
                <w:szCs w:val="20"/>
              </w:rPr>
              <w:t>2</w:t>
            </w:r>
            <w:r w:rsidR="003303F6" w:rsidRPr="007F1E5F">
              <w:rPr>
                <w:sz w:val="20"/>
                <w:szCs w:val="20"/>
              </w:rPr>
              <w:t xml:space="preserve"> of </w:t>
            </w:r>
            <w:r w:rsidRPr="007F1E5F">
              <w:rPr>
                <w:sz w:val="20"/>
                <w:szCs w:val="20"/>
              </w:rPr>
              <w:t>4</w:t>
            </w:r>
          </w:p>
        </w:tc>
        <w:tc>
          <w:tcPr>
            <w:tcW w:w="735" w:type="pct"/>
            <w:vAlign w:val="center"/>
          </w:tcPr>
          <w:p w14:paraId="392C365C" w14:textId="77777777" w:rsidR="003303F6" w:rsidRPr="007F1E5F" w:rsidRDefault="00994042" w:rsidP="003303F6">
            <w:pPr>
              <w:pStyle w:val="NoSpacing"/>
              <w:jc w:val="center"/>
              <w:rPr>
                <w:sz w:val="20"/>
                <w:szCs w:val="20"/>
              </w:rPr>
            </w:pPr>
            <w:r w:rsidRPr="007F1E5F">
              <w:rPr>
                <w:sz w:val="20"/>
                <w:szCs w:val="20"/>
              </w:rPr>
              <w:t>5</w:t>
            </w:r>
            <w:r w:rsidR="003303F6" w:rsidRPr="007F1E5F">
              <w:rPr>
                <w:sz w:val="20"/>
                <w:szCs w:val="20"/>
              </w:rPr>
              <w:t>0%</w:t>
            </w:r>
          </w:p>
        </w:tc>
      </w:tr>
      <w:tr w:rsidR="003303F6" w:rsidRPr="007F1E5F" w14:paraId="38CFC10A" w14:textId="77777777" w:rsidTr="0011658F">
        <w:tc>
          <w:tcPr>
            <w:tcW w:w="835" w:type="pct"/>
            <w:vMerge/>
          </w:tcPr>
          <w:p w14:paraId="38A1A37D" w14:textId="77777777" w:rsidR="003303F6" w:rsidRPr="007F1E5F" w:rsidRDefault="003303F6" w:rsidP="003303F6">
            <w:pPr>
              <w:pStyle w:val="NoSpacing"/>
              <w:rPr>
                <w:sz w:val="20"/>
                <w:szCs w:val="20"/>
              </w:rPr>
            </w:pPr>
          </w:p>
        </w:tc>
        <w:tc>
          <w:tcPr>
            <w:tcW w:w="522" w:type="pct"/>
            <w:vMerge/>
            <w:vAlign w:val="center"/>
          </w:tcPr>
          <w:p w14:paraId="2C09C069" w14:textId="77777777" w:rsidR="003303F6" w:rsidRPr="007F1E5F" w:rsidRDefault="003303F6" w:rsidP="003303F6">
            <w:pPr>
              <w:pStyle w:val="NoSpacing"/>
              <w:rPr>
                <w:sz w:val="20"/>
                <w:szCs w:val="20"/>
              </w:rPr>
            </w:pPr>
          </w:p>
        </w:tc>
        <w:tc>
          <w:tcPr>
            <w:tcW w:w="1381" w:type="pct"/>
          </w:tcPr>
          <w:p w14:paraId="0D27595C"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399BD066" w14:textId="77777777" w:rsidR="003303F6" w:rsidRPr="007F1E5F" w:rsidRDefault="003303F6" w:rsidP="003303F6">
            <w:pPr>
              <w:pStyle w:val="NoSpacing"/>
              <w:jc w:val="center"/>
              <w:rPr>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2996B8D1" w14:textId="77777777" w:rsidR="003303F6" w:rsidRPr="007F1E5F" w:rsidRDefault="005D7757" w:rsidP="00994042">
            <w:pPr>
              <w:pStyle w:val="NoSpacing"/>
              <w:jc w:val="center"/>
              <w:rPr>
                <w:sz w:val="20"/>
                <w:szCs w:val="20"/>
              </w:rPr>
            </w:pPr>
            <w:r w:rsidRPr="007F1E5F">
              <w:rPr>
                <w:sz w:val="20"/>
                <w:szCs w:val="20"/>
              </w:rPr>
              <w:t>2</w:t>
            </w:r>
            <w:r w:rsidR="003303F6" w:rsidRPr="007F1E5F">
              <w:rPr>
                <w:sz w:val="20"/>
                <w:szCs w:val="20"/>
              </w:rPr>
              <w:t xml:space="preserve"> of </w:t>
            </w:r>
            <w:r w:rsidR="00994042" w:rsidRPr="007F1E5F">
              <w:rPr>
                <w:sz w:val="20"/>
                <w:szCs w:val="20"/>
              </w:rPr>
              <w:t>4</w:t>
            </w:r>
          </w:p>
        </w:tc>
        <w:tc>
          <w:tcPr>
            <w:tcW w:w="735" w:type="pct"/>
            <w:vAlign w:val="center"/>
          </w:tcPr>
          <w:p w14:paraId="163CE2A6" w14:textId="77777777" w:rsidR="003303F6" w:rsidRPr="007F1E5F" w:rsidRDefault="005D7757" w:rsidP="00906CBE">
            <w:pPr>
              <w:pStyle w:val="NoSpacing"/>
              <w:jc w:val="center"/>
              <w:rPr>
                <w:sz w:val="20"/>
                <w:szCs w:val="20"/>
              </w:rPr>
            </w:pPr>
            <w:r w:rsidRPr="007F1E5F">
              <w:rPr>
                <w:rFonts w:cstheme="minorHAnsi"/>
                <w:sz w:val="20"/>
                <w:szCs w:val="20"/>
              </w:rPr>
              <w:t>50</w:t>
            </w:r>
            <w:r w:rsidR="003303F6" w:rsidRPr="007F1E5F">
              <w:rPr>
                <w:rFonts w:cstheme="minorHAnsi"/>
                <w:sz w:val="20"/>
                <w:szCs w:val="20"/>
              </w:rPr>
              <w:t>%</w:t>
            </w:r>
          </w:p>
        </w:tc>
      </w:tr>
      <w:tr w:rsidR="003303F6" w:rsidRPr="007F1E5F" w14:paraId="6056C00C" w14:textId="77777777" w:rsidTr="0011658F">
        <w:tc>
          <w:tcPr>
            <w:tcW w:w="835" w:type="pct"/>
            <w:vMerge/>
          </w:tcPr>
          <w:p w14:paraId="152D6218" w14:textId="77777777" w:rsidR="003303F6" w:rsidRPr="007F1E5F" w:rsidRDefault="003303F6" w:rsidP="003303F6">
            <w:pPr>
              <w:pStyle w:val="NoSpacing"/>
              <w:rPr>
                <w:sz w:val="20"/>
                <w:szCs w:val="20"/>
              </w:rPr>
            </w:pPr>
          </w:p>
        </w:tc>
        <w:tc>
          <w:tcPr>
            <w:tcW w:w="522" w:type="pct"/>
            <w:vMerge/>
            <w:vAlign w:val="center"/>
          </w:tcPr>
          <w:p w14:paraId="0918F4CF" w14:textId="77777777" w:rsidR="003303F6" w:rsidRPr="007F1E5F" w:rsidRDefault="003303F6" w:rsidP="003303F6">
            <w:pPr>
              <w:pStyle w:val="NoSpacing"/>
              <w:rPr>
                <w:sz w:val="20"/>
                <w:szCs w:val="20"/>
              </w:rPr>
            </w:pPr>
          </w:p>
        </w:tc>
        <w:tc>
          <w:tcPr>
            <w:tcW w:w="1381" w:type="pct"/>
          </w:tcPr>
          <w:p w14:paraId="1D74649F"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1544DCD0"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0DD7E21F"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2E0A6879" w14:textId="77777777" w:rsidR="003303F6" w:rsidRPr="007F1E5F" w:rsidRDefault="003303F6" w:rsidP="003303F6">
            <w:pPr>
              <w:pStyle w:val="NoSpacing"/>
              <w:jc w:val="center"/>
              <w:rPr>
                <w:sz w:val="20"/>
                <w:szCs w:val="20"/>
              </w:rPr>
            </w:pPr>
            <w:r w:rsidRPr="007F1E5F">
              <w:rPr>
                <w:rFonts w:cstheme="minorHAnsi"/>
                <w:sz w:val="20"/>
                <w:szCs w:val="20"/>
              </w:rPr>
              <w:t>0%</w:t>
            </w:r>
          </w:p>
        </w:tc>
      </w:tr>
      <w:tr w:rsidR="003303F6" w:rsidRPr="007F1E5F" w14:paraId="770B425A" w14:textId="77777777" w:rsidTr="0011658F">
        <w:tc>
          <w:tcPr>
            <w:tcW w:w="835" w:type="pct"/>
            <w:vMerge/>
          </w:tcPr>
          <w:p w14:paraId="7B12813F" w14:textId="77777777" w:rsidR="003303F6" w:rsidRPr="007F1E5F" w:rsidRDefault="003303F6" w:rsidP="003303F6">
            <w:pPr>
              <w:pStyle w:val="NoSpacing"/>
              <w:rPr>
                <w:sz w:val="20"/>
                <w:szCs w:val="20"/>
              </w:rPr>
            </w:pPr>
          </w:p>
        </w:tc>
        <w:tc>
          <w:tcPr>
            <w:tcW w:w="522" w:type="pct"/>
            <w:vMerge/>
            <w:vAlign w:val="center"/>
          </w:tcPr>
          <w:p w14:paraId="0FF53584" w14:textId="77777777" w:rsidR="003303F6" w:rsidRPr="007F1E5F" w:rsidRDefault="003303F6" w:rsidP="003303F6">
            <w:pPr>
              <w:pStyle w:val="NoSpacing"/>
              <w:rPr>
                <w:sz w:val="20"/>
                <w:szCs w:val="20"/>
              </w:rPr>
            </w:pPr>
          </w:p>
        </w:tc>
        <w:tc>
          <w:tcPr>
            <w:tcW w:w="1381" w:type="pct"/>
          </w:tcPr>
          <w:p w14:paraId="4D12C485"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640A0BAA"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706E616E" w14:textId="77777777" w:rsidR="003303F6" w:rsidRPr="007F1E5F" w:rsidRDefault="003303F6" w:rsidP="003303F6">
            <w:pPr>
              <w:pStyle w:val="NoSpacing"/>
              <w:jc w:val="center"/>
              <w:rPr>
                <w:sz w:val="20"/>
                <w:szCs w:val="20"/>
              </w:rPr>
            </w:pPr>
            <w:r w:rsidRPr="007F1E5F">
              <w:rPr>
                <w:sz w:val="20"/>
                <w:szCs w:val="20"/>
              </w:rPr>
              <w:t>1 of 5</w:t>
            </w:r>
          </w:p>
        </w:tc>
        <w:tc>
          <w:tcPr>
            <w:tcW w:w="735" w:type="pct"/>
            <w:vAlign w:val="center"/>
          </w:tcPr>
          <w:p w14:paraId="559CAFA5" w14:textId="77777777" w:rsidR="003303F6" w:rsidRPr="007F1E5F" w:rsidRDefault="003303F6" w:rsidP="003303F6">
            <w:pPr>
              <w:pStyle w:val="NoSpacing"/>
              <w:jc w:val="center"/>
              <w:rPr>
                <w:sz w:val="20"/>
                <w:szCs w:val="20"/>
              </w:rPr>
            </w:pPr>
            <w:r w:rsidRPr="007F1E5F">
              <w:rPr>
                <w:rFonts w:cstheme="minorHAnsi"/>
                <w:sz w:val="20"/>
                <w:szCs w:val="20"/>
              </w:rPr>
              <w:t>20%</w:t>
            </w:r>
          </w:p>
        </w:tc>
      </w:tr>
      <w:tr w:rsidR="003303F6" w:rsidRPr="007F1E5F" w14:paraId="606D9738" w14:textId="77777777" w:rsidTr="0011658F">
        <w:tc>
          <w:tcPr>
            <w:tcW w:w="835" w:type="pct"/>
            <w:vMerge/>
          </w:tcPr>
          <w:p w14:paraId="05FD68BD" w14:textId="77777777" w:rsidR="003303F6" w:rsidRPr="007F1E5F" w:rsidRDefault="003303F6" w:rsidP="003303F6">
            <w:pPr>
              <w:pStyle w:val="NoSpacing"/>
              <w:rPr>
                <w:sz w:val="20"/>
                <w:szCs w:val="20"/>
              </w:rPr>
            </w:pPr>
          </w:p>
        </w:tc>
        <w:tc>
          <w:tcPr>
            <w:tcW w:w="522" w:type="pct"/>
            <w:vMerge/>
            <w:vAlign w:val="center"/>
          </w:tcPr>
          <w:p w14:paraId="65A7DFD1" w14:textId="77777777" w:rsidR="003303F6" w:rsidRPr="007F1E5F" w:rsidRDefault="003303F6" w:rsidP="003303F6">
            <w:pPr>
              <w:pStyle w:val="NoSpacing"/>
              <w:rPr>
                <w:sz w:val="20"/>
                <w:szCs w:val="20"/>
              </w:rPr>
            </w:pPr>
          </w:p>
        </w:tc>
        <w:tc>
          <w:tcPr>
            <w:tcW w:w="1381" w:type="pct"/>
          </w:tcPr>
          <w:p w14:paraId="744247DD"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2DCBDB8D" w14:textId="77777777" w:rsidR="003303F6" w:rsidRPr="007F1E5F" w:rsidRDefault="0050500E" w:rsidP="003303F6">
            <w:pPr>
              <w:pStyle w:val="NoSpacing"/>
              <w:jc w:val="center"/>
              <w:rPr>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00B28A37"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5C6D1939" w14:textId="77777777" w:rsidR="003303F6" w:rsidRPr="007F1E5F" w:rsidRDefault="003303F6" w:rsidP="003303F6">
            <w:pPr>
              <w:pStyle w:val="NoSpacing"/>
              <w:jc w:val="center"/>
              <w:rPr>
                <w:sz w:val="20"/>
                <w:szCs w:val="20"/>
              </w:rPr>
            </w:pPr>
            <w:r w:rsidRPr="007F1E5F">
              <w:rPr>
                <w:rFonts w:cstheme="minorHAnsi"/>
                <w:sz w:val="20"/>
                <w:szCs w:val="20"/>
              </w:rPr>
              <w:t>0%</w:t>
            </w:r>
          </w:p>
        </w:tc>
      </w:tr>
      <w:tr w:rsidR="003303F6" w:rsidRPr="007F1E5F" w14:paraId="177F042A" w14:textId="77777777" w:rsidTr="0011658F">
        <w:tc>
          <w:tcPr>
            <w:tcW w:w="835" w:type="pct"/>
            <w:vMerge/>
          </w:tcPr>
          <w:p w14:paraId="674F19C8" w14:textId="77777777" w:rsidR="003303F6" w:rsidRPr="007F1E5F" w:rsidRDefault="003303F6" w:rsidP="003303F6">
            <w:pPr>
              <w:pStyle w:val="NoSpacing"/>
              <w:rPr>
                <w:sz w:val="20"/>
                <w:szCs w:val="20"/>
              </w:rPr>
            </w:pPr>
          </w:p>
        </w:tc>
        <w:tc>
          <w:tcPr>
            <w:tcW w:w="522" w:type="pct"/>
            <w:vMerge/>
            <w:vAlign w:val="center"/>
          </w:tcPr>
          <w:p w14:paraId="609CF0B6" w14:textId="77777777" w:rsidR="003303F6" w:rsidRPr="007F1E5F" w:rsidRDefault="003303F6" w:rsidP="003303F6">
            <w:pPr>
              <w:pStyle w:val="NoSpacing"/>
              <w:rPr>
                <w:sz w:val="20"/>
                <w:szCs w:val="20"/>
              </w:rPr>
            </w:pPr>
          </w:p>
        </w:tc>
        <w:tc>
          <w:tcPr>
            <w:tcW w:w="1381" w:type="pct"/>
          </w:tcPr>
          <w:p w14:paraId="7FCB54E6"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3684F324" w14:textId="77777777" w:rsidR="003303F6" w:rsidRPr="007F1E5F" w:rsidRDefault="003303F6" w:rsidP="003303F6">
            <w:pPr>
              <w:pStyle w:val="NoSpacing"/>
              <w:rPr>
                <w:sz w:val="20"/>
                <w:szCs w:val="20"/>
              </w:rPr>
            </w:pPr>
          </w:p>
        </w:tc>
        <w:tc>
          <w:tcPr>
            <w:tcW w:w="717" w:type="pct"/>
            <w:vAlign w:val="center"/>
          </w:tcPr>
          <w:p w14:paraId="25708206"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6838E0C4" w14:textId="77777777" w:rsidR="003303F6" w:rsidRPr="007F1E5F" w:rsidRDefault="003303F6" w:rsidP="0050500E">
            <w:pPr>
              <w:pStyle w:val="NoSpacing"/>
              <w:jc w:val="center"/>
              <w:rPr>
                <w:sz w:val="20"/>
                <w:szCs w:val="20"/>
              </w:rPr>
            </w:pPr>
            <w:r w:rsidRPr="007F1E5F">
              <w:rPr>
                <w:rFonts w:cstheme="minorHAnsi"/>
                <w:sz w:val="20"/>
                <w:szCs w:val="20"/>
              </w:rPr>
              <w:t>&gt;0.56 mg/L</w:t>
            </w:r>
            <w:r w:rsidR="0050500E" w:rsidRPr="007F1E5F">
              <w:rPr>
                <w:rFonts w:cstheme="minorHAnsi"/>
                <w:sz w:val="20"/>
                <w:szCs w:val="20"/>
              </w:rPr>
              <w:t xml:space="preserve"> </w:t>
            </w:r>
            <w:r w:rsidR="0050500E" w:rsidRPr="007F1E5F">
              <w:rPr>
                <w:rFonts w:cstheme="minorHAnsi"/>
                <w:sz w:val="20"/>
                <w:szCs w:val="20"/>
                <w:vertAlign w:val="subscript"/>
              </w:rPr>
              <w:t>b</w:t>
            </w:r>
          </w:p>
        </w:tc>
        <w:tc>
          <w:tcPr>
            <w:tcW w:w="810" w:type="pct"/>
            <w:vAlign w:val="center"/>
          </w:tcPr>
          <w:p w14:paraId="6913AF12" w14:textId="77777777" w:rsidR="003303F6" w:rsidRPr="007F1E5F" w:rsidRDefault="003303F6" w:rsidP="003303F6">
            <w:pPr>
              <w:pStyle w:val="NoSpacing"/>
              <w:jc w:val="center"/>
              <w:rPr>
                <w:sz w:val="20"/>
                <w:szCs w:val="20"/>
              </w:rPr>
            </w:pPr>
            <w:r w:rsidRPr="007F1E5F">
              <w:rPr>
                <w:sz w:val="20"/>
                <w:szCs w:val="20"/>
              </w:rPr>
              <w:t>Zero of 5</w:t>
            </w:r>
          </w:p>
          <w:p w14:paraId="333026A6" w14:textId="77777777" w:rsidR="003303F6" w:rsidRPr="007F1E5F" w:rsidRDefault="003303F6" w:rsidP="0050500E">
            <w:pPr>
              <w:pStyle w:val="NoSpacing"/>
              <w:jc w:val="center"/>
              <w:rPr>
                <w:sz w:val="20"/>
                <w:szCs w:val="20"/>
              </w:rPr>
            </w:pPr>
            <w:r w:rsidRPr="007F1E5F">
              <w:rPr>
                <w:sz w:val="20"/>
                <w:szCs w:val="20"/>
              </w:rPr>
              <w:t xml:space="preserve">Zero of </w:t>
            </w:r>
            <w:r w:rsidR="00A11E90" w:rsidRPr="007F1E5F">
              <w:rPr>
                <w:sz w:val="20"/>
                <w:szCs w:val="20"/>
              </w:rPr>
              <w:t>5</w:t>
            </w:r>
          </w:p>
        </w:tc>
        <w:tc>
          <w:tcPr>
            <w:tcW w:w="735" w:type="pct"/>
            <w:vAlign w:val="center"/>
          </w:tcPr>
          <w:p w14:paraId="5947715D"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p w14:paraId="24D4EC6E" w14:textId="77777777" w:rsidR="003303F6" w:rsidRPr="007F1E5F" w:rsidRDefault="003303F6" w:rsidP="0050500E">
            <w:pPr>
              <w:pStyle w:val="NoSpacing"/>
              <w:jc w:val="center"/>
              <w:rPr>
                <w:sz w:val="20"/>
                <w:szCs w:val="20"/>
              </w:rPr>
            </w:pPr>
            <w:r w:rsidRPr="007F1E5F">
              <w:rPr>
                <w:rFonts w:cstheme="minorHAnsi"/>
                <w:sz w:val="20"/>
                <w:szCs w:val="20"/>
              </w:rPr>
              <w:t>0%</w:t>
            </w:r>
          </w:p>
        </w:tc>
      </w:tr>
      <w:tr w:rsidR="003303F6" w:rsidRPr="007F1E5F" w14:paraId="64504312" w14:textId="77777777" w:rsidTr="0011658F">
        <w:tc>
          <w:tcPr>
            <w:tcW w:w="835" w:type="pct"/>
            <w:vMerge/>
          </w:tcPr>
          <w:p w14:paraId="7ECF8EAE" w14:textId="77777777" w:rsidR="003303F6" w:rsidRPr="007F1E5F" w:rsidRDefault="003303F6" w:rsidP="003303F6">
            <w:pPr>
              <w:pStyle w:val="NoSpacing"/>
              <w:rPr>
                <w:sz w:val="20"/>
                <w:szCs w:val="20"/>
              </w:rPr>
            </w:pPr>
          </w:p>
        </w:tc>
        <w:tc>
          <w:tcPr>
            <w:tcW w:w="522" w:type="pct"/>
            <w:vMerge/>
            <w:vAlign w:val="center"/>
          </w:tcPr>
          <w:p w14:paraId="7BA197BA" w14:textId="77777777" w:rsidR="003303F6" w:rsidRPr="007F1E5F" w:rsidRDefault="003303F6" w:rsidP="003303F6">
            <w:pPr>
              <w:pStyle w:val="NoSpacing"/>
              <w:rPr>
                <w:sz w:val="20"/>
                <w:szCs w:val="20"/>
              </w:rPr>
            </w:pPr>
          </w:p>
        </w:tc>
        <w:tc>
          <w:tcPr>
            <w:tcW w:w="1381" w:type="pct"/>
          </w:tcPr>
          <w:p w14:paraId="0146B7C8"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110514DA" w14:textId="77777777" w:rsidR="003303F6" w:rsidRPr="007F1E5F" w:rsidRDefault="00120E20" w:rsidP="003303F6">
            <w:pPr>
              <w:pStyle w:val="NoSpacing"/>
              <w:jc w:val="center"/>
              <w:rPr>
                <w:rFonts w:cstheme="minorHAnsi"/>
                <w:sz w:val="20"/>
                <w:szCs w:val="20"/>
              </w:rPr>
            </w:pPr>
            <w:r w:rsidRPr="007F1E5F">
              <w:rPr>
                <w:rFonts w:cstheme="minorHAnsi"/>
                <w:sz w:val="20"/>
                <w:szCs w:val="20"/>
              </w:rPr>
              <w:t>&gt; 0.037 mg/L</w:t>
            </w:r>
            <w:r w:rsidR="00E27CAC" w:rsidRPr="007F1E5F">
              <w:rPr>
                <w:rFonts w:cstheme="minorHAnsi"/>
                <w:sz w:val="20"/>
                <w:szCs w:val="20"/>
              </w:rPr>
              <w:t xml:space="preserve"> </w:t>
            </w:r>
            <w:r w:rsidR="00E27CAC" w:rsidRPr="007F1E5F">
              <w:rPr>
                <w:rFonts w:cstheme="minorHAnsi"/>
                <w:sz w:val="20"/>
                <w:szCs w:val="20"/>
                <w:vertAlign w:val="subscript"/>
              </w:rPr>
              <w:t>c</w:t>
            </w:r>
          </w:p>
          <w:p w14:paraId="0AFDB495" w14:textId="77777777" w:rsidR="0050500E" w:rsidRPr="007F1E5F" w:rsidRDefault="00E27CAC" w:rsidP="003303F6">
            <w:pPr>
              <w:pStyle w:val="NoSpacing"/>
              <w:jc w:val="center"/>
              <w:rPr>
                <w:rFonts w:cstheme="minorHAnsi"/>
                <w:sz w:val="20"/>
                <w:szCs w:val="20"/>
              </w:rPr>
            </w:pPr>
            <w:r w:rsidRPr="007F1E5F">
              <w:rPr>
                <w:rFonts w:cstheme="minorHAnsi"/>
                <w:sz w:val="20"/>
                <w:szCs w:val="20"/>
              </w:rPr>
              <w:t xml:space="preserve">&gt; 0.037 mg/L </w:t>
            </w:r>
            <w:r w:rsidRPr="007F1E5F">
              <w:rPr>
                <w:rFonts w:cstheme="minorHAnsi"/>
                <w:sz w:val="20"/>
                <w:szCs w:val="20"/>
                <w:vertAlign w:val="subscript"/>
              </w:rPr>
              <w:t>d</w:t>
            </w:r>
          </w:p>
        </w:tc>
        <w:tc>
          <w:tcPr>
            <w:tcW w:w="810" w:type="pct"/>
            <w:vAlign w:val="center"/>
          </w:tcPr>
          <w:p w14:paraId="42057EC0" w14:textId="77777777" w:rsidR="003303F6" w:rsidRPr="007F1E5F" w:rsidRDefault="003303F6" w:rsidP="003303F6">
            <w:pPr>
              <w:pStyle w:val="NoSpacing"/>
              <w:jc w:val="center"/>
              <w:rPr>
                <w:sz w:val="20"/>
                <w:szCs w:val="20"/>
              </w:rPr>
            </w:pPr>
            <w:r w:rsidRPr="007F1E5F">
              <w:rPr>
                <w:sz w:val="20"/>
                <w:szCs w:val="20"/>
              </w:rPr>
              <w:t>2 of 2</w:t>
            </w:r>
          </w:p>
          <w:p w14:paraId="67DC59F0" w14:textId="77777777" w:rsidR="00E27CAC" w:rsidRPr="007F1E5F" w:rsidRDefault="00E27CAC" w:rsidP="003303F6">
            <w:pPr>
              <w:pStyle w:val="NoSpacing"/>
              <w:jc w:val="center"/>
              <w:rPr>
                <w:sz w:val="20"/>
                <w:szCs w:val="20"/>
              </w:rPr>
            </w:pPr>
            <w:r w:rsidRPr="007F1E5F">
              <w:rPr>
                <w:sz w:val="20"/>
                <w:szCs w:val="20"/>
              </w:rPr>
              <w:t>2 of 2</w:t>
            </w:r>
          </w:p>
        </w:tc>
        <w:tc>
          <w:tcPr>
            <w:tcW w:w="735" w:type="pct"/>
            <w:vAlign w:val="center"/>
          </w:tcPr>
          <w:p w14:paraId="0B73279B"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p w14:paraId="5BC3097F" w14:textId="77777777" w:rsidR="00E27CAC" w:rsidRPr="007F1E5F" w:rsidRDefault="00E27CAC" w:rsidP="003303F6">
            <w:pPr>
              <w:pStyle w:val="NoSpacing"/>
              <w:jc w:val="center"/>
              <w:rPr>
                <w:rFonts w:cstheme="minorHAnsi"/>
                <w:sz w:val="20"/>
                <w:szCs w:val="20"/>
              </w:rPr>
            </w:pPr>
            <w:r w:rsidRPr="007F1E5F">
              <w:rPr>
                <w:rFonts w:cstheme="minorHAnsi"/>
                <w:sz w:val="20"/>
                <w:szCs w:val="20"/>
              </w:rPr>
              <w:t>100%</w:t>
            </w:r>
          </w:p>
        </w:tc>
      </w:tr>
      <w:tr w:rsidR="003303F6" w:rsidRPr="007F1E5F" w14:paraId="4B80D414" w14:textId="77777777" w:rsidTr="0011658F">
        <w:tc>
          <w:tcPr>
            <w:tcW w:w="835" w:type="pct"/>
            <w:vMerge/>
          </w:tcPr>
          <w:p w14:paraId="762A05FE" w14:textId="77777777" w:rsidR="003303F6" w:rsidRPr="007F1E5F" w:rsidRDefault="003303F6" w:rsidP="003303F6">
            <w:pPr>
              <w:pStyle w:val="NoSpacing"/>
              <w:rPr>
                <w:sz w:val="20"/>
                <w:szCs w:val="20"/>
              </w:rPr>
            </w:pPr>
          </w:p>
        </w:tc>
        <w:tc>
          <w:tcPr>
            <w:tcW w:w="522" w:type="pct"/>
            <w:vMerge/>
            <w:vAlign w:val="center"/>
          </w:tcPr>
          <w:p w14:paraId="4534D629" w14:textId="77777777" w:rsidR="003303F6" w:rsidRPr="007F1E5F" w:rsidRDefault="003303F6" w:rsidP="003303F6">
            <w:pPr>
              <w:pStyle w:val="NoSpacing"/>
              <w:rPr>
                <w:sz w:val="20"/>
                <w:szCs w:val="20"/>
              </w:rPr>
            </w:pPr>
          </w:p>
        </w:tc>
        <w:tc>
          <w:tcPr>
            <w:tcW w:w="1381" w:type="pct"/>
          </w:tcPr>
          <w:p w14:paraId="1708CA86"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vAlign w:val="center"/>
          </w:tcPr>
          <w:p w14:paraId="474E322C" w14:textId="77777777" w:rsidR="003303F6" w:rsidRPr="007F1E5F" w:rsidRDefault="00E27CAC" w:rsidP="003303F6">
            <w:pPr>
              <w:pStyle w:val="NoSpacing"/>
              <w:jc w:val="center"/>
              <w:rPr>
                <w:rFonts w:cstheme="minorHAnsi"/>
                <w:sz w:val="20"/>
                <w:szCs w:val="20"/>
              </w:rPr>
            </w:pPr>
            <w:r w:rsidRPr="007F1E5F">
              <w:rPr>
                <w:rFonts w:cstheme="minorHAnsi"/>
                <w:sz w:val="20"/>
                <w:szCs w:val="20"/>
              </w:rPr>
              <w:t xml:space="preserve">&gt;0.037 mg/L </w:t>
            </w:r>
            <w:r w:rsidRPr="007F1E5F">
              <w:rPr>
                <w:rFonts w:cstheme="minorHAnsi"/>
                <w:sz w:val="20"/>
                <w:szCs w:val="20"/>
                <w:vertAlign w:val="subscript"/>
              </w:rPr>
              <w:t>e</w:t>
            </w:r>
          </w:p>
        </w:tc>
        <w:tc>
          <w:tcPr>
            <w:tcW w:w="810" w:type="pct"/>
            <w:vAlign w:val="center"/>
          </w:tcPr>
          <w:p w14:paraId="1DE7A45E"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5A997094"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48B12014" w14:textId="77777777" w:rsidTr="0011658F">
        <w:tc>
          <w:tcPr>
            <w:tcW w:w="835" w:type="pct"/>
            <w:vMerge/>
          </w:tcPr>
          <w:p w14:paraId="2854D5D7" w14:textId="77777777" w:rsidR="003303F6" w:rsidRPr="007F1E5F" w:rsidRDefault="003303F6" w:rsidP="003303F6">
            <w:pPr>
              <w:pStyle w:val="NoSpacing"/>
              <w:rPr>
                <w:sz w:val="20"/>
                <w:szCs w:val="20"/>
              </w:rPr>
            </w:pPr>
          </w:p>
        </w:tc>
        <w:tc>
          <w:tcPr>
            <w:tcW w:w="522" w:type="pct"/>
            <w:vMerge w:val="restart"/>
            <w:vAlign w:val="center"/>
          </w:tcPr>
          <w:p w14:paraId="599C5306" w14:textId="77777777" w:rsidR="003303F6" w:rsidRPr="007F1E5F" w:rsidRDefault="003303F6" w:rsidP="003303F6">
            <w:pPr>
              <w:pStyle w:val="NoSpacing"/>
              <w:rPr>
                <w:sz w:val="20"/>
                <w:szCs w:val="20"/>
              </w:rPr>
            </w:pPr>
            <w:r w:rsidRPr="007F1E5F">
              <w:rPr>
                <w:sz w:val="20"/>
                <w:szCs w:val="20"/>
              </w:rPr>
              <w:t>BLC2</w:t>
            </w:r>
          </w:p>
          <w:p w14:paraId="5D29F6AD" w14:textId="77777777" w:rsidR="003303F6" w:rsidRPr="007F1E5F" w:rsidRDefault="003303F6" w:rsidP="003303F6">
            <w:pPr>
              <w:pStyle w:val="NoSpacing"/>
              <w:rPr>
                <w:sz w:val="20"/>
                <w:szCs w:val="20"/>
              </w:rPr>
            </w:pPr>
            <w:r w:rsidRPr="007F1E5F">
              <w:rPr>
                <w:sz w:val="20"/>
                <w:szCs w:val="20"/>
              </w:rPr>
              <w:t>(2008)</w:t>
            </w:r>
          </w:p>
        </w:tc>
        <w:tc>
          <w:tcPr>
            <w:tcW w:w="1381" w:type="pct"/>
          </w:tcPr>
          <w:p w14:paraId="2DE94176"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688113F2" w14:textId="77777777" w:rsidR="003303F6" w:rsidRPr="007F1E5F" w:rsidRDefault="003303F6" w:rsidP="003303F6">
            <w:pPr>
              <w:pStyle w:val="NoSpacing"/>
              <w:jc w:val="center"/>
              <w:rPr>
                <w:sz w:val="20"/>
                <w:szCs w:val="20"/>
              </w:rPr>
            </w:pPr>
            <w:r w:rsidRPr="007F1E5F">
              <w:rPr>
                <w:rFonts w:ascii="Calibri" w:hAnsi="Calibri"/>
                <w:sz w:val="20"/>
                <w:szCs w:val="20"/>
              </w:rPr>
              <w:t>&gt; 400 CFU/100mL</w:t>
            </w:r>
          </w:p>
        </w:tc>
        <w:tc>
          <w:tcPr>
            <w:tcW w:w="810" w:type="pct"/>
            <w:vAlign w:val="center"/>
          </w:tcPr>
          <w:p w14:paraId="3AE72114" w14:textId="77777777" w:rsidR="003303F6" w:rsidRPr="007F1E5F" w:rsidRDefault="00994042" w:rsidP="00994042">
            <w:pPr>
              <w:pStyle w:val="NoSpacing"/>
              <w:jc w:val="center"/>
              <w:rPr>
                <w:sz w:val="20"/>
                <w:szCs w:val="20"/>
              </w:rPr>
            </w:pPr>
            <w:r w:rsidRPr="007F1E5F">
              <w:rPr>
                <w:sz w:val="20"/>
                <w:szCs w:val="20"/>
              </w:rPr>
              <w:t>3</w:t>
            </w:r>
            <w:r w:rsidR="003303F6" w:rsidRPr="007F1E5F">
              <w:rPr>
                <w:sz w:val="20"/>
                <w:szCs w:val="20"/>
              </w:rPr>
              <w:t xml:space="preserve"> of </w:t>
            </w:r>
            <w:r w:rsidRPr="007F1E5F">
              <w:rPr>
                <w:sz w:val="20"/>
                <w:szCs w:val="20"/>
              </w:rPr>
              <w:t>3</w:t>
            </w:r>
          </w:p>
        </w:tc>
        <w:tc>
          <w:tcPr>
            <w:tcW w:w="735" w:type="pct"/>
            <w:vAlign w:val="center"/>
          </w:tcPr>
          <w:p w14:paraId="4FECC0E6" w14:textId="77777777" w:rsidR="003303F6" w:rsidRPr="007F1E5F" w:rsidRDefault="003303F6" w:rsidP="003303F6">
            <w:pPr>
              <w:pStyle w:val="NoSpacing"/>
              <w:jc w:val="center"/>
              <w:rPr>
                <w:sz w:val="20"/>
                <w:szCs w:val="20"/>
              </w:rPr>
            </w:pPr>
            <w:r w:rsidRPr="007F1E5F">
              <w:rPr>
                <w:rFonts w:cstheme="minorHAnsi"/>
                <w:sz w:val="20"/>
                <w:szCs w:val="20"/>
              </w:rPr>
              <w:t>100%</w:t>
            </w:r>
          </w:p>
        </w:tc>
      </w:tr>
      <w:tr w:rsidR="003303F6" w:rsidRPr="007F1E5F" w14:paraId="4C552A9E" w14:textId="77777777" w:rsidTr="0011658F">
        <w:tc>
          <w:tcPr>
            <w:tcW w:w="835" w:type="pct"/>
            <w:vMerge/>
          </w:tcPr>
          <w:p w14:paraId="4E288804" w14:textId="77777777" w:rsidR="003303F6" w:rsidRPr="007F1E5F" w:rsidRDefault="003303F6" w:rsidP="003303F6">
            <w:pPr>
              <w:pStyle w:val="NoSpacing"/>
              <w:rPr>
                <w:sz w:val="20"/>
                <w:szCs w:val="20"/>
              </w:rPr>
            </w:pPr>
          </w:p>
        </w:tc>
        <w:tc>
          <w:tcPr>
            <w:tcW w:w="522" w:type="pct"/>
            <w:vMerge/>
            <w:vAlign w:val="center"/>
          </w:tcPr>
          <w:p w14:paraId="03F6D8C0" w14:textId="77777777" w:rsidR="003303F6" w:rsidRPr="007F1E5F" w:rsidRDefault="003303F6" w:rsidP="003303F6">
            <w:pPr>
              <w:pStyle w:val="NoSpacing"/>
              <w:rPr>
                <w:sz w:val="20"/>
                <w:szCs w:val="20"/>
              </w:rPr>
            </w:pPr>
          </w:p>
        </w:tc>
        <w:tc>
          <w:tcPr>
            <w:tcW w:w="1381" w:type="pct"/>
          </w:tcPr>
          <w:p w14:paraId="2FE5E251"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2128097B" w14:textId="77777777" w:rsidR="003303F6" w:rsidRPr="007F1E5F" w:rsidRDefault="003303F6" w:rsidP="003303F6">
            <w:pPr>
              <w:pStyle w:val="NoSpacing"/>
              <w:jc w:val="center"/>
              <w:rPr>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1800752C" w14:textId="77777777" w:rsidR="003303F6" w:rsidRPr="007F1E5F" w:rsidRDefault="003303F6" w:rsidP="003303F6">
            <w:pPr>
              <w:pStyle w:val="NoSpacing"/>
              <w:jc w:val="center"/>
              <w:rPr>
                <w:sz w:val="20"/>
                <w:szCs w:val="20"/>
              </w:rPr>
            </w:pPr>
            <w:r w:rsidRPr="007F1E5F">
              <w:rPr>
                <w:sz w:val="20"/>
                <w:szCs w:val="20"/>
              </w:rPr>
              <w:t>5 of 5</w:t>
            </w:r>
          </w:p>
        </w:tc>
        <w:tc>
          <w:tcPr>
            <w:tcW w:w="735" w:type="pct"/>
            <w:vAlign w:val="center"/>
          </w:tcPr>
          <w:p w14:paraId="649BE961" w14:textId="77777777" w:rsidR="003303F6" w:rsidRPr="007F1E5F" w:rsidRDefault="003303F6" w:rsidP="003303F6">
            <w:pPr>
              <w:pStyle w:val="NoSpacing"/>
              <w:jc w:val="center"/>
              <w:rPr>
                <w:sz w:val="20"/>
                <w:szCs w:val="20"/>
              </w:rPr>
            </w:pPr>
            <w:r w:rsidRPr="007F1E5F">
              <w:rPr>
                <w:rFonts w:cstheme="minorHAnsi"/>
                <w:sz w:val="20"/>
                <w:szCs w:val="20"/>
              </w:rPr>
              <w:t>100%</w:t>
            </w:r>
          </w:p>
        </w:tc>
      </w:tr>
      <w:tr w:rsidR="003303F6" w:rsidRPr="007F1E5F" w14:paraId="50E41756" w14:textId="77777777" w:rsidTr="0011658F">
        <w:tc>
          <w:tcPr>
            <w:tcW w:w="835" w:type="pct"/>
            <w:vMerge/>
          </w:tcPr>
          <w:p w14:paraId="7A50DD51" w14:textId="77777777" w:rsidR="003303F6" w:rsidRPr="007F1E5F" w:rsidRDefault="003303F6" w:rsidP="003303F6">
            <w:pPr>
              <w:pStyle w:val="NoSpacing"/>
              <w:rPr>
                <w:sz w:val="20"/>
                <w:szCs w:val="20"/>
              </w:rPr>
            </w:pPr>
          </w:p>
        </w:tc>
        <w:tc>
          <w:tcPr>
            <w:tcW w:w="522" w:type="pct"/>
            <w:vMerge/>
            <w:vAlign w:val="center"/>
          </w:tcPr>
          <w:p w14:paraId="0B47582D" w14:textId="77777777" w:rsidR="003303F6" w:rsidRPr="007F1E5F" w:rsidRDefault="003303F6" w:rsidP="003303F6">
            <w:pPr>
              <w:pStyle w:val="NoSpacing"/>
              <w:rPr>
                <w:sz w:val="20"/>
                <w:szCs w:val="20"/>
              </w:rPr>
            </w:pPr>
          </w:p>
        </w:tc>
        <w:tc>
          <w:tcPr>
            <w:tcW w:w="1381" w:type="pct"/>
          </w:tcPr>
          <w:p w14:paraId="4B0E719E"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042987E1" w14:textId="77777777" w:rsidR="003303F6" w:rsidRPr="007F1E5F" w:rsidRDefault="003303F6" w:rsidP="003303F6">
            <w:pPr>
              <w:pStyle w:val="NoSpacing"/>
              <w:jc w:val="center"/>
              <w:rPr>
                <w:sz w:val="20"/>
                <w:szCs w:val="20"/>
              </w:rPr>
            </w:pPr>
            <w:r w:rsidRPr="007F1E5F">
              <w:rPr>
                <w:rFonts w:ascii="Calibri" w:hAnsi="Calibri"/>
                <w:sz w:val="20"/>
                <w:szCs w:val="20"/>
              </w:rPr>
              <w:t xml:space="preserve"> 30 mg/L</w:t>
            </w:r>
          </w:p>
        </w:tc>
        <w:tc>
          <w:tcPr>
            <w:tcW w:w="810" w:type="pct"/>
            <w:vAlign w:val="center"/>
          </w:tcPr>
          <w:p w14:paraId="484E6F2C"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040BB9D0" w14:textId="77777777" w:rsidR="003303F6" w:rsidRPr="007F1E5F" w:rsidRDefault="003303F6" w:rsidP="003303F6">
            <w:pPr>
              <w:pStyle w:val="NoSpacing"/>
              <w:jc w:val="center"/>
              <w:rPr>
                <w:sz w:val="20"/>
                <w:szCs w:val="20"/>
              </w:rPr>
            </w:pPr>
            <w:r w:rsidRPr="007F1E5F">
              <w:rPr>
                <w:rFonts w:cstheme="minorHAnsi"/>
                <w:sz w:val="20"/>
                <w:szCs w:val="20"/>
              </w:rPr>
              <w:t>0%</w:t>
            </w:r>
          </w:p>
        </w:tc>
      </w:tr>
      <w:tr w:rsidR="003303F6" w:rsidRPr="007F1E5F" w14:paraId="6486A0D7" w14:textId="77777777" w:rsidTr="00BD63F4">
        <w:tc>
          <w:tcPr>
            <w:tcW w:w="835" w:type="pct"/>
            <w:vMerge/>
          </w:tcPr>
          <w:p w14:paraId="59600F9D" w14:textId="77777777" w:rsidR="003303F6" w:rsidRPr="007F1E5F" w:rsidRDefault="003303F6" w:rsidP="003303F6">
            <w:pPr>
              <w:pStyle w:val="NoSpacing"/>
              <w:rPr>
                <w:sz w:val="20"/>
                <w:szCs w:val="20"/>
              </w:rPr>
            </w:pPr>
          </w:p>
        </w:tc>
        <w:tc>
          <w:tcPr>
            <w:tcW w:w="522" w:type="pct"/>
            <w:vMerge/>
            <w:vAlign w:val="center"/>
          </w:tcPr>
          <w:p w14:paraId="5543DDEA" w14:textId="77777777" w:rsidR="003303F6" w:rsidRPr="007F1E5F" w:rsidRDefault="003303F6" w:rsidP="003303F6">
            <w:pPr>
              <w:pStyle w:val="NoSpacing"/>
              <w:rPr>
                <w:sz w:val="20"/>
                <w:szCs w:val="20"/>
              </w:rPr>
            </w:pPr>
          </w:p>
        </w:tc>
        <w:tc>
          <w:tcPr>
            <w:tcW w:w="1381" w:type="pct"/>
          </w:tcPr>
          <w:p w14:paraId="27A538B8"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087DB51A" w14:textId="77777777" w:rsidR="003303F6" w:rsidRPr="007F1E5F" w:rsidRDefault="003303F6" w:rsidP="003303F6">
            <w:pPr>
              <w:pStyle w:val="NoSpacing"/>
              <w:jc w:val="center"/>
              <w:rPr>
                <w:sz w:val="20"/>
                <w:szCs w:val="20"/>
              </w:rPr>
            </w:pPr>
            <w:r w:rsidRPr="007F1E5F">
              <w:rPr>
                <w:rFonts w:ascii="Calibri" w:hAnsi="Calibri"/>
                <w:sz w:val="20"/>
                <w:szCs w:val="20"/>
              </w:rPr>
              <w:t xml:space="preserve">  &gt; 158 mg/L</w:t>
            </w:r>
          </w:p>
        </w:tc>
        <w:tc>
          <w:tcPr>
            <w:tcW w:w="810" w:type="pct"/>
            <w:vAlign w:val="center"/>
          </w:tcPr>
          <w:p w14:paraId="59995A25" w14:textId="77777777" w:rsidR="003303F6" w:rsidRPr="007F1E5F" w:rsidRDefault="003303F6" w:rsidP="003303F6">
            <w:pPr>
              <w:pStyle w:val="NoSpacing"/>
              <w:jc w:val="center"/>
              <w:rPr>
                <w:sz w:val="20"/>
                <w:szCs w:val="20"/>
              </w:rPr>
            </w:pPr>
            <w:r w:rsidRPr="007F1E5F">
              <w:rPr>
                <w:sz w:val="20"/>
                <w:szCs w:val="20"/>
              </w:rPr>
              <w:t>1 of 5</w:t>
            </w:r>
          </w:p>
        </w:tc>
        <w:tc>
          <w:tcPr>
            <w:tcW w:w="735" w:type="pct"/>
            <w:vAlign w:val="center"/>
          </w:tcPr>
          <w:p w14:paraId="6B242404" w14:textId="77777777" w:rsidR="003303F6" w:rsidRPr="007F1E5F" w:rsidRDefault="003303F6" w:rsidP="003303F6">
            <w:pPr>
              <w:pStyle w:val="NoSpacing"/>
              <w:jc w:val="center"/>
              <w:rPr>
                <w:sz w:val="20"/>
                <w:szCs w:val="20"/>
              </w:rPr>
            </w:pPr>
            <w:r w:rsidRPr="007F1E5F">
              <w:rPr>
                <w:rFonts w:cstheme="minorHAnsi"/>
                <w:sz w:val="20"/>
                <w:szCs w:val="20"/>
              </w:rPr>
              <w:t>20%</w:t>
            </w:r>
          </w:p>
        </w:tc>
      </w:tr>
      <w:tr w:rsidR="003303F6" w:rsidRPr="007F1E5F" w14:paraId="411AC256" w14:textId="77777777" w:rsidTr="00BD63F4">
        <w:tc>
          <w:tcPr>
            <w:tcW w:w="835" w:type="pct"/>
            <w:vMerge/>
          </w:tcPr>
          <w:p w14:paraId="1BD54DD2" w14:textId="77777777" w:rsidR="003303F6" w:rsidRPr="007F1E5F" w:rsidRDefault="003303F6" w:rsidP="003303F6">
            <w:pPr>
              <w:pStyle w:val="NoSpacing"/>
              <w:rPr>
                <w:sz w:val="20"/>
                <w:szCs w:val="20"/>
              </w:rPr>
            </w:pPr>
          </w:p>
        </w:tc>
        <w:tc>
          <w:tcPr>
            <w:tcW w:w="522" w:type="pct"/>
            <w:vMerge/>
            <w:vAlign w:val="center"/>
          </w:tcPr>
          <w:p w14:paraId="6117327A" w14:textId="77777777" w:rsidR="003303F6" w:rsidRPr="007F1E5F" w:rsidRDefault="003303F6" w:rsidP="003303F6">
            <w:pPr>
              <w:pStyle w:val="NoSpacing"/>
              <w:rPr>
                <w:sz w:val="20"/>
                <w:szCs w:val="20"/>
              </w:rPr>
            </w:pPr>
          </w:p>
        </w:tc>
        <w:tc>
          <w:tcPr>
            <w:tcW w:w="1381" w:type="pct"/>
          </w:tcPr>
          <w:p w14:paraId="51F84D35"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3DB6D0C2" w14:textId="77777777" w:rsidR="003303F6" w:rsidRPr="007F1E5F" w:rsidRDefault="00E27CAC" w:rsidP="003303F6">
            <w:pPr>
              <w:pStyle w:val="NoSpacing"/>
              <w:jc w:val="center"/>
              <w:rPr>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29736889"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4B7E233D" w14:textId="77777777" w:rsidR="003303F6" w:rsidRPr="007F1E5F" w:rsidRDefault="003303F6" w:rsidP="003303F6">
            <w:pPr>
              <w:pStyle w:val="NoSpacing"/>
              <w:jc w:val="center"/>
              <w:rPr>
                <w:sz w:val="20"/>
                <w:szCs w:val="20"/>
              </w:rPr>
            </w:pPr>
            <w:r w:rsidRPr="007F1E5F">
              <w:rPr>
                <w:rFonts w:cstheme="minorHAnsi"/>
                <w:sz w:val="20"/>
                <w:szCs w:val="20"/>
              </w:rPr>
              <w:t>0%</w:t>
            </w:r>
          </w:p>
        </w:tc>
      </w:tr>
      <w:tr w:rsidR="003303F6" w:rsidRPr="007F1E5F" w14:paraId="1F99C6FB" w14:textId="77777777" w:rsidTr="00BD63F4">
        <w:tc>
          <w:tcPr>
            <w:tcW w:w="835" w:type="pct"/>
            <w:vMerge/>
          </w:tcPr>
          <w:p w14:paraId="3A9E3BA7" w14:textId="77777777" w:rsidR="003303F6" w:rsidRPr="007F1E5F" w:rsidRDefault="003303F6" w:rsidP="003303F6">
            <w:pPr>
              <w:pStyle w:val="NoSpacing"/>
              <w:rPr>
                <w:sz w:val="20"/>
                <w:szCs w:val="20"/>
              </w:rPr>
            </w:pPr>
          </w:p>
        </w:tc>
        <w:tc>
          <w:tcPr>
            <w:tcW w:w="522" w:type="pct"/>
            <w:vMerge/>
            <w:vAlign w:val="center"/>
          </w:tcPr>
          <w:p w14:paraId="63634A69" w14:textId="77777777" w:rsidR="003303F6" w:rsidRPr="007F1E5F" w:rsidRDefault="003303F6" w:rsidP="003303F6">
            <w:pPr>
              <w:pStyle w:val="NoSpacing"/>
              <w:rPr>
                <w:sz w:val="20"/>
                <w:szCs w:val="20"/>
              </w:rPr>
            </w:pPr>
          </w:p>
        </w:tc>
        <w:tc>
          <w:tcPr>
            <w:tcW w:w="1381" w:type="pct"/>
          </w:tcPr>
          <w:p w14:paraId="732A88B1"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41CAD361" w14:textId="77777777" w:rsidR="003303F6" w:rsidRPr="007F1E5F" w:rsidRDefault="003303F6" w:rsidP="003303F6">
            <w:pPr>
              <w:pStyle w:val="NoSpacing"/>
              <w:rPr>
                <w:sz w:val="20"/>
                <w:szCs w:val="20"/>
              </w:rPr>
            </w:pPr>
          </w:p>
        </w:tc>
        <w:tc>
          <w:tcPr>
            <w:tcW w:w="717" w:type="pct"/>
            <w:vAlign w:val="center"/>
          </w:tcPr>
          <w:p w14:paraId="1D1C0B6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57EF309C"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&gt;0.56 mg/L</w:t>
            </w:r>
            <w:r w:rsidR="00E27CAC" w:rsidRPr="007F1E5F">
              <w:rPr>
                <w:rFonts w:cstheme="minorHAnsi"/>
                <w:sz w:val="20"/>
                <w:szCs w:val="20"/>
              </w:rPr>
              <w:t xml:space="preserve"> </w:t>
            </w:r>
            <w:r w:rsidR="00E27CAC" w:rsidRPr="007F1E5F">
              <w:rPr>
                <w:rFonts w:cstheme="minorHAnsi"/>
                <w:sz w:val="20"/>
                <w:szCs w:val="20"/>
                <w:vertAlign w:val="subscript"/>
              </w:rPr>
              <w:t>b</w:t>
            </w:r>
          </w:p>
        </w:tc>
        <w:tc>
          <w:tcPr>
            <w:tcW w:w="810" w:type="pct"/>
            <w:vAlign w:val="center"/>
          </w:tcPr>
          <w:p w14:paraId="0E28AC9D" w14:textId="77777777" w:rsidR="003303F6" w:rsidRPr="007F1E5F" w:rsidRDefault="003303F6" w:rsidP="003303F6">
            <w:pPr>
              <w:pStyle w:val="NoSpacing"/>
              <w:jc w:val="center"/>
              <w:rPr>
                <w:sz w:val="20"/>
                <w:szCs w:val="20"/>
              </w:rPr>
            </w:pPr>
            <w:r w:rsidRPr="007F1E5F">
              <w:rPr>
                <w:sz w:val="20"/>
                <w:szCs w:val="20"/>
              </w:rPr>
              <w:t>Zero of 5</w:t>
            </w:r>
          </w:p>
          <w:p w14:paraId="4972B1A4" w14:textId="77777777" w:rsidR="003303F6" w:rsidRPr="007F1E5F" w:rsidRDefault="003303F6" w:rsidP="00E27CAC">
            <w:pPr>
              <w:pStyle w:val="NoSpacing"/>
              <w:jc w:val="center"/>
              <w:rPr>
                <w:sz w:val="20"/>
                <w:szCs w:val="20"/>
              </w:rPr>
            </w:pPr>
            <w:r w:rsidRPr="007F1E5F">
              <w:rPr>
                <w:sz w:val="20"/>
                <w:szCs w:val="20"/>
              </w:rPr>
              <w:t>1 of 5</w:t>
            </w:r>
          </w:p>
        </w:tc>
        <w:tc>
          <w:tcPr>
            <w:tcW w:w="735" w:type="pct"/>
            <w:vAlign w:val="center"/>
          </w:tcPr>
          <w:p w14:paraId="5015B9AB"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p w14:paraId="6C80ADD5" w14:textId="77777777" w:rsidR="003303F6" w:rsidRPr="007F1E5F" w:rsidRDefault="003303F6" w:rsidP="00E27CAC">
            <w:pPr>
              <w:pStyle w:val="NoSpacing"/>
              <w:jc w:val="center"/>
              <w:rPr>
                <w:rFonts w:cstheme="minorHAnsi"/>
                <w:sz w:val="20"/>
                <w:szCs w:val="20"/>
              </w:rPr>
            </w:pPr>
            <w:r w:rsidRPr="007F1E5F">
              <w:rPr>
                <w:rFonts w:cstheme="minorHAnsi"/>
                <w:sz w:val="20"/>
                <w:szCs w:val="20"/>
              </w:rPr>
              <w:t>20%</w:t>
            </w:r>
          </w:p>
        </w:tc>
      </w:tr>
      <w:tr w:rsidR="003303F6" w:rsidRPr="007F1E5F" w14:paraId="14AE1EFE" w14:textId="77777777" w:rsidTr="00BD63F4">
        <w:tc>
          <w:tcPr>
            <w:tcW w:w="835" w:type="pct"/>
            <w:vMerge/>
          </w:tcPr>
          <w:p w14:paraId="697355BC" w14:textId="77777777" w:rsidR="003303F6" w:rsidRPr="007F1E5F" w:rsidRDefault="003303F6" w:rsidP="003303F6">
            <w:pPr>
              <w:pStyle w:val="NoSpacing"/>
              <w:rPr>
                <w:sz w:val="20"/>
                <w:szCs w:val="20"/>
              </w:rPr>
            </w:pPr>
          </w:p>
        </w:tc>
        <w:tc>
          <w:tcPr>
            <w:tcW w:w="522" w:type="pct"/>
            <w:vMerge/>
            <w:vAlign w:val="center"/>
          </w:tcPr>
          <w:p w14:paraId="08AD033D" w14:textId="77777777" w:rsidR="003303F6" w:rsidRPr="007F1E5F" w:rsidRDefault="003303F6" w:rsidP="003303F6">
            <w:pPr>
              <w:pStyle w:val="NoSpacing"/>
              <w:rPr>
                <w:sz w:val="20"/>
                <w:szCs w:val="20"/>
              </w:rPr>
            </w:pPr>
          </w:p>
        </w:tc>
        <w:tc>
          <w:tcPr>
            <w:tcW w:w="1381" w:type="pct"/>
          </w:tcPr>
          <w:p w14:paraId="7061EAE3"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777CFB5A" w14:textId="77777777" w:rsidR="00E27CAC" w:rsidRPr="007F1E5F" w:rsidRDefault="003303F6" w:rsidP="003303F6">
            <w:pPr>
              <w:pStyle w:val="NoSpacing"/>
              <w:jc w:val="center"/>
              <w:rPr>
                <w:rFonts w:cstheme="minorHAnsi"/>
                <w:sz w:val="20"/>
                <w:szCs w:val="20"/>
              </w:rPr>
            </w:pPr>
            <w:r w:rsidRPr="007F1E5F">
              <w:rPr>
                <w:rFonts w:cstheme="minorHAnsi"/>
                <w:sz w:val="20"/>
                <w:szCs w:val="20"/>
              </w:rPr>
              <w:t>&gt; 0.037 mg/L</w:t>
            </w:r>
            <w:r w:rsidR="00E27CAC" w:rsidRPr="007F1E5F">
              <w:rPr>
                <w:rFonts w:cstheme="minorHAnsi"/>
                <w:sz w:val="20"/>
                <w:szCs w:val="20"/>
              </w:rPr>
              <w:t xml:space="preserve"> </w:t>
            </w:r>
            <w:r w:rsidR="00E27CAC" w:rsidRPr="007F1E5F">
              <w:rPr>
                <w:rFonts w:cstheme="minorHAnsi"/>
                <w:sz w:val="20"/>
                <w:szCs w:val="20"/>
                <w:vertAlign w:val="subscript"/>
              </w:rPr>
              <w:t>c</w:t>
            </w:r>
          </w:p>
          <w:p w14:paraId="10C39353" w14:textId="77777777" w:rsidR="003303F6" w:rsidRPr="007F1E5F" w:rsidRDefault="00E27CAC" w:rsidP="00E27CAC">
            <w:pPr>
              <w:pStyle w:val="NoSpacing"/>
              <w:jc w:val="center"/>
              <w:rPr>
                <w:rFonts w:cstheme="minorHAnsi"/>
                <w:sz w:val="20"/>
                <w:szCs w:val="20"/>
              </w:rPr>
            </w:pPr>
            <w:r w:rsidRPr="007F1E5F">
              <w:rPr>
                <w:rFonts w:cstheme="minorHAnsi"/>
                <w:sz w:val="20"/>
                <w:szCs w:val="20"/>
              </w:rPr>
              <w:t xml:space="preserve">&gt; 0.037 mg/L </w:t>
            </w:r>
            <w:r w:rsidRPr="007F1E5F">
              <w:rPr>
                <w:rFonts w:cstheme="minorHAnsi"/>
                <w:sz w:val="20"/>
                <w:szCs w:val="20"/>
                <w:vertAlign w:val="subscript"/>
              </w:rPr>
              <w:t>d</w:t>
            </w:r>
          </w:p>
        </w:tc>
        <w:tc>
          <w:tcPr>
            <w:tcW w:w="810" w:type="pct"/>
            <w:vAlign w:val="center"/>
          </w:tcPr>
          <w:p w14:paraId="39F792B9" w14:textId="77777777" w:rsidR="003303F6" w:rsidRPr="007F1E5F" w:rsidRDefault="003303F6" w:rsidP="003303F6">
            <w:pPr>
              <w:pStyle w:val="NoSpacing"/>
              <w:jc w:val="center"/>
              <w:rPr>
                <w:sz w:val="20"/>
                <w:szCs w:val="20"/>
              </w:rPr>
            </w:pPr>
            <w:r w:rsidRPr="007F1E5F">
              <w:rPr>
                <w:sz w:val="20"/>
                <w:szCs w:val="20"/>
              </w:rPr>
              <w:t>2 of 2</w:t>
            </w:r>
          </w:p>
          <w:p w14:paraId="69C48631" w14:textId="77777777" w:rsidR="00E27CAC" w:rsidRPr="007F1E5F" w:rsidRDefault="00E27CAC" w:rsidP="003303F6">
            <w:pPr>
              <w:pStyle w:val="NoSpacing"/>
              <w:jc w:val="center"/>
              <w:rPr>
                <w:sz w:val="20"/>
                <w:szCs w:val="20"/>
              </w:rPr>
            </w:pPr>
            <w:r w:rsidRPr="007F1E5F">
              <w:rPr>
                <w:sz w:val="20"/>
                <w:szCs w:val="20"/>
              </w:rPr>
              <w:t>1 of 2</w:t>
            </w:r>
          </w:p>
        </w:tc>
        <w:tc>
          <w:tcPr>
            <w:tcW w:w="735" w:type="pct"/>
            <w:vAlign w:val="center"/>
          </w:tcPr>
          <w:p w14:paraId="335CEE7A"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p w14:paraId="0F358EA6" w14:textId="77777777" w:rsidR="00E27CAC" w:rsidRPr="007F1E5F" w:rsidRDefault="00E27CAC" w:rsidP="003303F6">
            <w:pPr>
              <w:pStyle w:val="NoSpacing"/>
              <w:jc w:val="center"/>
              <w:rPr>
                <w:rFonts w:cstheme="minorHAnsi"/>
                <w:sz w:val="20"/>
                <w:szCs w:val="20"/>
              </w:rPr>
            </w:pPr>
            <w:r w:rsidRPr="007F1E5F">
              <w:rPr>
                <w:rFonts w:cstheme="minorHAnsi"/>
                <w:sz w:val="20"/>
                <w:szCs w:val="20"/>
              </w:rPr>
              <w:t>50%</w:t>
            </w:r>
          </w:p>
        </w:tc>
      </w:tr>
      <w:tr w:rsidR="003303F6" w:rsidRPr="007F1E5F" w14:paraId="04EDE542" w14:textId="77777777" w:rsidTr="00BD63F4">
        <w:tc>
          <w:tcPr>
            <w:tcW w:w="835" w:type="pct"/>
            <w:vMerge/>
          </w:tcPr>
          <w:p w14:paraId="76E7C1F3" w14:textId="77777777" w:rsidR="003303F6" w:rsidRPr="007F1E5F" w:rsidRDefault="003303F6" w:rsidP="003303F6">
            <w:pPr>
              <w:pStyle w:val="NoSpacing"/>
              <w:rPr>
                <w:sz w:val="20"/>
                <w:szCs w:val="20"/>
              </w:rPr>
            </w:pPr>
          </w:p>
        </w:tc>
        <w:tc>
          <w:tcPr>
            <w:tcW w:w="522" w:type="pct"/>
            <w:vMerge/>
            <w:vAlign w:val="center"/>
          </w:tcPr>
          <w:p w14:paraId="340872A7" w14:textId="77777777" w:rsidR="003303F6" w:rsidRPr="007F1E5F" w:rsidRDefault="003303F6" w:rsidP="003303F6">
            <w:pPr>
              <w:pStyle w:val="NoSpacing"/>
              <w:rPr>
                <w:sz w:val="20"/>
                <w:szCs w:val="20"/>
              </w:rPr>
            </w:pPr>
          </w:p>
        </w:tc>
        <w:tc>
          <w:tcPr>
            <w:tcW w:w="1381" w:type="pct"/>
          </w:tcPr>
          <w:p w14:paraId="43232F62"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vAlign w:val="center"/>
          </w:tcPr>
          <w:p w14:paraId="37DD9DB7"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&gt;0.037 mg/L</w:t>
            </w:r>
            <w:r w:rsidR="00E27CAC" w:rsidRPr="007F1E5F">
              <w:rPr>
                <w:rFonts w:cstheme="minorHAnsi"/>
                <w:sz w:val="20"/>
                <w:szCs w:val="20"/>
              </w:rPr>
              <w:t xml:space="preserve"> </w:t>
            </w:r>
            <w:r w:rsidR="00E27CAC" w:rsidRPr="007F1E5F">
              <w:rPr>
                <w:rFonts w:cstheme="minorHAnsi"/>
                <w:sz w:val="20"/>
                <w:szCs w:val="20"/>
                <w:vertAlign w:val="subscript"/>
              </w:rPr>
              <w:t>e</w:t>
            </w:r>
          </w:p>
        </w:tc>
        <w:tc>
          <w:tcPr>
            <w:tcW w:w="810" w:type="pct"/>
            <w:vAlign w:val="center"/>
          </w:tcPr>
          <w:p w14:paraId="4BF84A86"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0F4FD6B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22A06914" w14:textId="77777777" w:rsidTr="0011658F">
        <w:tc>
          <w:tcPr>
            <w:tcW w:w="835" w:type="pct"/>
            <w:vMerge w:val="restart"/>
          </w:tcPr>
          <w:p w14:paraId="3580CB3A" w14:textId="77777777" w:rsidR="003303F6" w:rsidRPr="007F1E5F" w:rsidRDefault="003303F6" w:rsidP="003303F6">
            <w:pPr>
              <w:pStyle w:val="NoSpacing"/>
              <w:rPr>
                <w:sz w:val="20"/>
                <w:szCs w:val="20"/>
              </w:rPr>
            </w:pPr>
            <w:r w:rsidRPr="007F1E5F">
              <w:rPr>
                <w:sz w:val="20"/>
                <w:szCs w:val="20"/>
              </w:rPr>
              <w:t>Eagle Nest Creek</w:t>
            </w:r>
          </w:p>
        </w:tc>
        <w:tc>
          <w:tcPr>
            <w:tcW w:w="522" w:type="pct"/>
            <w:vMerge w:val="restart"/>
            <w:vAlign w:val="center"/>
          </w:tcPr>
          <w:p w14:paraId="29013707" w14:textId="77777777" w:rsidR="003303F6" w:rsidRPr="007F1E5F" w:rsidRDefault="003303F6" w:rsidP="003303F6">
            <w:pPr>
              <w:pStyle w:val="NoSpacing"/>
              <w:rPr>
                <w:sz w:val="20"/>
                <w:szCs w:val="20"/>
              </w:rPr>
            </w:pPr>
            <w:r w:rsidRPr="007F1E5F">
              <w:rPr>
                <w:sz w:val="20"/>
                <w:szCs w:val="20"/>
              </w:rPr>
              <w:t>EAN1</w:t>
            </w:r>
          </w:p>
          <w:p w14:paraId="2EA8E1E8" w14:textId="77777777" w:rsidR="003303F6" w:rsidRPr="007F1E5F" w:rsidRDefault="003303F6" w:rsidP="003303F6">
            <w:pPr>
              <w:pStyle w:val="NoSpacing"/>
              <w:rPr>
                <w:sz w:val="20"/>
                <w:szCs w:val="20"/>
              </w:rPr>
            </w:pPr>
            <w:r w:rsidRPr="007F1E5F">
              <w:rPr>
                <w:sz w:val="20"/>
                <w:szCs w:val="20"/>
              </w:rPr>
              <w:t>(2008)</w:t>
            </w:r>
          </w:p>
        </w:tc>
        <w:tc>
          <w:tcPr>
            <w:tcW w:w="1381" w:type="pct"/>
          </w:tcPr>
          <w:p w14:paraId="1FEF5D5F"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3CDDC20E"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&gt; 400 CFU/100mL</w:t>
            </w:r>
          </w:p>
        </w:tc>
        <w:tc>
          <w:tcPr>
            <w:tcW w:w="810" w:type="pct"/>
            <w:vAlign w:val="center"/>
          </w:tcPr>
          <w:p w14:paraId="226A63F0" w14:textId="77777777" w:rsidR="003303F6" w:rsidRPr="007F1E5F" w:rsidRDefault="004E2523" w:rsidP="00E27CAC">
            <w:pPr>
              <w:pStyle w:val="NoSpacing"/>
              <w:jc w:val="center"/>
              <w:rPr>
                <w:sz w:val="20"/>
                <w:szCs w:val="20"/>
              </w:rPr>
            </w:pPr>
            <w:r w:rsidRPr="007F1E5F">
              <w:rPr>
                <w:sz w:val="20"/>
                <w:szCs w:val="20"/>
              </w:rPr>
              <w:t xml:space="preserve">Zero </w:t>
            </w:r>
            <w:r w:rsidR="003303F6" w:rsidRPr="007F1E5F">
              <w:rPr>
                <w:sz w:val="20"/>
                <w:szCs w:val="20"/>
              </w:rPr>
              <w:t xml:space="preserve">of </w:t>
            </w:r>
            <w:r w:rsidR="00E27CAC" w:rsidRPr="007F1E5F">
              <w:rPr>
                <w:sz w:val="20"/>
                <w:szCs w:val="20"/>
              </w:rPr>
              <w:t>4</w:t>
            </w:r>
          </w:p>
        </w:tc>
        <w:tc>
          <w:tcPr>
            <w:tcW w:w="735" w:type="pct"/>
            <w:vAlign w:val="center"/>
          </w:tcPr>
          <w:p w14:paraId="6688A149"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094A3AB9" w14:textId="77777777" w:rsidTr="0011658F">
        <w:tc>
          <w:tcPr>
            <w:tcW w:w="835" w:type="pct"/>
            <w:vMerge/>
          </w:tcPr>
          <w:p w14:paraId="7EEBEBE5" w14:textId="77777777" w:rsidR="003303F6" w:rsidRPr="007F1E5F" w:rsidRDefault="003303F6" w:rsidP="003303F6">
            <w:pPr>
              <w:pStyle w:val="NoSpacing"/>
              <w:rPr>
                <w:sz w:val="20"/>
                <w:szCs w:val="20"/>
              </w:rPr>
            </w:pPr>
          </w:p>
        </w:tc>
        <w:tc>
          <w:tcPr>
            <w:tcW w:w="522" w:type="pct"/>
            <w:vMerge/>
            <w:vAlign w:val="center"/>
          </w:tcPr>
          <w:p w14:paraId="3BC5A2E8" w14:textId="77777777" w:rsidR="003303F6" w:rsidRPr="007F1E5F" w:rsidRDefault="003303F6" w:rsidP="003303F6">
            <w:pPr>
              <w:pStyle w:val="NoSpacing"/>
              <w:rPr>
                <w:sz w:val="20"/>
                <w:szCs w:val="20"/>
              </w:rPr>
            </w:pPr>
          </w:p>
        </w:tc>
        <w:tc>
          <w:tcPr>
            <w:tcW w:w="1381" w:type="pct"/>
          </w:tcPr>
          <w:p w14:paraId="28077BB8"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422208BA"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2EB59AF8" w14:textId="77777777" w:rsidR="003303F6" w:rsidRPr="007F1E5F" w:rsidRDefault="004E2523" w:rsidP="004E2523">
            <w:pPr>
              <w:pStyle w:val="NoSpacing"/>
              <w:jc w:val="center"/>
              <w:rPr>
                <w:sz w:val="20"/>
                <w:szCs w:val="20"/>
              </w:rPr>
            </w:pPr>
            <w:r w:rsidRPr="007F1E5F">
              <w:rPr>
                <w:sz w:val="20"/>
                <w:szCs w:val="20"/>
              </w:rPr>
              <w:t>Zero</w:t>
            </w:r>
            <w:r w:rsidR="00B219CA" w:rsidRPr="007F1E5F">
              <w:rPr>
                <w:sz w:val="20"/>
                <w:szCs w:val="20"/>
              </w:rPr>
              <w:t xml:space="preserve"> of </w:t>
            </w:r>
            <w:r w:rsidRPr="007F1E5F">
              <w:rPr>
                <w:sz w:val="20"/>
                <w:szCs w:val="20"/>
              </w:rPr>
              <w:t>4</w:t>
            </w:r>
          </w:p>
        </w:tc>
        <w:tc>
          <w:tcPr>
            <w:tcW w:w="735" w:type="pct"/>
            <w:vAlign w:val="center"/>
          </w:tcPr>
          <w:p w14:paraId="0806D5F1"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2EB48360" w14:textId="77777777" w:rsidTr="0011658F">
        <w:tc>
          <w:tcPr>
            <w:tcW w:w="835" w:type="pct"/>
            <w:vMerge/>
          </w:tcPr>
          <w:p w14:paraId="7FBB7936" w14:textId="77777777" w:rsidR="003303F6" w:rsidRPr="007F1E5F" w:rsidRDefault="003303F6" w:rsidP="003303F6">
            <w:pPr>
              <w:pStyle w:val="NoSpacing"/>
              <w:rPr>
                <w:sz w:val="20"/>
                <w:szCs w:val="20"/>
              </w:rPr>
            </w:pPr>
          </w:p>
        </w:tc>
        <w:tc>
          <w:tcPr>
            <w:tcW w:w="522" w:type="pct"/>
            <w:vMerge/>
            <w:vAlign w:val="center"/>
          </w:tcPr>
          <w:p w14:paraId="5625FAB0" w14:textId="77777777" w:rsidR="003303F6" w:rsidRPr="007F1E5F" w:rsidRDefault="003303F6" w:rsidP="003303F6">
            <w:pPr>
              <w:pStyle w:val="NoSpacing"/>
              <w:rPr>
                <w:sz w:val="20"/>
                <w:szCs w:val="20"/>
              </w:rPr>
            </w:pPr>
          </w:p>
        </w:tc>
        <w:tc>
          <w:tcPr>
            <w:tcW w:w="1381" w:type="pct"/>
          </w:tcPr>
          <w:p w14:paraId="0A0F0556"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7D4C6E15"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 30 mg/L</w:t>
            </w:r>
          </w:p>
        </w:tc>
        <w:tc>
          <w:tcPr>
            <w:tcW w:w="810" w:type="pct"/>
            <w:vAlign w:val="center"/>
          </w:tcPr>
          <w:p w14:paraId="78282485"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370DFD20"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4C269D8C" w14:textId="77777777" w:rsidTr="0011658F">
        <w:tc>
          <w:tcPr>
            <w:tcW w:w="835" w:type="pct"/>
            <w:vMerge/>
          </w:tcPr>
          <w:p w14:paraId="5E20D00B" w14:textId="77777777" w:rsidR="003303F6" w:rsidRPr="007F1E5F" w:rsidRDefault="003303F6" w:rsidP="003303F6">
            <w:pPr>
              <w:pStyle w:val="NoSpacing"/>
              <w:rPr>
                <w:sz w:val="20"/>
                <w:szCs w:val="20"/>
              </w:rPr>
            </w:pPr>
          </w:p>
        </w:tc>
        <w:tc>
          <w:tcPr>
            <w:tcW w:w="522" w:type="pct"/>
            <w:vMerge/>
            <w:vAlign w:val="center"/>
          </w:tcPr>
          <w:p w14:paraId="2BDA0B7E" w14:textId="77777777" w:rsidR="003303F6" w:rsidRPr="007F1E5F" w:rsidRDefault="003303F6" w:rsidP="003303F6">
            <w:pPr>
              <w:pStyle w:val="NoSpacing"/>
              <w:rPr>
                <w:sz w:val="20"/>
                <w:szCs w:val="20"/>
              </w:rPr>
            </w:pPr>
          </w:p>
        </w:tc>
        <w:tc>
          <w:tcPr>
            <w:tcW w:w="1381" w:type="pct"/>
          </w:tcPr>
          <w:p w14:paraId="66F79DEA"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4471FC3D"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  &gt; 158 mg/L</w:t>
            </w:r>
          </w:p>
        </w:tc>
        <w:tc>
          <w:tcPr>
            <w:tcW w:w="810" w:type="pct"/>
            <w:vAlign w:val="center"/>
          </w:tcPr>
          <w:p w14:paraId="63E68F04"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1F098B02"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275AC9F5" w14:textId="77777777" w:rsidTr="0011658F">
        <w:tc>
          <w:tcPr>
            <w:tcW w:w="835" w:type="pct"/>
            <w:vMerge/>
          </w:tcPr>
          <w:p w14:paraId="0076EB31" w14:textId="77777777" w:rsidR="003303F6" w:rsidRPr="007F1E5F" w:rsidRDefault="003303F6" w:rsidP="003303F6">
            <w:pPr>
              <w:pStyle w:val="NoSpacing"/>
              <w:rPr>
                <w:sz w:val="20"/>
                <w:szCs w:val="20"/>
              </w:rPr>
            </w:pPr>
          </w:p>
        </w:tc>
        <w:tc>
          <w:tcPr>
            <w:tcW w:w="522" w:type="pct"/>
            <w:vMerge/>
            <w:vAlign w:val="center"/>
          </w:tcPr>
          <w:p w14:paraId="6D29566B" w14:textId="77777777" w:rsidR="003303F6" w:rsidRPr="007F1E5F" w:rsidRDefault="003303F6" w:rsidP="003303F6">
            <w:pPr>
              <w:pStyle w:val="NoSpacing"/>
              <w:rPr>
                <w:sz w:val="20"/>
                <w:szCs w:val="20"/>
              </w:rPr>
            </w:pPr>
          </w:p>
        </w:tc>
        <w:tc>
          <w:tcPr>
            <w:tcW w:w="1381" w:type="pct"/>
          </w:tcPr>
          <w:p w14:paraId="65E539BC"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25E4D836" w14:textId="77777777" w:rsidR="003303F6" w:rsidRPr="007F1E5F" w:rsidRDefault="00E27CAC" w:rsidP="00E27CAC">
            <w:pPr>
              <w:pStyle w:val="NoSpacing"/>
              <w:jc w:val="center"/>
              <w:rPr>
                <w:rFonts w:cstheme="minorHAnsi"/>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57474D35" w14:textId="77777777" w:rsidR="003303F6" w:rsidRPr="007F1E5F" w:rsidRDefault="003303F6" w:rsidP="003303F6">
            <w:pPr>
              <w:pStyle w:val="NoSpacing"/>
              <w:jc w:val="center"/>
              <w:rPr>
                <w:sz w:val="20"/>
                <w:szCs w:val="20"/>
              </w:rPr>
            </w:pPr>
            <w:r w:rsidRPr="007F1E5F">
              <w:rPr>
                <w:sz w:val="20"/>
                <w:szCs w:val="20"/>
              </w:rPr>
              <w:t>Zero of 5</w:t>
            </w:r>
          </w:p>
        </w:tc>
        <w:tc>
          <w:tcPr>
            <w:tcW w:w="735" w:type="pct"/>
            <w:vAlign w:val="center"/>
          </w:tcPr>
          <w:p w14:paraId="6569CFE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03D0AAC2" w14:textId="77777777" w:rsidTr="0011658F">
        <w:tc>
          <w:tcPr>
            <w:tcW w:w="835" w:type="pct"/>
            <w:vMerge/>
          </w:tcPr>
          <w:p w14:paraId="61029671" w14:textId="77777777" w:rsidR="003303F6" w:rsidRPr="007F1E5F" w:rsidRDefault="003303F6" w:rsidP="003303F6">
            <w:pPr>
              <w:pStyle w:val="NoSpacing"/>
              <w:rPr>
                <w:sz w:val="20"/>
                <w:szCs w:val="20"/>
              </w:rPr>
            </w:pPr>
          </w:p>
        </w:tc>
        <w:tc>
          <w:tcPr>
            <w:tcW w:w="522" w:type="pct"/>
            <w:vMerge/>
            <w:vAlign w:val="center"/>
          </w:tcPr>
          <w:p w14:paraId="3B52501B" w14:textId="77777777" w:rsidR="003303F6" w:rsidRPr="007F1E5F" w:rsidRDefault="003303F6" w:rsidP="003303F6">
            <w:pPr>
              <w:pStyle w:val="NoSpacing"/>
              <w:rPr>
                <w:sz w:val="20"/>
                <w:szCs w:val="20"/>
              </w:rPr>
            </w:pPr>
          </w:p>
        </w:tc>
        <w:tc>
          <w:tcPr>
            <w:tcW w:w="1381" w:type="pct"/>
          </w:tcPr>
          <w:p w14:paraId="5FD7FA97"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7BB56A70" w14:textId="77777777" w:rsidR="003303F6" w:rsidRPr="007F1E5F" w:rsidRDefault="003303F6" w:rsidP="003303F6">
            <w:pPr>
              <w:pStyle w:val="NoSpacing"/>
              <w:rPr>
                <w:sz w:val="20"/>
                <w:szCs w:val="20"/>
              </w:rPr>
            </w:pPr>
          </w:p>
        </w:tc>
        <w:tc>
          <w:tcPr>
            <w:tcW w:w="717" w:type="pct"/>
            <w:vAlign w:val="center"/>
          </w:tcPr>
          <w:p w14:paraId="79C146F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06CD654E"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&gt;0.56 mg/L</w:t>
            </w:r>
            <w:r w:rsidR="00E27CAC" w:rsidRPr="007F1E5F">
              <w:rPr>
                <w:rFonts w:cstheme="minorHAnsi"/>
                <w:sz w:val="20"/>
                <w:szCs w:val="20"/>
              </w:rPr>
              <w:t xml:space="preserve"> </w:t>
            </w:r>
            <w:r w:rsidR="00E27CAC" w:rsidRPr="007F1E5F">
              <w:rPr>
                <w:rFonts w:cstheme="minorHAnsi"/>
                <w:sz w:val="20"/>
                <w:szCs w:val="20"/>
                <w:vertAlign w:val="subscript"/>
              </w:rPr>
              <w:t>b</w:t>
            </w:r>
          </w:p>
        </w:tc>
        <w:tc>
          <w:tcPr>
            <w:tcW w:w="810" w:type="pct"/>
            <w:vAlign w:val="center"/>
          </w:tcPr>
          <w:p w14:paraId="10B40B86" w14:textId="77777777" w:rsidR="003303F6" w:rsidRPr="007F1E5F" w:rsidRDefault="003303F6" w:rsidP="003303F6">
            <w:pPr>
              <w:pStyle w:val="NoSpacing"/>
              <w:jc w:val="center"/>
              <w:rPr>
                <w:sz w:val="20"/>
                <w:szCs w:val="20"/>
              </w:rPr>
            </w:pPr>
            <w:r w:rsidRPr="007F1E5F">
              <w:rPr>
                <w:sz w:val="20"/>
                <w:szCs w:val="20"/>
              </w:rPr>
              <w:t>Zero of 5</w:t>
            </w:r>
          </w:p>
          <w:p w14:paraId="662AD145" w14:textId="77777777" w:rsidR="003303F6" w:rsidRPr="007F1E5F" w:rsidRDefault="003303F6" w:rsidP="00E27CAC">
            <w:pPr>
              <w:pStyle w:val="NoSpacing"/>
              <w:jc w:val="center"/>
              <w:rPr>
                <w:sz w:val="20"/>
                <w:szCs w:val="20"/>
              </w:rPr>
            </w:pPr>
            <w:r w:rsidRPr="007F1E5F">
              <w:rPr>
                <w:sz w:val="20"/>
                <w:szCs w:val="20"/>
              </w:rPr>
              <w:t>Zero of 5</w:t>
            </w:r>
          </w:p>
        </w:tc>
        <w:tc>
          <w:tcPr>
            <w:tcW w:w="735" w:type="pct"/>
            <w:vAlign w:val="center"/>
          </w:tcPr>
          <w:p w14:paraId="13AB29BF"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p w14:paraId="286D4A85" w14:textId="77777777" w:rsidR="00120E20" w:rsidRPr="007F1E5F" w:rsidRDefault="00120E20" w:rsidP="00E27CAC">
            <w:pPr>
              <w:pStyle w:val="NoSpacing"/>
              <w:jc w:val="center"/>
              <w:rPr>
                <w:rFonts w:cstheme="minorHAnsi"/>
                <w:sz w:val="20"/>
                <w:szCs w:val="20"/>
              </w:rPr>
            </w:pPr>
            <w:r w:rsidRPr="007F1E5F">
              <w:rPr>
                <w:rFonts w:cstheme="minorHAnsi"/>
                <w:sz w:val="20"/>
                <w:szCs w:val="20"/>
              </w:rPr>
              <w:t>0%</w:t>
            </w:r>
          </w:p>
        </w:tc>
      </w:tr>
      <w:tr w:rsidR="003303F6" w:rsidRPr="007F1E5F" w14:paraId="1C63A939" w14:textId="77777777" w:rsidTr="0011658F">
        <w:tc>
          <w:tcPr>
            <w:tcW w:w="835" w:type="pct"/>
            <w:vMerge/>
          </w:tcPr>
          <w:p w14:paraId="7733912A" w14:textId="77777777" w:rsidR="003303F6" w:rsidRPr="007F1E5F" w:rsidRDefault="003303F6" w:rsidP="003303F6">
            <w:pPr>
              <w:pStyle w:val="NoSpacing"/>
              <w:rPr>
                <w:sz w:val="20"/>
                <w:szCs w:val="20"/>
              </w:rPr>
            </w:pPr>
          </w:p>
        </w:tc>
        <w:tc>
          <w:tcPr>
            <w:tcW w:w="522" w:type="pct"/>
            <w:vMerge/>
            <w:vAlign w:val="center"/>
          </w:tcPr>
          <w:p w14:paraId="1054FD69" w14:textId="77777777" w:rsidR="003303F6" w:rsidRPr="007F1E5F" w:rsidRDefault="003303F6" w:rsidP="003303F6">
            <w:pPr>
              <w:pStyle w:val="NoSpacing"/>
              <w:rPr>
                <w:sz w:val="20"/>
                <w:szCs w:val="20"/>
              </w:rPr>
            </w:pPr>
          </w:p>
        </w:tc>
        <w:tc>
          <w:tcPr>
            <w:tcW w:w="1381" w:type="pct"/>
          </w:tcPr>
          <w:p w14:paraId="278A5015"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002EEC2E" w14:textId="77777777" w:rsidR="00E27CAC" w:rsidRPr="007F1E5F" w:rsidRDefault="00120E20" w:rsidP="003303F6">
            <w:pPr>
              <w:pStyle w:val="NoSpacing"/>
              <w:jc w:val="center"/>
              <w:rPr>
                <w:rFonts w:cstheme="minorHAnsi"/>
                <w:sz w:val="20"/>
                <w:szCs w:val="20"/>
              </w:rPr>
            </w:pPr>
            <w:r w:rsidRPr="007F1E5F">
              <w:rPr>
                <w:rFonts w:cstheme="minorHAnsi"/>
                <w:sz w:val="20"/>
                <w:szCs w:val="20"/>
              </w:rPr>
              <w:t>&gt; 0.037 mg/L</w:t>
            </w:r>
            <w:r w:rsidR="00E27CAC" w:rsidRPr="007F1E5F">
              <w:rPr>
                <w:rFonts w:cstheme="minorHAnsi"/>
                <w:sz w:val="20"/>
                <w:szCs w:val="20"/>
              </w:rPr>
              <w:t xml:space="preserve"> </w:t>
            </w:r>
            <w:r w:rsidR="00E27CAC" w:rsidRPr="007F1E5F">
              <w:rPr>
                <w:rFonts w:cstheme="minorHAnsi"/>
                <w:sz w:val="20"/>
                <w:szCs w:val="20"/>
                <w:vertAlign w:val="subscript"/>
              </w:rPr>
              <w:t>c</w:t>
            </w:r>
          </w:p>
          <w:p w14:paraId="23275D2E" w14:textId="77777777" w:rsidR="003303F6" w:rsidRPr="007F1E5F" w:rsidRDefault="00E27CAC" w:rsidP="00E27CAC">
            <w:pPr>
              <w:pStyle w:val="NoSpacing"/>
              <w:jc w:val="center"/>
              <w:rPr>
                <w:rFonts w:cstheme="minorHAnsi"/>
                <w:sz w:val="20"/>
                <w:szCs w:val="20"/>
              </w:rPr>
            </w:pPr>
            <w:r w:rsidRPr="007F1E5F">
              <w:rPr>
                <w:rFonts w:cstheme="minorHAnsi"/>
                <w:sz w:val="20"/>
                <w:szCs w:val="20"/>
              </w:rPr>
              <w:t xml:space="preserve">&gt; 0.09 mg/L </w:t>
            </w:r>
            <w:r w:rsidRPr="007F1E5F">
              <w:rPr>
                <w:rFonts w:cstheme="minorHAnsi"/>
                <w:sz w:val="20"/>
                <w:szCs w:val="20"/>
                <w:vertAlign w:val="subscript"/>
              </w:rPr>
              <w:t>d</w:t>
            </w:r>
          </w:p>
        </w:tc>
        <w:tc>
          <w:tcPr>
            <w:tcW w:w="810" w:type="pct"/>
            <w:vAlign w:val="center"/>
          </w:tcPr>
          <w:p w14:paraId="382E7798" w14:textId="77777777" w:rsidR="003303F6" w:rsidRPr="007F1E5F" w:rsidRDefault="003303F6" w:rsidP="003303F6">
            <w:pPr>
              <w:pStyle w:val="NoSpacing"/>
              <w:jc w:val="center"/>
              <w:rPr>
                <w:sz w:val="20"/>
                <w:szCs w:val="20"/>
              </w:rPr>
            </w:pPr>
            <w:r w:rsidRPr="007F1E5F">
              <w:rPr>
                <w:sz w:val="20"/>
                <w:szCs w:val="20"/>
              </w:rPr>
              <w:t>2 of 2</w:t>
            </w:r>
          </w:p>
          <w:p w14:paraId="69AEC7D3" w14:textId="77777777" w:rsidR="00E27CAC" w:rsidRPr="007F1E5F" w:rsidRDefault="00E27CAC" w:rsidP="003303F6">
            <w:pPr>
              <w:pStyle w:val="NoSpacing"/>
              <w:jc w:val="center"/>
              <w:rPr>
                <w:sz w:val="20"/>
                <w:szCs w:val="20"/>
              </w:rPr>
            </w:pPr>
            <w:r w:rsidRPr="007F1E5F">
              <w:rPr>
                <w:sz w:val="20"/>
                <w:szCs w:val="20"/>
              </w:rPr>
              <w:t>2 of 2</w:t>
            </w:r>
          </w:p>
        </w:tc>
        <w:tc>
          <w:tcPr>
            <w:tcW w:w="735" w:type="pct"/>
            <w:vAlign w:val="center"/>
          </w:tcPr>
          <w:p w14:paraId="7134E009"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p w14:paraId="1483B92D" w14:textId="77777777" w:rsidR="00E27CAC" w:rsidRPr="007F1E5F" w:rsidRDefault="00E27CAC" w:rsidP="003303F6">
            <w:pPr>
              <w:pStyle w:val="NoSpacing"/>
              <w:jc w:val="center"/>
              <w:rPr>
                <w:rFonts w:cstheme="minorHAnsi"/>
                <w:sz w:val="20"/>
                <w:szCs w:val="20"/>
              </w:rPr>
            </w:pPr>
            <w:r w:rsidRPr="007F1E5F">
              <w:rPr>
                <w:rFonts w:cstheme="minorHAnsi"/>
                <w:sz w:val="20"/>
                <w:szCs w:val="20"/>
              </w:rPr>
              <w:t>100%</w:t>
            </w:r>
          </w:p>
        </w:tc>
      </w:tr>
      <w:tr w:rsidR="003303F6" w:rsidRPr="007F1E5F" w14:paraId="050D9742" w14:textId="77777777" w:rsidTr="0011658F">
        <w:tc>
          <w:tcPr>
            <w:tcW w:w="835" w:type="pct"/>
            <w:vMerge/>
          </w:tcPr>
          <w:p w14:paraId="365FBA30" w14:textId="77777777" w:rsidR="003303F6" w:rsidRPr="007F1E5F" w:rsidRDefault="003303F6" w:rsidP="003303F6">
            <w:pPr>
              <w:pStyle w:val="NoSpacing"/>
              <w:rPr>
                <w:sz w:val="20"/>
                <w:szCs w:val="20"/>
              </w:rPr>
            </w:pPr>
          </w:p>
        </w:tc>
        <w:tc>
          <w:tcPr>
            <w:tcW w:w="522" w:type="pct"/>
            <w:vMerge/>
            <w:vAlign w:val="center"/>
          </w:tcPr>
          <w:p w14:paraId="11768C0C" w14:textId="77777777" w:rsidR="003303F6" w:rsidRPr="007F1E5F" w:rsidRDefault="003303F6" w:rsidP="003303F6">
            <w:pPr>
              <w:pStyle w:val="NoSpacing"/>
              <w:rPr>
                <w:sz w:val="20"/>
                <w:szCs w:val="20"/>
              </w:rPr>
            </w:pPr>
          </w:p>
        </w:tc>
        <w:tc>
          <w:tcPr>
            <w:tcW w:w="1381" w:type="pct"/>
          </w:tcPr>
          <w:p w14:paraId="0BE75C37"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vAlign w:val="center"/>
          </w:tcPr>
          <w:p w14:paraId="45C951C4"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&gt;0.037 mg/L</w:t>
            </w:r>
            <w:r w:rsidR="00E27CAC" w:rsidRPr="007F1E5F">
              <w:rPr>
                <w:rFonts w:cstheme="minorHAnsi"/>
                <w:sz w:val="20"/>
                <w:szCs w:val="20"/>
              </w:rPr>
              <w:t xml:space="preserve"> </w:t>
            </w:r>
            <w:r w:rsidR="00E27CAC" w:rsidRPr="007F1E5F">
              <w:rPr>
                <w:rFonts w:cstheme="minorHAnsi"/>
                <w:sz w:val="20"/>
                <w:szCs w:val="20"/>
                <w:vertAlign w:val="subscript"/>
              </w:rPr>
              <w:t>e</w:t>
            </w:r>
          </w:p>
        </w:tc>
        <w:tc>
          <w:tcPr>
            <w:tcW w:w="810" w:type="pct"/>
            <w:vAlign w:val="center"/>
          </w:tcPr>
          <w:p w14:paraId="5752B759"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1B50C7CC"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67FD57BA" w14:textId="77777777" w:rsidTr="0011658F">
        <w:tc>
          <w:tcPr>
            <w:tcW w:w="835" w:type="pct"/>
            <w:vMerge/>
          </w:tcPr>
          <w:p w14:paraId="757070A7" w14:textId="77777777" w:rsidR="003303F6" w:rsidRPr="007F1E5F" w:rsidRDefault="003303F6" w:rsidP="003303F6">
            <w:pPr>
              <w:pStyle w:val="NoSpacing"/>
              <w:rPr>
                <w:sz w:val="20"/>
                <w:szCs w:val="20"/>
              </w:rPr>
            </w:pPr>
          </w:p>
        </w:tc>
        <w:tc>
          <w:tcPr>
            <w:tcW w:w="522" w:type="pct"/>
            <w:vMerge w:val="restart"/>
            <w:vAlign w:val="center"/>
          </w:tcPr>
          <w:p w14:paraId="759EA0EA" w14:textId="77777777" w:rsidR="003303F6" w:rsidRPr="007F1E5F" w:rsidRDefault="003303F6" w:rsidP="003303F6">
            <w:pPr>
              <w:pStyle w:val="NoSpacing"/>
              <w:rPr>
                <w:sz w:val="20"/>
                <w:szCs w:val="20"/>
              </w:rPr>
            </w:pPr>
            <w:r w:rsidRPr="007F1E5F">
              <w:rPr>
                <w:sz w:val="20"/>
                <w:szCs w:val="20"/>
              </w:rPr>
              <w:t>EAN2</w:t>
            </w:r>
          </w:p>
          <w:p w14:paraId="619020B9" w14:textId="77777777" w:rsidR="003303F6" w:rsidRPr="007F1E5F" w:rsidRDefault="003303F6" w:rsidP="003303F6">
            <w:pPr>
              <w:pStyle w:val="NoSpacing"/>
              <w:rPr>
                <w:sz w:val="20"/>
                <w:szCs w:val="20"/>
              </w:rPr>
            </w:pPr>
            <w:r w:rsidRPr="007F1E5F">
              <w:rPr>
                <w:sz w:val="20"/>
                <w:szCs w:val="20"/>
              </w:rPr>
              <w:t>(2008)</w:t>
            </w:r>
          </w:p>
        </w:tc>
        <w:tc>
          <w:tcPr>
            <w:tcW w:w="1381" w:type="pct"/>
          </w:tcPr>
          <w:p w14:paraId="714452D0" w14:textId="77777777" w:rsidR="003303F6" w:rsidRPr="007F1E5F" w:rsidRDefault="003303F6" w:rsidP="003303F6">
            <w:pPr>
              <w:pStyle w:val="NoSpacing"/>
              <w:rPr>
                <w:sz w:val="20"/>
                <w:szCs w:val="20"/>
              </w:rPr>
            </w:pPr>
            <w:r w:rsidRPr="007F1E5F">
              <w:rPr>
                <w:sz w:val="20"/>
                <w:szCs w:val="20"/>
              </w:rPr>
              <w:t>Fecal Coliform</w:t>
            </w:r>
          </w:p>
        </w:tc>
        <w:tc>
          <w:tcPr>
            <w:tcW w:w="717" w:type="pct"/>
            <w:vAlign w:val="center"/>
          </w:tcPr>
          <w:p w14:paraId="6529EE32"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&gt; 400 CFU/100mL</w:t>
            </w:r>
          </w:p>
        </w:tc>
        <w:tc>
          <w:tcPr>
            <w:tcW w:w="810" w:type="pct"/>
            <w:vAlign w:val="center"/>
          </w:tcPr>
          <w:p w14:paraId="14A3DF17" w14:textId="77777777" w:rsidR="003303F6" w:rsidRPr="007F1E5F" w:rsidRDefault="00B219CA" w:rsidP="003303F6">
            <w:pPr>
              <w:pStyle w:val="NoSpacing"/>
              <w:jc w:val="center"/>
              <w:rPr>
                <w:sz w:val="20"/>
                <w:szCs w:val="20"/>
              </w:rPr>
            </w:pPr>
            <w:r w:rsidRPr="007F1E5F">
              <w:rPr>
                <w:sz w:val="20"/>
                <w:szCs w:val="20"/>
              </w:rPr>
              <w:t>1 of 1</w:t>
            </w:r>
          </w:p>
        </w:tc>
        <w:tc>
          <w:tcPr>
            <w:tcW w:w="735" w:type="pct"/>
            <w:vAlign w:val="center"/>
          </w:tcPr>
          <w:p w14:paraId="6DB2308C" w14:textId="77777777" w:rsidR="003303F6" w:rsidRPr="007F1E5F" w:rsidRDefault="00B219CA" w:rsidP="003303F6">
            <w:pPr>
              <w:pStyle w:val="NoSpacing"/>
              <w:jc w:val="center"/>
              <w:rPr>
                <w:rFonts w:cstheme="minorHAnsi"/>
                <w:sz w:val="20"/>
                <w:szCs w:val="20"/>
              </w:rPr>
            </w:pPr>
            <w:r w:rsidRPr="007F1E5F">
              <w:rPr>
                <w:rFonts w:cstheme="minorHAnsi"/>
                <w:sz w:val="20"/>
                <w:szCs w:val="20"/>
              </w:rPr>
              <w:t>100%</w:t>
            </w:r>
          </w:p>
        </w:tc>
      </w:tr>
      <w:tr w:rsidR="003303F6" w:rsidRPr="007F1E5F" w14:paraId="5F99337E" w14:textId="77777777" w:rsidTr="0011658F">
        <w:tc>
          <w:tcPr>
            <w:tcW w:w="835" w:type="pct"/>
            <w:vMerge/>
          </w:tcPr>
          <w:p w14:paraId="7D1B77EC" w14:textId="77777777" w:rsidR="003303F6" w:rsidRPr="007F1E5F" w:rsidRDefault="003303F6" w:rsidP="003303F6">
            <w:pPr>
              <w:pStyle w:val="NoSpacing"/>
              <w:rPr>
                <w:sz w:val="20"/>
                <w:szCs w:val="20"/>
              </w:rPr>
            </w:pPr>
          </w:p>
        </w:tc>
        <w:tc>
          <w:tcPr>
            <w:tcW w:w="522" w:type="pct"/>
            <w:vMerge/>
            <w:vAlign w:val="center"/>
          </w:tcPr>
          <w:p w14:paraId="21D49485" w14:textId="77777777" w:rsidR="003303F6" w:rsidRPr="007F1E5F" w:rsidRDefault="003303F6" w:rsidP="003303F6">
            <w:pPr>
              <w:pStyle w:val="NoSpacing"/>
              <w:rPr>
                <w:sz w:val="20"/>
                <w:szCs w:val="20"/>
              </w:rPr>
            </w:pPr>
          </w:p>
        </w:tc>
        <w:tc>
          <w:tcPr>
            <w:tcW w:w="1381" w:type="pct"/>
          </w:tcPr>
          <w:p w14:paraId="7352687D" w14:textId="77777777" w:rsidR="003303F6" w:rsidRPr="007F1E5F" w:rsidRDefault="003303F6" w:rsidP="003303F6">
            <w:pPr>
              <w:pStyle w:val="NoSpacing"/>
              <w:rPr>
                <w:sz w:val="20"/>
                <w:szCs w:val="20"/>
              </w:rPr>
            </w:pPr>
            <w:r w:rsidRPr="007F1E5F">
              <w:rPr>
                <w:sz w:val="20"/>
                <w:szCs w:val="20"/>
              </w:rPr>
              <w:t>Escherichia coli (E-Coli)</w:t>
            </w:r>
          </w:p>
        </w:tc>
        <w:tc>
          <w:tcPr>
            <w:tcW w:w="717" w:type="pct"/>
            <w:vAlign w:val="center"/>
          </w:tcPr>
          <w:p w14:paraId="3B7F69C3"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22093C7A" w14:textId="77777777" w:rsidR="003303F6" w:rsidRPr="007F1E5F" w:rsidRDefault="00B219CA" w:rsidP="003303F6">
            <w:pPr>
              <w:pStyle w:val="NoSpacing"/>
              <w:jc w:val="center"/>
              <w:rPr>
                <w:sz w:val="20"/>
                <w:szCs w:val="20"/>
              </w:rPr>
            </w:pPr>
            <w:r w:rsidRPr="007F1E5F">
              <w:rPr>
                <w:sz w:val="20"/>
                <w:szCs w:val="20"/>
              </w:rPr>
              <w:t>1 of 1</w:t>
            </w:r>
          </w:p>
        </w:tc>
        <w:tc>
          <w:tcPr>
            <w:tcW w:w="735" w:type="pct"/>
            <w:vAlign w:val="center"/>
          </w:tcPr>
          <w:p w14:paraId="5761D79B" w14:textId="77777777" w:rsidR="003303F6" w:rsidRPr="007F1E5F" w:rsidRDefault="00B219CA" w:rsidP="003303F6">
            <w:pPr>
              <w:pStyle w:val="NoSpacing"/>
              <w:jc w:val="center"/>
              <w:rPr>
                <w:rFonts w:cstheme="minorHAnsi"/>
                <w:sz w:val="20"/>
                <w:szCs w:val="20"/>
              </w:rPr>
            </w:pPr>
            <w:r w:rsidRPr="007F1E5F">
              <w:rPr>
                <w:rFonts w:cstheme="minorHAnsi"/>
                <w:sz w:val="20"/>
                <w:szCs w:val="20"/>
              </w:rPr>
              <w:t>100%</w:t>
            </w:r>
          </w:p>
        </w:tc>
      </w:tr>
      <w:tr w:rsidR="003303F6" w:rsidRPr="007F1E5F" w14:paraId="219AF324" w14:textId="77777777" w:rsidTr="0011658F">
        <w:tc>
          <w:tcPr>
            <w:tcW w:w="835" w:type="pct"/>
            <w:vMerge/>
          </w:tcPr>
          <w:p w14:paraId="13594EFB" w14:textId="77777777" w:rsidR="003303F6" w:rsidRPr="007F1E5F" w:rsidRDefault="003303F6" w:rsidP="003303F6">
            <w:pPr>
              <w:pStyle w:val="NoSpacing"/>
              <w:rPr>
                <w:sz w:val="20"/>
                <w:szCs w:val="20"/>
              </w:rPr>
            </w:pPr>
          </w:p>
        </w:tc>
        <w:tc>
          <w:tcPr>
            <w:tcW w:w="522" w:type="pct"/>
            <w:vMerge/>
            <w:vAlign w:val="center"/>
          </w:tcPr>
          <w:p w14:paraId="64379D5E" w14:textId="77777777" w:rsidR="003303F6" w:rsidRPr="007F1E5F" w:rsidRDefault="003303F6" w:rsidP="003303F6">
            <w:pPr>
              <w:pStyle w:val="NoSpacing"/>
              <w:rPr>
                <w:sz w:val="20"/>
                <w:szCs w:val="20"/>
              </w:rPr>
            </w:pPr>
          </w:p>
        </w:tc>
        <w:tc>
          <w:tcPr>
            <w:tcW w:w="1381" w:type="pct"/>
          </w:tcPr>
          <w:p w14:paraId="449D031A" w14:textId="77777777" w:rsidR="003303F6" w:rsidRPr="007F1E5F" w:rsidRDefault="003303F6" w:rsidP="003303F6">
            <w:pPr>
              <w:pStyle w:val="NoSpacing"/>
              <w:rPr>
                <w:sz w:val="20"/>
                <w:szCs w:val="20"/>
              </w:rPr>
            </w:pPr>
            <w:r w:rsidRPr="007F1E5F">
              <w:rPr>
                <w:sz w:val="20"/>
                <w:szCs w:val="20"/>
              </w:rPr>
              <w:t>Biochemical Oxygen Demand (BOD)</w:t>
            </w:r>
          </w:p>
        </w:tc>
        <w:tc>
          <w:tcPr>
            <w:tcW w:w="717" w:type="pct"/>
            <w:vAlign w:val="center"/>
          </w:tcPr>
          <w:p w14:paraId="568CE21F"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 30 mg/L</w:t>
            </w:r>
          </w:p>
        </w:tc>
        <w:tc>
          <w:tcPr>
            <w:tcW w:w="810" w:type="pct"/>
            <w:vAlign w:val="center"/>
          </w:tcPr>
          <w:p w14:paraId="75CBABC1" w14:textId="77777777" w:rsidR="003303F6" w:rsidRPr="007F1E5F" w:rsidRDefault="003303F6" w:rsidP="003303F6">
            <w:pPr>
              <w:pStyle w:val="NoSpacing"/>
              <w:jc w:val="center"/>
              <w:rPr>
                <w:sz w:val="20"/>
                <w:szCs w:val="20"/>
              </w:rPr>
            </w:pPr>
            <w:r w:rsidRPr="007F1E5F">
              <w:rPr>
                <w:sz w:val="20"/>
                <w:szCs w:val="20"/>
              </w:rPr>
              <w:t xml:space="preserve">Zero of 1 </w:t>
            </w:r>
          </w:p>
        </w:tc>
        <w:tc>
          <w:tcPr>
            <w:tcW w:w="735" w:type="pct"/>
            <w:vAlign w:val="center"/>
          </w:tcPr>
          <w:p w14:paraId="21890BEB"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72E715AB" w14:textId="77777777" w:rsidTr="0011658F">
        <w:tc>
          <w:tcPr>
            <w:tcW w:w="835" w:type="pct"/>
            <w:vMerge/>
          </w:tcPr>
          <w:p w14:paraId="506E6B77" w14:textId="77777777" w:rsidR="003303F6" w:rsidRPr="007F1E5F" w:rsidRDefault="003303F6" w:rsidP="003303F6">
            <w:pPr>
              <w:pStyle w:val="NoSpacing"/>
              <w:rPr>
                <w:sz w:val="20"/>
                <w:szCs w:val="20"/>
              </w:rPr>
            </w:pPr>
          </w:p>
        </w:tc>
        <w:tc>
          <w:tcPr>
            <w:tcW w:w="522" w:type="pct"/>
            <w:vMerge/>
            <w:vAlign w:val="center"/>
          </w:tcPr>
          <w:p w14:paraId="371DA7B2" w14:textId="77777777" w:rsidR="003303F6" w:rsidRPr="007F1E5F" w:rsidRDefault="003303F6" w:rsidP="003303F6">
            <w:pPr>
              <w:pStyle w:val="NoSpacing"/>
              <w:rPr>
                <w:sz w:val="20"/>
                <w:szCs w:val="20"/>
              </w:rPr>
            </w:pPr>
          </w:p>
        </w:tc>
        <w:tc>
          <w:tcPr>
            <w:tcW w:w="1381" w:type="pct"/>
          </w:tcPr>
          <w:p w14:paraId="07B72DFC" w14:textId="77777777" w:rsidR="003303F6" w:rsidRPr="007F1E5F" w:rsidRDefault="003303F6" w:rsidP="003303F6">
            <w:pPr>
              <w:pStyle w:val="NoSpacing"/>
              <w:rPr>
                <w:sz w:val="20"/>
                <w:szCs w:val="20"/>
              </w:rPr>
            </w:pPr>
            <w:r w:rsidRPr="007F1E5F">
              <w:rPr>
                <w:sz w:val="20"/>
                <w:szCs w:val="20"/>
              </w:rPr>
              <w:t>Total Suspended Solids (TSS)</w:t>
            </w:r>
          </w:p>
        </w:tc>
        <w:tc>
          <w:tcPr>
            <w:tcW w:w="717" w:type="pct"/>
            <w:vAlign w:val="center"/>
          </w:tcPr>
          <w:p w14:paraId="196BD99E" w14:textId="77777777" w:rsidR="003303F6" w:rsidRPr="007F1E5F" w:rsidRDefault="003303F6" w:rsidP="003303F6">
            <w:pPr>
              <w:pStyle w:val="NoSpacing"/>
              <w:jc w:val="center"/>
              <w:rPr>
                <w:rFonts w:cstheme="minorHAnsi"/>
                <w:sz w:val="20"/>
                <w:szCs w:val="20"/>
              </w:rPr>
            </w:pPr>
            <w:r w:rsidRPr="007F1E5F">
              <w:rPr>
                <w:rFonts w:ascii="Calibri" w:hAnsi="Calibri"/>
                <w:sz w:val="20"/>
                <w:szCs w:val="20"/>
              </w:rPr>
              <w:t xml:space="preserve">  &gt; 158 mg/L</w:t>
            </w:r>
          </w:p>
        </w:tc>
        <w:tc>
          <w:tcPr>
            <w:tcW w:w="810" w:type="pct"/>
            <w:vAlign w:val="center"/>
          </w:tcPr>
          <w:p w14:paraId="5988374C" w14:textId="77777777" w:rsidR="003303F6" w:rsidRPr="007F1E5F" w:rsidRDefault="003303F6" w:rsidP="003303F6">
            <w:pPr>
              <w:pStyle w:val="NoSpacing"/>
              <w:jc w:val="center"/>
              <w:rPr>
                <w:sz w:val="20"/>
                <w:szCs w:val="20"/>
              </w:rPr>
            </w:pPr>
            <w:r w:rsidRPr="007F1E5F">
              <w:rPr>
                <w:sz w:val="20"/>
                <w:szCs w:val="20"/>
              </w:rPr>
              <w:t>1 of 1</w:t>
            </w:r>
          </w:p>
        </w:tc>
        <w:tc>
          <w:tcPr>
            <w:tcW w:w="735" w:type="pct"/>
            <w:vAlign w:val="center"/>
          </w:tcPr>
          <w:p w14:paraId="59BE4197"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tc>
      </w:tr>
      <w:tr w:rsidR="003303F6" w:rsidRPr="007F1E5F" w14:paraId="4FF412FD" w14:textId="77777777" w:rsidTr="0011658F">
        <w:tc>
          <w:tcPr>
            <w:tcW w:w="835" w:type="pct"/>
            <w:vMerge/>
          </w:tcPr>
          <w:p w14:paraId="26373CD4" w14:textId="77777777" w:rsidR="003303F6" w:rsidRPr="007F1E5F" w:rsidRDefault="003303F6" w:rsidP="003303F6">
            <w:pPr>
              <w:pStyle w:val="NoSpacing"/>
              <w:rPr>
                <w:sz w:val="20"/>
                <w:szCs w:val="20"/>
              </w:rPr>
            </w:pPr>
          </w:p>
        </w:tc>
        <w:tc>
          <w:tcPr>
            <w:tcW w:w="522" w:type="pct"/>
            <w:vMerge/>
            <w:vAlign w:val="center"/>
          </w:tcPr>
          <w:p w14:paraId="302566A9" w14:textId="77777777" w:rsidR="003303F6" w:rsidRPr="007F1E5F" w:rsidRDefault="003303F6" w:rsidP="003303F6">
            <w:pPr>
              <w:pStyle w:val="NoSpacing"/>
              <w:rPr>
                <w:sz w:val="20"/>
                <w:szCs w:val="20"/>
              </w:rPr>
            </w:pPr>
          </w:p>
        </w:tc>
        <w:tc>
          <w:tcPr>
            <w:tcW w:w="1381" w:type="pct"/>
          </w:tcPr>
          <w:p w14:paraId="25E02C79" w14:textId="77777777" w:rsidR="003303F6" w:rsidRPr="007F1E5F" w:rsidRDefault="003303F6" w:rsidP="003303F6">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2416F7F3"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 1.8 mg/L</w:t>
            </w:r>
            <w:r w:rsidR="00E27CAC" w:rsidRPr="007F1E5F">
              <w:rPr>
                <w:rFonts w:cstheme="minorHAnsi"/>
                <w:sz w:val="20"/>
                <w:szCs w:val="20"/>
              </w:rPr>
              <w:t xml:space="preserve"> </w:t>
            </w:r>
            <w:r w:rsidR="00E27CAC" w:rsidRPr="007F1E5F">
              <w:rPr>
                <w:rFonts w:cstheme="minorHAnsi"/>
                <w:sz w:val="20"/>
                <w:szCs w:val="20"/>
                <w:vertAlign w:val="subscript"/>
              </w:rPr>
              <w:t>a</w:t>
            </w:r>
          </w:p>
        </w:tc>
        <w:tc>
          <w:tcPr>
            <w:tcW w:w="810" w:type="pct"/>
            <w:vAlign w:val="center"/>
          </w:tcPr>
          <w:p w14:paraId="2032DE86" w14:textId="77777777" w:rsidR="003303F6" w:rsidRPr="007F1E5F" w:rsidRDefault="003303F6" w:rsidP="003303F6">
            <w:pPr>
              <w:pStyle w:val="NoSpacing"/>
              <w:jc w:val="center"/>
              <w:rPr>
                <w:sz w:val="20"/>
                <w:szCs w:val="20"/>
              </w:rPr>
            </w:pPr>
            <w:r w:rsidRPr="007F1E5F">
              <w:rPr>
                <w:sz w:val="20"/>
                <w:szCs w:val="20"/>
              </w:rPr>
              <w:t>0 of 1</w:t>
            </w:r>
          </w:p>
        </w:tc>
        <w:tc>
          <w:tcPr>
            <w:tcW w:w="735" w:type="pct"/>
            <w:vAlign w:val="center"/>
          </w:tcPr>
          <w:p w14:paraId="5A8F8BD3"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tc>
      </w:tr>
      <w:tr w:rsidR="003303F6" w:rsidRPr="007F1E5F" w14:paraId="1FF312ED" w14:textId="77777777" w:rsidTr="0011658F">
        <w:tc>
          <w:tcPr>
            <w:tcW w:w="835" w:type="pct"/>
            <w:vMerge/>
          </w:tcPr>
          <w:p w14:paraId="61895EFB" w14:textId="77777777" w:rsidR="003303F6" w:rsidRPr="007F1E5F" w:rsidRDefault="003303F6" w:rsidP="003303F6">
            <w:pPr>
              <w:pStyle w:val="NoSpacing"/>
              <w:rPr>
                <w:sz w:val="20"/>
                <w:szCs w:val="20"/>
              </w:rPr>
            </w:pPr>
          </w:p>
        </w:tc>
        <w:tc>
          <w:tcPr>
            <w:tcW w:w="522" w:type="pct"/>
            <w:vMerge/>
            <w:vAlign w:val="center"/>
          </w:tcPr>
          <w:p w14:paraId="6E0DB2AD" w14:textId="77777777" w:rsidR="003303F6" w:rsidRPr="007F1E5F" w:rsidRDefault="003303F6" w:rsidP="003303F6">
            <w:pPr>
              <w:pStyle w:val="NoSpacing"/>
              <w:rPr>
                <w:sz w:val="20"/>
                <w:szCs w:val="20"/>
              </w:rPr>
            </w:pPr>
          </w:p>
        </w:tc>
        <w:tc>
          <w:tcPr>
            <w:tcW w:w="1381" w:type="pct"/>
          </w:tcPr>
          <w:p w14:paraId="1E8C7B7B" w14:textId="77777777" w:rsidR="003303F6" w:rsidRPr="007F1E5F" w:rsidRDefault="003303F6" w:rsidP="003303F6">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0E69CF11" w14:textId="77777777" w:rsidR="003303F6" w:rsidRPr="007F1E5F" w:rsidRDefault="003303F6" w:rsidP="003303F6">
            <w:pPr>
              <w:pStyle w:val="NoSpacing"/>
              <w:rPr>
                <w:sz w:val="20"/>
                <w:szCs w:val="20"/>
              </w:rPr>
            </w:pPr>
          </w:p>
        </w:tc>
        <w:tc>
          <w:tcPr>
            <w:tcW w:w="717" w:type="pct"/>
            <w:vAlign w:val="center"/>
          </w:tcPr>
          <w:p w14:paraId="0C396731" w14:textId="77777777" w:rsidR="003303F6" w:rsidRPr="007F1E5F" w:rsidRDefault="003303F6" w:rsidP="003303F6">
            <w:pPr>
              <w:pStyle w:val="NoSpacing"/>
              <w:jc w:val="center"/>
              <w:rPr>
                <w:rFonts w:cstheme="minorHAnsi"/>
                <w:sz w:val="20"/>
                <w:szCs w:val="20"/>
              </w:rPr>
            </w:pPr>
            <w:r w:rsidRPr="007F1E5F">
              <w:rPr>
                <w:rFonts w:cstheme="minorHAnsi"/>
                <w:sz w:val="20"/>
                <w:szCs w:val="20"/>
              </w:rPr>
              <w:t>&gt;88 mg/L</w:t>
            </w:r>
          </w:p>
          <w:p w14:paraId="11387621"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&gt;0.56 mg/L</w:t>
            </w:r>
            <w:r w:rsidR="00E27CAC" w:rsidRPr="007F1E5F">
              <w:rPr>
                <w:rFonts w:cstheme="minorHAnsi"/>
                <w:sz w:val="20"/>
                <w:szCs w:val="20"/>
              </w:rPr>
              <w:t xml:space="preserve"> </w:t>
            </w:r>
            <w:r w:rsidR="00E27CAC" w:rsidRPr="007F1E5F">
              <w:rPr>
                <w:rFonts w:cstheme="minorHAnsi"/>
                <w:sz w:val="20"/>
                <w:szCs w:val="20"/>
                <w:vertAlign w:val="subscript"/>
              </w:rPr>
              <w:t>b</w:t>
            </w:r>
          </w:p>
        </w:tc>
        <w:tc>
          <w:tcPr>
            <w:tcW w:w="810" w:type="pct"/>
            <w:vAlign w:val="center"/>
          </w:tcPr>
          <w:p w14:paraId="3E1893B9" w14:textId="77777777" w:rsidR="003303F6" w:rsidRPr="007F1E5F" w:rsidRDefault="003303F6" w:rsidP="003303F6">
            <w:pPr>
              <w:pStyle w:val="NoSpacing"/>
              <w:jc w:val="center"/>
              <w:rPr>
                <w:sz w:val="20"/>
                <w:szCs w:val="20"/>
              </w:rPr>
            </w:pPr>
            <w:r w:rsidRPr="007F1E5F">
              <w:rPr>
                <w:sz w:val="20"/>
                <w:szCs w:val="20"/>
              </w:rPr>
              <w:t>Zero of 1</w:t>
            </w:r>
          </w:p>
          <w:p w14:paraId="4FE801D7" w14:textId="77777777" w:rsidR="003303F6" w:rsidRPr="007F1E5F" w:rsidRDefault="003303F6" w:rsidP="00E27CAC">
            <w:pPr>
              <w:pStyle w:val="NoSpacing"/>
              <w:jc w:val="center"/>
              <w:rPr>
                <w:sz w:val="20"/>
                <w:szCs w:val="20"/>
              </w:rPr>
            </w:pPr>
            <w:r w:rsidRPr="007F1E5F">
              <w:rPr>
                <w:sz w:val="20"/>
                <w:szCs w:val="20"/>
              </w:rPr>
              <w:t>1 of 1</w:t>
            </w:r>
          </w:p>
        </w:tc>
        <w:tc>
          <w:tcPr>
            <w:tcW w:w="735" w:type="pct"/>
            <w:vAlign w:val="center"/>
          </w:tcPr>
          <w:p w14:paraId="129B6296" w14:textId="77777777" w:rsidR="003303F6" w:rsidRPr="007F1E5F" w:rsidRDefault="003303F6" w:rsidP="003303F6">
            <w:pPr>
              <w:pStyle w:val="NoSpacing"/>
              <w:jc w:val="center"/>
              <w:rPr>
                <w:rFonts w:cstheme="minorHAnsi"/>
                <w:sz w:val="20"/>
                <w:szCs w:val="20"/>
              </w:rPr>
            </w:pPr>
            <w:r w:rsidRPr="007F1E5F">
              <w:rPr>
                <w:rFonts w:cstheme="minorHAnsi"/>
                <w:sz w:val="20"/>
                <w:szCs w:val="20"/>
              </w:rPr>
              <w:t>0%</w:t>
            </w:r>
          </w:p>
          <w:p w14:paraId="6E21C0EC" w14:textId="77777777" w:rsidR="003303F6" w:rsidRPr="007F1E5F" w:rsidRDefault="003303F6" w:rsidP="003303F6">
            <w:pPr>
              <w:pStyle w:val="NoSpacing"/>
              <w:jc w:val="center"/>
              <w:rPr>
                <w:rFonts w:cstheme="minorHAnsi"/>
                <w:sz w:val="20"/>
                <w:szCs w:val="20"/>
              </w:rPr>
            </w:pPr>
            <w:r w:rsidRPr="007F1E5F">
              <w:rPr>
                <w:rFonts w:cstheme="minorHAnsi"/>
                <w:sz w:val="20"/>
                <w:szCs w:val="20"/>
              </w:rPr>
              <w:t>100%</w:t>
            </w:r>
          </w:p>
        </w:tc>
      </w:tr>
      <w:tr w:rsidR="003303F6" w:rsidRPr="007F1E5F" w14:paraId="10918E20" w14:textId="77777777" w:rsidTr="0011658F">
        <w:tc>
          <w:tcPr>
            <w:tcW w:w="835" w:type="pct"/>
            <w:vMerge/>
          </w:tcPr>
          <w:p w14:paraId="4B29C4DF" w14:textId="77777777" w:rsidR="003303F6" w:rsidRPr="007F1E5F" w:rsidRDefault="003303F6" w:rsidP="003303F6">
            <w:pPr>
              <w:pStyle w:val="NoSpacing"/>
              <w:rPr>
                <w:sz w:val="20"/>
                <w:szCs w:val="20"/>
              </w:rPr>
            </w:pPr>
          </w:p>
        </w:tc>
        <w:tc>
          <w:tcPr>
            <w:tcW w:w="522" w:type="pct"/>
            <w:vMerge/>
            <w:vAlign w:val="center"/>
          </w:tcPr>
          <w:p w14:paraId="1C727063" w14:textId="77777777" w:rsidR="003303F6" w:rsidRPr="007F1E5F" w:rsidRDefault="003303F6" w:rsidP="003303F6">
            <w:pPr>
              <w:pStyle w:val="NoSpacing"/>
              <w:rPr>
                <w:sz w:val="20"/>
                <w:szCs w:val="20"/>
              </w:rPr>
            </w:pPr>
          </w:p>
        </w:tc>
        <w:tc>
          <w:tcPr>
            <w:tcW w:w="1381" w:type="pct"/>
          </w:tcPr>
          <w:p w14:paraId="6D4E437B" w14:textId="77777777" w:rsidR="003303F6" w:rsidRPr="007F1E5F" w:rsidRDefault="003303F6" w:rsidP="003303F6">
            <w:pPr>
              <w:pStyle w:val="NoSpacing"/>
              <w:rPr>
                <w:sz w:val="20"/>
                <w:szCs w:val="20"/>
              </w:rPr>
            </w:pPr>
            <w:r w:rsidRPr="007F1E5F">
              <w:rPr>
                <w:sz w:val="20"/>
                <w:szCs w:val="20"/>
              </w:rPr>
              <w:t>Total Phosphorus</w:t>
            </w:r>
          </w:p>
        </w:tc>
        <w:tc>
          <w:tcPr>
            <w:tcW w:w="717" w:type="pct"/>
            <w:vAlign w:val="center"/>
          </w:tcPr>
          <w:p w14:paraId="6E7FA464" w14:textId="77777777" w:rsidR="00E27CAC" w:rsidRPr="007F1E5F" w:rsidRDefault="00E27CAC" w:rsidP="00E27CAC">
            <w:pPr>
              <w:pStyle w:val="NoSpacing"/>
              <w:jc w:val="center"/>
              <w:rPr>
                <w:rFonts w:cstheme="minorHAnsi"/>
                <w:sz w:val="20"/>
                <w:szCs w:val="20"/>
              </w:rPr>
            </w:pPr>
            <w:r w:rsidRPr="007F1E5F">
              <w:rPr>
                <w:rFonts w:cstheme="minorHAnsi"/>
                <w:sz w:val="20"/>
                <w:szCs w:val="20"/>
              </w:rPr>
              <w:t xml:space="preserve">&gt; 0.037 mg/L </w:t>
            </w:r>
            <w:r w:rsidRPr="007F1E5F">
              <w:rPr>
                <w:rFonts w:cstheme="minorHAnsi"/>
                <w:sz w:val="20"/>
                <w:szCs w:val="20"/>
                <w:vertAlign w:val="subscript"/>
              </w:rPr>
              <w:t>c</w:t>
            </w:r>
          </w:p>
          <w:p w14:paraId="31D280F2" w14:textId="77777777" w:rsidR="003303F6" w:rsidRPr="007F1E5F" w:rsidRDefault="00E27CAC" w:rsidP="00E27CAC">
            <w:pPr>
              <w:pStyle w:val="NoSpacing"/>
              <w:jc w:val="center"/>
              <w:rPr>
                <w:rFonts w:cstheme="minorHAnsi"/>
                <w:sz w:val="20"/>
                <w:szCs w:val="20"/>
              </w:rPr>
            </w:pPr>
            <w:r w:rsidRPr="007F1E5F">
              <w:rPr>
                <w:rFonts w:cstheme="minorHAnsi"/>
                <w:sz w:val="20"/>
                <w:szCs w:val="20"/>
              </w:rPr>
              <w:t xml:space="preserve">&gt; 0.09 mg/L </w:t>
            </w:r>
            <w:r w:rsidRPr="007F1E5F">
              <w:rPr>
                <w:rFonts w:cstheme="minorHAnsi"/>
                <w:sz w:val="20"/>
                <w:szCs w:val="20"/>
                <w:vertAlign w:val="subscript"/>
              </w:rPr>
              <w:t>d</w:t>
            </w:r>
          </w:p>
        </w:tc>
        <w:tc>
          <w:tcPr>
            <w:tcW w:w="810" w:type="pct"/>
            <w:vAlign w:val="center"/>
          </w:tcPr>
          <w:p w14:paraId="73A99E0D"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4D214644"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3303F6" w:rsidRPr="007F1E5F" w14:paraId="143496AB" w14:textId="77777777" w:rsidTr="0011658F">
        <w:tc>
          <w:tcPr>
            <w:tcW w:w="835" w:type="pct"/>
            <w:vMerge/>
          </w:tcPr>
          <w:p w14:paraId="3B0618EC" w14:textId="77777777" w:rsidR="003303F6" w:rsidRPr="007F1E5F" w:rsidRDefault="003303F6" w:rsidP="003303F6">
            <w:pPr>
              <w:pStyle w:val="NoSpacing"/>
              <w:rPr>
                <w:sz w:val="20"/>
                <w:szCs w:val="20"/>
              </w:rPr>
            </w:pPr>
          </w:p>
        </w:tc>
        <w:tc>
          <w:tcPr>
            <w:tcW w:w="522" w:type="pct"/>
            <w:vMerge/>
            <w:vAlign w:val="center"/>
          </w:tcPr>
          <w:p w14:paraId="73F6F185" w14:textId="77777777" w:rsidR="003303F6" w:rsidRPr="007F1E5F" w:rsidRDefault="003303F6" w:rsidP="003303F6">
            <w:pPr>
              <w:pStyle w:val="NoSpacing"/>
              <w:rPr>
                <w:sz w:val="20"/>
                <w:szCs w:val="20"/>
              </w:rPr>
            </w:pPr>
          </w:p>
        </w:tc>
        <w:tc>
          <w:tcPr>
            <w:tcW w:w="1381" w:type="pct"/>
          </w:tcPr>
          <w:p w14:paraId="639C68B6" w14:textId="77777777" w:rsidR="003303F6" w:rsidRPr="007F1E5F" w:rsidRDefault="003303F6" w:rsidP="003303F6">
            <w:pPr>
              <w:pStyle w:val="NoSpacing"/>
              <w:rPr>
                <w:sz w:val="20"/>
                <w:szCs w:val="20"/>
              </w:rPr>
            </w:pPr>
            <w:r w:rsidRPr="007F1E5F">
              <w:rPr>
                <w:sz w:val="20"/>
                <w:szCs w:val="20"/>
              </w:rPr>
              <w:t xml:space="preserve">Soluble Reactive Phosphorus </w:t>
            </w:r>
          </w:p>
        </w:tc>
        <w:tc>
          <w:tcPr>
            <w:tcW w:w="717" w:type="pct"/>
            <w:vAlign w:val="center"/>
          </w:tcPr>
          <w:p w14:paraId="0269EF74" w14:textId="77777777" w:rsidR="003303F6" w:rsidRPr="007F1E5F" w:rsidRDefault="003303F6" w:rsidP="00E27CAC">
            <w:pPr>
              <w:pStyle w:val="NoSpacing"/>
              <w:jc w:val="center"/>
              <w:rPr>
                <w:rFonts w:cstheme="minorHAnsi"/>
                <w:sz w:val="20"/>
                <w:szCs w:val="20"/>
              </w:rPr>
            </w:pPr>
            <w:r w:rsidRPr="007F1E5F">
              <w:rPr>
                <w:rFonts w:cstheme="minorHAnsi"/>
                <w:sz w:val="20"/>
                <w:szCs w:val="20"/>
              </w:rPr>
              <w:t>&gt;0.037 mg/L</w:t>
            </w:r>
            <w:r w:rsidR="00E27CAC" w:rsidRPr="007F1E5F">
              <w:rPr>
                <w:rFonts w:cstheme="minorHAnsi"/>
                <w:sz w:val="20"/>
                <w:szCs w:val="20"/>
              </w:rPr>
              <w:t xml:space="preserve"> </w:t>
            </w:r>
            <w:r w:rsidR="00E27CAC" w:rsidRPr="007F1E5F">
              <w:rPr>
                <w:rFonts w:cstheme="minorHAnsi"/>
                <w:sz w:val="20"/>
                <w:szCs w:val="20"/>
                <w:vertAlign w:val="subscript"/>
              </w:rPr>
              <w:t>e</w:t>
            </w:r>
          </w:p>
        </w:tc>
        <w:tc>
          <w:tcPr>
            <w:tcW w:w="810" w:type="pct"/>
            <w:vAlign w:val="center"/>
          </w:tcPr>
          <w:p w14:paraId="3513E6BF" w14:textId="77777777" w:rsidR="003303F6" w:rsidRPr="007F1E5F" w:rsidRDefault="003303F6" w:rsidP="003303F6">
            <w:pPr>
              <w:pStyle w:val="NoSpacing"/>
              <w:jc w:val="center"/>
              <w:rPr>
                <w:sz w:val="20"/>
                <w:szCs w:val="20"/>
              </w:rPr>
            </w:pPr>
            <w:r w:rsidRPr="007F1E5F">
              <w:rPr>
                <w:sz w:val="20"/>
                <w:szCs w:val="20"/>
              </w:rPr>
              <w:t>No Data</w:t>
            </w:r>
          </w:p>
        </w:tc>
        <w:tc>
          <w:tcPr>
            <w:tcW w:w="735" w:type="pct"/>
            <w:vAlign w:val="center"/>
          </w:tcPr>
          <w:p w14:paraId="5787EA4E" w14:textId="77777777" w:rsidR="003303F6" w:rsidRPr="007F1E5F" w:rsidRDefault="003303F6" w:rsidP="003303F6">
            <w:pPr>
              <w:pStyle w:val="NoSpacing"/>
              <w:jc w:val="center"/>
              <w:rPr>
                <w:rFonts w:cstheme="minorHAnsi"/>
                <w:sz w:val="20"/>
                <w:szCs w:val="20"/>
              </w:rPr>
            </w:pPr>
            <w:r w:rsidRPr="007F1E5F">
              <w:rPr>
                <w:rFonts w:cstheme="minorHAnsi"/>
                <w:sz w:val="20"/>
                <w:szCs w:val="20"/>
              </w:rPr>
              <w:t>No Data</w:t>
            </w:r>
          </w:p>
        </w:tc>
      </w:tr>
      <w:tr w:rsidR="00D2300B" w:rsidRPr="007F1E5F" w14:paraId="3DD0CC96" w14:textId="77777777" w:rsidTr="0011658F">
        <w:tc>
          <w:tcPr>
            <w:tcW w:w="835" w:type="pct"/>
            <w:vMerge w:val="restart"/>
          </w:tcPr>
          <w:p w14:paraId="4084D9EA" w14:textId="77777777" w:rsidR="00D2300B" w:rsidRPr="007F1E5F" w:rsidRDefault="00D2300B" w:rsidP="00D2300B">
            <w:pPr>
              <w:pStyle w:val="NoSpacing"/>
              <w:rPr>
                <w:sz w:val="20"/>
                <w:szCs w:val="20"/>
              </w:rPr>
            </w:pPr>
            <w:r w:rsidRPr="007F1E5F">
              <w:rPr>
                <w:sz w:val="20"/>
                <w:szCs w:val="20"/>
              </w:rPr>
              <w:t>Other Tributaries</w:t>
            </w:r>
          </w:p>
        </w:tc>
        <w:tc>
          <w:tcPr>
            <w:tcW w:w="522" w:type="pct"/>
            <w:vMerge w:val="restart"/>
            <w:vAlign w:val="center"/>
          </w:tcPr>
          <w:p w14:paraId="43A8BDE6" w14:textId="77777777" w:rsidR="00D2300B" w:rsidRPr="007F1E5F" w:rsidRDefault="00D2300B" w:rsidP="00D2300B">
            <w:pPr>
              <w:pStyle w:val="NoSpacing"/>
              <w:rPr>
                <w:sz w:val="20"/>
                <w:szCs w:val="20"/>
              </w:rPr>
            </w:pPr>
            <w:r w:rsidRPr="007F1E5F">
              <w:rPr>
                <w:sz w:val="20"/>
                <w:szCs w:val="20"/>
              </w:rPr>
              <w:t>Lost Dog Creek</w:t>
            </w:r>
          </w:p>
          <w:p w14:paraId="3B89FCDE" w14:textId="77777777" w:rsidR="00C155DC" w:rsidRPr="007F1E5F" w:rsidRDefault="00C155DC" w:rsidP="00D2300B">
            <w:pPr>
              <w:pStyle w:val="NoSpacing"/>
              <w:rPr>
                <w:sz w:val="20"/>
                <w:szCs w:val="20"/>
              </w:rPr>
            </w:pPr>
            <w:r w:rsidRPr="007F1E5F">
              <w:rPr>
                <w:sz w:val="20"/>
                <w:szCs w:val="20"/>
              </w:rPr>
              <w:t>(2008)</w:t>
            </w:r>
          </w:p>
          <w:p w14:paraId="37B6A219" w14:textId="77777777" w:rsidR="00D2300B" w:rsidRPr="007F1E5F" w:rsidRDefault="00D2300B" w:rsidP="00C155DC">
            <w:pPr>
              <w:pStyle w:val="NoSpacing"/>
              <w:rPr>
                <w:sz w:val="20"/>
                <w:szCs w:val="20"/>
              </w:rPr>
            </w:pPr>
            <w:r w:rsidRPr="007F1E5F">
              <w:rPr>
                <w:sz w:val="20"/>
                <w:szCs w:val="20"/>
              </w:rPr>
              <w:t>(20</w:t>
            </w:r>
            <w:r w:rsidR="00C155DC" w:rsidRPr="007F1E5F">
              <w:rPr>
                <w:sz w:val="20"/>
                <w:szCs w:val="20"/>
              </w:rPr>
              <w:t>10</w:t>
            </w:r>
            <w:r w:rsidRPr="007F1E5F">
              <w:rPr>
                <w:sz w:val="20"/>
                <w:szCs w:val="20"/>
              </w:rPr>
              <w:t>)</w:t>
            </w:r>
          </w:p>
        </w:tc>
        <w:tc>
          <w:tcPr>
            <w:tcW w:w="1381" w:type="pct"/>
          </w:tcPr>
          <w:p w14:paraId="74755D90" w14:textId="77777777" w:rsidR="00D2300B" w:rsidRPr="007F1E5F" w:rsidRDefault="00D2300B" w:rsidP="00D2300B">
            <w:pPr>
              <w:pStyle w:val="NoSpacing"/>
              <w:rPr>
                <w:sz w:val="20"/>
                <w:szCs w:val="20"/>
              </w:rPr>
            </w:pPr>
            <w:r w:rsidRPr="007F1E5F">
              <w:rPr>
                <w:sz w:val="20"/>
                <w:szCs w:val="20"/>
              </w:rPr>
              <w:t>Fecal Coliform</w:t>
            </w:r>
          </w:p>
        </w:tc>
        <w:tc>
          <w:tcPr>
            <w:tcW w:w="717" w:type="pct"/>
            <w:vAlign w:val="center"/>
          </w:tcPr>
          <w:p w14:paraId="55935E43"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&gt; 400 CFU/100mL</w:t>
            </w:r>
          </w:p>
        </w:tc>
        <w:tc>
          <w:tcPr>
            <w:tcW w:w="810" w:type="pct"/>
            <w:vAlign w:val="center"/>
          </w:tcPr>
          <w:p w14:paraId="11942169" w14:textId="77777777" w:rsidR="00F42130" w:rsidRPr="007F1E5F" w:rsidRDefault="00F42130" w:rsidP="00D2300B">
            <w:pPr>
              <w:pStyle w:val="NoSpacing"/>
              <w:jc w:val="center"/>
              <w:rPr>
                <w:sz w:val="20"/>
                <w:szCs w:val="20"/>
              </w:rPr>
            </w:pPr>
            <w:r w:rsidRPr="007F1E5F">
              <w:rPr>
                <w:sz w:val="20"/>
                <w:szCs w:val="20"/>
              </w:rPr>
              <w:t>Zero of 3</w:t>
            </w:r>
          </w:p>
          <w:p w14:paraId="7AD2704A" w14:textId="77777777" w:rsidR="00D2300B" w:rsidRPr="007F1E5F" w:rsidRDefault="00C155DC" w:rsidP="00D2300B">
            <w:pPr>
              <w:pStyle w:val="NoSpacing"/>
              <w:jc w:val="center"/>
              <w:rPr>
                <w:sz w:val="20"/>
                <w:szCs w:val="20"/>
              </w:rPr>
            </w:pPr>
            <w:r w:rsidRPr="007F1E5F">
              <w:rPr>
                <w:sz w:val="20"/>
                <w:szCs w:val="20"/>
              </w:rPr>
              <w:t>1</w:t>
            </w:r>
            <w:r w:rsidR="00D2300B" w:rsidRPr="007F1E5F">
              <w:rPr>
                <w:sz w:val="20"/>
                <w:szCs w:val="20"/>
              </w:rPr>
              <w:t xml:space="preserve"> of 4</w:t>
            </w:r>
          </w:p>
        </w:tc>
        <w:tc>
          <w:tcPr>
            <w:tcW w:w="735" w:type="pct"/>
            <w:vAlign w:val="center"/>
          </w:tcPr>
          <w:p w14:paraId="762ABB1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60587D6E" w14:textId="77777777" w:rsidR="00F42130" w:rsidRPr="007F1E5F" w:rsidRDefault="00F42130" w:rsidP="00D2300B">
            <w:pPr>
              <w:pStyle w:val="NoSpacing"/>
              <w:jc w:val="center"/>
              <w:rPr>
                <w:rFonts w:cstheme="minorHAnsi"/>
                <w:sz w:val="20"/>
                <w:szCs w:val="20"/>
              </w:rPr>
            </w:pPr>
            <w:r w:rsidRPr="007F1E5F">
              <w:rPr>
                <w:rFonts w:cstheme="minorHAnsi"/>
                <w:sz w:val="20"/>
                <w:szCs w:val="20"/>
              </w:rPr>
              <w:t>25%</w:t>
            </w:r>
          </w:p>
        </w:tc>
      </w:tr>
      <w:tr w:rsidR="00D2300B" w:rsidRPr="007F1E5F" w14:paraId="05DF2E41" w14:textId="77777777" w:rsidTr="0011658F">
        <w:tc>
          <w:tcPr>
            <w:tcW w:w="835" w:type="pct"/>
            <w:vMerge/>
          </w:tcPr>
          <w:p w14:paraId="0E45785A" w14:textId="77777777" w:rsidR="00D2300B" w:rsidRPr="007F1E5F" w:rsidRDefault="00D2300B" w:rsidP="00D2300B">
            <w:pPr>
              <w:pStyle w:val="NoSpacing"/>
              <w:rPr>
                <w:sz w:val="20"/>
                <w:szCs w:val="20"/>
              </w:rPr>
            </w:pPr>
          </w:p>
        </w:tc>
        <w:tc>
          <w:tcPr>
            <w:tcW w:w="522" w:type="pct"/>
            <w:vMerge/>
            <w:vAlign w:val="center"/>
          </w:tcPr>
          <w:p w14:paraId="1A26D0B7" w14:textId="77777777" w:rsidR="00D2300B" w:rsidRPr="007F1E5F" w:rsidRDefault="00D2300B" w:rsidP="00D2300B">
            <w:pPr>
              <w:pStyle w:val="NoSpacing"/>
              <w:rPr>
                <w:sz w:val="20"/>
                <w:szCs w:val="20"/>
              </w:rPr>
            </w:pPr>
          </w:p>
        </w:tc>
        <w:tc>
          <w:tcPr>
            <w:tcW w:w="1381" w:type="pct"/>
          </w:tcPr>
          <w:p w14:paraId="5E21C2E9" w14:textId="77777777" w:rsidR="00D2300B" w:rsidRPr="007F1E5F" w:rsidRDefault="00D2300B" w:rsidP="00D2300B">
            <w:pPr>
              <w:pStyle w:val="NoSpacing"/>
              <w:rPr>
                <w:sz w:val="20"/>
                <w:szCs w:val="20"/>
              </w:rPr>
            </w:pPr>
            <w:r w:rsidRPr="007F1E5F">
              <w:rPr>
                <w:sz w:val="20"/>
                <w:szCs w:val="20"/>
              </w:rPr>
              <w:t>Escherichia coli (E-Coli)</w:t>
            </w:r>
          </w:p>
        </w:tc>
        <w:tc>
          <w:tcPr>
            <w:tcW w:w="717" w:type="pct"/>
            <w:vAlign w:val="center"/>
          </w:tcPr>
          <w:p w14:paraId="503F5AF5"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29913B94" w14:textId="77777777" w:rsidR="00D2300B" w:rsidRPr="007F1E5F" w:rsidRDefault="00D2300B" w:rsidP="00D2300B">
            <w:pPr>
              <w:pStyle w:val="NoSpacing"/>
              <w:jc w:val="center"/>
              <w:rPr>
                <w:sz w:val="20"/>
                <w:szCs w:val="20"/>
              </w:rPr>
            </w:pPr>
            <w:r w:rsidRPr="007F1E5F">
              <w:rPr>
                <w:sz w:val="20"/>
                <w:szCs w:val="20"/>
              </w:rPr>
              <w:t>1 of 4</w:t>
            </w:r>
          </w:p>
          <w:p w14:paraId="43A756AF" w14:textId="77777777" w:rsidR="00F42130" w:rsidRPr="007F1E5F" w:rsidRDefault="00F42130" w:rsidP="00D2300B">
            <w:pPr>
              <w:pStyle w:val="NoSpacing"/>
              <w:jc w:val="center"/>
              <w:rPr>
                <w:sz w:val="20"/>
                <w:szCs w:val="20"/>
              </w:rPr>
            </w:pPr>
            <w:r w:rsidRPr="007F1E5F">
              <w:rPr>
                <w:sz w:val="20"/>
                <w:szCs w:val="20"/>
              </w:rPr>
              <w:t>1 of 4</w:t>
            </w:r>
          </w:p>
        </w:tc>
        <w:tc>
          <w:tcPr>
            <w:tcW w:w="735" w:type="pct"/>
            <w:vAlign w:val="center"/>
          </w:tcPr>
          <w:p w14:paraId="05B5611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25%</w:t>
            </w:r>
          </w:p>
          <w:p w14:paraId="1A59E627" w14:textId="77777777" w:rsidR="00F42130" w:rsidRPr="007F1E5F" w:rsidRDefault="00F42130" w:rsidP="00D2300B">
            <w:pPr>
              <w:pStyle w:val="NoSpacing"/>
              <w:jc w:val="center"/>
              <w:rPr>
                <w:rFonts w:cstheme="minorHAnsi"/>
                <w:sz w:val="20"/>
                <w:szCs w:val="20"/>
              </w:rPr>
            </w:pPr>
            <w:r w:rsidRPr="007F1E5F">
              <w:rPr>
                <w:rFonts w:cstheme="minorHAnsi"/>
                <w:sz w:val="20"/>
                <w:szCs w:val="20"/>
              </w:rPr>
              <w:t>25%</w:t>
            </w:r>
          </w:p>
        </w:tc>
      </w:tr>
      <w:tr w:rsidR="00D2300B" w:rsidRPr="007F1E5F" w14:paraId="63A1BBE2" w14:textId="77777777" w:rsidTr="0011658F">
        <w:tc>
          <w:tcPr>
            <w:tcW w:w="835" w:type="pct"/>
            <w:vMerge/>
          </w:tcPr>
          <w:p w14:paraId="5DFE1D0C" w14:textId="77777777" w:rsidR="00D2300B" w:rsidRPr="007F1E5F" w:rsidRDefault="00D2300B" w:rsidP="00D2300B">
            <w:pPr>
              <w:pStyle w:val="NoSpacing"/>
              <w:rPr>
                <w:sz w:val="20"/>
                <w:szCs w:val="20"/>
              </w:rPr>
            </w:pPr>
          </w:p>
        </w:tc>
        <w:tc>
          <w:tcPr>
            <w:tcW w:w="522" w:type="pct"/>
            <w:vMerge/>
            <w:vAlign w:val="center"/>
          </w:tcPr>
          <w:p w14:paraId="78AD405B" w14:textId="77777777" w:rsidR="00D2300B" w:rsidRPr="007F1E5F" w:rsidRDefault="00D2300B" w:rsidP="00D2300B">
            <w:pPr>
              <w:pStyle w:val="NoSpacing"/>
              <w:rPr>
                <w:sz w:val="20"/>
                <w:szCs w:val="20"/>
              </w:rPr>
            </w:pPr>
          </w:p>
        </w:tc>
        <w:tc>
          <w:tcPr>
            <w:tcW w:w="1381" w:type="pct"/>
          </w:tcPr>
          <w:p w14:paraId="298ACB96" w14:textId="77777777" w:rsidR="00D2300B" w:rsidRPr="007F1E5F" w:rsidRDefault="00D2300B" w:rsidP="00D2300B">
            <w:pPr>
              <w:pStyle w:val="NoSpacing"/>
              <w:rPr>
                <w:sz w:val="20"/>
                <w:szCs w:val="20"/>
              </w:rPr>
            </w:pPr>
            <w:r w:rsidRPr="007F1E5F">
              <w:rPr>
                <w:sz w:val="20"/>
                <w:szCs w:val="20"/>
              </w:rPr>
              <w:t>Biochemical Oxygen Demand (BOD)</w:t>
            </w:r>
          </w:p>
        </w:tc>
        <w:tc>
          <w:tcPr>
            <w:tcW w:w="717" w:type="pct"/>
            <w:vAlign w:val="center"/>
          </w:tcPr>
          <w:p w14:paraId="4CB0FBF4"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 30 mg/L</w:t>
            </w:r>
          </w:p>
        </w:tc>
        <w:tc>
          <w:tcPr>
            <w:tcW w:w="810" w:type="pct"/>
            <w:vAlign w:val="center"/>
          </w:tcPr>
          <w:p w14:paraId="3CBE9DE7" w14:textId="77777777" w:rsidR="00D2300B" w:rsidRPr="007F1E5F" w:rsidRDefault="00D2300B" w:rsidP="00D2300B">
            <w:pPr>
              <w:pStyle w:val="NoSpacing"/>
              <w:jc w:val="center"/>
              <w:rPr>
                <w:sz w:val="20"/>
                <w:szCs w:val="20"/>
              </w:rPr>
            </w:pPr>
            <w:r w:rsidRPr="007F1E5F">
              <w:rPr>
                <w:sz w:val="20"/>
                <w:szCs w:val="20"/>
              </w:rPr>
              <w:t xml:space="preserve">Zero of 5 </w:t>
            </w:r>
          </w:p>
          <w:p w14:paraId="77BC6DB9" w14:textId="77777777" w:rsidR="00F42130" w:rsidRPr="007F1E5F" w:rsidRDefault="00F42130" w:rsidP="00D2300B">
            <w:pPr>
              <w:pStyle w:val="NoSpacing"/>
              <w:jc w:val="center"/>
              <w:rPr>
                <w:sz w:val="20"/>
                <w:szCs w:val="20"/>
              </w:rPr>
            </w:pPr>
            <w:r w:rsidRPr="007F1E5F">
              <w:rPr>
                <w:sz w:val="20"/>
                <w:szCs w:val="20"/>
              </w:rPr>
              <w:t>Zero of 5</w:t>
            </w:r>
          </w:p>
        </w:tc>
        <w:tc>
          <w:tcPr>
            <w:tcW w:w="735" w:type="pct"/>
            <w:vAlign w:val="center"/>
          </w:tcPr>
          <w:p w14:paraId="12CA4500"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74C5CEF6" w14:textId="77777777" w:rsidR="00F42130" w:rsidRPr="007F1E5F" w:rsidRDefault="00F42130" w:rsidP="00D2300B">
            <w:pPr>
              <w:pStyle w:val="NoSpacing"/>
              <w:jc w:val="center"/>
              <w:rPr>
                <w:rFonts w:cstheme="minorHAnsi"/>
                <w:sz w:val="20"/>
                <w:szCs w:val="20"/>
              </w:rPr>
            </w:pPr>
            <w:r w:rsidRPr="007F1E5F">
              <w:rPr>
                <w:rFonts w:cstheme="minorHAnsi"/>
                <w:sz w:val="20"/>
                <w:szCs w:val="20"/>
              </w:rPr>
              <w:t>0%</w:t>
            </w:r>
          </w:p>
        </w:tc>
      </w:tr>
      <w:tr w:rsidR="00D2300B" w:rsidRPr="007F1E5F" w14:paraId="7A7F2754" w14:textId="77777777" w:rsidTr="0011658F">
        <w:tc>
          <w:tcPr>
            <w:tcW w:w="835" w:type="pct"/>
            <w:vMerge/>
          </w:tcPr>
          <w:p w14:paraId="4EB1CB81" w14:textId="77777777" w:rsidR="00D2300B" w:rsidRPr="007F1E5F" w:rsidRDefault="00D2300B" w:rsidP="00D2300B">
            <w:pPr>
              <w:pStyle w:val="NoSpacing"/>
              <w:rPr>
                <w:sz w:val="20"/>
                <w:szCs w:val="20"/>
              </w:rPr>
            </w:pPr>
          </w:p>
        </w:tc>
        <w:tc>
          <w:tcPr>
            <w:tcW w:w="522" w:type="pct"/>
            <w:vMerge/>
            <w:vAlign w:val="center"/>
          </w:tcPr>
          <w:p w14:paraId="15D8FE1D" w14:textId="77777777" w:rsidR="00D2300B" w:rsidRPr="007F1E5F" w:rsidRDefault="00D2300B" w:rsidP="00D2300B">
            <w:pPr>
              <w:pStyle w:val="NoSpacing"/>
              <w:rPr>
                <w:sz w:val="20"/>
                <w:szCs w:val="20"/>
              </w:rPr>
            </w:pPr>
          </w:p>
        </w:tc>
        <w:tc>
          <w:tcPr>
            <w:tcW w:w="1381" w:type="pct"/>
          </w:tcPr>
          <w:p w14:paraId="409967BE" w14:textId="77777777" w:rsidR="00D2300B" w:rsidRPr="007F1E5F" w:rsidRDefault="00D2300B" w:rsidP="00D2300B">
            <w:pPr>
              <w:pStyle w:val="NoSpacing"/>
              <w:rPr>
                <w:sz w:val="20"/>
                <w:szCs w:val="20"/>
              </w:rPr>
            </w:pPr>
            <w:r w:rsidRPr="007F1E5F">
              <w:rPr>
                <w:sz w:val="20"/>
                <w:szCs w:val="20"/>
              </w:rPr>
              <w:t>Total Suspended Solids (TSS)</w:t>
            </w:r>
          </w:p>
        </w:tc>
        <w:tc>
          <w:tcPr>
            <w:tcW w:w="717" w:type="pct"/>
            <w:vAlign w:val="center"/>
          </w:tcPr>
          <w:p w14:paraId="582DA942"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  &gt; 158 mg/L</w:t>
            </w:r>
          </w:p>
        </w:tc>
        <w:tc>
          <w:tcPr>
            <w:tcW w:w="810" w:type="pct"/>
            <w:vAlign w:val="center"/>
          </w:tcPr>
          <w:p w14:paraId="6AC31C85" w14:textId="77777777" w:rsidR="00D2300B" w:rsidRPr="007F1E5F" w:rsidRDefault="00D2300B" w:rsidP="00D2300B">
            <w:pPr>
              <w:pStyle w:val="NoSpacing"/>
              <w:jc w:val="center"/>
              <w:rPr>
                <w:sz w:val="20"/>
                <w:szCs w:val="20"/>
              </w:rPr>
            </w:pPr>
            <w:r w:rsidRPr="007F1E5F">
              <w:rPr>
                <w:sz w:val="20"/>
                <w:szCs w:val="20"/>
              </w:rPr>
              <w:t>1 of 5</w:t>
            </w:r>
          </w:p>
          <w:p w14:paraId="5A2A0876" w14:textId="77777777" w:rsidR="00F42130" w:rsidRPr="007F1E5F" w:rsidRDefault="00F42130" w:rsidP="00D2300B">
            <w:pPr>
              <w:pStyle w:val="NoSpacing"/>
              <w:jc w:val="center"/>
              <w:rPr>
                <w:sz w:val="20"/>
                <w:szCs w:val="20"/>
              </w:rPr>
            </w:pPr>
            <w:r w:rsidRPr="007F1E5F">
              <w:rPr>
                <w:sz w:val="20"/>
                <w:szCs w:val="20"/>
              </w:rPr>
              <w:t>0 of 5</w:t>
            </w:r>
          </w:p>
        </w:tc>
        <w:tc>
          <w:tcPr>
            <w:tcW w:w="735" w:type="pct"/>
            <w:vAlign w:val="center"/>
          </w:tcPr>
          <w:p w14:paraId="19937129" w14:textId="77777777" w:rsidR="00D2300B" w:rsidRPr="007F1E5F" w:rsidRDefault="00D2300B" w:rsidP="00D2300B">
            <w:pPr>
              <w:pStyle w:val="NoSpacing"/>
              <w:jc w:val="center"/>
              <w:rPr>
                <w:rFonts w:cstheme="minorHAnsi"/>
                <w:sz w:val="20"/>
                <w:szCs w:val="20"/>
              </w:rPr>
            </w:pPr>
            <w:r w:rsidRPr="007F1E5F">
              <w:rPr>
                <w:rFonts w:cstheme="minorHAnsi"/>
                <w:sz w:val="20"/>
                <w:szCs w:val="20"/>
              </w:rPr>
              <w:t>20%</w:t>
            </w:r>
          </w:p>
          <w:p w14:paraId="4868E0A6" w14:textId="77777777" w:rsidR="00F42130" w:rsidRPr="007F1E5F" w:rsidRDefault="00F42130" w:rsidP="00D2300B">
            <w:pPr>
              <w:pStyle w:val="NoSpacing"/>
              <w:jc w:val="center"/>
              <w:rPr>
                <w:rFonts w:cstheme="minorHAnsi"/>
                <w:sz w:val="20"/>
                <w:szCs w:val="20"/>
              </w:rPr>
            </w:pPr>
            <w:r w:rsidRPr="007F1E5F">
              <w:rPr>
                <w:rFonts w:cstheme="minorHAnsi"/>
                <w:sz w:val="20"/>
                <w:szCs w:val="20"/>
              </w:rPr>
              <w:t>0%</w:t>
            </w:r>
          </w:p>
        </w:tc>
      </w:tr>
      <w:tr w:rsidR="00D2300B" w:rsidRPr="007F1E5F" w14:paraId="2B614ACE" w14:textId="77777777" w:rsidTr="00F42130">
        <w:tc>
          <w:tcPr>
            <w:tcW w:w="835" w:type="pct"/>
            <w:vMerge/>
          </w:tcPr>
          <w:p w14:paraId="7B14B859" w14:textId="77777777" w:rsidR="00D2300B" w:rsidRPr="007F1E5F" w:rsidRDefault="00D2300B" w:rsidP="00D2300B">
            <w:pPr>
              <w:pStyle w:val="NoSpacing"/>
              <w:rPr>
                <w:sz w:val="20"/>
                <w:szCs w:val="20"/>
              </w:rPr>
            </w:pPr>
          </w:p>
        </w:tc>
        <w:tc>
          <w:tcPr>
            <w:tcW w:w="522" w:type="pct"/>
            <w:vMerge/>
            <w:vAlign w:val="center"/>
          </w:tcPr>
          <w:p w14:paraId="64F131D4" w14:textId="77777777" w:rsidR="00D2300B" w:rsidRPr="007F1E5F" w:rsidRDefault="00D2300B" w:rsidP="00D2300B">
            <w:pPr>
              <w:pStyle w:val="NoSpacing"/>
              <w:rPr>
                <w:sz w:val="20"/>
                <w:szCs w:val="20"/>
              </w:rPr>
            </w:pPr>
          </w:p>
        </w:tc>
        <w:tc>
          <w:tcPr>
            <w:tcW w:w="1381" w:type="pct"/>
          </w:tcPr>
          <w:p w14:paraId="141189D4" w14:textId="77777777" w:rsidR="00D2300B" w:rsidRPr="007F1E5F" w:rsidRDefault="00D2300B" w:rsidP="00D2300B">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7FE14E7F" w14:textId="77777777" w:rsidR="00D2300B" w:rsidRPr="007F1E5F" w:rsidRDefault="00D2300B" w:rsidP="00F42130">
            <w:pPr>
              <w:pStyle w:val="NoSpacing"/>
              <w:jc w:val="center"/>
              <w:rPr>
                <w:rFonts w:ascii="Calibri" w:hAnsi="Calibri"/>
                <w:sz w:val="20"/>
                <w:szCs w:val="20"/>
              </w:rPr>
            </w:pPr>
            <w:r w:rsidRPr="007F1E5F">
              <w:rPr>
                <w:rFonts w:cstheme="minorHAnsi"/>
                <w:sz w:val="20"/>
                <w:szCs w:val="20"/>
              </w:rPr>
              <w:t>&gt; 1.8 mg/L</w:t>
            </w:r>
            <w:r w:rsidR="00C155DC" w:rsidRPr="007F1E5F">
              <w:rPr>
                <w:rFonts w:cstheme="minorHAnsi"/>
                <w:sz w:val="20"/>
                <w:szCs w:val="20"/>
              </w:rPr>
              <w:t xml:space="preserve"> </w:t>
            </w:r>
            <w:r w:rsidR="00C155DC" w:rsidRPr="007F1E5F">
              <w:rPr>
                <w:rFonts w:cstheme="minorHAnsi"/>
                <w:sz w:val="20"/>
                <w:szCs w:val="20"/>
                <w:vertAlign w:val="subscript"/>
              </w:rPr>
              <w:t>a</w:t>
            </w:r>
          </w:p>
        </w:tc>
        <w:tc>
          <w:tcPr>
            <w:tcW w:w="810" w:type="pct"/>
            <w:vAlign w:val="center"/>
          </w:tcPr>
          <w:p w14:paraId="018D5F18" w14:textId="77777777" w:rsidR="00F42130" w:rsidRPr="007F1E5F" w:rsidRDefault="00F42130" w:rsidP="00F42130">
            <w:pPr>
              <w:pStyle w:val="NoSpacing"/>
              <w:jc w:val="center"/>
              <w:rPr>
                <w:sz w:val="20"/>
                <w:szCs w:val="20"/>
              </w:rPr>
            </w:pPr>
            <w:r w:rsidRPr="007F1E5F">
              <w:rPr>
                <w:sz w:val="20"/>
                <w:szCs w:val="20"/>
              </w:rPr>
              <w:t>Zero of 1</w:t>
            </w:r>
          </w:p>
          <w:p w14:paraId="2785C010" w14:textId="77777777" w:rsidR="00F42130" w:rsidRPr="007F1E5F" w:rsidRDefault="00F42130" w:rsidP="00F42130">
            <w:pPr>
              <w:pStyle w:val="NoSpacing"/>
              <w:jc w:val="center"/>
              <w:rPr>
                <w:sz w:val="20"/>
                <w:szCs w:val="20"/>
              </w:rPr>
            </w:pPr>
            <w:r w:rsidRPr="007F1E5F">
              <w:rPr>
                <w:sz w:val="20"/>
                <w:szCs w:val="20"/>
              </w:rPr>
              <w:t>Zero of 5</w:t>
            </w:r>
          </w:p>
        </w:tc>
        <w:tc>
          <w:tcPr>
            <w:tcW w:w="735" w:type="pct"/>
            <w:vAlign w:val="center"/>
          </w:tcPr>
          <w:p w14:paraId="5125DCF6" w14:textId="77777777" w:rsidR="00D2300B" w:rsidRPr="007F1E5F" w:rsidRDefault="00D2300B" w:rsidP="00F42130">
            <w:pPr>
              <w:pStyle w:val="NoSpacing"/>
              <w:jc w:val="center"/>
              <w:rPr>
                <w:rFonts w:cstheme="minorHAnsi"/>
                <w:sz w:val="20"/>
                <w:szCs w:val="20"/>
              </w:rPr>
            </w:pPr>
            <w:r w:rsidRPr="007F1E5F">
              <w:rPr>
                <w:rFonts w:cstheme="minorHAnsi"/>
                <w:sz w:val="20"/>
                <w:szCs w:val="20"/>
              </w:rPr>
              <w:t>0%</w:t>
            </w:r>
          </w:p>
          <w:p w14:paraId="349AA2B8" w14:textId="77777777" w:rsidR="00F42130" w:rsidRPr="007F1E5F" w:rsidRDefault="00F42130" w:rsidP="00F42130">
            <w:pPr>
              <w:pStyle w:val="NoSpacing"/>
              <w:jc w:val="center"/>
              <w:rPr>
                <w:rFonts w:cstheme="minorHAnsi"/>
                <w:sz w:val="20"/>
                <w:szCs w:val="20"/>
              </w:rPr>
            </w:pPr>
            <w:r w:rsidRPr="007F1E5F">
              <w:rPr>
                <w:rFonts w:cstheme="minorHAnsi"/>
                <w:sz w:val="20"/>
                <w:szCs w:val="20"/>
              </w:rPr>
              <w:t>0%</w:t>
            </w:r>
          </w:p>
        </w:tc>
      </w:tr>
      <w:tr w:rsidR="00D2300B" w:rsidRPr="007F1E5F" w14:paraId="066BC40F" w14:textId="77777777" w:rsidTr="0011658F">
        <w:tc>
          <w:tcPr>
            <w:tcW w:w="835" w:type="pct"/>
            <w:vMerge/>
          </w:tcPr>
          <w:p w14:paraId="4E7F9222" w14:textId="77777777" w:rsidR="00D2300B" w:rsidRPr="007F1E5F" w:rsidRDefault="00D2300B" w:rsidP="00D2300B">
            <w:pPr>
              <w:pStyle w:val="NoSpacing"/>
              <w:rPr>
                <w:sz w:val="20"/>
                <w:szCs w:val="20"/>
              </w:rPr>
            </w:pPr>
          </w:p>
        </w:tc>
        <w:tc>
          <w:tcPr>
            <w:tcW w:w="522" w:type="pct"/>
            <w:vMerge/>
            <w:vAlign w:val="center"/>
          </w:tcPr>
          <w:p w14:paraId="0F15FF44" w14:textId="77777777" w:rsidR="00D2300B" w:rsidRPr="007F1E5F" w:rsidRDefault="00D2300B" w:rsidP="00D2300B">
            <w:pPr>
              <w:pStyle w:val="NoSpacing"/>
              <w:rPr>
                <w:sz w:val="20"/>
                <w:szCs w:val="20"/>
              </w:rPr>
            </w:pPr>
          </w:p>
        </w:tc>
        <w:tc>
          <w:tcPr>
            <w:tcW w:w="1381" w:type="pct"/>
          </w:tcPr>
          <w:p w14:paraId="59EE902B" w14:textId="77777777" w:rsidR="00D2300B" w:rsidRPr="007F1E5F" w:rsidRDefault="00D2300B" w:rsidP="00D2300B">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301DB1DD" w14:textId="77777777" w:rsidR="00D2300B" w:rsidRPr="007F1E5F" w:rsidRDefault="00D2300B" w:rsidP="00D2300B">
            <w:pPr>
              <w:pStyle w:val="NoSpacing"/>
              <w:rPr>
                <w:sz w:val="20"/>
                <w:szCs w:val="20"/>
              </w:rPr>
            </w:pPr>
          </w:p>
        </w:tc>
        <w:tc>
          <w:tcPr>
            <w:tcW w:w="717" w:type="pct"/>
            <w:vAlign w:val="center"/>
          </w:tcPr>
          <w:p w14:paraId="7E3D48DE"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&gt;88 mg/L</w:t>
            </w:r>
          </w:p>
          <w:p w14:paraId="102167D5" w14:textId="77777777" w:rsidR="00D2300B" w:rsidRPr="007F1E5F" w:rsidRDefault="00C155DC" w:rsidP="00D2300B">
            <w:pPr>
              <w:pStyle w:val="NoSpacing"/>
              <w:jc w:val="center"/>
              <w:rPr>
                <w:rFonts w:ascii="Calibri" w:hAnsi="Calibri"/>
                <w:sz w:val="20"/>
                <w:szCs w:val="20"/>
              </w:rPr>
            </w:pPr>
            <w:r w:rsidRPr="007F1E5F">
              <w:rPr>
                <w:rFonts w:cstheme="minorHAnsi"/>
                <w:sz w:val="20"/>
                <w:szCs w:val="20"/>
              </w:rPr>
              <w:t xml:space="preserve">&gt;0.56 mg/L </w:t>
            </w:r>
            <w:r w:rsidRPr="007F1E5F">
              <w:rPr>
                <w:rFonts w:cstheme="minorHAnsi"/>
                <w:sz w:val="20"/>
                <w:szCs w:val="20"/>
                <w:vertAlign w:val="subscript"/>
              </w:rPr>
              <w:t>b</w:t>
            </w:r>
          </w:p>
        </w:tc>
        <w:tc>
          <w:tcPr>
            <w:tcW w:w="810" w:type="pct"/>
            <w:vAlign w:val="center"/>
          </w:tcPr>
          <w:p w14:paraId="6C992188" w14:textId="77777777" w:rsidR="00D2300B" w:rsidRPr="007F1E5F" w:rsidRDefault="00D2300B" w:rsidP="00D2300B">
            <w:pPr>
              <w:pStyle w:val="NoSpacing"/>
              <w:jc w:val="center"/>
              <w:rPr>
                <w:sz w:val="20"/>
                <w:szCs w:val="20"/>
              </w:rPr>
            </w:pPr>
            <w:r w:rsidRPr="007F1E5F">
              <w:rPr>
                <w:sz w:val="20"/>
                <w:szCs w:val="20"/>
              </w:rPr>
              <w:t>Zero of 5</w:t>
            </w:r>
          </w:p>
          <w:p w14:paraId="49A83F5D" w14:textId="77777777" w:rsidR="00F42130" w:rsidRPr="007F1E5F" w:rsidRDefault="00F42130" w:rsidP="00D2300B">
            <w:pPr>
              <w:pStyle w:val="NoSpacing"/>
              <w:jc w:val="center"/>
              <w:rPr>
                <w:sz w:val="20"/>
                <w:szCs w:val="20"/>
              </w:rPr>
            </w:pPr>
            <w:r w:rsidRPr="007F1E5F">
              <w:rPr>
                <w:sz w:val="20"/>
                <w:szCs w:val="20"/>
              </w:rPr>
              <w:t>Zero of 4</w:t>
            </w:r>
          </w:p>
          <w:p w14:paraId="5693AE6C" w14:textId="77777777" w:rsidR="00D2300B" w:rsidRPr="007F1E5F" w:rsidRDefault="00C155DC" w:rsidP="00D2300B">
            <w:pPr>
              <w:pStyle w:val="NoSpacing"/>
              <w:jc w:val="center"/>
              <w:rPr>
                <w:sz w:val="20"/>
                <w:szCs w:val="20"/>
              </w:rPr>
            </w:pPr>
            <w:r w:rsidRPr="007F1E5F">
              <w:rPr>
                <w:sz w:val="20"/>
                <w:szCs w:val="20"/>
              </w:rPr>
              <w:t>Zero of 5</w:t>
            </w:r>
          </w:p>
          <w:p w14:paraId="7A9744B1" w14:textId="77777777" w:rsidR="00F42130" w:rsidRPr="007F1E5F" w:rsidRDefault="00F42130" w:rsidP="00D2300B">
            <w:pPr>
              <w:pStyle w:val="NoSpacing"/>
              <w:jc w:val="center"/>
              <w:rPr>
                <w:sz w:val="20"/>
                <w:szCs w:val="20"/>
              </w:rPr>
            </w:pPr>
            <w:r w:rsidRPr="007F1E5F">
              <w:rPr>
                <w:sz w:val="20"/>
                <w:szCs w:val="20"/>
              </w:rPr>
              <w:t>Zero of 4</w:t>
            </w:r>
          </w:p>
          <w:p w14:paraId="183323E1" w14:textId="77777777" w:rsidR="00F42130" w:rsidRPr="007F1E5F" w:rsidRDefault="00F42130" w:rsidP="00D2300B">
            <w:pPr>
              <w:pStyle w:val="NoSpacing"/>
              <w:jc w:val="center"/>
              <w:rPr>
                <w:sz w:val="20"/>
                <w:szCs w:val="20"/>
              </w:rPr>
            </w:pPr>
          </w:p>
        </w:tc>
        <w:tc>
          <w:tcPr>
            <w:tcW w:w="735" w:type="pct"/>
            <w:vAlign w:val="center"/>
          </w:tcPr>
          <w:p w14:paraId="7CF41FAA"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3C6FAE0D"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2374F4C7" w14:textId="77777777" w:rsidR="00F42130" w:rsidRPr="007F1E5F" w:rsidRDefault="00F42130" w:rsidP="00D2300B">
            <w:pPr>
              <w:pStyle w:val="NoSpacing"/>
              <w:jc w:val="center"/>
              <w:rPr>
                <w:rFonts w:cstheme="minorHAnsi"/>
                <w:sz w:val="20"/>
                <w:szCs w:val="20"/>
              </w:rPr>
            </w:pPr>
            <w:r w:rsidRPr="007F1E5F">
              <w:rPr>
                <w:rFonts w:cstheme="minorHAnsi"/>
                <w:sz w:val="20"/>
                <w:szCs w:val="20"/>
              </w:rPr>
              <w:t>0%</w:t>
            </w:r>
          </w:p>
          <w:p w14:paraId="58DF37C7" w14:textId="77777777" w:rsidR="00F42130" w:rsidRPr="007F1E5F" w:rsidRDefault="00F42130" w:rsidP="00D2300B">
            <w:pPr>
              <w:pStyle w:val="NoSpacing"/>
              <w:jc w:val="center"/>
              <w:rPr>
                <w:rFonts w:cstheme="minorHAnsi"/>
                <w:sz w:val="20"/>
                <w:szCs w:val="20"/>
              </w:rPr>
            </w:pPr>
            <w:r w:rsidRPr="007F1E5F">
              <w:rPr>
                <w:rFonts w:cstheme="minorHAnsi"/>
                <w:sz w:val="20"/>
                <w:szCs w:val="20"/>
              </w:rPr>
              <w:t>0%</w:t>
            </w:r>
          </w:p>
        </w:tc>
      </w:tr>
      <w:tr w:rsidR="00D2300B" w:rsidRPr="007F1E5F" w14:paraId="6B3B56A0" w14:textId="77777777" w:rsidTr="0011658F">
        <w:tc>
          <w:tcPr>
            <w:tcW w:w="835" w:type="pct"/>
            <w:vMerge/>
          </w:tcPr>
          <w:p w14:paraId="6F4D231A" w14:textId="77777777" w:rsidR="00D2300B" w:rsidRPr="007F1E5F" w:rsidRDefault="00D2300B" w:rsidP="00D2300B">
            <w:pPr>
              <w:pStyle w:val="NoSpacing"/>
              <w:rPr>
                <w:sz w:val="20"/>
                <w:szCs w:val="20"/>
              </w:rPr>
            </w:pPr>
          </w:p>
        </w:tc>
        <w:tc>
          <w:tcPr>
            <w:tcW w:w="522" w:type="pct"/>
            <w:vMerge/>
            <w:vAlign w:val="center"/>
          </w:tcPr>
          <w:p w14:paraId="7D488A5D" w14:textId="77777777" w:rsidR="00D2300B" w:rsidRPr="007F1E5F" w:rsidRDefault="00D2300B" w:rsidP="00D2300B">
            <w:pPr>
              <w:pStyle w:val="NoSpacing"/>
              <w:rPr>
                <w:sz w:val="20"/>
                <w:szCs w:val="20"/>
              </w:rPr>
            </w:pPr>
          </w:p>
        </w:tc>
        <w:tc>
          <w:tcPr>
            <w:tcW w:w="1381" w:type="pct"/>
          </w:tcPr>
          <w:p w14:paraId="62F0FD9B" w14:textId="77777777" w:rsidR="00D2300B" w:rsidRPr="007F1E5F" w:rsidRDefault="00D2300B" w:rsidP="00D2300B">
            <w:pPr>
              <w:pStyle w:val="NoSpacing"/>
              <w:rPr>
                <w:sz w:val="20"/>
                <w:szCs w:val="20"/>
              </w:rPr>
            </w:pPr>
            <w:r w:rsidRPr="007F1E5F">
              <w:rPr>
                <w:sz w:val="20"/>
                <w:szCs w:val="20"/>
              </w:rPr>
              <w:t>Total Phosphorus</w:t>
            </w:r>
          </w:p>
        </w:tc>
        <w:tc>
          <w:tcPr>
            <w:tcW w:w="717" w:type="pct"/>
            <w:vAlign w:val="center"/>
          </w:tcPr>
          <w:p w14:paraId="523E0BD5"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 0.037 mg/L</w:t>
            </w:r>
            <w:r w:rsidR="00C155DC" w:rsidRPr="007F1E5F">
              <w:rPr>
                <w:rFonts w:cstheme="minorHAnsi"/>
                <w:sz w:val="20"/>
                <w:szCs w:val="20"/>
              </w:rPr>
              <w:t xml:space="preserve"> </w:t>
            </w:r>
            <w:r w:rsidR="00C155DC" w:rsidRPr="007F1E5F">
              <w:rPr>
                <w:rFonts w:cstheme="minorHAnsi"/>
                <w:sz w:val="20"/>
                <w:szCs w:val="20"/>
                <w:vertAlign w:val="subscript"/>
              </w:rPr>
              <w:t>c</w:t>
            </w:r>
          </w:p>
          <w:p w14:paraId="3158D321" w14:textId="77777777" w:rsidR="00C155DC" w:rsidRPr="007F1E5F" w:rsidRDefault="00C155DC" w:rsidP="00D2300B">
            <w:pPr>
              <w:pStyle w:val="NoSpacing"/>
              <w:jc w:val="center"/>
              <w:rPr>
                <w:rFonts w:ascii="Calibri" w:hAnsi="Calibri"/>
                <w:sz w:val="20"/>
                <w:szCs w:val="20"/>
              </w:rPr>
            </w:pPr>
            <w:r w:rsidRPr="007F1E5F">
              <w:rPr>
                <w:rFonts w:ascii="Calibri" w:hAnsi="Calibri"/>
                <w:sz w:val="20"/>
                <w:szCs w:val="20"/>
              </w:rPr>
              <w:t xml:space="preserve">&gt;0.09 mg/L </w:t>
            </w:r>
            <w:r w:rsidRPr="007F1E5F">
              <w:rPr>
                <w:rFonts w:ascii="Calibri" w:hAnsi="Calibri"/>
                <w:sz w:val="20"/>
                <w:szCs w:val="20"/>
                <w:vertAlign w:val="subscript"/>
              </w:rPr>
              <w:t>d</w:t>
            </w:r>
          </w:p>
        </w:tc>
        <w:tc>
          <w:tcPr>
            <w:tcW w:w="810" w:type="pct"/>
            <w:vAlign w:val="center"/>
          </w:tcPr>
          <w:p w14:paraId="37A87048" w14:textId="77777777" w:rsidR="00D2300B" w:rsidRPr="007F1E5F" w:rsidRDefault="00D2300B" w:rsidP="00D2300B">
            <w:pPr>
              <w:pStyle w:val="NoSpacing"/>
              <w:jc w:val="center"/>
              <w:rPr>
                <w:sz w:val="20"/>
                <w:szCs w:val="20"/>
              </w:rPr>
            </w:pPr>
            <w:r w:rsidRPr="007F1E5F">
              <w:rPr>
                <w:sz w:val="20"/>
                <w:szCs w:val="20"/>
              </w:rPr>
              <w:t>4 of 4</w:t>
            </w:r>
          </w:p>
          <w:p w14:paraId="53E84515" w14:textId="77777777" w:rsidR="00F42130" w:rsidRPr="007F1E5F" w:rsidRDefault="00F42130" w:rsidP="00D2300B">
            <w:pPr>
              <w:pStyle w:val="NoSpacing"/>
              <w:jc w:val="center"/>
              <w:rPr>
                <w:sz w:val="20"/>
                <w:szCs w:val="20"/>
              </w:rPr>
            </w:pPr>
            <w:r w:rsidRPr="007F1E5F">
              <w:rPr>
                <w:sz w:val="20"/>
                <w:szCs w:val="20"/>
              </w:rPr>
              <w:t>5 of 5</w:t>
            </w:r>
          </w:p>
          <w:p w14:paraId="10AF290C" w14:textId="77777777" w:rsidR="00C155DC" w:rsidRPr="007F1E5F" w:rsidRDefault="00C155DC" w:rsidP="00D2300B">
            <w:pPr>
              <w:pStyle w:val="NoSpacing"/>
              <w:jc w:val="center"/>
              <w:rPr>
                <w:sz w:val="20"/>
                <w:szCs w:val="20"/>
              </w:rPr>
            </w:pPr>
            <w:r w:rsidRPr="007F1E5F">
              <w:rPr>
                <w:sz w:val="20"/>
                <w:szCs w:val="20"/>
              </w:rPr>
              <w:t>3 of 4</w:t>
            </w:r>
          </w:p>
          <w:p w14:paraId="2AC672D9" w14:textId="77777777" w:rsidR="00F42130" w:rsidRPr="007F1E5F" w:rsidRDefault="00F42130" w:rsidP="00D2300B">
            <w:pPr>
              <w:pStyle w:val="NoSpacing"/>
              <w:jc w:val="center"/>
              <w:rPr>
                <w:sz w:val="20"/>
                <w:szCs w:val="20"/>
              </w:rPr>
            </w:pPr>
            <w:r w:rsidRPr="007F1E5F">
              <w:rPr>
                <w:sz w:val="20"/>
                <w:szCs w:val="20"/>
              </w:rPr>
              <w:t>4 of 5</w:t>
            </w:r>
          </w:p>
        </w:tc>
        <w:tc>
          <w:tcPr>
            <w:tcW w:w="735" w:type="pct"/>
            <w:vAlign w:val="center"/>
          </w:tcPr>
          <w:p w14:paraId="1A30BF3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p w14:paraId="5B251073" w14:textId="77777777" w:rsidR="00F42130" w:rsidRPr="007F1E5F" w:rsidRDefault="00F42130" w:rsidP="00D2300B">
            <w:pPr>
              <w:pStyle w:val="NoSpacing"/>
              <w:jc w:val="center"/>
              <w:rPr>
                <w:rFonts w:cstheme="minorHAnsi"/>
                <w:sz w:val="20"/>
                <w:szCs w:val="20"/>
              </w:rPr>
            </w:pPr>
            <w:r w:rsidRPr="007F1E5F">
              <w:rPr>
                <w:rFonts w:cstheme="minorHAnsi"/>
                <w:sz w:val="20"/>
                <w:szCs w:val="20"/>
              </w:rPr>
              <w:t>100%</w:t>
            </w:r>
          </w:p>
          <w:p w14:paraId="37F4F9B3" w14:textId="77777777" w:rsidR="00F42130" w:rsidRPr="007F1E5F" w:rsidRDefault="00F42130" w:rsidP="00D2300B">
            <w:pPr>
              <w:pStyle w:val="NoSpacing"/>
              <w:jc w:val="center"/>
              <w:rPr>
                <w:rFonts w:cstheme="minorHAnsi"/>
                <w:sz w:val="20"/>
                <w:szCs w:val="20"/>
              </w:rPr>
            </w:pPr>
            <w:r w:rsidRPr="007F1E5F">
              <w:rPr>
                <w:rFonts w:cstheme="minorHAnsi"/>
                <w:sz w:val="20"/>
                <w:szCs w:val="20"/>
              </w:rPr>
              <w:t>75%</w:t>
            </w:r>
          </w:p>
          <w:p w14:paraId="4C1C0D69" w14:textId="77777777" w:rsidR="00C155DC" w:rsidRPr="007F1E5F" w:rsidRDefault="00C155DC" w:rsidP="00D2300B">
            <w:pPr>
              <w:pStyle w:val="NoSpacing"/>
              <w:jc w:val="center"/>
              <w:rPr>
                <w:rFonts w:cstheme="minorHAnsi"/>
                <w:sz w:val="20"/>
                <w:szCs w:val="20"/>
              </w:rPr>
            </w:pPr>
            <w:r w:rsidRPr="007F1E5F">
              <w:rPr>
                <w:rFonts w:cstheme="minorHAnsi"/>
                <w:sz w:val="20"/>
                <w:szCs w:val="20"/>
              </w:rPr>
              <w:t>80%</w:t>
            </w:r>
          </w:p>
        </w:tc>
      </w:tr>
      <w:tr w:rsidR="00D2300B" w:rsidRPr="007F1E5F" w14:paraId="23B2BC21" w14:textId="77777777" w:rsidTr="0011658F">
        <w:tc>
          <w:tcPr>
            <w:tcW w:w="835" w:type="pct"/>
            <w:vMerge/>
          </w:tcPr>
          <w:p w14:paraId="5E771E07" w14:textId="77777777" w:rsidR="00D2300B" w:rsidRPr="007F1E5F" w:rsidRDefault="00D2300B" w:rsidP="00D2300B">
            <w:pPr>
              <w:pStyle w:val="NoSpacing"/>
              <w:rPr>
                <w:sz w:val="20"/>
                <w:szCs w:val="20"/>
              </w:rPr>
            </w:pPr>
          </w:p>
        </w:tc>
        <w:tc>
          <w:tcPr>
            <w:tcW w:w="522" w:type="pct"/>
            <w:vMerge/>
            <w:vAlign w:val="center"/>
          </w:tcPr>
          <w:p w14:paraId="1AC7CD95" w14:textId="77777777" w:rsidR="00D2300B" w:rsidRPr="007F1E5F" w:rsidRDefault="00D2300B" w:rsidP="00D2300B">
            <w:pPr>
              <w:pStyle w:val="NoSpacing"/>
              <w:rPr>
                <w:sz w:val="20"/>
                <w:szCs w:val="20"/>
              </w:rPr>
            </w:pPr>
          </w:p>
        </w:tc>
        <w:tc>
          <w:tcPr>
            <w:tcW w:w="1381" w:type="pct"/>
          </w:tcPr>
          <w:p w14:paraId="7E269B33" w14:textId="77777777" w:rsidR="00D2300B" w:rsidRPr="007F1E5F" w:rsidRDefault="00D2300B" w:rsidP="00D2300B">
            <w:pPr>
              <w:pStyle w:val="NoSpacing"/>
              <w:rPr>
                <w:sz w:val="20"/>
                <w:szCs w:val="20"/>
              </w:rPr>
            </w:pPr>
            <w:r w:rsidRPr="007F1E5F">
              <w:rPr>
                <w:sz w:val="20"/>
                <w:szCs w:val="20"/>
              </w:rPr>
              <w:t xml:space="preserve">Soluble Reactive Phosphorus </w:t>
            </w:r>
          </w:p>
        </w:tc>
        <w:tc>
          <w:tcPr>
            <w:tcW w:w="717" w:type="pct"/>
            <w:vAlign w:val="center"/>
          </w:tcPr>
          <w:p w14:paraId="2A1CFE12" w14:textId="77777777" w:rsidR="00D2300B" w:rsidRPr="007F1E5F" w:rsidRDefault="00C155DC" w:rsidP="00D2300B">
            <w:pPr>
              <w:pStyle w:val="NoSpacing"/>
              <w:jc w:val="center"/>
              <w:rPr>
                <w:rFonts w:ascii="Calibri" w:hAnsi="Calibri"/>
                <w:sz w:val="20"/>
                <w:szCs w:val="20"/>
              </w:rPr>
            </w:pPr>
            <w:r w:rsidRPr="007F1E5F">
              <w:rPr>
                <w:rFonts w:cstheme="minorHAnsi"/>
                <w:sz w:val="20"/>
                <w:szCs w:val="20"/>
              </w:rPr>
              <w:t xml:space="preserve">&gt;0.037 mg/L </w:t>
            </w:r>
            <w:r w:rsidRPr="007F1E5F">
              <w:rPr>
                <w:rFonts w:cstheme="minorHAnsi"/>
                <w:sz w:val="20"/>
                <w:szCs w:val="20"/>
                <w:vertAlign w:val="subscript"/>
              </w:rPr>
              <w:t>e</w:t>
            </w:r>
          </w:p>
        </w:tc>
        <w:tc>
          <w:tcPr>
            <w:tcW w:w="810" w:type="pct"/>
            <w:vAlign w:val="center"/>
          </w:tcPr>
          <w:p w14:paraId="354BCCD6" w14:textId="77777777" w:rsidR="00D2300B" w:rsidRPr="007F1E5F" w:rsidRDefault="00D2300B" w:rsidP="00D2300B">
            <w:pPr>
              <w:pStyle w:val="NoSpacing"/>
              <w:jc w:val="center"/>
              <w:rPr>
                <w:sz w:val="20"/>
                <w:szCs w:val="20"/>
              </w:rPr>
            </w:pPr>
            <w:r w:rsidRPr="007F1E5F">
              <w:rPr>
                <w:sz w:val="20"/>
                <w:szCs w:val="20"/>
              </w:rPr>
              <w:t>No Data</w:t>
            </w:r>
          </w:p>
        </w:tc>
        <w:tc>
          <w:tcPr>
            <w:tcW w:w="735" w:type="pct"/>
            <w:vAlign w:val="center"/>
          </w:tcPr>
          <w:p w14:paraId="37FDEE7B" w14:textId="77777777" w:rsidR="00D2300B" w:rsidRPr="007F1E5F" w:rsidRDefault="00D2300B" w:rsidP="00D2300B">
            <w:pPr>
              <w:pStyle w:val="NoSpacing"/>
              <w:jc w:val="center"/>
              <w:rPr>
                <w:rFonts w:cstheme="minorHAnsi"/>
                <w:sz w:val="20"/>
                <w:szCs w:val="20"/>
              </w:rPr>
            </w:pPr>
            <w:r w:rsidRPr="007F1E5F">
              <w:rPr>
                <w:rFonts w:cstheme="minorHAnsi"/>
                <w:sz w:val="20"/>
                <w:szCs w:val="20"/>
              </w:rPr>
              <w:t>No Data</w:t>
            </w:r>
          </w:p>
        </w:tc>
      </w:tr>
      <w:tr w:rsidR="00D2300B" w:rsidRPr="007F1E5F" w14:paraId="12D24A62" w14:textId="77777777" w:rsidTr="0011658F">
        <w:tc>
          <w:tcPr>
            <w:tcW w:w="835" w:type="pct"/>
            <w:vMerge/>
          </w:tcPr>
          <w:p w14:paraId="1AE7F07E" w14:textId="77777777" w:rsidR="00D2300B" w:rsidRPr="007F1E5F" w:rsidRDefault="00D2300B" w:rsidP="00D2300B">
            <w:pPr>
              <w:pStyle w:val="NoSpacing"/>
              <w:rPr>
                <w:sz w:val="20"/>
                <w:szCs w:val="20"/>
              </w:rPr>
            </w:pPr>
          </w:p>
        </w:tc>
        <w:tc>
          <w:tcPr>
            <w:tcW w:w="522" w:type="pct"/>
            <w:vMerge w:val="restart"/>
            <w:vAlign w:val="center"/>
          </w:tcPr>
          <w:p w14:paraId="4F01D595" w14:textId="77777777" w:rsidR="00D2300B" w:rsidRPr="007F1E5F" w:rsidRDefault="00D2300B" w:rsidP="00D2300B">
            <w:pPr>
              <w:pStyle w:val="NoSpacing"/>
              <w:rPr>
                <w:sz w:val="20"/>
                <w:szCs w:val="20"/>
              </w:rPr>
            </w:pPr>
            <w:r w:rsidRPr="007F1E5F">
              <w:rPr>
                <w:sz w:val="20"/>
                <w:szCs w:val="20"/>
              </w:rPr>
              <w:t>POT1</w:t>
            </w:r>
          </w:p>
          <w:p w14:paraId="146B9DBB" w14:textId="77777777" w:rsidR="00F42130" w:rsidRPr="007F1E5F" w:rsidRDefault="00F42130" w:rsidP="00D2300B">
            <w:pPr>
              <w:pStyle w:val="NoSpacing"/>
              <w:rPr>
                <w:sz w:val="20"/>
                <w:szCs w:val="20"/>
              </w:rPr>
            </w:pPr>
            <w:r w:rsidRPr="007F1E5F">
              <w:rPr>
                <w:sz w:val="20"/>
                <w:szCs w:val="20"/>
              </w:rPr>
              <w:t>(2008)</w:t>
            </w:r>
          </w:p>
          <w:p w14:paraId="7F8ED849" w14:textId="77777777" w:rsidR="00D2300B" w:rsidRPr="007F1E5F" w:rsidRDefault="00D2300B" w:rsidP="00C155DC">
            <w:pPr>
              <w:pStyle w:val="NoSpacing"/>
              <w:rPr>
                <w:sz w:val="20"/>
                <w:szCs w:val="20"/>
              </w:rPr>
            </w:pPr>
            <w:r w:rsidRPr="007F1E5F">
              <w:rPr>
                <w:sz w:val="20"/>
                <w:szCs w:val="20"/>
              </w:rPr>
              <w:t>(20</w:t>
            </w:r>
            <w:r w:rsidR="00C155DC" w:rsidRPr="007F1E5F">
              <w:rPr>
                <w:sz w:val="20"/>
                <w:szCs w:val="20"/>
              </w:rPr>
              <w:t>10</w:t>
            </w:r>
            <w:r w:rsidRPr="007F1E5F">
              <w:rPr>
                <w:sz w:val="20"/>
                <w:szCs w:val="20"/>
              </w:rPr>
              <w:t>)</w:t>
            </w:r>
          </w:p>
        </w:tc>
        <w:tc>
          <w:tcPr>
            <w:tcW w:w="1381" w:type="pct"/>
          </w:tcPr>
          <w:p w14:paraId="260C620E" w14:textId="77777777" w:rsidR="00D2300B" w:rsidRPr="007F1E5F" w:rsidRDefault="00D2300B" w:rsidP="00D2300B">
            <w:pPr>
              <w:pStyle w:val="NoSpacing"/>
              <w:rPr>
                <w:sz w:val="20"/>
                <w:szCs w:val="20"/>
              </w:rPr>
            </w:pPr>
            <w:r w:rsidRPr="007F1E5F">
              <w:rPr>
                <w:sz w:val="20"/>
                <w:szCs w:val="20"/>
              </w:rPr>
              <w:t>Fecal Coliform</w:t>
            </w:r>
          </w:p>
        </w:tc>
        <w:tc>
          <w:tcPr>
            <w:tcW w:w="717" w:type="pct"/>
            <w:vAlign w:val="center"/>
          </w:tcPr>
          <w:p w14:paraId="441A7E8A"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&gt; 400 CFU/100mL</w:t>
            </w:r>
          </w:p>
        </w:tc>
        <w:tc>
          <w:tcPr>
            <w:tcW w:w="810" w:type="pct"/>
            <w:vAlign w:val="center"/>
          </w:tcPr>
          <w:p w14:paraId="47754A9A" w14:textId="77777777" w:rsidR="004C2B87" w:rsidRPr="007F1E5F" w:rsidRDefault="004C2B87" w:rsidP="00C155DC">
            <w:pPr>
              <w:pStyle w:val="NoSpacing"/>
              <w:jc w:val="center"/>
              <w:rPr>
                <w:sz w:val="20"/>
                <w:szCs w:val="20"/>
              </w:rPr>
            </w:pPr>
            <w:r w:rsidRPr="007F1E5F">
              <w:rPr>
                <w:sz w:val="20"/>
                <w:szCs w:val="20"/>
              </w:rPr>
              <w:t>1 of 3</w:t>
            </w:r>
          </w:p>
          <w:p w14:paraId="79BBC0F2" w14:textId="77777777" w:rsidR="00D2300B" w:rsidRPr="007F1E5F" w:rsidRDefault="00C155DC" w:rsidP="00C155DC">
            <w:pPr>
              <w:pStyle w:val="NoSpacing"/>
              <w:jc w:val="center"/>
              <w:rPr>
                <w:sz w:val="20"/>
                <w:szCs w:val="20"/>
              </w:rPr>
            </w:pPr>
            <w:r w:rsidRPr="007F1E5F">
              <w:rPr>
                <w:sz w:val="20"/>
                <w:szCs w:val="20"/>
              </w:rPr>
              <w:t>2</w:t>
            </w:r>
            <w:r w:rsidR="00D2300B" w:rsidRPr="007F1E5F">
              <w:rPr>
                <w:sz w:val="20"/>
                <w:szCs w:val="20"/>
              </w:rPr>
              <w:t xml:space="preserve"> of </w:t>
            </w:r>
            <w:r w:rsidRPr="007F1E5F">
              <w:rPr>
                <w:sz w:val="20"/>
                <w:szCs w:val="20"/>
              </w:rPr>
              <w:t>5</w:t>
            </w:r>
          </w:p>
        </w:tc>
        <w:tc>
          <w:tcPr>
            <w:tcW w:w="735" w:type="pct"/>
            <w:vAlign w:val="center"/>
          </w:tcPr>
          <w:p w14:paraId="32E5FD4D" w14:textId="77777777" w:rsidR="004C2B87" w:rsidRPr="007F1E5F" w:rsidRDefault="004C2B87" w:rsidP="00D2300B">
            <w:pPr>
              <w:pStyle w:val="NoSpacing"/>
              <w:jc w:val="center"/>
              <w:rPr>
                <w:rFonts w:cstheme="minorHAnsi"/>
                <w:sz w:val="20"/>
                <w:szCs w:val="20"/>
              </w:rPr>
            </w:pPr>
            <w:r w:rsidRPr="007F1E5F">
              <w:rPr>
                <w:rFonts w:cstheme="minorHAnsi"/>
                <w:sz w:val="20"/>
                <w:szCs w:val="20"/>
              </w:rPr>
              <w:t>33%</w:t>
            </w:r>
          </w:p>
          <w:p w14:paraId="3C333057" w14:textId="77777777" w:rsidR="00D2300B" w:rsidRPr="007F1E5F" w:rsidRDefault="00C155DC" w:rsidP="00D2300B">
            <w:pPr>
              <w:pStyle w:val="NoSpacing"/>
              <w:jc w:val="center"/>
              <w:rPr>
                <w:rFonts w:cstheme="minorHAnsi"/>
                <w:sz w:val="20"/>
                <w:szCs w:val="20"/>
              </w:rPr>
            </w:pPr>
            <w:r w:rsidRPr="007F1E5F">
              <w:rPr>
                <w:rFonts w:cstheme="minorHAnsi"/>
                <w:sz w:val="20"/>
                <w:szCs w:val="20"/>
              </w:rPr>
              <w:t>40</w:t>
            </w:r>
            <w:r w:rsidR="00D2300B" w:rsidRPr="007F1E5F">
              <w:rPr>
                <w:rFonts w:cstheme="minorHAnsi"/>
                <w:sz w:val="20"/>
                <w:szCs w:val="20"/>
              </w:rPr>
              <w:t>%</w:t>
            </w:r>
          </w:p>
        </w:tc>
      </w:tr>
      <w:tr w:rsidR="00D2300B" w:rsidRPr="007F1E5F" w14:paraId="5AE1FDAF" w14:textId="77777777" w:rsidTr="0011658F">
        <w:tc>
          <w:tcPr>
            <w:tcW w:w="835" w:type="pct"/>
            <w:vMerge/>
          </w:tcPr>
          <w:p w14:paraId="287C3DBC" w14:textId="77777777" w:rsidR="00D2300B" w:rsidRPr="007F1E5F" w:rsidRDefault="00D2300B" w:rsidP="00D2300B">
            <w:pPr>
              <w:pStyle w:val="NoSpacing"/>
              <w:rPr>
                <w:sz w:val="20"/>
                <w:szCs w:val="20"/>
              </w:rPr>
            </w:pPr>
          </w:p>
        </w:tc>
        <w:tc>
          <w:tcPr>
            <w:tcW w:w="522" w:type="pct"/>
            <w:vMerge/>
            <w:vAlign w:val="center"/>
          </w:tcPr>
          <w:p w14:paraId="41592E9D" w14:textId="77777777" w:rsidR="00D2300B" w:rsidRPr="007F1E5F" w:rsidRDefault="00D2300B" w:rsidP="00D2300B">
            <w:pPr>
              <w:pStyle w:val="NoSpacing"/>
              <w:rPr>
                <w:sz w:val="20"/>
                <w:szCs w:val="20"/>
              </w:rPr>
            </w:pPr>
          </w:p>
        </w:tc>
        <w:tc>
          <w:tcPr>
            <w:tcW w:w="1381" w:type="pct"/>
          </w:tcPr>
          <w:p w14:paraId="155E044B" w14:textId="77777777" w:rsidR="00D2300B" w:rsidRPr="007F1E5F" w:rsidRDefault="00D2300B" w:rsidP="00D2300B">
            <w:pPr>
              <w:pStyle w:val="NoSpacing"/>
              <w:rPr>
                <w:sz w:val="20"/>
                <w:szCs w:val="20"/>
              </w:rPr>
            </w:pPr>
            <w:r w:rsidRPr="007F1E5F">
              <w:rPr>
                <w:sz w:val="20"/>
                <w:szCs w:val="20"/>
              </w:rPr>
              <w:t>Escherichia coli (E-Coli)</w:t>
            </w:r>
          </w:p>
        </w:tc>
        <w:tc>
          <w:tcPr>
            <w:tcW w:w="717" w:type="pct"/>
            <w:vAlign w:val="center"/>
          </w:tcPr>
          <w:p w14:paraId="52D7811E"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30814DDE" w14:textId="77777777" w:rsidR="00D2300B" w:rsidRPr="007F1E5F" w:rsidRDefault="00D2300B" w:rsidP="00D2300B">
            <w:pPr>
              <w:pStyle w:val="NoSpacing"/>
              <w:jc w:val="center"/>
              <w:rPr>
                <w:sz w:val="20"/>
                <w:szCs w:val="20"/>
              </w:rPr>
            </w:pPr>
            <w:r w:rsidRPr="007F1E5F">
              <w:rPr>
                <w:sz w:val="20"/>
                <w:szCs w:val="20"/>
              </w:rPr>
              <w:t>3 of 5</w:t>
            </w:r>
          </w:p>
          <w:p w14:paraId="6B94FBB0" w14:textId="77777777" w:rsidR="004C2B87" w:rsidRPr="007F1E5F" w:rsidRDefault="004C2B87" w:rsidP="00D2300B">
            <w:pPr>
              <w:pStyle w:val="NoSpacing"/>
              <w:jc w:val="center"/>
              <w:rPr>
                <w:sz w:val="20"/>
                <w:szCs w:val="20"/>
              </w:rPr>
            </w:pPr>
            <w:r w:rsidRPr="007F1E5F">
              <w:rPr>
                <w:sz w:val="20"/>
                <w:szCs w:val="20"/>
              </w:rPr>
              <w:t>3 of 5</w:t>
            </w:r>
          </w:p>
        </w:tc>
        <w:tc>
          <w:tcPr>
            <w:tcW w:w="735" w:type="pct"/>
            <w:vAlign w:val="center"/>
          </w:tcPr>
          <w:p w14:paraId="4D887810" w14:textId="77777777" w:rsidR="00D2300B" w:rsidRPr="007F1E5F" w:rsidRDefault="00D2300B" w:rsidP="00D2300B">
            <w:pPr>
              <w:pStyle w:val="NoSpacing"/>
              <w:jc w:val="center"/>
              <w:rPr>
                <w:rFonts w:cstheme="minorHAnsi"/>
                <w:sz w:val="20"/>
                <w:szCs w:val="20"/>
              </w:rPr>
            </w:pPr>
            <w:r w:rsidRPr="007F1E5F">
              <w:rPr>
                <w:rFonts w:cstheme="minorHAnsi"/>
                <w:sz w:val="20"/>
                <w:szCs w:val="20"/>
              </w:rPr>
              <w:t>60%</w:t>
            </w:r>
          </w:p>
          <w:p w14:paraId="0772D1A9" w14:textId="77777777" w:rsidR="004C2B87" w:rsidRPr="007F1E5F" w:rsidRDefault="004C2B87" w:rsidP="00D2300B">
            <w:pPr>
              <w:pStyle w:val="NoSpacing"/>
              <w:jc w:val="center"/>
              <w:rPr>
                <w:rFonts w:cstheme="minorHAnsi"/>
                <w:sz w:val="20"/>
                <w:szCs w:val="20"/>
              </w:rPr>
            </w:pPr>
            <w:r w:rsidRPr="007F1E5F">
              <w:rPr>
                <w:rFonts w:cstheme="minorHAnsi"/>
                <w:sz w:val="20"/>
                <w:szCs w:val="20"/>
              </w:rPr>
              <w:t>60%</w:t>
            </w:r>
          </w:p>
        </w:tc>
      </w:tr>
      <w:tr w:rsidR="00D2300B" w:rsidRPr="007F1E5F" w14:paraId="1CD9C30C" w14:textId="77777777" w:rsidTr="0011658F">
        <w:tc>
          <w:tcPr>
            <w:tcW w:w="835" w:type="pct"/>
            <w:vMerge/>
          </w:tcPr>
          <w:p w14:paraId="2ACE12BE" w14:textId="77777777" w:rsidR="00D2300B" w:rsidRPr="007F1E5F" w:rsidRDefault="00D2300B" w:rsidP="00D2300B">
            <w:pPr>
              <w:pStyle w:val="NoSpacing"/>
              <w:rPr>
                <w:sz w:val="20"/>
                <w:szCs w:val="20"/>
              </w:rPr>
            </w:pPr>
          </w:p>
        </w:tc>
        <w:tc>
          <w:tcPr>
            <w:tcW w:w="522" w:type="pct"/>
            <w:vMerge/>
            <w:vAlign w:val="center"/>
          </w:tcPr>
          <w:p w14:paraId="3EB1D9A4" w14:textId="77777777" w:rsidR="00D2300B" w:rsidRPr="007F1E5F" w:rsidRDefault="00D2300B" w:rsidP="00D2300B">
            <w:pPr>
              <w:pStyle w:val="NoSpacing"/>
              <w:rPr>
                <w:sz w:val="20"/>
                <w:szCs w:val="20"/>
              </w:rPr>
            </w:pPr>
          </w:p>
        </w:tc>
        <w:tc>
          <w:tcPr>
            <w:tcW w:w="1381" w:type="pct"/>
          </w:tcPr>
          <w:p w14:paraId="47F74185" w14:textId="77777777" w:rsidR="00D2300B" w:rsidRPr="007F1E5F" w:rsidRDefault="00D2300B" w:rsidP="00D2300B">
            <w:pPr>
              <w:pStyle w:val="NoSpacing"/>
              <w:rPr>
                <w:sz w:val="20"/>
                <w:szCs w:val="20"/>
              </w:rPr>
            </w:pPr>
            <w:r w:rsidRPr="007F1E5F">
              <w:rPr>
                <w:sz w:val="20"/>
                <w:szCs w:val="20"/>
              </w:rPr>
              <w:t>Biochemical Oxygen Demand (BOD)</w:t>
            </w:r>
          </w:p>
        </w:tc>
        <w:tc>
          <w:tcPr>
            <w:tcW w:w="717" w:type="pct"/>
            <w:vAlign w:val="center"/>
          </w:tcPr>
          <w:p w14:paraId="73995618"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 30 mg/L</w:t>
            </w:r>
          </w:p>
        </w:tc>
        <w:tc>
          <w:tcPr>
            <w:tcW w:w="810" w:type="pct"/>
            <w:vAlign w:val="center"/>
          </w:tcPr>
          <w:p w14:paraId="5C88BB32" w14:textId="77777777" w:rsidR="00D2300B" w:rsidRPr="007F1E5F" w:rsidRDefault="00D2300B" w:rsidP="00D2300B">
            <w:pPr>
              <w:pStyle w:val="NoSpacing"/>
              <w:jc w:val="center"/>
              <w:rPr>
                <w:sz w:val="20"/>
                <w:szCs w:val="20"/>
              </w:rPr>
            </w:pPr>
            <w:r w:rsidRPr="007F1E5F">
              <w:rPr>
                <w:sz w:val="20"/>
                <w:szCs w:val="20"/>
              </w:rPr>
              <w:t xml:space="preserve">Zero of 5 </w:t>
            </w:r>
          </w:p>
          <w:p w14:paraId="04825D56" w14:textId="77777777" w:rsidR="004C2B87" w:rsidRPr="007F1E5F" w:rsidRDefault="004C2B87" w:rsidP="00D2300B">
            <w:pPr>
              <w:pStyle w:val="NoSpacing"/>
              <w:jc w:val="center"/>
              <w:rPr>
                <w:sz w:val="20"/>
                <w:szCs w:val="20"/>
              </w:rPr>
            </w:pPr>
            <w:r w:rsidRPr="007F1E5F">
              <w:rPr>
                <w:sz w:val="20"/>
                <w:szCs w:val="20"/>
              </w:rPr>
              <w:t>Zero of 5</w:t>
            </w:r>
          </w:p>
        </w:tc>
        <w:tc>
          <w:tcPr>
            <w:tcW w:w="735" w:type="pct"/>
            <w:vAlign w:val="center"/>
          </w:tcPr>
          <w:p w14:paraId="18435C80"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6B404D13" w14:textId="77777777" w:rsidR="004C2B87" w:rsidRPr="007F1E5F" w:rsidRDefault="004C2B87" w:rsidP="00D2300B">
            <w:pPr>
              <w:pStyle w:val="NoSpacing"/>
              <w:jc w:val="center"/>
              <w:rPr>
                <w:rFonts w:cstheme="minorHAnsi"/>
                <w:sz w:val="20"/>
                <w:szCs w:val="20"/>
              </w:rPr>
            </w:pPr>
            <w:r w:rsidRPr="007F1E5F">
              <w:rPr>
                <w:rFonts w:cstheme="minorHAnsi"/>
                <w:sz w:val="20"/>
                <w:szCs w:val="20"/>
              </w:rPr>
              <w:t>0%</w:t>
            </w:r>
          </w:p>
        </w:tc>
      </w:tr>
      <w:tr w:rsidR="00D2300B" w:rsidRPr="007F1E5F" w14:paraId="36E9EB5B" w14:textId="77777777" w:rsidTr="0011658F">
        <w:tc>
          <w:tcPr>
            <w:tcW w:w="835" w:type="pct"/>
            <w:vMerge/>
          </w:tcPr>
          <w:p w14:paraId="691C619F" w14:textId="77777777" w:rsidR="00D2300B" w:rsidRPr="007F1E5F" w:rsidRDefault="00D2300B" w:rsidP="00D2300B">
            <w:pPr>
              <w:pStyle w:val="NoSpacing"/>
              <w:rPr>
                <w:sz w:val="20"/>
                <w:szCs w:val="20"/>
              </w:rPr>
            </w:pPr>
          </w:p>
        </w:tc>
        <w:tc>
          <w:tcPr>
            <w:tcW w:w="522" w:type="pct"/>
            <w:vMerge/>
            <w:vAlign w:val="center"/>
          </w:tcPr>
          <w:p w14:paraId="00DA0ECC" w14:textId="77777777" w:rsidR="00D2300B" w:rsidRPr="007F1E5F" w:rsidRDefault="00D2300B" w:rsidP="00D2300B">
            <w:pPr>
              <w:pStyle w:val="NoSpacing"/>
              <w:rPr>
                <w:sz w:val="20"/>
                <w:szCs w:val="20"/>
              </w:rPr>
            </w:pPr>
          </w:p>
        </w:tc>
        <w:tc>
          <w:tcPr>
            <w:tcW w:w="1381" w:type="pct"/>
          </w:tcPr>
          <w:p w14:paraId="48764927" w14:textId="77777777" w:rsidR="00D2300B" w:rsidRPr="007F1E5F" w:rsidRDefault="00D2300B" w:rsidP="00D2300B">
            <w:pPr>
              <w:pStyle w:val="NoSpacing"/>
              <w:rPr>
                <w:sz w:val="20"/>
                <w:szCs w:val="20"/>
              </w:rPr>
            </w:pPr>
            <w:r w:rsidRPr="007F1E5F">
              <w:rPr>
                <w:sz w:val="20"/>
                <w:szCs w:val="20"/>
              </w:rPr>
              <w:t>Total Suspended Solids (TSS)</w:t>
            </w:r>
          </w:p>
        </w:tc>
        <w:tc>
          <w:tcPr>
            <w:tcW w:w="717" w:type="pct"/>
            <w:vAlign w:val="center"/>
          </w:tcPr>
          <w:p w14:paraId="7CE13AFA" w14:textId="77777777" w:rsidR="00D2300B" w:rsidRPr="007F1E5F" w:rsidRDefault="00D2300B" w:rsidP="00D2300B">
            <w:pPr>
              <w:pStyle w:val="NoSpacing"/>
              <w:jc w:val="center"/>
              <w:rPr>
                <w:rFonts w:ascii="Calibri" w:hAnsi="Calibri"/>
                <w:sz w:val="20"/>
                <w:szCs w:val="20"/>
              </w:rPr>
            </w:pPr>
            <w:r w:rsidRPr="007F1E5F">
              <w:rPr>
                <w:rFonts w:ascii="Calibri" w:hAnsi="Calibri"/>
                <w:sz w:val="20"/>
                <w:szCs w:val="20"/>
              </w:rPr>
              <w:t xml:space="preserve">  &gt; 158 mg/L</w:t>
            </w:r>
          </w:p>
        </w:tc>
        <w:tc>
          <w:tcPr>
            <w:tcW w:w="810" w:type="pct"/>
            <w:vAlign w:val="center"/>
          </w:tcPr>
          <w:p w14:paraId="67A07E02" w14:textId="77777777" w:rsidR="00D2300B" w:rsidRPr="007F1E5F" w:rsidRDefault="00D2300B" w:rsidP="00D2300B">
            <w:pPr>
              <w:pStyle w:val="NoSpacing"/>
              <w:jc w:val="center"/>
              <w:rPr>
                <w:sz w:val="20"/>
                <w:szCs w:val="20"/>
              </w:rPr>
            </w:pPr>
            <w:r w:rsidRPr="007F1E5F">
              <w:rPr>
                <w:sz w:val="20"/>
                <w:szCs w:val="20"/>
              </w:rPr>
              <w:t>1 of 5</w:t>
            </w:r>
          </w:p>
          <w:p w14:paraId="130EEFDE" w14:textId="77777777" w:rsidR="004C2B87" w:rsidRPr="007F1E5F" w:rsidRDefault="004C2B87" w:rsidP="00D2300B">
            <w:pPr>
              <w:pStyle w:val="NoSpacing"/>
              <w:jc w:val="center"/>
              <w:rPr>
                <w:sz w:val="20"/>
                <w:szCs w:val="20"/>
              </w:rPr>
            </w:pPr>
            <w:r w:rsidRPr="007F1E5F">
              <w:rPr>
                <w:sz w:val="20"/>
                <w:szCs w:val="20"/>
              </w:rPr>
              <w:t>0 of 5</w:t>
            </w:r>
          </w:p>
        </w:tc>
        <w:tc>
          <w:tcPr>
            <w:tcW w:w="735" w:type="pct"/>
            <w:vAlign w:val="center"/>
          </w:tcPr>
          <w:p w14:paraId="3F14C2A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20%</w:t>
            </w:r>
          </w:p>
          <w:p w14:paraId="1A7C8AEA" w14:textId="77777777" w:rsidR="004C2B87" w:rsidRPr="007F1E5F" w:rsidRDefault="004C2B87" w:rsidP="00D2300B">
            <w:pPr>
              <w:pStyle w:val="NoSpacing"/>
              <w:jc w:val="center"/>
              <w:rPr>
                <w:rFonts w:cstheme="minorHAnsi"/>
                <w:sz w:val="20"/>
                <w:szCs w:val="20"/>
              </w:rPr>
            </w:pPr>
            <w:r w:rsidRPr="007F1E5F">
              <w:rPr>
                <w:rFonts w:cstheme="minorHAnsi"/>
                <w:sz w:val="20"/>
                <w:szCs w:val="20"/>
              </w:rPr>
              <w:t>0%</w:t>
            </w:r>
          </w:p>
        </w:tc>
      </w:tr>
      <w:tr w:rsidR="00D2300B" w:rsidRPr="007F1E5F" w14:paraId="4BE32438" w14:textId="77777777" w:rsidTr="0011658F">
        <w:tc>
          <w:tcPr>
            <w:tcW w:w="835" w:type="pct"/>
            <w:vMerge/>
          </w:tcPr>
          <w:p w14:paraId="46F6CC50" w14:textId="77777777" w:rsidR="00D2300B" w:rsidRPr="007F1E5F" w:rsidRDefault="00D2300B" w:rsidP="00D2300B">
            <w:pPr>
              <w:pStyle w:val="NoSpacing"/>
              <w:rPr>
                <w:sz w:val="20"/>
                <w:szCs w:val="20"/>
              </w:rPr>
            </w:pPr>
          </w:p>
        </w:tc>
        <w:tc>
          <w:tcPr>
            <w:tcW w:w="522" w:type="pct"/>
            <w:vMerge/>
            <w:vAlign w:val="center"/>
          </w:tcPr>
          <w:p w14:paraId="0508F321" w14:textId="77777777" w:rsidR="00D2300B" w:rsidRPr="007F1E5F" w:rsidRDefault="00D2300B" w:rsidP="00D2300B">
            <w:pPr>
              <w:pStyle w:val="NoSpacing"/>
              <w:rPr>
                <w:sz w:val="20"/>
                <w:szCs w:val="20"/>
              </w:rPr>
            </w:pPr>
          </w:p>
        </w:tc>
        <w:tc>
          <w:tcPr>
            <w:tcW w:w="1381" w:type="pct"/>
          </w:tcPr>
          <w:p w14:paraId="4363F934" w14:textId="77777777" w:rsidR="00D2300B" w:rsidRPr="007F1E5F" w:rsidRDefault="00D2300B" w:rsidP="00D2300B">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6D5C0CEA" w14:textId="77777777" w:rsidR="00D2300B" w:rsidRPr="007F1E5F" w:rsidRDefault="00D2300B" w:rsidP="00D2300B">
            <w:pPr>
              <w:pStyle w:val="NoSpacing"/>
              <w:jc w:val="center"/>
              <w:rPr>
                <w:rFonts w:ascii="Calibri" w:hAnsi="Calibri"/>
                <w:sz w:val="20"/>
                <w:szCs w:val="20"/>
              </w:rPr>
            </w:pPr>
            <w:r w:rsidRPr="007F1E5F">
              <w:rPr>
                <w:rFonts w:cstheme="minorHAnsi"/>
                <w:sz w:val="20"/>
                <w:szCs w:val="20"/>
              </w:rPr>
              <w:t>&gt; 1.8 mg/L</w:t>
            </w:r>
            <w:r w:rsidR="00C155DC" w:rsidRPr="007F1E5F">
              <w:rPr>
                <w:rFonts w:cstheme="minorHAnsi"/>
                <w:sz w:val="20"/>
                <w:szCs w:val="20"/>
              </w:rPr>
              <w:t xml:space="preserve"> </w:t>
            </w:r>
            <w:r w:rsidR="00C155DC" w:rsidRPr="007F1E5F">
              <w:rPr>
                <w:rFonts w:cstheme="minorHAnsi"/>
                <w:sz w:val="20"/>
                <w:szCs w:val="20"/>
                <w:vertAlign w:val="subscript"/>
              </w:rPr>
              <w:t>a</w:t>
            </w:r>
          </w:p>
        </w:tc>
        <w:tc>
          <w:tcPr>
            <w:tcW w:w="810" w:type="pct"/>
            <w:vAlign w:val="center"/>
          </w:tcPr>
          <w:p w14:paraId="7F6862B7" w14:textId="77777777" w:rsidR="00D2300B" w:rsidRPr="007F1E5F" w:rsidRDefault="00A42BBD" w:rsidP="00D2300B">
            <w:pPr>
              <w:pStyle w:val="NoSpacing"/>
              <w:jc w:val="center"/>
              <w:rPr>
                <w:sz w:val="20"/>
                <w:szCs w:val="20"/>
              </w:rPr>
            </w:pPr>
            <w:r w:rsidRPr="007F1E5F">
              <w:rPr>
                <w:sz w:val="20"/>
                <w:szCs w:val="20"/>
              </w:rPr>
              <w:t xml:space="preserve">Zero </w:t>
            </w:r>
            <w:r w:rsidR="00D2300B" w:rsidRPr="007F1E5F">
              <w:rPr>
                <w:sz w:val="20"/>
                <w:szCs w:val="20"/>
              </w:rPr>
              <w:t>of 1</w:t>
            </w:r>
          </w:p>
          <w:p w14:paraId="62A01478" w14:textId="77777777" w:rsidR="004C2B87" w:rsidRPr="007F1E5F" w:rsidRDefault="004C2B87" w:rsidP="00D2300B">
            <w:pPr>
              <w:pStyle w:val="NoSpacing"/>
              <w:jc w:val="center"/>
              <w:rPr>
                <w:sz w:val="20"/>
                <w:szCs w:val="20"/>
              </w:rPr>
            </w:pPr>
            <w:r w:rsidRPr="007F1E5F">
              <w:rPr>
                <w:sz w:val="20"/>
                <w:szCs w:val="20"/>
              </w:rPr>
              <w:t>Zero of 5</w:t>
            </w:r>
          </w:p>
        </w:tc>
        <w:tc>
          <w:tcPr>
            <w:tcW w:w="735" w:type="pct"/>
            <w:vAlign w:val="center"/>
          </w:tcPr>
          <w:p w14:paraId="323E2187"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1498FB08" w14:textId="77777777" w:rsidR="004C2B87" w:rsidRPr="007F1E5F" w:rsidRDefault="004C2B87" w:rsidP="00D2300B">
            <w:pPr>
              <w:pStyle w:val="NoSpacing"/>
              <w:jc w:val="center"/>
              <w:rPr>
                <w:rFonts w:cstheme="minorHAnsi"/>
                <w:sz w:val="20"/>
                <w:szCs w:val="20"/>
              </w:rPr>
            </w:pPr>
            <w:r w:rsidRPr="007F1E5F">
              <w:rPr>
                <w:rFonts w:cstheme="minorHAnsi"/>
                <w:sz w:val="20"/>
                <w:szCs w:val="20"/>
              </w:rPr>
              <w:t>0%</w:t>
            </w:r>
          </w:p>
        </w:tc>
      </w:tr>
      <w:tr w:rsidR="00D2300B" w:rsidRPr="007F1E5F" w14:paraId="682D4931" w14:textId="77777777" w:rsidTr="0011658F">
        <w:tc>
          <w:tcPr>
            <w:tcW w:w="835" w:type="pct"/>
            <w:vMerge/>
          </w:tcPr>
          <w:p w14:paraId="63F148AA" w14:textId="77777777" w:rsidR="00D2300B" w:rsidRPr="007F1E5F" w:rsidRDefault="00D2300B" w:rsidP="00D2300B">
            <w:pPr>
              <w:pStyle w:val="NoSpacing"/>
              <w:rPr>
                <w:sz w:val="20"/>
                <w:szCs w:val="20"/>
              </w:rPr>
            </w:pPr>
          </w:p>
        </w:tc>
        <w:tc>
          <w:tcPr>
            <w:tcW w:w="522" w:type="pct"/>
            <w:vMerge/>
            <w:vAlign w:val="center"/>
          </w:tcPr>
          <w:p w14:paraId="3A7D972C" w14:textId="77777777" w:rsidR="00D2300B" w:rsidRPr="007F1E5F" w:rsidRDefault="00D2300B" w:rsidP="00D2300B">
            <w:pPr>
              <w:pStyle w:val="NoSpacing"/>
              <w:rPr>
                <w:sz w:val="20"/>
                <w:szCs w:val="20"/>
              </w:rPr>
            </w:pPr>
          </w:p>
        </w:tc>
        <w:tc>
          <w:tcPr>
            <w:tcW w:w="1381" w:type="pct"/>
          </w:tcPr>
          <w:p w14:paraId="7F1D3EA9" w14:textId="77777777" w:rsidR="00D2300B" w:rsidRPr="007F1E5F" w:rsidRDefault="00D2300B" w:rsidP="00D2300B">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1FF9C4C5" w14:textId="77777777" w:rsidR="00D2300B" w:rsidRPr="007F1E5F" w:rsidRDefault="00D2300B" w:rsidP="00D2300B">
            <w:pPr>
              <w:pStyle w:val="NoSpacing"/>
              <w:rPr>
                <w:sz w:val="20"/>
                <w:szCs w:val="20"/>
              </w:rPr>
            </w:pPr>
          </w:p>
        </w:tc>
        <w:tc>
          <w:tcPr>
            <w:tcW w:w="717" w:type="pct"/>
            <w:vAlign w:val="center"/>
          </w:tcPr>
          <w:p w14:paraId="4BFE784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&gt;88 mg/L</w:t>
            </w:r>
          </w:p>
          <w:p w14:paraId="7C593D44" w14:textId="77777777" w:rsidR="00D2300B" w:rsidRPr="007F1E5F" w:rsidRDefault="00D2300B" w:rsidP="00D2300B">
            <w:pPr>
              <w:pStyle w:val="NoSpacing"/>
              <w:jc w:val="center"/>
              <w:rPr>
                <w:rFonts w:ascii="Calibri" w:hAnsi="Calibri"/>
                <w:sz w:val="20"/>
                <w:szCs w:val="20"/>
              </w:rPr>
            </w:pPr>
            <w:r w:rsidRPr="007F1E5F">
              <w:rPr>
                <w:rFonts w:cstheme="minorHAnsi"/>
                <w:sz w:val="20"/>
                <w:szCs w:val="20"/>
              </w:rPr>
              <w:t>&gt;0.56 mg/L</w:t>
            </w:r>
            <w:r w:rsidR="00C155DC" w:rsidRPr="007F1E5F">
              <w:rPr>
                <w:rFonts w:cstheme="minorHAnsi"/>
                <w:sz w:val="20"/>
                <w:szCs w:val="20"/>
              </w:rPr>
              <w:t xml:space="preserve"> </w:t>
            </w:r>
            <w:r w:rsidR="00C155DC" w:rsidRPr="007F1E5F">
              <w:rPr>
                <w:rFonts w:cstheme="minorHAnsi"/>
                <w:sz w:val="20"/>
                <w:szCs w:val="20"/>
                <w:vertAlign w:val="subscript"/>
              </w:rPr>
              <w:t>b</w:t>
            </w:r>
          </w:p>
        </w:tc>
        <w:tc>
          <w:tcPr>
            <w:tcW w:w="810" w:type="pct"/>
            <w:vAlign w:val="center"/>
          </w:tcPr>
          <w:p w14:paraId="0690551D" w14:textId="77777777" w:rsidR="00D2300B" w:rsidRPr="007F1E5F" w:rsidRDefault="00D2300B" w:rsidP="00D2300B">
            <w:pPr>
              <w:pStyle w:val="NoSpacing"/>
              <w:jc w:val="center"/>
              <w:rPr>
                <w:sz w:val="20"/>
                <w:szCs w:val="20"/>
              </w:rPr>
            </w:pPr>
            <w:r w:rsidRPr="007F1E5F">
              <w:rPr>
                <w:sz w:val="20"/>
                <w:szCs w:val="20"/>
              </w:rPr>
              <w:t>Zero of 5</w:t>
            </w:r>
          </w:p>
          <w:p w14:paraId="6A1DF34D" w14:textId="77777777" w:rsidR="00D2300B" w:rsidRPr="007F1E5F" w:rsidRDefault="00D2300B" w:rsidP="00D2300B">
            <w:pPr>
              <w:pStyle w:val="NoSpacing"/>
              <w:jc w:val="center"/>
              <w:rPr>
                <w:sz w:val="20"/>
                <w:szCs w:val="20"/>
              </w:rPr>
            </w:pPr>
            <w:r w:rsidRPr="007F1E5F">
              <w:rPr>
                <w:sz w:val="20"/>
                <w:szCs w:val="20"/>
              </w:rPr>
              <w:t>Zero o</w:t>
            </w:r>
            <w:r w:rsidR="00C155DC" w:rsidRPr="007F1E5F">
              <w:rPr>
                <w:sz w:val="20"/>
                <w:szCs w:val="20"/>
              </w:rPr>
              <w:t>f 5</w:t>
            </w:r>
          </w:p>
          <w:p w14:paraId="1A0BD2E7" w14:textId="77777777" w:rsidR="004C2B87" w:rsidRPr="007F1E5F" w:rsidRDefault="004C2B87" w:rsidP="004C2B87">
            <w:pPr>
              <w:pStyle w:val="NoSpacing"/>
              <w:jc w:val="center"/>
              <w:rPr>
                <w:sz w:val="20"/>
                <w:szCs w:val="20"/>
              </w:rPr>
            </w:pPr>
            <w:r w:rsidRPr="007F1E5F">
              <w:rPr>
                <w:sz w:val="20"/>
                <w:szCs w:val="20"/>
              </w:rPr>
              <w:t>Zero of 5</w:t>
            </w:r>
          </w:p>
          <w:p w14:paraId="52A69A0B" w14:textId="77777777" w:rsidR="004C2B87" w:rsidRPr="007F1E5F" w:rsidRDefault="004C2B87" w:rsidP="004C2B87">
            <w:pPr>
              <w:pStyle w:val="NoSpacing"/>
              <w:jc w:val="center"/>
              <w:rPr>
                <w:sz w:val="20"/>
                <w:szCs w:val="20"/>
              </w:rPr>
            </w:pPr>
            <w:r w:rsidRPr="007F1E5F">
              <w:rPr>
                <w:sz w:val="20"/>
                <w:szCs w:val="20"/>
              </w:rPr>
              <w:t>Zero of 5</w:t>
            </w:r>
          </w:p>
        </w:tc>
        <w:tc>
          <w:tcPr>
            <w:tcW w:w="735" w:type="pct"/>
            <w:vAlign w:val="center"/>
          </w:tcPr>
          <w:p w14:paraId="5C7085B1"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63C5AE2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31B688ED" w14:textId="77777777" w:rsidR="004C2B87" w:rsidRPr="007F1E5F" w:rsidRDefault="004C2B87" w:rsidP="004C2B87">
            <w:pPr>
              <w:pStyle w:val="NoSpacing"/>
              <w:jc w:val="center"/>
              <w:rPr>
                <w:rFonts w:cstheme="minorHAnsi"/>
                <w:sz w:val="20"/>
                <w:szCs w:val="20"/>
              </w:rPr>
            </w:pPr>
            <w:r w:rsidRPr="007F1E5F">
              <w:rPr>
                <w:rFonts w:cstheme="minorHAnsi"/>
                <w:sz w:val="20"/>
                <w:szCs w:val="20"/>
              </w:rPr>
              <w:t>0%</w:t>
            </w:r>
          </w:p>
          <w:p w14:paraId="42AFAA83" w14:textId="77777777" w:rsidR="004C2B87" w:rsidRPr="007F1E5F" w:rsidRDefault="004C2B87" w:rsidP="004C2B87">
            <w:pPr>
              <w:pStyle w:val="NoSpacing"/>
              <w:jc w:val="center"/>
              <w:rPr>
                <w:rFonts w:cstheme="minorHAnsi"/>
                <w:sz w:val="20"/>
                <w:szCs w:val="20"/>
              </w:rPr>
            </w:pPr>
            <w:r w:rsidRPr="007F1E5F">
              <w:rPr>
                <w:rFonts w:cstheme="minorHAnsi"/>
                <w:sz w:val="20"/>
                <w:szCs w:val="20"/>
              </w:rPr>
              <w:t>0%</w:t>
            </w:r>
          </w:p>
        </w:tc>
      </w:tr>
      <w:tr w:rsidR="00D2300B" w:rsidRPr="007F1E5F" w14:paraId="7E705D52" w14:textId="77777777" w:rsidTr="0011658F">
        <w:tc>
          <w:tcPr>
            <w:tcW w:w="835" w:type="pct"/>
            <w:vMerge/>
          </w:tcPr>
          <w:p w14:paraId="2C5DC255" w14:textId="77777777" w:rsidR="00D2300B" w:rsidRPr="007F1E5F" w:rsidRDefault="00D2300B" w:rsidP="00D2300B">
            <w:pPr>
              <w:pStyle w:val="NoSpacing"/>
              <w:rPr>
                <w:sz w:val="20"/>
                <w:szCs w:val="20"/>
              </w:rPr>
            </w:pPr>
          </w:p>
        </w:tc>
        <w:tc>
          <w:tcPr>
            <w:tcW w:w="522" w:type="pct"/>
            <w:vMerge/>
            <w:vAlign w:val="center"/>
          </w:tcPr>
          <w:p w14:paraId="23F4EF14" w14:textId="77777777" w:rsidR="00D2300B" w:rsidRPr="007F1E5F" w:rsidRDefault="00D2300B" w:rsidP="00D2300B">
            <w:pPr>
              <w:pStyle w:val="NoSpacing"/>
              <w:rPr>
                <w:sz w:val="20"/>
                <w:szCs w:val="20"/>
              </w:rPr>
            </w:pPr>
          </w:p>
        </w:tc>
        <w:tc>
          <w:tcPr>
            <w:tcW w:w="1381" w:type="pct"/>
          </w:tcPr>
          <w:p w14:paraId="06848E96" w14:textId="77777777" w:rsidR="00D2300B" w:rsidRPr="007F1E5F" w:rsidRDefault="00D2300B" w:rsidP="00D2300B">
            <w:pPr>
              <w:pStyle w:val="NoSpacing"/>
              <w:rPr>
                <w:sz w:val="20"/>
                <w:szCs w:val="20"/>
              </w:rPr>
            </w:pPr>
            <w:r w:rsidRPr="007F1E5F">
              <w:rPr>
                <w:sz w:val="20"/>
                <w:szCs w:val="20"/>
              </w:rPr>
              <w:t>Total Phosphorus</w:t>
            </w:r>
          </w:p>
        </w:tc>
        <w:tc>
          <w:tcPr>
            <w:tcW w:w="717" w:type="pct"/>
            <w:vAlign w:val="center"/>
          </w:tcPr>
          <w:p w14:paraId="265ECC70" w14:textId="77777777" w:rsidR="00D2300B" w:rsidRPr="007F1E5F" w:rsidRDefault="00D2300B" w:rsidP="00D2300B">
            <w:pPr>
              <w:pStyle w:val="NoSpacing"/>
              <w:jc w:val="center"/>
              <w:rPr>
                <w:rFonts w:cstheme="minorHAnsi"/>
                <w:sz w:val="20"/>
                <w:szCs w:val="20"/>
                <w:vertAlign w:val="subscript"/>
              </w:rPr>
            </w:pPr>
            <w:r w:rsidRPr="007F1E5F">
              <w:rPr>
                <w:rFonts w:cstheme="minorHAnsi"/>
                <w:sz w:val="20"/>
                <w:szCs w:val="20"/>
              </w:rPr>
              <w:t>&gt; 0.037 mg/L</w:t>
            </w:r>
            <w:r w:rsidR="00C155DC" w:rsidRPr="007F1E5F">
              <w:rPr>
                <w:rFonts w:cstheme="minorHAnsi"/>
                <w:sz w:val="20"/>
                <w:szCs w:val="20"/>
              </w:rPr>
              <w:t xml:space="preserve"> </w:t>
            </w:r>
            <w:r w:rsidR="00C155DC" w:rsidRPr="007F1E5F">
              <w:rPr>
                <w:rFonts w:cstheme="minorHAnsi"/>
                <w:sz w:val="20"/>
                <w:szCs w:val="20"/>
                <w:vertAlign w:val="subscript"/>
              </w:rPr>
              <w:t>c</w:t>
            </w:r>
          </w:p>
          <w:p w14:paraId="1DD5A427" w14:textId="77777777" w:rsidR="00C155DC" w:rsidRPr="007F1E5F" w:rsidRDefault="00C155DC" w:rsidP="00D2300B">
            <w:pPr>
              <w:pStyle w:val="NoSpacing"/>
              <w:jc w:val="center"/>
              <w:rPr>
                <w:rFonts w:ascii="Calibri" w:hAnsi="Calibri"/>
                <w:sz w:val="20"/>
                <w:szCs w:val="20"/>
              </w:rPr>
            </w:pPr>
            <w:r w:rsidRPr="007F1E5F">
              <w:rPr>
                <w:rFonts w:ascii="Calibri" w:hAnsi="Calibri"/>
                <w:sz w:val="20"/>
                <w:szCs w:val="20"/>
              </w:rPr>
              <w:t xml:space="preserve">&gt;0.09 mg/L </w:t>
            </w:r>
            <w:r w:rsidRPr="007F1E5F">
              <w:rPr>
                <w:rFonts w:ascii="Calibri" w:hAnsi="Calibri"/>
                <w:sz w:val="20"/>
                <w:szCs w:val="20"/>
                <w:vertAlign w:val="subscript"/>
              </w:rPr>
              <w:t>d</w:t>
            </w:r>
          </w:p>
        </w:tc>
        <w:tc>
          <w:tcPr>
            <w:tcW w:w="810" w:type="pct"/>
            <w:vAlign w:val="center"/>
          </w:tcPr>
          <w:p w14:paraId="2807403D" w14:textId="77777777" w:rsidR="004C2B87" w:rsidRPr="007F1E5F" w:rsidRDefault="004C2B87" w:rsidP="00C155DC">
            <w:pPr>
              <w:pStyle w:val="NoSpacing"/>
              <w:jc w:val="center"/>
              <w:rPr>
                <w:sz w:val="20"/>
                <w:szCs w:val="20"/>
              </w:rPr>
            </w:pPr>
            <w:r w:rsidRPr="007F1E5F">
              <w:rPr>
                <w:sz w:val="20"/>
                <w:szCs w:val="20"/>
              </w:rPr>
              <w:t>3 of 3</w:t>
            </w:r>
          </w:p>
          <w:p w14:paraId="3938365B" w14:textId="77777777" w:rsidR="009761B0" w:rsidRPr="007F1E5F" w:rsidRDefault="009761B0" w:rsidP="00C155DC">
            <w:pPr>
              <w:pStyle w:val="NoSpacing"/>
              <w:jc w:val="center"/>
              <w:rPr>
                <w:sz w:val="20"/>
                <w:szCs w:val="20"/>
              </w:rPr>
            </w:pPr>
            <w:r w:rsidRPr="007F1E5F">
              <w:rPr>
                <w:sz w:val="20"/>
                <w:szCs w:val="20"/>
              </w:rPr>
              <w:t>5 of 5</w:t>
            </w:r>
          </w:p>
          <w:p w14:paraId="3C8A24DD" w14:textId="77777777" w:rsidR="004C2B87" w:rsidRPr="007F1E5F" w:rsidRDefault="004C2B87" w:rsidP="009761B0">
            <w:pPr>
              <w:pStyle w:val="NoSpacing"/>
              <w:jc w:val="center"/>
              <w:rPr>
                <w:sz w:val="20"/>
                <w:szCs w:val="20"/>
              </w:rPr>
            </w:pPr>
            <w:r w:rsidRPr="007F1E5F">
              <w:rPr>
                <w:sz w:val="20"/>
                <w:szCs w:val="20"/>
              </w:rPr>
              <w:t>1 of 3</w:t>
            </w:r>
          </w:p>
          <w:p w14:paraId="1AB50A07" w14:textId="77777777" w:rsidR="004C2B87" w:rsidRPr="007F1E5F" w:rsidRDefault="004C2B87" w:rsidP="004C2B87">
            <w:pPr>
              <w:pStyle w:val="NoSpacing"/>
              <w:jc w:val="center"/>
              <w:rPr>
                <w:sz w:val="20"/>
                <w:szCs w:val="20"/>
              </w:rPr>
            </w:pPr>
            <w:r w:rsidRPr="007F1E5F">
              <w:rPr>
                <w:sz w:val="20"/>
                <w:szCs w:val="20"/>
              </w:rPr>
              <w:t>5 of 5</w:t>
            </w:r>
          </w:p>
        </w:tc>
        <w:tc>
          <w:tcPr>
            <w:tcW w:w="735" w:type="pct"/>
            <w:vAlign w:val="center"/>
          </w:tcPr>
          <w:p w14:paraId="2E4E7CEB"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p w14:paraId="141B1D10" w14:textId="77777777" w:rsidR="009761B0" w:rsidRPr="007F1E5F" w:rsidRDefault="009761B0" w:rsidP="00D2300B">
            <w:pPr>
              <w:pStyle w:val="NoSpacing"/>
              <w:jc w:val="center"/>
              <w:rPr>
                <w:rFonts w:cstheme="minorHAnsi"/>
                <w:sz w:val="20"/>
                <w:szCs w:val="20"/>
              </w:rPr>
            </w:pPr>
            <w:r w:rsidRPr="007F1E5F">
              <w:rPr>
                <w:rFonts w:cstheme="minorHAnsi"/>
                <w:sz w:val="20"/>
                <w:szCs w:val="20"/>
              </w:rPr>
              <w:t>100%</w:t>
            </w:r>
          </w:p>
          <w:p w14:paraId="6F36B28C" w14:textId="77777777" w:rsidR="004C2B87" w:rsidRPr="007F1E5F" w:rsidRDefault="004C2B87" w:rsidP="00D2300B">
            <w:pPr>
              <w:pStyle w:val="NoSpacing"/>
              <w:jc w:val="center"/>
              <w:rPr>
                <w:rFonts w:cstheme="minorHAnsi"/>
                <w:sz w:val="20"/>
                <w:szCs w:val="20"/>
              </w:rPr>
            </w:pPr>
            <w:r w:rsidRPr="007F1E5F">
              <w:rPr>
                <w:rFonts w:cstheme="minorHAnsi"/>
                <w:sz w:val="20"/>
                <w:szCs w:val="20"/>
              </w:rPr>
              <w:t>33%</w:t>
            </w:r>
          </w:p>
          <w:p w14:paraId="206C867E" w14:textId="77777777" w:rsidR="004C2B87" w:rsidRPr="007F1E5F" w:rsidRDefault="004C2B87" w:rsidP="00D2300B">
            <w:pPr>
              <w:pStyle w:val="NoSpacing"/>
              <w:jc w:val="center"/>
              <w:rPr>
                <w:rFonts w:cstheme="minorHAnsi"/>
                <w:sz w:val="20"/>
                <w:szCs w:val="20"/>
              </w:rPr>
            </w:pPr>
            <w:r w:rsidRPr="007F1E5F">
              <w:rPr>
                <w:rFonts w:cstheme="minorHAnsi"/>
                <w:sz w:val="20"/>
                <w:szCs w:val="20"/>
              </w:rPr>
              <w:t>100%</w:t>
            </w:r>
          </w:p>
        </w:tc>
      </w:tr>
      <w:tr w:rsidR="00D2300B" w:rsidRPr="007F1E5F" w14:paraId="464B5278" w14:textId="77777777" w:rsidTr="0011658F">
        <w:tc>
          <w:tcPr>
            <w:tcW w:w="835" w:type="pct"/>
            <w:vMerge/>
          </w:tcPr>
          <w:p w14:paraId="37B912EB" w14:textId="77777777" w:rsidR="00D2300B" w:rsidRPr="007F1E5F" w:rsidRDefault="00D2300B" w:rsidP="00D2300B">
            <w:pPr>
              <w:pStyle w:val="NoSpacing"/>
              <w:rPr>
                <w:sz w:val="20"/>
                <w:szCs w:val="20"/>
              </w:rPr>
            </w:pPr>
          </w:p>
        </w:tc>
        <w:tc>
          <w:tcPr>
            <w:tcW w:w="522" w:type="pct"/>
            <w:vMerge/>
            <w:vAlign w:val="center"/>
          </w:tcPr>
          <w:p w14:paraId="52178C39" w14:textId="77777777" w:rsidR="00D2300B" w:rsidRPr="007F1E5F" w:rsidRDefault="00D2300B" w:rsidP="00D2300B">
            <w:pPr>
              <w:pStyle w:val="NoSpacing"/>
              <w:rPr>
                <w:sz w:val="20"/>
                <w:szCs w:val="20"/>
              </w:rPr>
            </w:pPr>
          </w:p>
        </w:tc>
        <w:tc>
          <w:tcPr>
            <w:tcW w:w="1381" w:type="pct"/>
          </w:tcPr>
          <w:p w14:paraId="6C6B5227" w14:textId="77777777" w:rsidR="00D2300B" w:rsidRPr="007F1E5F" w:rsidRDefault="00D2300B" w:rsidP="00D2300B">
            <w:pPr>
              <w:pStyle w:val="NoSpacing"/>
              <w:rPr>
                <w:sz w:val="20"/>
                <w:szCs w:val="20"/>
              </w:rPr>
            </w:pPr>
            <w:r w:rsidRPr="007F1E5F">
              <w:rPr>
                <w:sz w:val="20"/>
                <w:szCs w:val="20"/>
              </w:rPr>
              <w:t xml:space="preserve">Soluble Reactive Phosphorus </w:t>
            </w:r>
          </w:p>
        </w:tc>
        <w:tc>
          <w:tcPr>
            <w:tcW w:w="717" w:type="pct"/>
            <w:vAlign w:val="center"/>
          </w:tcPr>
          <w:p w14:paraId="6C3B8E23" w14:textId="77777777" w:rsidR="00D2300B" w:rsidRPr="007F1E5F" w:rsidRDefault="00D2300B" w:rsidP="004C2B87">
            <w:pPr>
              <w:pStyle w:val="NoSpacing"/>
              <w:jc w:val="center"/>
              <w:rPr>
                <w:rFonts w:ascii="Calibri" w:hAnsi="Calibri"/>
                <w:sz w:val="20"/>
                <w:szCs w:val="20"/>
              </w:rPr>
            </w:pPr>
            <w:r w:rsidRPr="007F1E5F">
              <w:rPr>
                <w:rFonts w:cstheme="minorHAnsi"/>
                <w:sz w:val="20"/>
                <w:szCs w:val="20"/>
              </w:rPr>
              <w:t>&gt;0.037 mg/L</w:t>
            </w:r>
            <w:r w:rsidR="004C2B87" w:rsidRPr="007F1E5F">
              <w:rPr>
                <w:rFonts w:cstheme="minorHAnsi"/>
                <w:sz w:val="20"/>
                <w:szCs w:val="20"/>
              </w:rPr>
              <w:t xml:space="preserve"> </w:t>
            </w:r>
            <w:r w:rsidR="004C2B87" w:rsidRPr="007F1E5F">
              <w:rPr>
                <w:rFonts w:cstheme="minorHAnsi"/>
                <w:sz w:val="20"/>
                <w:szCs w:val="20"/>
                <w:vertAlign w:val="subscript"/>
              </w:rPr>
              <w:t>e</w:t>
            </w:r>
          </w:p>
        </w:tc>
        <w:tc>
          <w:tcPr>
            <w:tcW w:w="810" w:type="pct"/>
            <w:vAlign w:val="center"/>
          </w:tcPr>
          <w:p w14:paraId="43C8CB2D" w14:textId="77777777" w:rsidR="00D2300B" w:rsidRPr="007F1E5F" w:rsidRDefault="00D2300B" w:rsidP="00D2300B">
            <w:pPr>
              <w:pStyle w:val="NoSpacing"/>
              <w:jc w:val="center"/>
              <w:rPr>
                <w:sz w:val="20"/>
                <w:szCs w:val="20"/>
              </w:rPr>
            </w:pPr>
            <w:r w:rsidRPr="007F1E5F">
              <w:rPr>
                <w:sz w:val="20"/>
                <w:szCs w:val="20"/>
              </w:rPr>
              <w:t>No Data</w:t>
            </w:r>
          </w:p>
        </w:tc>
        <w:tc>
          <w:tcPr>
            <w:tcW w:w="735" w:type="pct"/>
            <w:vAlign w:val="center"/>
          </w:tcPr>
          <w:p w14:paraId="09275DEF" w14:textId="77777777" w:rsidR="00D2300B" w:rsidRPr="007F1E5F" w:rsidRDefault="00D2300B" w:rsidP="00D2300B">
            <w:pPr>
              <w:pStyle w:val="NoSpacing"/>
              <w:jc w:val="center"/>
              <w:rPr>
                <w:rFonts w:cstheme="minorHAnsi"/>
                <w:sz w:val="20"/>
                <w:szCs w:val="20"/>
              </w:rPr>
            </w:pPr>
            <w:r w:rsidRPr="007F1E5F">
              <w:rPr>
                <w:rFonts w:cstheme="minorHAnsi"/>
                <w:sz w:val="20"/>
                <w:szCs w:val="20"/>
              </w:rPr>
              <w:t>No Data</w:t>
            </w:r>
          </w:p>
        </w:tc>
      </w:tr>
      <w:tr w:rsidR="00D2300B" w:rsidRPr="007F1E5F" w14:paraId="706E49E6" w14:textId="77777777" w:rsidTr="0011658F">
        <w:tc>
          <w:tcPr>
            <w:tcW w:w="835" w:type="pct"/>
            <w:vMerge/>
          </w:tcPr>
          <w:p w14:paraId="52A7ABB8" w14:textId="77777777" w:rsidR="00D2300B" w:rsidRPr="007F1E5F" w:rsidRDefault="00D2300B" w:rsidP="00D2300B">
            <w:pPr>
              <w:pStyle w:val="NoSpacing"/>
              <w:rPr>
                <w:sz w:val="20"/>
                <w:szCs w:val="20"/>
              </w:rPr>
            </w:pPr>
          </w:p>
        </w:tc>
        <w:tc>
          <w:tcPr>
            <w:tcW w:w="522" w:type="pct"/>
            <w:vMerge w:val="restart"/>
            <w:vAlign w:val="center"/>
          </w:tcPr>
          <w:p w14:paraId="0573A1CA" w14:textId="77777777" w:rsidR="00D2300B" w:rsidRPr="007F1E5F" w:rsidRDefault="00D2300B" w:rsidP="00D2300B">
            <w:pPr>
              <w:pStyle w:val="NoSpacing"/>
              <w:rPr>
                <w:sz w:val="20"/>
                <w:szCs w:val="20"/>
              </w:rPr>
            </w:pPr>
            <w:r w:rsidRPr="007F1E5F">
              <w:rPr>
                <w:sz w:val="20"/>
                <w:szCs w:val="20"/>
              </w:rPr>
              <w:t>COR1</w:t>
            </w:r>
          </w:p>
          <w:p w14:paraId="40128418" w14:textId="77777777" w:rsidR="00D2300B" w:rsidRPr="007F1E5F" w:rsidRDefault="00D2300B" w:rsidP="00D2300B">
            <w:pPr>
              <w:pStyle w:val="NoSpacing"/>
              <w:rPr>
                <w:sz w:val="20"/>
                <w:szCs w:val="20"/>
              </w:rPr>
            </w:pPr>
            <w:r w:rsidRPr="007F1E5F">
              <w:rPr>
                <w:sz w:val="20"/>
                <w:szCs w:val="20"/>
              </w:rPr>
              <w:t>(2008)</w:t>
            </w:r>
          </w:p>
        </w:tc>
        <w:tc>
          <w:tcPr>
            <w:tcW w:w="1381" w:type="pct"/>
          </w:tcPr>
          <w:p w14:paraId="21627206" w14:textId="77777777" w:rsidR="00D2300B" w:rsidRPr="007F1E5F" w:rsidRDefault="00D2300B" w:rsidP="00D2300B">
            <w:pPr>
              <w:pStyle w:val="NoSpacing"/>
              <w:rPr>
                <w:sz w:val="20"/>
                <w:szCs w:val="20"/>
              </w:rPr>
            </w:pPr>
            <w:r w:rsidRPr="007F1E5F">
              <w:rPr>
                <w:sz w:val="20"/>
                <w:szCs w:val="20"/>
              </w:rPr>
              <w:t>Fecal Coliform</w:t>
            </w:r>
          </w:p>
        </w:tc>
        <w:tc>
          <w:tcPr>
            <w:tcW w:w="717" w:type="pct"/>
            <w:vAlign w:val="center"/>
          </w:tcPr>
          <w:p w14:paraId="58BD19D5"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&gt; 400 CFU/100mL</w:t>
            </w:r>
          </w:p>
        </w:tc>
        <w:tc>
          <w:tcPr>
            <w:tcW w:w="810" w:type="pct"/>
            <w:vAlign w:val="center"/>
          </w:tcPr>
          <w:p w14:paraId="6994EF6C" w14:textId="77777777" w:rsidR="00D2300B" w:rsidRPr="007F1E5F" w:rsidRDefault="00D2300B" w:rsidP="00D2300B">
            <w:pPr>
              <w:pStyle w:val="NoSpacing"/>
              <w:jc w:val="center"/>
              <w:rPr>
                <w:sz w:val="20"/>
                <w:szCs w:val="20"/>
              </w:rPr>
            </w:pPr>
            <w:r w:rsidRPr="007F1E5F">
              <w:rPr>
                <w:sz w:val="20"/>
                <w:szCs w:val="20"/>
              </w:rPr>
              <w:t>2 of 4</w:t>
            </w:r>
          </w:p>
        </w:tc>
        <w:tc>
          <w:tcPr>
            <w:tcW w:w="735" w:type="pct"/>
            <w:vAlign w:val="center"/>
          </w:tcPr>
          <w:p w14:paraId="11B1E36B" w14:textId="77777777" w:rsidR="00D2300B" w:rsidRPr="007F1E5F" w:rsidRDefault="00D2300B" w:rsidP="00D2300B">
            <w:pPr>
              <w:pStyle w:val="NoSpacing"/>
              <w:jc w:val="center"/>
              <w:rPr>
                <w:rFonts w:cstheme="minorHAnsi"/>
                <w:sz w:val="20"/>
                <w:szCs w:val="20"/>
              </w:rPr>
            </w:pPr>
            <w:r w:rsidRPr="007F1E5F">
              <w:rPr>
                <w:rFonts w:cstheme="minorHAnsi"/>
                <w:sz w:val="20"/>
                <w:szCs w:val="20"/>
              </w:rPr>
              <w:t>50%</w:t>
            </w:r>
          </w:p>
        </w:tc>
      </w:tr>
      <w:tr w:rsidR="00D2300B" w:rsidRPr="007F1E5F" w14:paraId="7A6DD95B" w14:textId="77777777" w:rsidTr="0011658F">
        <w:tc>
          <w:tcPr>
            <w:tcW w:w="835" w:type="pct"/>
            <w:vMerge/>
          </w:tcPr>
          <w:p w14:paraId="5215E813" w14:textId="77777777" w:rsidR="00D2300B" w:rsidRPr="007F1E5F" w:rsidRDefault="00D2300B" w:rsidP="00D2300B">
            <w:pPr>
              <w:pStyle w:val="NoSpacing"/>
              <w:rPr>
                <w:sz w:val="20"/>
                <w:szCs w:val="20"/>
              </w:rPr>
            </w:pPr>
          </w:p>
        </w:tc>
        <w:tc>
          <w:tcPr>
            <w:tcW w:w="522" w:type="pct"/>
            <w:vMerge/>
            <w:vAlign w:val="center"/>
          </w:tcPr>
          <w:p w14:paraId="2D7513EB" w14:textId="77777777" w:rsidR="00D2300B" w:rsidRPr="007F1E5F" w:rsidRDefault="00D2300B" w:rsidP="00D2300B">
            <w:pPr>
              <w:pStyle w:val="NoSpacing"/>
              <w:rPr>
                <w:sz w:val="20"/>
                <w:szCs w:val="20"/>
              </w:rPr>
            </w:pPr>
          </w:p>
        </w:tc>
        <w:tc>
          <w:tcPr>
            <w:tcW w:w="1381" w:type="pct"/>
          </w:tcPr>
          <w:p w14:paraId="7F89F13D" w14:textId="77777777" w:rsidR="00D2300B" w:rsidRPr="007F1E5F" w:rsidRDefault="00D2300B" w:rsidP="00D2300B">
            <w:pPr>
              <w:pStyle w:val="NoSpacing"/>
              <w:rPr>
                <w:sz w:val="20"/>
                <w:szCs w:val="20"/>
              </w:rPr>
            </w:pPr>
            <w:r w:rsidRPr="007F1E5F">
              <w:rPr>
                <w:sz w:val="20"/>
                <w:szCs w:val="20"/>
              </w:rPr>
              <w:t>Escherichia coli (E-Coli)</w:t>
            </w:r>
          </w:p>
        </w:tc>
        <w:tc>
          <w:tcPr>
            <w:tcW w:w="717" w:type="pct"/>
            <w:vAlign w:val="center"/>
          </w:tcPr>
          <w:p w14:paraId="69F8AD50"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041DD585" w14:textId="77777777" w:rsidR="00D2300B" w:rsidRPr="007F1E5F" w:rsidRDefault="00D2300B" w:rsidP="00D2300B">
            <w:pPr>
              <w:pStyle w:val="NoSpacing"/>
              <w:jc w:val="center"/>
              <w:rPr>
                <w:sz w:val="20"/>
                <w:szCs w:val="20"/>
              </w:rPr>
            </w:pPr>
            <w:r w:rsidRPr="007F1E5F">
              <w:rPr>
                <w:sz w:val="20"/>
                <w:szCs w:val="20"/>
              </w:rPr>
              <w:t>4 of 4</w:t>
            </w:r>
          </w:p>
        </w:tc>
        <w:tc>
          <w:tcPr>
            <w:tcW w:w="735" w:type="pct"/>
            <w:vAlign w:val="center"/>
          </w:tcPr>
          <w:p w14:paraId="079501A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tc>
      </w:tr>
      <w:tr w:rsidR="00D2300B" w:rsidRPr="007F1E5F" w14:paraId="1E0ADCF1" w14:textId="77777777" w:rsidTr="0011658F">
        <w:tc>
          <w:tcPr>
            <w:tcW w:w="835" w:type="pct"/>
            <w:vMerge/>
          </w:tcPr>
          <w:p w14:paraId="633868E6" w14:textId="77777777" w:rsidR="00D2300B" w:rsidRPr="007F1E5F" w:rsidRDefault="00D2300B" w:rsidP="00D2300B">
            <w:pPr>
              <w:pStyle w:val="NoSpacing"/>
              <w:rPr>
                <w:sz w:val="20"/>
                <w:szCs w:val="20"/>
              </w:rPr>
            </w:pPr>
          </w:p>
        </w:tc>
        <w:tc>
          <w:tcPr>
            <w:tcW w:w="522" w:type="pct"/>
            <w:vMerge/>
            <w:vAlign w:val="center"/>
          </w:tcPr>
          <w:p w14:paraId="061D2EAD" w14:textId="77777777" w:rsidR="00D2300B" w:rsidRPr="007F1E5F" w:rsidRDefault="00D2300B" w:rsidP="00D2300B">
            <w:pPr>
              <w:pStyle w:val="NoSpacing"/>
              <w:rPr>
                <w:sz w:val="20"/>
                <w:szCs w:val="20"/>
              </w:rPr>
            </w:pPr>
          </w:p>
        </w:tc>
        <w:tc>
          <w:tcPr>
            <w:tcW w:w="1381" w:type="pct"/>
          </w:tcPr>
          <w:p w14:paraId="289464A3" w14:textId="77777777" w:rsidR="00D2300B" w:rsidRPr="007F1E5F" w:rsidRDefault="00D2300B" w:rsidP="00D2300B">
            <w:pPr>
              <w:pStyle w:val="NoSpacing"/>
              <w:rPr>
                <w:sz w:val="20"/>
                <w:szCs w:val="20"/>
              </w:rPr>
            </w:pPr>
            <w:r w:rsidRPr="007F1E5F">
              <w:rPr>
                <w:sz w:val="20"/>
                <w:szCs w:val="20"/>
              </w:rPr>
              <w:t>Biochemical Oxygen Demand (BOD)</w:t>
            </w:r>
          </w:p>
        </w:tc>
        <w:tc>
          <w:tcPr>
            <w:tcW w:w="717" w:type="pct"/>
            <w:vAlign w:val="center"/>
          </w:tcPr>
          <w:p w14:paraId="5FE5871F"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 30 mg/L</w:t>
            </w:r>
          </w:p>
        </w:tc>
        <w:tc>
          <w:tcPr>
            <w:tcW w:w="810" w:type="pct"/>
            <w:vAlign w:val="center"/>
          </w:tcPr>
          <w:p w14:paraId="037D9C2A" w14:textId="77777777" w:rsidR="00D2300B" w:rsidRPr="007F1E5F" w:rsidRDefault="00D2300B" w:rsidP="00D2300B">
            <w:pPr>
              <w:pStyle w:val="NoSpacing"/>
              <w:jc w:val="center"/>
              <w:rPr>
                <w:sz w:val="20"/>
                <w:szCs w:val="20"/>
              </w:rPr>
            </w:pPr>
            <w:r w:rsidRPr="007F1E5F">
              <w:rPr>
                <w:sz w:val="20"/>
                <w:szCs w:val="20"/>
              </w:rPr>
              <w:t xml:space="preserve">Zero of 5 </w:t>
            </w:r>
          </w:p>
        </w:tc>
        <w:tc>
          <w:tcPr>
            <w:tcW w:w="735" w:type="pct"/>
            <w:vAlign w:val="center"/>
          </w:tcPr>
          <w:p w14:paraId="04DC99F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7E400225" w14:textId="77777777" w:rsidTr="0011658F">
        <w:tc>
          <w:tcPr>
            <w:tcW w:w="835" w:type="pct"/>
            <w:vMerge/>
          </w:tcPr>
          <w:p w14:paraId="21CABEFA" w14:textId="77777777" w:rsidR="00D2300B" w:rsidRPr="007F1E5F" w:rsidRDefault="00D2300B" w:rsidP="00D2300B">
            <w:pPr>
              <w:pStyle w:val="NoSpacing"/>
              <w:rPr>
                <w:sz w:val="20"/>
                <w:szCs w:val="20"/>
              </w:rPr>
            </w:pPr>
          </w:p>
        </w:tc>
        <w:tc>
          <w:tcPr>
            <w:tcW w:w="522" w:type="pct"/>
            <w:vMerge/>
            <w:vAlign w:val="center"/>
          </w:tcPr>
          <w:p w14:paraId="7A0D43D9" w14:textId="77777777" w:rsidR="00D2300B" w:rsidRPr="007F1E5F" w:rsidRDefault="00D2300B" w:rsidP="00D2300B">
            <w:pPr>
              <w:pStyle w:val="NoSpacing"/>
              <w:rPr>
                <w:sz w:val="20"/>
                <w:szCs w:val="20"/>
              </w:rPr>
            </w:pPr>
          </w:p>
        </w:tc>
        <w:tc>
          <w:tcPr>
            <w:tcW w:w="1381" w:type="pct"/>
          </w:tcPr>
          <w:p w14:paraId="69F0E386" w14:textId="77777777" w:rsidR="00D2300B" w:rsidRPr="007F1E5F" w:rsidRDefault="00D2300B" w:rsidP="00D2300B">
            <w:pPr>
              <w:pStyle w:val="NoSpacing"/>
              <w:rPr>
                <w:sz w:val="20"/>
                <w:szCs w:val="20"/>
              </w:rPr>
            </w:pPr>
            <w:r w:rsidRPr="007F1E5F">
              <w:rPr>
                <w:sz w:val="20"/>
                <w:szCs w:val="20"/>
              </w:rPr>
              <w:t>Total Suspended Solids (TSS)</w:t>
            </w:r>
          </w:p>
        </w:tc>
        <w:tc>
          <w:tcPr>
            <w:tcW w:w="717" w:type="pct"/>
            <w:vAlign w:val="center"/>
          </w:tcPr>
          <w:p w14:paraId="59558A15"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  &gt; 158 mg/L</w:t>
            </w:r>
          </w:p>
        </w:tc>
        <w:tc>
          <w:tcPr>
            <w:tcW w:w="810" w:type="pct"/>
            <w:vAlign w:val="center"/>
          </w:tcPr>
          <w:p w14:paraId="419F31E1" w14:textId="77777777" w:rsidR="00D2300B" w:rsidRPr="007F1E5F" w:rsidRDefault="00A42BBD" w:rsidP="00D2300B">
            <w:pPr>
              <w:pStyle w:val="NoSpacing"/>
              <w:jc w:val="center"/>
              <w:rPr>
                <w:sz w:val="20"/>
                <w:szCs w:val="20"/>
              </w:rPr>
            </w:pPr>
            <w:r w:rsidRPr="007F1E5F">
              <w:rPr>
                <w:sz w:val="20"/>
                <w:szCs w:val="20"/>
              </w:rPr>
              <w:t xml:space="preserve">Zero </w:t>
            </w:r>
            <w:r w:rsidR="00D2300B" w:rsidRPr="007F1E5F">
              <w:rPr>
                <w:sz w:val="20"/>
                <w:szCs w:val="20"/>
              </w:rPr>
              <w:t>of 5</w:t>
            </w:r>
          </w:p>
        </w:tc>
        <w:tc>
          <w:tcPr>
            <w:tcW w:w="735" w:type="pct"/>
            <w:vAlign w:val="center"/>
          </w:tcPr>
          <w:p w14:paraId="13494DF2"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72E7F2A8" w14:textId="77777777" w:rsidTr="0011658F">
        <w:tc>
          <w:tcPr>
            <w:tcW w:w="835" w:type="pct"/>
            <w:vMerge/>
          </w:tcPr>
          <w:p w14:paraId="789F3F59" w14:textId="77777777" w:rsidR="00D2300B" w:rsidRPr="007F1E5F" w:rsidRDefault="00D2300B" w:rsidP="00D2300B">
            <w:pPr>
              <w:pStyle w:val="NoSpacing"/>
              <w:rPr>
                <w:sz w:val="20"/>
                <w:szCs w:val="20"/>
              </w:rPr>
            </w:pPr>
          </w:p>
        </w:tc>
        <w:tc>
          <w:tcPr>
            <w:tcW w:w="522" w:type="pct"/>
            <w:vMerge/>
            <w:vAlign w:val="center"/>
          </w:tcPr>
          <w:p w14:paraId="104E278E" w14:textId="77777777" w:rsidR="00D2300B" w:rsidRPr="007F1E5F" w:rsidRDefault="00D2300B" w:rsidP="00D2300B">
            <w:pPr>
              <w:pStyle w:val="NoSpacing"/>
              <w:rPr>
                <w:sz w:val="20"/>
                <w:szCs w:val="20"/>
              </w:rPr>
            </w:pPr>
          </w:p>
        </w:tc>
        <w:tc>
          <w:tcPr>
            <w:tcW w:w="1381" w:type="pct"/>
          </w:tcPr>
          <w:p w14:paraId="21502D8F" w14:textId="77777777" w:rsidR="00D2300B" w:rsidRPr="007F1E5F" w:rsidRDefault="00D2300B" w:rsidP="00D2300B">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1BF0788E" w14:textId="77777777" w:rsidR="00D2300B" w:rsidRPr="007F1E5F" w:rsidRDefault="004C2B87" w:rsidP="00D2300B">
            <w:pPr>
              <w:pStyle w:val="NoSpacing"/>
              <w:jc w:val="center"/>
              <w:rPr>
                <w:rFonts w:cstheme="minorHAnsi"/>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734D9C80" w14:textId="77777777" w:rsidR="00D2300B" w:rsidRPr="007F1E5F" w:rsidRDefault="00D2300B" w:rsidP="00D2300B">
            <w:pPr>
              <w:pStyle w:val="NoSpacing"/>
              <w:jc w:val="center"/>
              <w:rPr>
                <w:sz w:val="20"/>
                <w:szCs w:val="20"/>
              </w:rPr>
            </w:pPr>
            <w:r w:rsidRPr="007F1E5F">
              <w:rPr>
                <w:sz w:val="20"/>
                <w:szCs w:val="20"/>
              </w:rPr>
              <w:t>0 of 1</w:t>
            </w:r>
          </w:p>
        </w:tc>
        <w:tc>
          <w:tcPr>
            <w:tcW w:w="735" w:type="pct"/>
            <w:vAlign w:val="center"/>
          </w:tcPr>
          <w:p w14:paraId="0379CE31"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75259F5F" w14:textId="77777777" w:rsidTr="0011658F">
        <w:tc>
          <w:tcPr>
            <w:tcW w:w="835" w:type="pct"/>
            <w:vMerge/>
          </w:tcPr>
          <w:p w14:paraId="47551476" w14:textId="77777777" w:rsidR="00D2300B" w:rsidRPr="007F1E5F" w:rsidRDefault="00D2300B" w:rsidP="00D2300B">
            <w:pPr>
              <w:pStyle w:val="NoSpacing"/>
              <w:rPr>
                <w:sz w:val="20"/>
                <w:szCs w:val="20"/>
              </w:rPr>
            </w:pPr>
          </w:p>
        </w:tc>
        <w:tc>
          <w:tcPr>
            <w:tcW w:w="522" w:type="pct"/>
            <w:vMerge/>
            <w:vAlign w:val="center"/>
          </w:tcPr>
          <w:p w14:paraId="25FECF68" w14:textId="77777777" w:rsidR="00D2300B" w:rsidRPr="007F1E5F" w:rsidRDefault="00D2300B" w:rsidP="00D2300B">
            <w:pPr>
              <w:pStyle w:val="NoSpacing"/>
              <w:rPr>
                <w:sz w:val="20"/>
                <w:szCs w:val="20"/>
              </w:rPr>
            </w:pPr>
          </w:p>
        </w:tc>
        <w:tc>
          <w:tcPr>
            <w:tcW w:w="1381" w:type="pct"/>
          </w:tcPr>
          <w:p w14:paraId="3B6788C5" w14:textId="77777777" w:rsidR="00D2300B" w:rsidRPr="007F1E5F" w:rsidRDefault="00D2300B" w:rsidP="00D2300B">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0DF6CC0E" w14:textId="77777777" w:rsidR="00D2300B" w:rsidRPr="007F1E5F" w:rsidRDefault="00D2300B" w:rsidP="00D2300B">
            <w:pPr>
              <w:pStyle w:val="NoSpacing"/>
              <w:rPr>
                <w:sz w:val="20"/>
                <w:szCs w:val="20"/>
              </w:rPr>
            </w:pPr>
          </w:p>
        </w:tc>
        <w:tc>
          <w:tcPr>
            <w:tcW w:w="717" w:type="pct"/>
            <w:vAlign w:val="center"/>
          </w:tcPr>
          <w:p w14:paraId="4FFEEA6F"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&gt;88 mg/L</w:t>
            </w:r>
          </w:p>
          <w:p w14:paraId="01748AC1" w14:textId="77777777" w:rsidR="00D2300B" w:rsidRPr="007F1E5F" w:rsidRDefault="004C2B87" w:rsidP="00D2300B">
            <w:pPr>
              <w:pStyle w:val="NoSpacing"/>
              <w:jc w:val="center"/>
              <w:rPr>
                <w:rFonts w:cstheme="minorHAnsi"/>
                <w:sz w:val="20"/>
                <w:szCs w:val="20"/>
              </w:rPr>
            </w:pPr>
            <w:r w:rsidRPr="007F1E5F">
              <w:rPr>
                <w:rFonts w:cstheme="minorHAnsi"/>
                <w:sz w:val="20"/>
                <w:szCs w:val="20"/>
              </w:rPr>
              <w:t xml:space="preserve">&gt;0.56 mg/L </w:t>
            </w:r>
            <w:r w:rsidRPr="007F1E5F">
              <w:rPr>
                <w:rFonts w:cstheme="minorHAnsi"/>
                <w:sz w:val="20"/>
                <w:szCs w:val="20"/>
                <w:vertAlign w:val="subscript"/>
              </w:rPr>
              <w:t>b</w:t>
            </w:r>
          </w:p>
        </w:tc>
        <w:tc>
          <w:tcPr>
            <w:tcW w:w="810" w:type="pct"/>
            <w:vAlign w:val="center"/>
          </w:tcPr>
          <w:p w14:paraId="6EFBCD33" w14:textId="77777777" w:rsidR="00D2300B" w:rsidRPr="007F1E5F" w:rsidRDefault="00D2300B" w:rsidP="00D2300B">
            <w:pPr>
              <w:pStyle w:val="NoSpacing"/>
              <w:jc w:val="center"/>
              <w:rPr>
                <w:sz w:val="20"/>
                <w:szCs w:val="20"/>
              </w:rPr>
            </w:pPr>
            <w:r w:rsidRPr="007F1E5F">
              <w:rPr>
                <w:sz w:val="20"/>
                <w:szCs w:val="20"/>
              </w:rPr>
              <w:t>Zero of 5</w:t>
            </w:r>
          </w:p>
          <w:p w14:paraId="4CFC1B7C" w14:textId="77777777" w:rsidR="00D2300B" w:rsidRPr="007F1E5F" w:rsidRDefault="004C2B87" w:rsidP="00D2300B">
            <w:pPr>
              <w:pStyle w:val="NoSpacing"/>
              <w:jc w:val="center"/>
              <w:rPr>
                <w:sz w:val="20"/>
                <w:szCs w:val="20"/>
              </w:rPr>
            </w:pPr>
            <w:r w:rsidRPr="007F1E5F">
              <w:rPr>
                <w:sz w:val="20"/>
                <w:szCs w:val="20"/>
              </w:rPr>
              <w:t>Zero of 5</w:t>
            </w:r>
          </w:p>
        </w:tc>
        <w:tc>
          <w:tcPr>
            <w:tcW w:w="735" w:type="pct"/>
            <w:vAlign w:val="center"/>
          </w:tcPr>
          <w:p w14:paraId="7EB7301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54BD16EF" w14:textId="77777777" w:rsidR="00D2300B" w:rsidRPr="007F1E5F" w:rsidRDefault="004C2B87" w:rsidP="00D2300B">
            <w:pPr>
              <w:pStyle w:val="NoSpacing"/>
              <w:jc w:val="center"/>
              <w:rPr>
                <w:rFonts w:cstheme="minorHAnsi"/>
                <w:sz w:val="20"/>
                <w:szCs w:val="20"/>
              </w:rPr>
            </w:pPr>
            <w:r w:rsidRPr="007F1E5F">
              <w:rPr>
                <w:rFonts w:cstheme="minorHAnsi"/>
                <w:sz w:val="20"/>
                <w:szCs w:val="20"/>
              </w:rPr>
              <w:t>0%</w:t>
            </w:r>
          </w:p>
        </w:tc>
      </w:tr>
      <w:tr w:rsidR="00D2300B" w:rsidRPr="007F1E5F" w14:paraId="56009FAC" w14:textId="77777777" w:rsidTr="0011658F">
        <w:tc>
          <w:tcPr>
            <w:tcW w:w="835" w:type="pct"/>
            <w:vMerge/>
          </w:tcPr>
          <w:p w14:paraId="3F5FE377" w14:textId="77777777" w:rsidR="00D2300B" w:rsidRPr="007F1E5F" w:rsidRDefault="00D2300B" w:rsidP="00D2300B">
            <w:pPr>
              <w:pStyle w:val="NoSpacing"/>
              <w:rPr>
                <w:sz w:val="20"/>
                <w:szCs w:val="20"/>
              </w:rPr>
            </w:pPr>
          </w:p>
        </w:tc>
        <w:tc>
          <w:tcPr>
            <w:tcW w:w="522" w:type="pct"/>
            <w:vMerge/>
            <w:vAlign w:val="center"/>
          </w:tcPr>
          <w:p w14:paraId="5CA6320E" w14:textId="77777777" w:rsidR="00D2300B" w:rsidRPr="007F1E5F" w:rsidRDefault="00D2300B" w:rsidP="00D2300B">
            <w:pPr>
              <w:pStyle w:val="NoSpacing"/>
              <w:rPr>
                <w:sz w:val="20"/>
                <w:szCs w:val="20"/>
              </w:rPr>
            </w:pPr>
          </w:p>
        </w:tc>
        <w:tc>
          <w:tcPr>
            <w:tcW w:w="1381" w:type="pct"/>
          </w:tcPr>
          <w:p w14:paraId="6EDB3D84" w14:textId="77777777" w:rsidR="00D2300B" w:rsidRPr="007F1E5F" w:rsidRDefault="00D2300B" w:rsidP="00D2300B">
            <w:pPr>
              <w:pStyle w:val="NoSpacing"/>
              <w:rPr>
                <w:sz w:val="20"/>
                <w:szCs w:val="20"/>
              </w:rPr>
            </w:pPr>
            <w:r w:rsidRPr="007F1E5F">
              <w:rPr>
                <w:sz w:val="20"/>
                <w:szCs w:val="20"/>
              </w:rPr>
              <w:t>Total Phosphorus</w:t>
            </w:r>
          </w:p>
        </w:tc>
        <w:tc>
          <w:tcPr>
            <w:tcW w:w="717" w:type="pct"/>
            <w:vAlign w:val="center"/>
          </w:tcPr>
          <w:p w14:paraId="6BD3E983" w14:textId="77777777" w:rsidR="00D2300B" w:rsidRPr="007F1E5F" w:rsidRDefault="00D2300B" w:rsidP="00D2300B">
            <w:pPr>
              <w:pStyle w:val="NoSpacing"/>
              <w:jc w:val="center"/>
              <w:rPr>
                <w:rFonts w:cstheme="minorHAnsi"/>
                <w:sz w:val="20"/>
                <w:szCs w:val="20"/>
                <w:vertAlign w:val="subscript"/>
              </w:rPr>
            </w:pPr>
            <w:r w:rsidRPr="007F1E5F">
              <w:rPr>
                <w:rFonts w:cstheme="minorHAnsi"/>
                <w:sz w:val="20"/>
                <w:szCs w:val="20"/>
              </w:rPr>
              <w:t>&gt; 0.037 mg/L</w:t>
            </w:r>
            <w:r w:rsidR="004C2B87" w:rsidRPr="007F1E5F">
              <w:rPr>
                <w:rFonts w:cstheme="minorHAnsi"/>
                <w:sz w:val="20"/>
                <w:szCs w:val="20"/>
              </w:rPr>
              <w:t xml:space="preserve"> </w:t>
            </w:r>
            <w:r w:rsidR="004C2B87" w:rsidRPr="007F1E5F">
              <w:rPr>
                <w:rFonts w:cstheme="minorHAnsi"/>
                <w:sz w:val="20"/>
                <w:szCs w:val="20"/>
                <w:vertAlign w:val="subscript"/>
              </w:rPr>
              <w:t>c</w:t>
            </w:r>
          </w:p>
          <w:p w14:paraId="3BB22A78" w14:textId="77777777" w:rsidR="004C2B87" w:rsidRPr="007F1E5F" w:rsidRDefault="004C2B87" w:rsidP="00D2300B">
            <w:pPr>
              <w:pStyle w:val="NoSpacing"/>
              <w:jc w:val="center"/>
              <w:rPr>
                <w:rFonts w:cstheme="minorHAnsi"/>
                <w:sz w:val="20"/>
                <w:szCs w:val="20"/>
              </w:rPr>
            </w:pPr>
            <w:r w:rsidRPr="007F1E5F">
              <w:rPr>
                <w:rFonts w:cstheme="minorHAnsi"/>
                <w:sz w:val="20"/>
                <w:szCs w:val="20"/>
              </w:rPr>
              <w:t xml:space="preserve">&gt;0.09 mg/L </w:t>
            </w:r>
            <w:r w:rsidRPr="007F1E5F">
              <w:rPr>
                <w:rFonts w:cstheme="minorHAnsi"/>
                <w:sz w:val="20"/>
                <w:szCs w:val="20"/>
                <w:vertAlign w:val="subscript"/>
              </w:rPr>
              <w:t>d</w:t>
            </w:r>
          </w:p>
        </w:tc>
        <w:tc>
          <w:tcPr>
            <w:tcW w:w="810" w:type="pct"/>
            <w:vAlign w:val="center"/>
          </w:tcPr>
          <w:p w14:paraId="3D141C61" w14:textId="77777777" w:rsidR="00D2300B" w:rsidRPr="007F1E5F" w:rsidRDefault="00D2300B" w:rsidP="00D2300B">
            <w:pPr>
              <w:pStyle w:val="NoSpacing"/>
              <w:jc w:val="center"/>
              <w:rPr>
                <w:sz w:val="20"/>
                <w:szCs w:val="20"/>
              </w:rPr>
            </w:pPr>
            <w:r w:rsidRPr="007F1E5F">
              <w:rPr>
                <w:sz w:val="20"/>
                <w:szCs w:val="20"/>
              </w:rPr>
              <w:t>3 of 3</w:t>
            </w:r>
          </w:p>
          <w:p w14:paraId="47918676" w14:textId="77777777" w:rsidR="004C2B87" w:rsidRPr="007F1E5F" w:rsidRDefault="004437E3" w:rsidP="00D2300B">
            <w:pPr>
              <w:pStyle w:val="NoSpacing"/>
              <w:jc w:val="center"/>
              <w:rPr>
                <w:sz w:val="20"/>
                <w:szCs w:val="20"/>
              </w:rPr>
            </w:pPr>
            <w:r w:rsidRPr="007F1E5F">
              <w:rPr>
                <w:sz w:val="20"/>
                <w:szCs w:val="20"/>
              </w:rPr>
              <w:t>2 of 3</w:t>
            </w:r>
          </w:p>
        </w:tc>
        <w:tc>
          <w:tcPr>
            <w:tcW w:w="735" w:type="pct"/>
            <w:vAlign w:val="center"/>
          </w:tcPr>
          <w:p w14:paraId="34E032D0"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p w14:paraId="180A1627" w14:textId="77777777" w:rsidR="004437E3" w:rsidRPr="007F1E5F" w:rsidRDefault="004437E3" w:rsidP="00D2300B">
            <w:pPr>
              <w:pStyle w:val="NoSpacing"/>
              <w:jc w:val="center"/>
              <w:rPr>
                <w:rFonts w:cstheme="minorHAnsi"/>
                <w:sz w:val="20"/>
                <w:szCs w:val="20"/>
              </w:rPr>
            </w:pPr>
            <w:r w:rsidRPr="007F1E5F">
              <w:rPr>
                <w:rFonts w:cstheme="minorHAnsi"/>
                <w:sz w:val="20"/>
                <w:szCs w:val="20"/>
              </w:rPr>
              <w:t>66%</w:t>
            </w:r>
          </w:p>
        </w:tc>
      </w:tr>
      <w:tr w:rsidR="00D2300B" w:rsidRPr="007F1E5F" w14:paraId="0C96D1B5" w14:textId="77777777" w:rsidTr="0011658F">
        <w:tc>
          <w:tcPr>
            <w:tcW w:w="835" w:type="pct"/>
            <w:vMerge/>
          </w:tcPr>
          <w:p w14:paraId="70FA6A97" w14:textId="77777777" w:rsidR="00D2300B" w:rsidRPr="007F1E5F" w:rsidRDefault="00D2300B" w:rsidP="00D2300B">
            <w:pPr>
              <w:pStyle w:val="NoSpacing"/>
              <w:rPr>
                <w:sz w:val="20"/>
                <w:szCs w:val="20"/>
              </w:rPr>
            </w:pPr>
          </w:p>
        </w:tc>
        <w:tc>
          <w:tcPr>
            <w:tcW w:w="522" w:type="pct"/>
            <w:vMerge/>
            <w:vAlign w:val="center"/>
          </w:tcPr>
          <w:p w14:paraId="51D80C47" w14:textId="77777777" w:rsidR="00D2300B" w:rsidRPr="007F1E5F" w:rsidRDefault="00D2300B" w:rsidP="00D2300B">
            <w:pPr>
              <w:pStyle w:val="NoSpacing"/>
              <w:rPr>
                <w:sz w:val="20"/>
                <w:szCs w:val="20"/>
              </w:rPr>
            </w:pPr>
          </w:p>
        </w:tc>
        <w:tc>
          <w:tcPr>
            <w:tcW w:w="1381" w:type="pct"/>
          </w:tcPr>
          <w:p w14:paraId="685BEF82" w14:textId="77777777" w:rsidR="00D2300B" w:rsidRPr="007F1E5F" w:rsidRDefault="00D2300B" w:rsidP="00D2300B">
            <w:pPr>
              <w:pStyle w:val="NoSpacing"/>
              <w:rPr>
                <w:sz w:val="20"/>
                <w:szCs w:val="20"/>
              </w:rPr>
            </w:pPr>
            <w:r w:rsidRPr="007F1E5F">
              <w:rPr>
                <w:sz w:val="20"/>
                <w:szCs w:val="20"/>
              </w:rPr>
              <w:t xml:space="preserve">Soluble Reactive Phosphorus </w:t>
            </w:r>
          </w:p>
        </w:tc>
        <w:tc>
          <w:tcPr>
            <w:tcW w:w="717" w:type="pct"/>
            <w:vAlign w:val="center"/>
          </w:tcPr>
          <w:p w14:paraId="2A0047C3" w14:textId="77777777" w:rsidR="00D2300B" w:rsidRPr="007F1E5F" w:rsidRDefault="00D2300B" w:rsidP="004C2B87">
            <w:pPr>
              <w:pStyle w:val="NoSpacing"/>
              <w:jc w:val="center"/>
              <w:rPr>
                <w:rFonts w:cstheme="minorHAnsi"/>
                <w:sz w:val="20"/>
                <w:szCs w:val="20"/>
              </w:rPr>
            </w:pPr>
            <w:r w:rsidRPr="007F1E5F">
              <w:rPr>
                <w:rFonts w:cstheme="minorHAnsi"/>
                <w:sz w:val="20"/>
                <w:szCs w:val="20"/>
              </w:rPr>
              <w:t>&gt;0.037 mg/L</w:t>
            </w:r>
            <w:r w:rsidR="004C2B87" w:rsidRPr="007F1E5F">
              <w:rPr>
                <w:rFonts w:cstheme="minorHAnsi"/>
                <w:sz w:val="20"/>
                <w:szCs w:val="20"/>
              </w:rPr>
              <w:t xml:space="preserve"> </w:t>
            </w:r>
            <w:r w:rsidR="004C2B87" w:rsidRPr="007F1E5F">
              <w:rPr>
                <w:rFonts w:cstheme="minorHAnsi"/>
                <w:sz w:val="20"/>
                <w:szCs w:val="20"/>
                <w:vertAlign w:val="subscript"/>
              </w:rPr>
              <w:t>e</w:t>
            </w:r>
          </w:p>
        </w:tc>
        <w:tc>
          <w:tcPr>
            <w:tcW w:w="810" w:type="pct"/>
            <w:vAlign w:val="center"/>
          </w:tcPr>
          <w:p w14:paraId="67CDCF24" w14:textId="77777777" w:rsidR="00D2300B" w:rsidRPr="007F1E5F" w:rsidRDefault="00D2300B" w:rsidP="00D2300B">
            <w:pPr>
              <w:pStyle w:val="NoSpacing"/>
              <w:jc w:val="center"/>
              <w:rPr>
                <w:sz w:val="20"/>
                <w:szCs w:val="20"/>
              </w:rPr>
            </w:pPr>
            <w:r w:rsidRPr="007F1E5F">
              <w:rPr>
                <w:sz w:val="20"/>
                <w:szCs w:val="20"/>
              </w:rPr>
              <w:t>No Data</w:t>
            </w:r>
          </w:p>
        </w:tc>
        <w:tc>
          <w:tcPr>
            <w:tcW w:w="735" w:type="pct"/>
            <w:vAlign w:val="center"/>
          </w:tcPr>
          <w:p w14:paraId="5D9086F8" w14:textId="77777777" w:rsidR="00D2300B" w:rsidRPr="007F1E5F" w:rsidRDefault="00D2300B" w:rsidP="00D2300B">
            <w:pPr>
              <w:pStyle w:val="NoSpacing"/>
              <w:jc w:val="center"/>
              <w:rPr>
                <w:rFonts w:cstheme="minorHAnsi"/>
                <w:sz w:val="20"/>
                <w:szCs w:val="20"/>
              </w:rPr>
            </w:pPr>
            <w:r w:rsidRPr="007F1E5F">
              <w:rPr>
                <w:rFonts w:cstheme="minorHAnsi"/>
                <w:sz w:val="20"/>
                <w:szCs w:val="20"/>
              </w:rPr>
              <w:t>No Data</w:t>
            </w:r>
          </w:p>
        </w:tc>
      </w:tr>
      <w:tr w:rsidR="00D2300B" w:rsidRPr="007F1E5F" w14:paraId="00E8C807" w14:textId="77777777" w:rsidTr="0011658F">
        <w:tc>
          <w:tcPr>
            <w:tcW w:w="835" w:type="pct"/>
            <w:vMerge w:val="restart"/>
          </w:tcPr>
          <w:p w14:paraId="10F7B8AA" w14:textId="77777777" w:rsidR="00D2300B" w:rsidRPr="007F1E5F" w:rsidRDefault="00D2300B" w:rsidP="00D2300B">
            <w:pPr>
              <w:pStyle w:val="NoSpacing"/>
              <w:rPr>
                <w:sz w:val="20"/>
                <w:szCs w:val="20"/>
              </w:rPr>
            </w:pPr>
            <w:r w:rsidRPr="007F1E5F">
              <w:rPr>
                <w:sz w:val="20"/>
                <w:szCs w:val="20"/>
              </w:rPr>
              <w:t>White River</w:t>
            </w:r>
          </w:p>
          <w:p w14:paraId="0A74162C" w14:textId="77777777" w:rsidR="00D2300B" w:rsidRPr="007F1E5F" w:rsidRDefault="00D2300B" w:rsidP="00D2300B">
            <w:pPr>
              <w:pStyle w:val="NoSpacing"/>
              <w:rPr>
                <w:sz w:val="20"/>
                <w:szCs w:val="20"/>
              </w:rPr>
            </w:pPr>
          </w:p>
        </w:tc>
        <w:tc>
          <w:tcPr>
            <w:tcW w:w="522" w:type="pct"/>
            <w:vMerge w:val="restart"/>
            <w:vAlign w:val="center"/>
          </w:tcPr>
          <w:p w14:paraId="2283433E" w14:textId="77777777" w:rsidR="00D2300B" w:rsidRPr="007F1E5F" w:rsidRDefault="00D2300B" w:rsidP="00D2300B">
            <w:pPr>
              <w:pStyle w:val="NoSpacing"/>
              <w:rPr>
                <w:sz w:val="20"/>
                <w:szCs w:val="20"/>
              </w:rPr>
            </w:pPr>
            <w:r w:rsidRPr="007F1E5F">
              <w:rPr>
                <w:sz w:val="20"/>
                <w:szCs w:val="20"/>
              </w:rPr>
              <w:t>WHR5</w:t>
            </w:r>
          </w:p>
          <w:p w14:paraId="20B77046" w14:textId="77777777" w:rsidR="00D2300B" w:rsidRPr="007F1E5F" w:rsidRDefault="00D2300B" w:rsidP="00D2300B">
            <w:pPr>
              <w:pStyle w:val="NoSpacing"/>
              <w:rPr>
                <w:sz w:val="20"/>
                <w:szCs w:val="20"/>
              </w:rPr>
            </w:pPr>
            <w:r w:rsidRPr="007F1E5F">
              <w:rPr>
                <w:sz w:val="20"/>
                <w:szCs w:val="20"/>
              </w:rPr>
              <w:t>(2008)</w:t>
            </w:r>
          </w:p>
        </w:tc>
        <w:tc>
          <w:tcPr>
            <w:tcW w:w="1381" w:type="pct"/>
          </w:tcPr>
          <w:p w14:paraId="385B0399" w14:textId="77777777" w:rsidR="00D2300B" w:rsidRPr="007F1E5F" w:rsidRDefault="00D2300B" w:rsidP="00D2300B">
            <w:pPr>
              <w:pStyle w:val="NoSpacing"/>
              <w:rPr>
                <w:sz w:val="20"/>
                <w:szCs w:val="20"/>
              </w:rPr>
            </w:pPr>
            <w:r w:rsidRPr="007F1E5F">
              <w:rPr>
                <w:sz w:val="20"/>
                <w:szCs w:val="20"/>
              </w:rPr>
              <w:t>Fecal Coliform</w:t>
            </w:r>
          </w:p>
        </w:tc>
        <w:tc>
          <w:tcPr>
            <w:tcW w:w="717" w:type="pct"/>
            <w:vAlign w:val="center"/>
          </w:tcPr>
          <w:p w14:paraId="16A5DA14"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&gt; 400 CFU/100mL</w:t>
            </w:r>
          </w:p>
        </w:tc>
        <w:tc>
          <w:tcPr>
            <w:tcW w:w="810" w:type="pct"/>
            <w:vAlign w:val="center"/>
          </w:tcPr>
          <w:p w14:paraId="73ABEE67" w14:textId="77777777" w:rsidR="00D2300B" w:rsidRPr="007F1E5F" w:rsidRDefault="00D2300B" w:rsidP="00D2300B">
            <w:pPr>
              <w:pStyle w:val="NoSpacing"/>
              <w:jc w:val="center"/>
              <w:rPr>
                <w:sz w:val="20"/>
                <w:szCs w:val="20"/>
              </w:rPr>
            </w:pPr>
            <w:r w:rsidRPr="007F1E5F">
              <w:rPr>
                <w:sz w:val="20"/>
                <w:szCs w:val="20"/>
              </w:rPr>
              <w:t>3 of 4</w:t>
            </w:r>
          </w:p>
        </w:tc>
        <w:tc>
          <w:tcPr>
            <w:tcW w:w="735" w:type="pct"/>
            <w:vAlign w:val="center"/>
          </w:tcPr>
          <w:p w14:paraId="25E5EE0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75%</w:t>
            </w:r>
          </w:p>
        </w:tc>
      </w:tr>
      <w:tr w:rsidR="00D2300B" w:rsidRPr="007F1E5F" w14:paraId="49BED1C4" w14:textId="77777777" w:rsidTr="0011658F">
        <w:tc>
          <w:tcPr>
            <w:tcW w:w="835" w:type="pct"/>
            <w:vMerge/>
          </w:tcPr>
          <w:p w14:paraId="7D4E6D56" w14:textId="77777777" w:rsidR="00D2300B" w:rsidRPr="007F1E5F" w:rsidRDefault="00D2300B" w:rsidP="00D2300B">
            <w:pPr>
              <w:pStyle w:val="NoSpacing"/>
              <w:rPr>
                <w:sz w:val="20"/>
                <w:szCs w:val="20"/>
              </w:rPr>
            </w:pPr>
          </w:p>
        </w:tc>
        <w:tc>
          <w:tcPr>
            <w:tcW w:w="522" w:type="pct"/>
            <w:vMerge/>
            <w:vAlign w:val="center"/>
          </w:tcPr>
          <w:p w14:paraId="44C5704F" w14:textId="77777777" w:rsidR="00D2300B" w:rsidRPr="007F1E5F" w:rsidRDefault="00D2300B" w:rsidP="00D2300B">
            <w:pPr>
              <w:pStyle w:val="NoSpacing"/>
              <w:rPr>
                <w:sz w:val="20"/>
                <w:szCs w:val="20"/>
              </w:rPr>
            </w:pPr>
          </w:p>
        </w:tc>
        <w:tc>
          <w:tcPr>
            <w:tcW w:w="1381" w:type="pct"/>
          </w:tcPr>
          <w:p w14:paraId="657253A6" w14:textId="77777777" w:rsidR="00D2300B" w:rsidRPr="007F1E5F" w:rsidRDefault="00D2300B" w:rsidP="00D2300B">
            <w:pPr>
              <w:pStyle w:val="NoSpacing"/>
              <w:rPr>
                <w:sz w:val="20"/>
                <w:szCs w:val="20"/>
              </w:rPr>
            </w:pPr>
            <w:r w:rsidRPr="007F1E5F">
              <w:rPr>
                <w:sz w:val="20"/>
                <w:szCs w:val="20"/>
              </w:rPr>
              <w:t>Escherichia coli (E-Coli)</w:t>
            </w:r>
          </w:p>
        </w:tc>
        <w:tc>
          <w:tcPr>
            <w:tcW w:w="717" w:type="pct"/>
            <w:vAlign w:val="center"/>
          </w:tcPr>
          <w:p w14:paraId="6DFFF60C"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&gt; 235 </w:t>
            </w:r>
            <w:proofErr w:type="spellStart"/>
            <w:r w:rsidRPr="007F1E5F">
              <w:rPr>
                <w:rFonts w:ascii="Calibri" w:hAnsi="Calibri"/>
                <w:sz w:val="20"/>
                <w:szCs w:val="20"/>
              </w:rPr>
              <w:t>mpn</w:t>
            </w:r>
            <w:proofErr w:type="spellEnd"/>
            <w:r w:rsidRPr="007F1E5F">
              <w:rPr>
                <w:rFonts w:ascii="Calibri" w:hAnsi="Calibri"/>
                <w:sz w:val="20"/>
                <w:szCs w:val="20"/>
              </w:rPr>
              <w:t>/100 ml</w:t>
            </w:r>
          </w:p>
        </w:tc>
        <w:tc>
          <w:tcPr>
            <w:tcW w:w="810" w:type="pct"/>
            <w:vAlign w:val="center"/>
          </w:tcPr>
          <w:p w14:paraId="0F8F1609" w14:textId="77777777" w:rsidR="00D2300B" w:rsidRPr="007F1E5F" w:rsidRDefault="00564C33" w:rsidP="00564C33">
            <w:pPr>
              <w:pStyle w:val="NoSpacing"/>
              <w:jc w:val="center"/>
              <w:rPr>
                <w:sz w:val="20"/>
                <w:szCs w:val="20"/>
              </w:rPr>
            </w:pPr>
            <w:r w:rsidRPr="007F1E5F">
              <w:rPr>
                <w:sz w:val="20"/>
                <w:szCs w:val="20"/>
              </w:rPr>
              <w:t>1</w:t>
            </w:r>
            <w:r w:rsidR="00D2300B" w:rsidRPr="007F1E5F">
              <w:rPr>
                <w:sz w:val="20"/>
                <w:szCs w:val="20"/>
              </w:rPr>
              <w:t xml:space="preserve"> of </w:t>
            </w:r>
            <w:r w:rsidRPr="007F1E5F">
              <w:rPr>
                <w:sz w:val="20"/>
                <w:szCs w:val="20"/>
              </w:rPr>
              <w:t>2</w:t>
            </w:r>
          </w:p>
        </w:tc>
        <w:tc>
          <w:tcPr>
            <w:tcW w:w="735" w:type="pct"/>
            <w:vAlign w:val="center"/>
          </w:tcPr>
          <w:p w14:paraId="7F4D0B7E" w14:textId="77777777" w:rsidR="00D2300B" w:rsidRPr="007F1E5F" w:rsidRDefault="00D2300B" w:rsidP="00D2300B">
            <w:pPr>
              <w:pStyle w:val="NoSpacing"/>
              <w:jc w:val="center"/>
              <w:rPr>
                <w:rFonts w:cstheme="minorHAnsi"/>
                <w:sz w:val="20"/>
                <w:szCs w:val="20"/>
              </w:rPr>
            </w:pPr>
            <w:r w:rsidRPr="007F1E5F">
              <w:rPr>
                <w:rFonts w:cstheme="minorHAnsi"/>
                <w:sz w:val="20"/>
                <w:szCs w:val="20"/>
              </w:rPr>
              <w:t>5</w:t>
            </w:r>
            <w:r w:rsidR="00564C33" w:rsidRPr="007F1E5F">
              <w:rPr>
                <w:rFonts w:cstheme="minorHAnsi"/>
                <w:sz w:val="20"/>
                <w:szCs w:val="20"/>
              </w:rPr>
              <w:t>0</w:t>
            </w:r>
            <w:r w:rsidRPr="007F1E5F">
              <w:rPr>
                <w:rFonts w:cstheme="minorHAnsi"/>
                <w:sz w:val="20"/>
                <w:szCs w:val="20"/>
              </w:rPr>
              <w:t>%</w:t>
            </w:r>
          </w:p>
        </w:tc>
      </w:tr>
      <w:tr w:rsidR="00D2300B" w:rsidRPr="007F1E5F" w14:paraId="412D427D" w14:textId="77777777" w:rsidTr="0011658F">
        <w:tc>
          <w:tcPr>
            <w:tcW w:w="835" w:type="pct"/>
            <w:vMerge/>
          </w:tcPr>
          <w:p w14:paraId="388222BF" w14:textId="77777777" w:rsidR="00D2300B" w:rsidRPr="007F1E5F" w:rsidRDefault="00D2300B" w:rsidP="00D2300B">
            <w:pPr>
              <w:pStyle w:val="NoSpacing"/>
              <w:rPr>
                <w:sz w:val="20"/>
                <w:szCs w:val="20"/>
              </w:rPr>
            </w:pPr>
          </w:p>
        </w:tc>
        <w:tc>
          <w:tcPr>
            <w:tcW w:w="522" w:type="pct"/>
            <w:vMerge/>
            <w:vAlign w:val="center"/>
          </w:tcPr>
          <w:p w14:paraId="737BCB5B" w14:textId="77777777" w:rsidR="00D2300B" w:rsidRPr="007F1E5F" w:rsidRDefault="00D2300B" w:rsidP="00D2300B">
            <w:pPr>
              <w:pStyle w:val="NoSpacing"/>
              <w:rPr>
                <w:sz w:val="20"/>
                <w:szCs w:val="20"/>
              </w:rPr>
            </w:pPr>
          </w:p>
        </w:tc>
        <w:tc>
          <w:tcPr>
            <w:tcW w:w="1381" w:type="pct"/>
          </w:tcPr>
          <w:p w14:paraId="6F355752" w14:textId="77777777" w:rsidR="00D2300B" w:rsidRPr="007F1E5F" w:rsidRDefault="00D2300B" w:rsidP="00D2300B">
            <w:pPr>
              <w:pStyle w:val="NoSpacing"/>
              <w:rPr>
                <w:sz w:val="20"/>
                <w:szCs w:val="20"/>
              </w:rPr>
            </w:pPr>
            <w:r w:rsidRPr="007F1E5F">
              <w:rPr>
                <w:sz w:val="20"/>
                <w:szCs w:val="20"/>
              </w:rPr>
              <w:t>Biochemical Oxygen Demand (BOD)</w:t>
            </w:r>
          </w:p>
        </w:tc>
        <w:tc>
          <w:tcPr>
            <w:tcW w:w="717" w:type="pct"/>
            <w:vAlign w:val="center"/>
          </w:tcPr>
          <w:p w14:paraId="6C63C8F7"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 30 mg/L</w:t>
            </w:r>
          </w:p>
        </w:tc>
        <w:tc>
          <w:tcPr>
            <w:tcW w:w="810" w:type="pct"/>
            <w:vAlign w:val="center"/>
          </w:tcPr>
          <w:p w14:paraId="4B21A663" w14:textId="77777777" w:rsidR="00D2300B" w:rsidRPr="007F1E5F" w:rsidRDefault="00D2300B" w:rsidP="00D2300B">
            <w:pPr>
              <w:pStyle w:val="NoSpacing"/>
              <w:jc w:val="center"/>
              <w:rPr>
                <w:sz w:val="20"/>
                <w:szCs w:val="20"/>
              </w:rPr>
            </w:pPr>
            <w:r w:rsidRPr="007F1E5F">
              <w:rPr>
                <w:sz w:val="20"/>
                <w:szCs w:val="20"/>
              </w:rPr>
              <w:t>Zero of 4</w:t>
            </w:r>
          </w:p>
        </w:tc>
        <w:tc>
          <w:tcPr>
            <w:tcW w:w="735" w:type="pct"/>
            <w:vAlign w:val="center"/>
          </w:tcPr>
          <w:p w14:paraId="64F90B2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20867234" w14:textId="77777777" w:rsidTr="0011658F">
        <w:tc>
          <w:tcPr>
            <w:tcW w:w="835" w:type="pct"/>
            <w:vMerge/>
          </w:tcPr>
          <w:p w14:paraId="005C8A29" w14:textId="77777777" w:rsidR="00D2300B" w:rsidRPr="007F1E5F" w:rsidRDefault="00D2300B" w:rsidP="00D2300B">
            <w:pPr>
              <w:pStyle w:val="NoSpacing"/>
              <w:rPr>
                <w:sz w:val="20"/>
                <w:szCs w:val="20"/>
              </w:rPr>
            </w:pPr>
          </w:p>
        </w:tc>
        <w:tc>
          <w:tcPr>
            <w:tcW w:w="522" w:type="pct"/>
            <w:vMerge/>
            <w:vAlign w:val="center"/>
          </w:tcPr>
          <w:p w14:paraId="792CE4B6" w14:textId="77777777" w:rsidR="00D2300B" w:rsidRPr="007F1E5F" w:rsidRDefault="00D2300B" w:rsidP="00D2300B">
            <w:pPr>
              <w:pStyle w:val="NoSpacing"/>
              <w:rPr>
                <w:sz w:val="20"/>
                <w:szCs w:val="20"/>
              </w:rPr>
            </w:pPr>
          </w:p>
        </w:tc>
        <w:tc>
          <w:tcPr>
            <w:tcW w:w="1381" w:type="pct"/>
          </w:tcPr>
          <w:p w14:paraId="4A4F258F" w14:textId="77777777" w:rsidR="00D2300B" w:rsidRPr="007F1E5F" w:rsidRDefault="00D2300B" w:rsidP="00D2300B">
            <w:pPr>
              <w:pStyle w:val="NoSpacing"/>
              <w:rPr>
                <w:sz w:val="20"/>
                <w:szCs w:val="20"/>
              </w:rPr>
            </w:pPr>
            <w:r w:rsidRPr="007F1E5F">
              <w:rPr>
                <w:sz w:val="20"/>
                <w:szCs w:val="20"/>
              </w:rPr>
              <w:t>Total Suspended Solids (TSS)</w:t>
            </w:r>
          </w:p>
        </w:tc>
        <w:tc>
          <w:tcPr>
            <w:tcW w:w="717" w:type="pct"/>
            <w:vAlign w:val="center"/>
          </w:tcPr>
          <w:p w14:paraId="5960C886" w14:textId="77777777" w:rsidR="00D2300B" w:rsidRPr="007F1E5F" w:rsidRDefault="00D2300B" w:rsidP="00D2300B">
            <w:pPr>
              <w:pStyle w:val="NoSpacing"/>
              <w:jc w:val="center"/>
              <w:rPr>
                <w:rFonts w:cstheme="minorHAnsi"/>
                <w:sz w:val="20"/>
                <w:szCs w:val="20"/>
              </w:rPr>
            </w:pPr>
            <w:r w:rsidRPr="007F1E5F">
              <w:rPr>
                <w:rFonts w:ascii="Calibri" w:hAnsi="Calibri"/>
                <w:sz w:val="20"/>
                <w:szCs w:val="20"/>
              </w:rPr>
              <w:t xml:space="preserve">  &gt; 4525 mg/L</w:t>
            </w:r>
          </w:p>
        </w:tc>
        <w:tc>
          <w:tcPr>
            <w:tcW w:w="810" w:type="pct"/>
            <w:vAlign w:val="center"/>
          </w:tcPr>
          <w:p w14:paraId="70F993E5" w14:textId="77777777" w:rsidR="00D2300B" w:rsidRPr="007F1E5F" w:rsidRDefault="00D2300B" w:rsidP="00D2300B">
            <w:pPr>
              <w:pStyle w:val="NoSpacing"/>
              <w:jc w:val="center"/>
              <w:rPr>
                <w:sz w:val="20"/>
                <w:szCs w:val="20"/>
              </w:rPr>
            </w:pPr>
            <w:r w:rsidRPr="007F1E5F">
              <w:rPr>
                <w:sz w:val="20"/>
                <w:szCs w:val="20"/>
              </w:rPr>
              <w:t>2 of 4</w:t>
            </w:r>
          </w:p>
        </w:tc>
        <w:tc>
          <w:tcPr>
            <w:tcW w:w="735" w:type="pct"/>
            <w:vAlign w:val="center"/>
          </w:tcPr>
          <w:p w14:paraId="31ABA284" w14:textId="77777777" w:rsidR="00D2300B" w:rsidRPr="007F1E5F" w:rsidRDefault="00D2300B" w:rsidP="00D2300B">
            <w:pPr>
              <w:pStyle w:val="NoSpacing"/>
              <w:jc w:val="center"/>
              <w:rPr>
                <w:rFonts w:cstheme="minorHAnsi"/>
                <w:sz w:val="20"/>
                <w:szCs w:val="20"/>
              </w:rPr>
            </w:pPr>
            <w:r w:rsidRPr="007F1E5F">
              <w:rPr>
                <w:rFonts w:cstheme="minorHAnsi"/>
                <w:sz w:val="20"/>
                <w:szCs w:val="20"/>
              </w:rPr>
              <w:t>50%</w:t>
            </w:r>
          </w:p>
        </w:tc>
      </w:tr>
      <w:tr w:rsidR="00D2300B" w:rsidRPr="007F1E5F" w14:paraId="541BEDCA" w14:textId="77777777" w:rsidTr="0011658F">
        <w:tc>
          <w:tcPr>
            <w:tcW w:w="835" w:type="pct"/>
            <w:vMerge/>
          </w:tcPr>
          <w:p w14:paraId="60D7FCF8" w14:textId="77777777" w:rsidR="00D2300B" w:rsidRPr="007F1E5F" w:rsidRDefault="00D2300B" w:rsidP="00D2300B">
            <w:pPr>
              <w:pStyle w:val="NoSpacing"/>
              <w:rPr>
                <w:sz w:val="20"/>
                <w:szCs w:val="20"/>
              </w:rPr>
            </w:pPr>
          </w:p>
        </w:tc>
        <w:tc>
          <w:tcPr>
            <w:tcW w:w="522" w:type="pct"/>
            <w:vMerge/>
            <w:vAlign w:val="center"/>
          </w:tcPr>
          <w:p w14:paraId="5910AC41" w14:textId="77777777" w:rsidR="00D2300B" w:rsidRPr="007F1E5F" w:rsidRDefault="00D2300B" w:rsidP="00D2300B">
            <w:pPr>
              <w:pStyle w:val="NoSpacing"/>
              <w:rPr>
                <w:sz w:val="20"/>
                <w:szCs w:val="20"/>
              </w:rPr>
            </w:pPr>
          </w:p>
        </w:tc>
        <w:tc>
          <w:tcPr>
            <w:tcW w:w="1381" w:type="pct"/>
          </w:tcPr>
          <w:p w14:paraId="6FAD249C" w14:textId="77777777" w:rsidR="00D2300B" w:rsidRPr="007F1E5F" w:rsidRDefault="00D2300B" w:rsidP="00D2300B">
            <w:pPr>
              <w:pStyle w:val="NoSpacing"/>
              <w:rPr>
                <w:sz w:val="20"/>
                <w:szCs w:val="20"/>
              </w:rPr>
            </w:pPr>
            <w:r w:rsidRPr="007F1E5F">
              <w:rPr>
                <w:sz w:val="20"/>
                <w:szCs w:val="20"/>
              </w:rPr>
              <w:t>Total Ammonia (NH</w:t>
            </w:r>
            <w:r w:rsidRPr="007F1E5F">
              <w:rPr>
                <w:sz w:val="20"/>
                <w:szCs w:val="20"/>
                <w:vertAlign w:val="subscript"/>
              </w:rPr>
              <w:t>3</w:t>
            </w:r>
            <w:r w:rsidRPr="007F1E5F">
              <w:rPr>
                <w:sz w:val="20"/>
                <w:szCs w:val="20"/>
              </w:rPr>
              <w:t>) as N</w:t>
            </w:r>
          </w:p>
        </w:tc>
        <w:tc>
          <w:tcPr>
            <w:tcW w:w="717" w:type="pct"/>
            <w:vAlign w:val="center"/>
          </w:tcPr>
          <w:p w14:paraId="60625D32" w14:textId="77777777" w:rsidR="00D2300B" w:rsidRPr="007F1E5F" w:rsidRDefault="004437E3" w:rsidP="00D2300B">
            <w:pPr>
              <w:pStyle w:val="NoSpacing"/>
              <w:jc w:val="center"/>
              <w:rPr>
                <w:rFonts w:cstheme="minorHAnsi"/>
                <w:sz w:val="20"/>
                <w:szCs w:val="20"/>
              </w:rPr>
            </w:pPr>
            <w:r w:rsidRPr="007F1E5F">
              <w:rPr>
                <w:rFonts w:cstheme="minorHAnsi"/>
                <w:sz w:val="20"/>
                <w:szCs w:val="20"/>
              </w:rPr>
              <w:t xml:space="preserve">&gt; 1.8 mg/L </w:t>
            </w:r>
            <w:r w:rsidRPr="007F1E5F">
              <w:rPr>
                <w:rFonts w:cstheme="minorHAnsi"/>
                <w:sz w:val="20"/>
                <w:szCs w:val="20"/>
                <w:vertAlign w:val="subscript"/>
              </w:rPr>
              <w:t>a</w:t>
            </w:r>
          </w:p>
        </w:tc>
        <w:tc>
          <w:tcPr>
            <w:tcW w:w="810" w:type="pct"/>
            <w:vAlign w:val="center"/>
          </w:tcPr>
          <w:p w14:paraId="389E2FFD" w14:textId="77777777" w:rsidR="00D2300B" w:rsidRPr="007F1E5F" w:rsidRDefault="00D2300B" w:rsidP="00D2300B">
            <w:pPr>
              <w:pStyle w:val="NoSpacing"/>
              <w:jc w:val="center"/>
              <w:rPr>
                <w:sz w:val="20"/>
                <w:szCs w:val="20"/>
              </w:rPr>
            </w:pPr>
            <w:r w:rsidRPr="007F1E5F">
              <w:rPr>
                <w:sz w:val="20"/>
                <w:szCs w:val="20"/>
              </w:rPr>
              <w:t>Zero of 4</w:t>
            </w:r>
          </w:p>
        </w:tc>
        <w:tc>
          <w:tcPr>
            <w:tcW w:w="735" w:type="pct"/>
            <w:vAlign w:val="center"/>
          </w:tcPr>
          <w:p w14:paraId="27A3DB2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tc>
      </w:tr>
      <w:tr w:rsidR="00D2300B" w:rsidRPr="007F1E5F" w14:paraId="7C693C55" w14:textId="77777777" w:rsidTr="0011658F">
        <w:tc>
          <w:tcPr>
            <w:tcW w:w="835" w:type="pct"/>
            <w:vMerge/>
          </w:tcPr>
          <w:p w14:paraId="4E7E512C" w14:textId="77777777" w:rsidR="00D2300B" w:rsidRPr="007F1E5F" w:rsidRDefault="00D2300B" w:rsidP="00D2300B">
            <w:pPr>
              <w:pStyle w:val="NoSpacing"/>
              <w:rPr>
                <w:sz w:val="20"/>
                <w:szCs w:val="20"/>
              </w:rPr>
            </w:pPr>
          </w:p>
        </w:tc>
        <w:tc>
          <w:tcPr>
            <w:tcW w:w="522" w:type="pct"/>
            <w:vMerge/>
            <w:vAlign w:val="center"/>
          </w:tcPr>
          <w:p w14:paraId="5EFCE950" w14:textId="77777777" w:rsidR="00D2300B" w:rsidRPr="007F1E5F" w:rsidRDefault="00D2300B" w:rsidP="00D2300B">
            <w:pPr>
              <w:pStyle w:val="NoSpacing"/>
              <w:rPr>
                <w:sz w:val="20"/>
                <w:szCs w:val="20"/>
              </w:rPr>
            </w:pPr>
          </w:p>
        </w:tc>
        <w:tc>
          <w:tcPr>
            <w:tcW w:w="1381" w:type="pct"/>
          </w:tcPr>
          <w:p w14:paraId="278F8438" w14:textId="77777777" w:rsidR="00D2300B" w:rsidRPr="007F1E5F" w:rsidRDefault="00D2300B" w:rsidP="00D2300B">
            <w:pPr>
              <w:pStyle w:val="NoSpacing"/>
              <w:rPr>
                <w:sz w:val="20"/>
                <w:szCs w:val="20"/>
              </w:rPr>
            </w:pPr>
            <w:r w:rsidRPr="007F1E5F">
              <w:rPr>
                <w:sz w:val="20"/>
                <w:szCs w:val="20"/>
              </w:rPr>
              <w:t>Nitrate (NO</w:t>
            </w:r>
            <w:r w:rsidRPr="007F1E5F">
              <w:rPr>
                <w:sz w:val="20"/>
                <w:szCs w:val="20"/>
                <w:vertAlign w:val="subscript"/>
              </w:rPr>
              <w:t>3</w:t>
            </w:r>
            <w:r w:rsidRPr="007F1E5F">
              <w:rPr>
                <w:sz w:val="20"/>
                <w:szCs w:val="20"/>
              </w:rPr>
              <w:t>) as N</w:t>
            </w:r>
          </w:p>
          <w:p w14:paraId="47D0303C" w14:textId="77777777" w:rsidR="00D2300B" w:rsidRPr="007F1E5F" w:rsidRDefault="00D2300B" w:rsidP="00D2300B">
            <w:pPr>
              <w:pStyle w:val="NoSpacing"/>
              <w:rPr>
                <w:sz w:val="20"/>
                <w:szCs w:val="20"/>
              </w:rPr>
            </w:pPr>
          </w:p>
        </w:tc>
        <w:tc>
          <w:tcPr>
            <w:tcW w:w="717" w:type="pct"/>
            <w:vAlign w:val="center"/>
          </w:tcPr>
          <w:p w14:paraId="18D74A1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&gt;88 mg/L</w:t>
            </w:r>
          </w:p>
          <w:p w14:paraId="1642E59F" w14:textId="77777777" w:rsidR="00D2300B" w:rsidRPr="007F1E5F" w:rsidRDefault="00D2300B" w:rsidP="004437E3">
            <w:pPr>
              <w:pStyle w:val="NoSpacing"/>
              <w:jc w:val="center"/>
              <w:rPr>
                <w:rFonts w:cstheme="minorHAnsi"/>
                <w:sz w:val="20"/>
                <w:szCs w:val="20"/>
              </w:rPr>
            </w:pPr>
            <w:r w:rsidRPr="007F1E5F">
              <w:rPr>
                <w:rFonts w:cstheme="minorHAnsi"/>
                <w:sz w:val="20"/>
                <w:szCs w:val="20"/>
              </w:rPr>
              <w:t>&gt;0.56 mg/L</w:t>
            </w:r>
            <w:r w:rsidR="004437E3" w:rsidRPr="007F1E5F">
              <w:rPr>
                <w:rFonts w:cstheme="minorHAnsi"/>
                <w:sz w:val="20"/>
                <w:szCs w:val="20"/>
              </w:rPr>
              <w:t xml:space="preserve"> </w:t>
            </w:r>
            <w:r w:rsidR="004437E3" w:rsidRPr="007F1E5F">
              <w:rPr>
                <w:rFonts w:cstheme="minorHAnsi"/>
                <w:sz w:val="20"/>
                <w:szCs w:val="20"/>
                <w:vertAlign w:val="subscript"/>
              </w:rPr>
              <w:t>b</w:t>
            </w:r>
          </w:p>
        </w:tc>
        <w:tc>
          <w:tcPr>
            <w:tcW w:w="810" w:type="pct"/>
            <w:vAlign w:val="center"/>
          </w:tcPr>
          <w:p w14:paraId="1F6FC940" w14:textId="77777777" w:rsidR="00D2300B" w:rsidRPr="007F1E5F" w:rsidRDefault="00D2300B" w:rsidP="00D2300B">
            <w:pPr>
              <w:pStyle w:val="NoSpacing"/>
              <w:jc w:val="center"/>
              <w:rPr>
                <w:sz w:val="20"/>
                <w:szCs w:val="20"/>
              </w:rPr>
            </w:pPr>
            <w:r w:rsidRPr="007F1E5F">
              <w:rPr>
                <w:sz w:val="20"/>
                <w:szCs w:val="20"/>
              </w:rPr>
              <w:t>Zero of</w:t>
            </w:r>
            <w:r w:rsidR="004437E3" w:rsidRPr="007F1E5F">
              <w:rPr>
                <w:sz w:val="20"/>
                <w:szCs w:val="20"/>
              </w:rPr>
              <w:t xml:space="preserve"> </w:t>
            </w:r>
            <w:r w:rsidRPr="007F1E5F">
              <w:rPr>
                <w:sz w:val="20"/>
                <w:szCs w:val="20"/>
              </w:rPr>
              <w:t>4</w:t>
            </w:r>
          </w:p>
          <w:p w14:paraId="1E88507A" w14:textId="77777777" w:rsidR="00D2300B" w:rsidRPr="007F1E5F" w:rsidRDefault="004437E3" w:rsidP="00D2300B">
            <w:pPr>
              <w:pStyle w:val="NoSpacing"/>
              <w:jc w:val="center"/>
              <w:rPr>
                <w:sz w:val="20"/>
                <w:szCs w:val="20"/>
              </w:rPr>
            </w:pPr>
            <w:r w:rsidRPr="007F1E5F">
              <w:rPr>
                <w:sz w:val="20"/>
                <w:szCs w:val="20"/>
              </w:rPr>
              <w:t>1 of 4</w:t>
            </w:r>
          </w:p>
        </w:tc>
        <w:tc>
          <w:tcPr>
            <w:tcW w:w="735" w:type="pct"/>
            <w:vAlign w:val="center"/>
          </w:tcPr>
          <w:p w14:paraId="6E8422F2" w14:textId="77777777" w:rsidR="00D2300B" w:rsidRPr="007F1E5F" w:rsidRDefault="00D2300B" w:rsidP="00D2300B">
            <w:pPr>
              <w:pStyle w:val="NoSpacing"/>
              <w:jc w:val="center"/>
              <w:rPr>
                <w:rFonts w:cstheme="minorHAnsi"/>
                <w:sz w:val="20"/>
                <w:szCs w:val="20"/>
              </w:rPr>
            </w:pPr>
            <w:r w:rsidRPr="007F1E5F">
              <w:rPr>
                <w:rFonts w:cstheme="minorHAnsi"/>
                <w:sz w:val="20"/>
                <w:szCs w:val="20"/>
              </w:rPr>
              <w:t>0%</w:t>
            </w:r>
          </w:p>
          <w:p w14:paraId="5E3D9AD1" w14:textId="77777777" w:rsidR="00D2300B" w:rsidRPr="007F1E5F" w:rsidRDefault="004437E3" w:rsidP="00D2300B">
            <w:pPr>
              <w:pStyle w:val="NoSpacing"/>
              <w:jc w:val="center"/>
              <w:rPr>
                <w:rFonts w:cstheme="minorHAnsi"/>
                <w:sz w:val="20"/>
                <w:szCs w:val="20"/>
              </w:rPr>
            </w:pPr>
            <w:r w:rsidRPr="007F1E5F">
              <w:rPr>
                <w:rFonts w:cstheme="minorHAnsi"/>
                <w:sz w:val="20"/>
                <w:szCs w:val="20"/>
              </w:rPr>
              <w:t>25%</w:t>
            </w:r>
          </w:p>
        </w:tc>
      </w:tr>
      <w:tr w:rsidR="00D2300B" w:rsidRPr="007F1E5F" w14:paraId="69069EFE" w14:textId="77777777" w:rsidTr="0011658F">
        <w:tc>
          <w:tcPr>
            <w:tcW w:w="835" w:type="pct"/>
            <w:vMerge/>
          </w:tcPr>
          <w:p w14:paraId="6C3C851C" w14:textId="77777777" w:rsidR="00D2300B" w:rsidRPr="007F1E5F" w:rsidRDefault="00D2300B" w:rsidP="00D2300B">
            <w:pPr>
              <w:pStyle w:val="NoSpacing"/>
              <w:rPr>
                <w:sz w:val="20"/>
                <w:szCs w:val="20"/>
              </w:rPr>
            </w:pPr>
          </w:p>
        </w:tc>
        <w:tc>
          <w:tcPr>
            <w:tcW w:w="522" w:type="pct"/>
            <w:vMerge/>
            <w:vAlign w:val="center"/>
          </w:tcPr>
          <w:p w14:paraId="68CB634D" w14:textId="77777777" w:rsidR="00D2300B" w:rsidRPr="007F1E5F" w:rsidRDefault="00D2300B" w:rsidP="00D2300B">
            <w:pPr>
              <w:pStyle w:val="NoSpacing"/>
              <w:rPr>
                <w:sz w:val="20"/>
                <w:szCs w:val="20"/>
              </w:rPr>
            </w:pPr>
          </w:p>
        </w:tc>
        <w:tc>
          <w:tcPr>
            <w:tcW w:w="1381" w:type="pct"/>
          </w:tcPr>
          <w:p w14:paraId="5DAD82F9" w14:textId="77777777" w:rsidR="00D2300B" w:rsidRPr="007F1E5F" w:rsidRDefault="00D2300B" w:rsidP="00D2300B">
            <w:pPr>
              <w:pStyle w:val="NoSpacing"/>
              <w:rPr>
                <w:sz w:val="20"/>
                <w:szCs w:val="20"/>
              </w:rPr>
            </w:pPr>
            <w:r w:rsidRPr="007F1E5F">
              <w:rPr>
                <w:sz w:val="20"/>
                <w:szCs w:val="20"/>
              </w:rPr>
              <w:t>Total Phosphorus</w:t>
            </w:r>
          </w:p>
        </w:tc>
        <w:tc>
          <w:tcPr>
            <w:tcW w:w="717" w:type="pct"/>
            <w:vAlign w:val="center"/>
          </w:tcPr>
          <w:p w14:paraId="648669EA" w14:textId="77777777" w:rsidR="00D2300B" w:rsidRPr="007F1E5F" w:rsidRDefault="00D2300B" w:rsidP="00D2300B">
            <w:pPr>
              <w:pStyle w:val="NoSpacing"/>
              <w:jc w:val="center"/>
              <w:rPr>
                <w:rFonts w:cstheme="minorHAnsi"/>
                <w:sz w:val="20"/>
                <w:szCs w:val="20"/>
                <w:vertAlign w:val="subscript"/>
              </w:rPr>
            </w:pPr>
            <w:r w:rsidRPr="007F1E5F">
              <w:rPr>
                <w:rFonts w:cstheme="minorHAnsi"/>
                <w:sz w:val="20"/>
                <w:szCs w:val="20"/>
              </w:rPr>
              <w:t>&gt; 0.037 mg/L</w:t>
            </w:r>
            <w:r w:rsidR="004437E3" w:rsidRPr="007F1E5F">
              <w:rPr>
                <w:rFonts w:cstheme="minorHAnsi"/>
                <w:sz w:val="20"/>
                <w:szCs w:val="20"/>
              </w:rPr>
              <w:t xml:space="preserve"> </w:t>
            </w:r>
            <w:r w:rsidR="004437E3" w:rsidRPr="007F1E5F">
              <w:rPr>
                <w:rFonts w:cstheme="minorHAnsi"/>
                <w:sz w:val="20"/>
                <w:szCs w:val="20"/>
                <w:vertAlign w:val="subscript"/>
              </w:rPr>
              <w:t>c</w:t>
            </w:r>
          </w:p>
          <w:p w14:paraId="139A1F96" w14:textId="77777777" w:rsidR="004437E3" w:rsidRPr="007F1E5F" w:rsidRDefault="004437E3" w:rsidP="00D2300B">
            <w:pPr>
              <w:pStyle w:val="NoSpacing"/>
              <w:jc w:val="center"/>
              <w:rPr>
                <w:rFonts w:cstheme="minorHAnsi"/>
                <w:sz w:val="20"/>
                <w:szCs w:val="20"/>
              </w:rPr>
            </w:pPr>
            <w:r w:rsidRPr="007F1E5F">
              <w:rPr>
                <w:rFonts w:cstheme="minorHAnsi"/>
                <w:sz w:val="20"/>
                <w:szCs w:val="20"/>
              </w:rPr>
              <w:t xml:space="preserve">&gt;0.09 mg/L </w:t>
            </w:r>
            <w:r w:rsidRPr="007F1E5F">
              <w:rPr>
                <w:rFonts w:cstheme="minorHAnsi"/>
                <w:sz w:val="20"/>
                <w:szCs w:val="20"/>
                <w:vertAlign w:val="subscript"/>
              </w:rPr>
              <w:t>d</w:t>
            </w:r>
          </w:p>
        </w:tc>
        <w:tc>
          <w:tcPr>
            <w:tcW w:w="810" w:type="pct"/>
            <w:vAlign w:val="center"/>
          </w:tcPr>
          <w:p w14:paraId="1ABA6E59" w14:textId="77777777" w:rsidR="00D2300B" w:rsidRPr="007F1E5F" w:rsidRDefault="00D2300B" w:rsidP="00D2300B">
            <w:pPr>
              <w:pStyle w:val="NoSpacing"/>
              <w:jc w:val="center"/>
              <w:rPr>
                <w:sz w:val="20"/>
                <w:szCs w:val="20"/>
              </w:rPr>
            </w:pPr>
            <w:r w:rsidRPr="007F1E5F">
              <w:rPr>
                <w:sz w:val="20"/>
                <w:szCs w:val="20"/>
              </w:rPr>
              <w:t>1 of 1</w:t>
            </w:r>
          </w:p>
          <w:p w14:paraId="7D28104A" w14:textId="77777777" w:rsidR="004437E3" w:rsidRPr="007F1E5F" w:rsidRDefault="004437E3" w:rsidP="00D2300B">
            <w:pPr>
              <w:pStyle w:val="NoSpacing"/>
              <w:jc w:val="center"/>
              <w:rPr>
                <w:sz w:val="20"/>
                <w:szCs w:val="20"/>
              </w:rPr>
            </w:pPr>
            <w:r w:rsidRPr="007F1E5F">
              <w:rPr>
                <w:sz w:val="20"/>
                <w:szCs w:val="20"/>
              </w:rPr>
              <w:t>1 of 1</w:t>
            </w:r>
          </w:p>
        </w:tc>
        <w:tc>
          <w:tcPr>
            <w:tcW w:w="735" w:type="pct"/>
            <w:vAlign w:val="center"/>
          </w:tcPr>
          <w:p w14:paraId="0505DD6C" w14:textId="77777777" w:rsidR="00D2300B" w:rsidRPr="007F1E5F" w:rsidRDefault="00D2300B" w:rsidP="00D2300B">
            <w:pPr>
              <w:pStyle w:val="NoSpacing"/>
              <w:jc w:val="center"/>
              <w:rPr>
                <w:rFonts w:cstheme="minorHAnsi"/>
                <w:sz w:val="20"/>
                <w:szCs w:val="20"/>
              </w:rPr>
            </w:pPr>
            <w:r w:rsidRPr="007F1E5F">
              <w:rPr>
                <w:rFonts w:cstheme="minorHAnsi"/>
                <w:sz w:val="20"/>
                <w:szCs w:val="20"/>
              </w:rPr>
              <w:t>100%</w:t>
            </w:r>
          </w:p>
          <w:p w14:paraId="4D0C397F" w14:textId="77777777" w:rsidR="004437E3" w:rsidRPr="007F1E5F" w:rsidRDefault="004437E3" w:rsidP="00D2300B">
            <w:pPr>
              <w:pStyle w:val="NoSpacing"/>
              <w:jc w:val="center"/>
              <w:rPr>
                <w:rFonts w:cstheme="minorHAnsi"/>
                <w:sz w:val="20"/>
                <w:szCs w:val="20"/>
              </w:rPr>
            </w:pPr>
            <w:r w:rsidRPr="007F1E5F">
              <w:rPr>
                <w:rFonts w:cstheme="minorHAnsi"/>
                <w:sz w:val="20"/>
                <w:szCs w:val="20"/>
              </w:rPr>
              <w:t>100%</w:t>
            </w:r>
          </w:p>
        </w:tc>
      </w:tr>
      <w:tr w:rsidR="00D2300B" w:rsidRPr="00C155DC" w14:paraId="669EFCAF" w14:textId="77777777" w:rsidTr="0011658F">
        <w:tc>
          <w:tcPr>
            <w:tcW w:w="835" w:type="pct"/>
            <w:vMerge/>
          </w:tcPr>
          <w:p w14:paraId="3E0E58A8" w14:textId="77777777" w:rsidR="00D2300B" w:rsidRPr="007F1E5F" w:rsidRDefault="00D2300B" w:rsidP="00D2300B">
            <w:pPr>
              <w:pStyle w:val="NoSpacing"/>
              <w:rPr>
                <w:sz w:val="20"/>
                <w:szCs w:val="20"/>
              </w:rPr>
            </w:pPr>
          </w:p>
        </w:tc>
        <w:tc>
          <w:tcPr>
            <w:tcW w:w="522" w:type="pct"/>
            <w:vMerge/>
            <w:vAlign w:val="center"/>
          </w:tcPr>
          <w:p w14:paraId="476BEB77" w14:textId="77777777" w:rsidR="00D2300B" w:rsidRPr="007F1E5F" w:rsidRDefault="00D2300B" w:rsidP="00D2300B">
            <w:pPr>
              <w:pStyle w:val="NoSpacing"/>
              <w:rPr>
                <w:sz w:val="20"/>
                <w:szCs w:val="20"/>
              </w:rPr>
            </w:pPr>
          </w:p>
        </w:tc>
        <w:tc>
          <w:tcPr>
            <w:tcW w:w="1381" w:type="pct"/>
          </w:tcPr>
          <w:p w14:paraId="1235042F" w14:textId="77777777" w:rsidR="00D2300B" w:rsidRPr="007F1E5F" w:rsidRDefault="00D2300B" w:rsidP="00D2300B">
            <w:pPr>
              <w:pStyle w:val="NoSpacing"/>
              <w:rPr>
                <w:sz w:val="20"/>
                <w:szCs w:val="20"/>
              </w:rPr>
            </w:pPr>
            <w:r w:rsidRPr="007F1E5F">
              <w:rPr>
                <w:sz w:val="20"/>
                <w:szCs w:val="20"/>
              </w:rPr>
              <w:t xml:space="preserve">Soluble Reactive Phosphorus </w:t>
            </w:r>
          </w:p>
        </w:tc>
        <w:tc>
          <w:tcPr>
            <w:tcW w:w="717" w:type="pct"/>
            <w:vAlign w:val="center"/>
          </w:tcPr>
          <w:p w14:paraId="16EE2B49" w14:textId="77777777" w:rsidR="00D2300B" w:rsidRPr="007F1E5F" w:rsidRDefault="004437E3" w:rsidP="004437E3">
            <w:pPr>
              <w:pStyle w:val="NoSpacing"/>
              <w:jc w:val="center"/>
              <w:rPr>
                <w:rFonts w:cstheme="minorHAnsi"/>
                <w:sz w:val="20"/>
                <w:szCs w:val="20"/>
              </w:rPr>
            </w:pPr>
            <w:r w:rsidRPr="007F1E5F">
              <w:rPr>
                <w:rFonts w:cstheme="minorHAnsi"/>
                <w:sz w:val="20"/>
                <w:szCs w:val="20"/>
              </w:rPr>
              <w:t xml:space="preserve">&gt;0.037 mg/L </w:t>
            </w:r>
            <w:r w:rsidRPr="007F1E5F">
              <w:rPr>
                <w:rFonts w:cstheme="minorHAnsi"/>
                <w:sz w:val="20"/>
                <w:szCs w:val="20"/>
                <w:vertAlign w:val="subscript"/>
              </w:rPr>
              <w:t>e</w:t>
            </w:r>
          </w:p>
        </w:tc>
        <w:tc>
          <w:tcPr>
            <w:tcW w:w="810" w:type="pct"/>
            <w:vAlign w:val="center"/>
          </w:tcPr>
          <w:p w14:paraId="49FF4970" w14:textId="77777777" w:rsidR="00D2300B" w:rsidRPr="007F1E5F" w:rsidRDefault="00D2300B" w:rsidP="00D2300B">
            <w:pPr>
              <w:pStyle w:val="NoSpacing"/>
              <w:jc w:val="center"/>
              <w:rPr>
                <w:sz w:val="20"/>
                <w:szCs w:val="20"/>
              </w:rPr>
            </w:pPr>
            <w:r w:rsidRPr="007F1E5F">
              <w:rPr>
                <w:sz w:val="20"/>
                <w:szCs w:val="20"/>
              </w:rPr>
              <w:t>No data</w:t>
            </w:r>
          </w:p>
        </w:tc>
        <w:tc>
          <w:tcPr>
            <w:tcW w:w="735" w:type="pct"/>
            <w:vAlign w:val="center"/>
          </w:tcPr>
          <w:p w14:paraId="61B1372F" w14:textId="77777777" w:rsidR="00D2300B" w:rsidRPr="00C155DC" w:rsidRDefault="00D2300B" w:rsidP="00D2300B">
            <w:pPr>
              <w:pStyle w:val="NoSpacing"/>
              <w:jc w:val="center"/>
              <w:rPr>
                <w:rFonts w:cstheme="minorHAnsi"/>
                <w:sz w:val="20"/>
                <w:szCs w:val="20"/>
              </w:rPr>
            </w:pPr>
            <w:r w:rsidRPr="007F1E5F">
              <w:rPr>
                <w:rFonts w:cstheme="minorHAnsi"/>
                <w:sz w:val="20"/>
                <w:szCs w:val="20"/>
              </w:rPr>
              <w:t>No data</w:t>
            </w:r>
          </w:p>
        </w:tc>
      </w:tr>
    </w:tbl>
    <w:p w14:paraId="7C50B404" w14:textId="77777777" w:rsidR="0011658F" w:rsidRDefault="0011658F" w:rsidP="002F7B13"/>
    <w:p w14:paraId="3F16F39E" w14:textId="77777777" w:rsidR="00F15AB5" w:rsidRPr="00F15AB5" w:rsidRDefault="00F15AB5" w:rsidP="00F15AB5">
      <w:pPr>
        <w:pStyle w:val="Caption"/>
        <w:keepNext/>
        <w:jc w:val="center"/>
        <w:rPr>
          <w:sz w:val="22"/>
        </w:rPr>
      </w:pPr>
      <w:bookmarkStart w:id="2662" w:name="_Toc253843563"/>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6</w:t>
      </w:r>
      <w:r w:rsidRPr="00FC052A">
        <w:rPr>
          <w:sz w:val="22"/>
        </w:rPr>
        <w:fldChar w:fldCharType="end"/>
      </w:r>
      <w:r>
        <w:rPr>
          <w:sz w:val="22"/>
        </w:rPr>
        <w:t>.</w:t>
      </w:r>
      <w:proofErr w:type="gramEnd"/>
      <w:r>
        <w:rPr>
          <w:sz w:val="22"/>
        </w:rPr>
        <w:t xml:space="preserve">  White River / Pass Creek Stations</w:t>
      </w:r>
      <w:bookmarkEnd w:id="2662"/>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864DC3" w:rsidRPr="005D3E3F" w14:paraId="0BFA10A6" w14:textId="77777777" w:rsidTr="00765E5F">
        <w:trPr>
          <w:tblHeader/>
        </w:trPr>
        <w:tc>
          <w:tcPr>
            <w:tcW w:w="835" w:type="pct"/>
            <w:vAlign w:val="center"/>
          </w:tcPr>
          <w:p w14:paraId="6E8CB91B" w14:textId="77777777" w:rsidR="00864DC3" w:rsidRPr="005D3E3F" w:rsidRDefault="00864DC3" w:rsidP="00864DC3">
            <w:pPr>
              <w:pStyle w:val="NoSpacing"/>
              <w:jc w:val="center"/>
              <w:rPr>
                <w:b/>
                <w:sz w:val="20"/>
                <w:szCs w:val="20"/>
              </w:rPr>
            </w:pPr>
            <w:proofErr w:type="spellStart"/>
            <w:r w:rsidRPr="005D3E3F">
              <w:rPr>
                <w:b/>
                <w:sz w:val="20"/>
                <w:szCs w:val="20"/>
              </w:rPr>
              <w:t>Waterbody</w:t>
            </w:r>
            <w:proofErr w:type="spellEnd"/>
          </w:p>
        </w:tc>
        <w:tc>
          <w:tcPr>
            <w:tcW w:w="522" w:type="pct"/>
            <w:vAlign w:val="center"/>
          </w:tcPr>
          <w:p w14:paraId="27A6304E" w14:textId="77777777" w:rsidR="00864DC3" w:rsidRPr="005D3E3F" w:rsidRDefault="00864DC3" w:rsidP="00864DC3">
            <w:pPr>
              <w:pStyle w:val="NoSpacing"/>
              <w:jc w:val="center"/>
              <w:rPr>
                <w:b/>
                <w:sz w:val="20"/>
                <w:szCs w:val="20"/>
              </w:rPr>
            </w:pPr>
            <w:r w:rsidRPr="005D3E3F">
              <w:rPr>
                <w:b/>
                <w:sz w:val="20"/>
                <w:szCs w:val="20"/>
              </w:rPr>
              <w:t>Site #</w:t>
            </w:r>
          </w:p>
        </w:tc>
        <w:tc>
          <w:tcPr>
            <w:tcW w:w="1381" w:type="pct"/>
            <w:vAlign w:val="center"/>
          </w:tcPr>
          <w:p w14:paraId="2D97DE9A" w14:textId="77777777" w:rsidR="00864DC3" w:rsidRPr="005D3E3F" w:rsidRDefault="00864DC3" w:rsidP="00864DC3">
            <w:pPr>
              <w:pStyle w:val="NoSpacing"/>
              <w:jc w:val="center"/>
              <w:rPr>
                <w:b/>
                <w:sz w:val="20"/>
                <w:szCs w:val="20"/>
              </w:rPr>
            </w:pPr>
            <w:r w:rsidRPr="005D3E3F">
              <w:rPr>
                <w:b/>
                <w:sz w:val="20"/>
                <w:szCs w:val="20"/>
              </w:rPr>
              <w:t>Parameter</w:t>
            </w:r>
          </w:p>
        </w:tc>
        <w:tc>
          <w:tcPr>
            <w:tcW w:w="717" w:type="pct"/>
            <w:vAlign w:val="center"/>
          </w:tcPr>
          <w:p w14:paraId="3643919D" w14:textId="77777777" w:rsidR="00864DC3" w:rsidRPr="005D3E3F" w:rsidRDefault="00864DC3" w:rsidP="00864DC3">
            <w:pPr>
              <w:pStyle w:val="NoSpacing"/>
              <w:jc w:val="center"/>
              <w:rPr>
                <w:b/>
                <w:sz w:val="20"/>
                <w:szCs w:val="20"/>
              </w:rPr>
            </w:pPr>
            <w:r w:rsidRPr="005D3E3F">
              <w:rPr>
                <w:b/>
                <w:sz w:val="20"/>
                <w:szCs w:val="20"/>
              </w:rPr>
              <w:t>Criteria exceeded</w:t>
            </w:r>
          </w:p>
        </w:tc>
        <w:tc>
          <w:tcPr>
            <w:tcW w:w="810" w:type="pct"/>
            <w:vAlign w:val="center"/>
          </w:tcPr>
          <w:p w14:paraId="5935FB71" w14:textId="77777777" w:rsidR="00864DC3" w:rsidRPr="005D3E3F" w:rsidRDefault="00864DC3" w:rsidP="00864DC3">
            <w:pPr>
              <w:pStyle w:val="NoSpacing"/>
              <w:jc w:val="center"/>
              <w:rPr>
                <w:b/>
                <w:sz w:val="20"/>
                <w:szCs w:val="20"/>
              </w:rPr>
            </w:pPr>
            <w:r w:rsidRPr="005D3E3F">
              <w:rPr>
                <w:b/>
                <w:sz w:val="20"/>
                <w:szCs w:val="20"/>
              </w:rPr>
              <w:t xml:space="preserve"># </w:t>
            </w:r>
            <w:proofErr w:type="gramStart"/>
            <w:r w:rsidRPr="005D3E3F">
              <w:rPr>
                <w:b/>
                <w:sz w:val="20"/>
                <w:szCs w:val="20"/>
              </w:rPr>
              <w:t>of</w:t>
            </w:r>
            <w:proofErr w:type="gramEnd"/>
            <w:r w:rsidRPr="005D3E3F">
              <w:rPr>
                <w:b/>
                <w:sz w:val="20"/>
                <w:szCs w:val="20"/>
              </w:rPr>
              <w:t xml:space="preserve"> Samples</w:t>
            </w:r>
          </w:p>
        </w:tc>
        <w:tc>
          <w:tcPr>
            <w:tcW w:w="735" w:type="pct"/>
            <w:vAlign w:val="center"/>
          </w:tcPr>
          <w:p w14:paraId="06FBFBDD" w14:textId="77777777" w:rsidR="00864DC3" w:rsidRPr="005D3E3F" w:rsidRDefault="00864DC3" w:rsidP="00864DC3">
            <w:pPr>
              <w:pStyle w:val="NoSpacing"/>
              <w:jc w:val="center"/>
              <w:rPr>
                <w:b/>
                <w:sz w:val="20"/>
                <w:szCs w:val="20"/>
              </w:rPr>
            </w:pPr>
            <w:r w:rsidRPr="005D3E3F">
              <w:rPr>
                <w:b/>
                <w:sz w:val="20"/>
                <w:szCs w:val="20"/>
              </w:rPr>
              <w:t>Percent exceedance</w:t>
            </w:r>
          </w:p>
        </w:tc>
      </w:tr>
      <w:tr w:rsidR="003303F6" w:rsidRPr="005D3E3F" w14:paraId="69274273" w14:textId="77777777" w:rsidTr="00765E5F">
        <w:tc>
          <w:tcPr>
            <w:tcW w:w="835" w:type="pct"/>
            <w:vMerge w:val="restart"/>
          </w:tcPr>
          <w:p w14:paraId="135D6F19" w14:textId="77777777" w:rsidR="003303F6" w:rsidRPr="005D3E3F" w:rsidRDefault="003303F6" w:rsidP="003303F6">
            <w:pPr>
              <w:pStyle w:val="NoSpacing"/>
              <w:rPr>
                <w:sz w:val="20"/>
                <w:szCs w:val="20"/>
              </w:rPr>
            </w:pPr>
            <w:r w:rsidRPr="005D3E3F">
              <w:rPr>
                <w:sz w:val="20"/>
                <w:szCs w:val="20"/>
              </w:rPr>
              <w:t>Pass Creek</w:t>
            </w:r>
          </w:p>
        </w:tc>
        <w:tc>
          <w:tcPr>
            <w:tcW w:w="522" w:type="pct"/>
            <w:vMerge w:val="restart"/>
            <w:vAlign w:val="center"/>
          </w:tcPr>
          <w:p w14:paraId="027BCDCE" w14:textId="77777777" w:rsidR="003303F6" w:rsidRPr="005D3E3F" w:rsidRDefault="003303F6" w:rsidP="003303F6">
            <w:pPr>
              <w:pStyle w:val="NoSpacing"/>
              <w:rPr>
                <w:sz w:val="20"/>
                <w:szCs w:val="20"/>
              </w:rPr>
            </w:pPr>
            <w:r w:rsidRPr="005D3E3F">
              <w:rPr>
                <w:sz w:val="20"/>
                <w:szCs w:val="20"/>
              </w:rPr>
              <w:t>PAS1</w:t>
            </w:r>
          </w:p>
          <w:p w14:paraId="62930265" w14:textId="77777777" w:rsidR="003303F6" w:rsidRPr="005D3E3F" w:rsidRDefault="003303F6" w:rsidP="003303F6">
            <w:pPr>
              <w:pStyle w:val="NoSpacing"/>
              <w:rPr>
                <w:sz w:val="20"/>
                <w:szCs w:val="20"/>
              </w:rPr>
            </w:pPr>
            <w:r w:rsidRPr="005D3E3F">
              <w:rPr>
                <w:sz w:val="20"/>
                <w:szCs w:val="20"/>
              </w:rPr>
              <w:t>(2009)</w:t>
            </w:r>
          </w:p>
        </w:tc>
        <w:tc>
          <w:tcPr>
            <w:tcW w:w="1381" w:type="pct"/>
          </w:tcPr>
          <w:p w14:paraId="3CCFBD21"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08975CB4"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31CC2455" w14:textId="77777777" w:rsidR="003303F6" w:rsidRPr="005D3E3F" w:rsidRDefault="003303F6" w:rsidP="003303F6">
            <w:pPr>
              <w:pStyle w:val="NoSpacing"/>
              <w:jc w:val="center"/>
              <w:rPr>
                <w:sz w:val="20"/>
                <w:szCs w:val="20"/>
              </w:rPr>
            </w:pPr>
            <w:r w:rsidRPr="005D3E3F">
              <w:rPr>
                <w:sz w:val="20"/>
                <w:szCs w:val="20"/>
              </w:rPr>
              <w:t>4 of 5</w:t>
            </w:r>
          </w:p>
        </w:tc>
        <w:tc>
          <w:tcPr>
            <w:tcW w:w="735" w:type="pct"/>
            <w:vAlign w:val="center"/>
          </w:tcPr>
          <w:p w14:paraId="7F9A9A88" w14:textId="77777777" w:rsidR="003303F6" w:rsidRPr="005D3E3F" w:rsidRDefault="003303F6" w:rsidP="003303F6">
            <w:pPr>
              <w:pStyle w:val="NoSpacing"/>
              <w:jc w:val="center"/>
              <w:rPr>
                <w:sz w:val="20"/>
                <w:szCs w:val="20"/>
              </w:rPr>
            </w:pPr>
            <w:r w:rsidRPr="005D3E3F">
              <w:rPr>
                <w:sz w:val="20"/>
                <w:szCs w:val="20"/>
              </w:rPr>
              <w:t>80%</w:t>
            </w:r>
          </w:p>
        </w:tc>
      </w:tr>
      <w:tr w:rsidR="003303F6" w:rsidRPr="005D3E3F" w14:paraId="381AFE1F" w14:textId="77777777" w:rsidTr="00765E5F">
        <w:tc>
          <w:tcPr>
            <w:tcW w:w="835" w:type="pct"/>
            <w:vMerge/>
          </w:tcPr>
          <w:p w14:paraId="222D171D" w14:textId="77777777" w:rsidR="003303F6" w:rsidRPr="005D3E3F" w:rsidRDefault="003303F6" w:rsidP="003303F6">
            <w:pPr>
              <w:pStyle w:val="NoSpacing"/>
              <w:rPr>
                <w:sz w:val="20"/>
                <w:szCs w:val="20"/>
              </w:rPr>
            </w:pPr>
          </w:p>
        </w:tc>
        <w:tc>
          <w:tcPr>
            <w:tcW w:w="522" w:type="pct"/>
            <w:vMerge/>
            <w:vAlign w:val="center"/>
          </w:tcPr>
          <w:p w14:paraId="36DC6523" w14:textId="77777777" w:rsidR="003303F6" w:rsidRPr="005D3E3F" w:rsidRDefault="003303F6" w:rsidP="003303F6">
            <w:pPr>
              <w:pStyle w:val="NoSpacing"/>
              <w:rPr>
                <w:sz w:val="20"/>
                <w:szCs w:val="20"/>
              </w:rPr>
            </w:pPr>
          </w:p>
        </w:tc>
        <w:tc>
          <w:tcPr>
            <w:tcW w:w="1381" w:type="pct"/>
          </w:tcPr>
          <w:p w14:paraId="4020D2FF"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464B4DF6" w14:textId="77777777" w:rsidR="003303F6" w:rsidRPr="005D3E3F" w:rsidRDefault="003303F6" w:rsidP="003303F6">
            <w:pPr>
              <w:pStyle w:val="NoSpacing"/>
              <w:jc w:val="center"/>
              <w:rPr>
                <w:sz w:val="20"/>
                <w:szCs w:val="20"/>
              </w:rPr>
            </w:pPr>
            <w:r w:rsidRPr="005D3E3F">
              <w:rPr>
                <w:rFonts w:ascii="Calibri" w:hAnsi="Calibri"/>
                <w:sz w:val="20"/>
                <w:szCs w:val="20"/>
              </w:rPr>
              <w:t xml:space="preserve">&gt; 235 </w:t>
            </w:r>
            <w:proofErr w:type="spellStart"/>
            <w:r w:rsidRPr="005D3E3F">
              <w:rPr>
                <w:rFonts w:ascii="Calibri" w:hAnsi="Calibri"/>
                <w:sz w:val="20"/>
                <w:szCs w:val="20"/>
              </w:rPr>
              <w:t>mpn</w:t>
            </w:r>
            <w:proofErr w:type="spellEnd"/>
            <w:r w:rsidRPr="005D3E3F">
              <w:rPr>
                <w:rFonts w:ascii="Calibri" w:hAnsi="Calibri"/>
                <w:sz w:val="20"/>
                <w:szCs w:val="20"/>
              </w:rPr>
              <w:t>/100 ml</w:t>
            </w:r>
          </w:p>
        </w:tc>
        <w:tc>
          <w:tcPr>
            <w:tcW w:w="810" w:type="pct"/>
            <w:vAlign w:val="center"/>
          </w:tcPr>
          <w:p w14:paraId="51FAC197"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1BE194ED" w14:textId="77777777" w:rsidR="003303F6" w:rsidRPr="005D3E3F" w:rsidRDefault="003303F6" w:rsidP="003303F6">
            <w:pPr>
              <w:pStyle w:val="NoSpacing"/>
              <w:jc w:val="center"/>
              <w:rPr>
                <w:sz w:val="20"/>
                <w:szCs w:val="20"/>
              </w:rPr>
            </w:pPr>
            <w:r w:rsidRPr="005D3E3F">
              <w:rPr>
                <w:sz w:val="20"/>
                <w:szCs w:val="20"/>
              </w:rPr>
              <w:t>100%</w:t>
            </w:r>
          </w:p>
        </w:tc>
      </w:tr>
      <w:tr w:rsidR="003303F6" w:rsidRPr="005D3E3F" w14:paraId="1AFEFC39" w14:textId="77777777" w:rsidTr="00765E5F">
        <w:tc>
          <w:tcPr>
            <w:tcW w:w="835" w:type="pct"/>
            <w:vMerge/>
          </w:tcPr>
          <w:p w14:paraId="7E93C3AC" w14:textId="77777777" w:rsidR="003303F6" w:rsidRPr="005D3E3F" w:rsidRDefault="003303F6" w:rsidP="003303F6">
            <w:pPr>
              <w:pStyle w:val="NoSpacing"/>
              <w:rPr>
                <w:sz w:val="20"/>
                <w:szCs w:val="20"/>
              </w:rPr>
            </w:pPr>
          </w:p>
        </w:tc>
        <w:tc>
          <w:tcPr>
            <w:tcW w:w="522" w:type="pct"/>
            <w:vMerge/>
            <w:vAlign w:val="center"/>
          </w:tcPr>
          <w:p w14:paraId="05C6AA94" w14:textId="77777777" w:rsidR="003303F6" w:rsidRPr="005D3E3F" w:rsidRDefault="003303F6" w:rsidP="003303F6">
            <w:pPr>
              <w:pStyle w:val="NoSpacing"/>
              <w:rPr>
                <w:sz w:val="20"/>
                <w:szCs w:val="20"/>
              </w:rPr>
            </w:pPr>
          </w:p>
        </w:tc>
        <w:tc>
          <w:tcPr>
            <w:tcW w:w="1381" w:type="pct"/>
          </w:tcPr>
          <w:p w14:paraId="318AA471"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2ED35121"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7BDC1CCD"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4649DF0E"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39A9A448" w14:textId="77777777" w:rsidTr="00765E5F">
        <w:tc>
          <w:tcPr>
            <w:tcW w:w="835" w:type="pct"/>
            <w:vMerge/>
          </w:tcPr>
          <w:p w14:paraId="431ECBE8" w14:textId="77777777" w:rsidR="003303F6" w:rsidRPr="005D3E3F" w:rsidRDefault="003303F6" w:rsidP="003303F6">
            <w:pPr>
              <w:pStyle w:val="NoSpacing"/>
              <w:rPr>
                <w:sz w:val="20"/>
                <w:szCs w:val="20"/>
              </w:rPr>
            </w:pPr>
          </w:p>
        </w:tc>
        <w:tc>
          <w:tcPr>
            <w:tcW w:w="522" w:type="pct"/>
            <w:vMerge/>
            <w:vAlign w:val="center"/>
          </w:tcPr>
          <w:p w14:paraId="0F815BC6" w14:textId="77777777" w:rsidR="003303F6" w:rsidRPr="005D3E3F" w:rsidRDefault="003303F6" w:rsidP="003303F6">
            <w:pPr>
              <w:pStyle w:val="NoSpacing"/>
              <w:rPr>
                <w:sz w:val="20"/>
                <w:szCs w:val="20"/>
              </w:rPr>
            </w:pPr>
          </w:p>
        </w:tc>
        <w:tc>
          <w:tcPr>
            <w:tcW w:w="1381" w:type="pct"/>
          </w:tcPr>
          <w:p w14:paraId="70AA8242"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58541B2E"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2DA3A1A2"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797C893B"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1890CDDF" w14:textId="77777777" w:rsidTr="00765E5F">
        <w:tc>
          <w:tcPr>
            <w:tcW w:w="835" w:type="pct"/>
            <w:vMerge/>
          </w:tcPr>
          <w:p w14:paraId="3C101DC5" w14:textId="77777777" w:rsidR="003303F6" w:rsidRPr="005D3E3F" w:rsidRDefault="003303F6" w:rsidP="003303F6">
            <w:pPr>
              <w:pStyle w:val="NoSpacing"/>
              <w:rPr>
                <w:sz w:val="20"/>
                <w:szCs w:val="20"/>
              </w:rPr>
            </w:pPr>
          </w:p>
        </w:tc>
        <w:tc>
          <w:tcPr>
            <w:tcW w:w="522" w:type="pct"/>
            <w:vMerge/>
            <w:vAlign w:val="center"/>
          </w:tcPr>
          <w:p w14:paraId="5152F092" w14:textId="77777777" w:rsidR="003303F6" w:rsidRPr="005D3E3F" w:rsidRDefault="003303F6" w:rsidP="003303F6">
            <w:pPr>
              <w:pStyle w:val="NoSpacing"/>
              <w:rPr>
                <w:sz w:val="20"/>
                <w:szCs w:val="20"/>
              </w:rPr>
            </w:pPr>
          </w:p>
        </w:tc>
        <w:tc>
          <w:tcPr>
            <w:tcW w:w="1381" w:type="pct"/>
          </w:tcPr>
          <w:p w14:paraId="75E4015B"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4714E49D" w14:textId="77777777" w:rsidR="003303F6" w:rsidRPr="005D3E3F" w:rsidRDefault="003303F6" w:rsidP="003303F6">
            <w:pPr>
              <w:pStyle w:val="NoSpacing"/>
              <w:jc w:val="center"/>
              <w:rPr>
                <w:sz w:val="20"/>
                <w:szCs w:val="20"/>
              </w:rPr>
            </w:pPr>
            <w:r w:rsidRPr="005D3E3F">
              <w:rPr>
                <w:rFonts w:cstheme="minorHAnsi"/>
                <w:sz w:val="20"/>
                <w:szCs w:val="20"/>
              </w:rPr>
              <w:t>&gt; 1.8 mg/L</w:t>
            </w:r>
            <w:r w:rsidR="004437E3" w:rsidRPr="005D3E3F">
              <w:rPr>
                <w:rFonts w:cstheme="minorHAnsi"/>
                <w:sz w:val="20"/>
                <w:szCs w:val="20"/>
              </w:rPr>
              <w:t xml:space="preserve"> </w:t>
            </w:r>
            <w:r w:rsidR="004437E3" w:rsidRPr="005D3E3F">
              <w:rPr>
                <w:rFonts w:cstheme="minorHAnsi"/>
                <w:sz w:val="20"/>
                <w:szCs w:val="20"/>
                <w:vertAlign w:val="subscript"/>
              </w:rPr>
              <w:t>a</w:t>
            </w:r>
          </w:p>
        </w:tc>
        <w:tc>
          <w:tcPr>
            <w:tcW w:w="810" w:type="pct"/>
            <w:vAlign w:val="center"/>
          </w:tcPr>
          <w:p w14:paraId="07932BE3"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4075691"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4F1EF49B" w14:textId="77777777" w:rsidTr="00765E5F">
        <w:tc>
          <w:tcPr>
            <w:tcW w:w="835" w:type="pct"/>
            <w:vMerge/>
          </w:tcPr>
          <w:p w14:paraId="0636ABA6" w14:textId="77777777" w:rsidR="003303F6" w:rsidRPr="005D3E3F" w:rsidRDefault="003303F6" w:rsidP="003303F6">
            <w:pPr>
              <w:pStyle w:val="NoSpacing"/>
              <w:rPr>
                <w:sz w:val="20"/>
                <w:szCs w:val="20"/>
              </w:rPr>
            </w:pPr>
          </w:p>
        </w:tc>
        <w:tc>
          <w:tcPr>
            <w:tcW w:w="522" w:type="pct"/>
            <w:vMerge/>
            <w:vAlign w:val="center"/>
          </w:tcPr>
          <w:p w14:paraId="7A63A54A" w14:textId="77777777" w:rsidR="003303F6" w:rsidRPr="005D3E3F" w:rsidRDefault="003303F6" w:rsidP="003303F6">
            <w:pPr>
              <w:pStyle w:val="NoSpacing"/>
              <w:rPr>
                <w:sz w:val="20"/>
                <w:szCs w:val="20"/>
              </w:rPr>
            </w:pPr>
          </w:p>
        </w:tc>
        <w:tc>
          <w:tcPr>
            <w:tcW w:w="1381" w:type="pct"/>
            <w:shd w:val="clear" w:color="auto" w:fill="auto"/>
          </w:tcPr>
          <w:p w14:paraId="5BC90B9B"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4ACF1FBC" w14:textId="77777777" w:rsidR="003303F6" w:rsidRPr="005D3E3F" w:rsidRDefault="003303F6" w:rsidP="003303F6">
            <w:pPr>
              <w:pStyle w:val="NoSpacing"/>
              <w:rPr>
                <w:sz w:val="20"/>
                <w:szCs w:val="20"/>
              </w:rPr>
            </w:pPr>
          </w:p>
        </w:tc>
        <w:tc>
          <w:tcPr>
            <w:tcW w:w="717" w:type="pct"/>
            <w:shd w:val="clear" w:color="auto" w:fill="auto"/>
            <w:vAlign w:val="center"/>
          </w:tcPr>
          <w:p w14:paraId="070154C1"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591D2157" w14:textId="77777777" w:rsidR="003303F6" w:rsidRPr="005D3E3F" w:rsidRDefault="004437E3" w:rsidP="003303F6">
            <w:pPr>
              <w:pStyle w:val="NoSpacing"/>
              <w:jc w:val="center"/>
              <w:rPr>
                <w:sz w:val="20"/>
                <w:szCs w:val="20"/>
              </w:rPr>
            </w:pPr>
            <w:r w:rsidRPr="005D3E3F">
              <w:rPr>
                <w:rFonts w:cstheme="minorHAnsi"/>
                <w:sz w:val="20"/>
                <w:szCs w:val="20"/>
              </w:rPr>
              <w:t xml:space="preserve">&gt;0.56 mg/L </w:t>
            </w:r>
            <w:r w:rsidRPr="005D3E3F">
              <w:rPr>
                <w:rFonts w:cstheme="minorHAnsi"/>
                <w:sz w:val="20"/>
                <w:szCs w:val="20"/>
                <w:vertAlign w:val="subscript"/>
              </w:rPr>
              <w:t>b</w:t>
            </w:r>
          </w:p>
        </w:tc>
        <w:tc>
          <w:tcPr>
            <w:tcW w:w="810" w:type="pct"/>
            <w:shd w:val="clear" w:color="auto" w:fill="auto"/>
            <w:vAlign w:val="center"/>
          </w:tcPr>
          <w:p w14:paraId="4D94ED68" w14:textId="77777777" w:rsidR="003303F6" w:rsidRPr="005D3E3F" w:rsidRDefault="003303F6" w:rsidP="003303F6">
            <w:pPr>
              <w:pStyle w:val="NoSpacing"/>
              <w:jc w:val="center"/>
              <w:rPr>
                <w:sz w:val="20"/>
                <w:szCs w:val="20"/>
              </w:rPr>
            </w:pPr>
            <w:r w:rsidRPr="005D3E3F">
              <w:rPr>
                <w:sz w:val="20"/>
                <w:szCs w:val="20"/>
              </w:rPr>
              <w:t>Zero of 5</w:t>
            </w:r>
          </w:p>
          <w:p w14:paraId="656490B6" w14:textId="77777777" w:rsidR="003303F6" w:rsidRPr="005D3E3F" w:rsidRDefault="003303F6" w:rsidP="003303F6">
            <w:pPr>
              <w:pStyle w:val="NoSpacing"/>
              <w:jc w:val="center"/>
              <w:rPr>
                <w:sz w:val="20"/>
                <w:szCs w:val="20"/>
              </w:rPr>
            </w:pPr>
            <w:r w:rsidRPr="005D3E3F">
              <w:rPr>
                <w:sz w:val="20"/>
                <w:szCs w:val="20"/>
              </w:rPr>
              <w:t>Zero of 5</w:t>
            </w:r>
          </w:p>
        </w:tc>
        <w:tc>
          <w:tcPr>
            <w:tcW w:w="735" w:type="pct"/>
            <w:shd w:val="clear" w:color="auto" w:fill="auto"/>
            <w:vAlign w:val="center"/>
          </w:tcPr>
          <w:p w14:paraId="5E107F77" w14:textId="77777777" w:rsidR="003303F6" w:rsidRPr="005D3E3F" w:rsidRDefault="003303F6" w:rsidP="003303F6">
            <w:pPr>
              <w:pStyle w:val="NoSpacing"/>
              <w:jc w:val="center"/>
              <w:rPr>
                <w:sz w:val="20"/>
                <w:szCs w:val="20"/>
              </w:rPr>
            </w:pPr>
            <w:r w:rsidRPr="005D3E3F">
              <w:rPr>
                <w:sz w:val="20"/>
                <w:szCs w:val="20"/>
              </w:rPr>
              <w:t>0%</w:t>
            </w:r>
          </w:p>
          <w:p w14:paraId="39F6E0E8"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6A9F24B1" w14:textId="77777777" w:rsidTr="00765E5F">
        <w:tc>
          <w:tcPr>
            <w:tcW w:w="835" w:type="pct"/>
            <w:vMerge/>
          </w:tcPr>
          <w:p w14:paraId="719AAD5B" w14:textId="77777777" w:rsidR="003303F6" w:rsidRPr="005D3E3F" w:rsidRDefault="003303F6" w:rsidP="003303F6">
            <w:pPr>
              <w:pStyle w:val="NoSpacing"/>
              <w:rPr>
                <w:sz w:val="20"/>
                <w:szCs w:val="20"/>
              </w:rPr>
            </w:pPr>
          </w:p>
        </w:tc>
        <w:tc>
          <w:tcPr>
            <w:tcW w:w="522" w:type="pct"/>
            <w:vMerge/>
            <w:vAlign w:val="center"/>
          </w:tcPr>
          <w:p w14:paraId="55F96E19" w14:textId="77777777" w:rsidR="003303F6" w:rsidRPr="005D3E3F" w:rsidRDefault="003303F6" w:rsidP="003303F6">
            <w:pPr>
              <w:pStyle w:val="NoSpacing"/>
              <w:rPr>
                <w:sz w:val="20"/>
                <w:szCs w:val="20"/>
              </w:rPr>
            </w:pPr>
          </w:p>
        </w:tc>
        <w:tc>
          <w:tcPr>
            <w:tcW w:w="1381" w:type="pct"/>
            <w:shd w:val="clear" w:color="auto" w:fill="auto"/>
          </w:tcPr>
          <w:p w14:paraId="5D01A09A" w14:textId="77777777" w:rsidR="003303F6" w:rsidRPr="005D3E3F" w:rsidRDefault="003303F6" w:rsidP="003303F6">
            <w:pPr>
              <w:pStyle w:val="NoSpacing"/>
              <w:rPr>
                <w:sz w:val="20"/>
                <w:szCs w:val="20"/>
              </w:rPr>
            </w:pPr>
            <w:r w:rsidRPr="005D3E3F">
              <w:rPr>
                <w:sz w:val="20"/>
                <w:szCs w:val="20"/>
              </w:rPr>
              <w:t>Total Phosphorus</w:t>
            </w:r>
          </w:p>
        </w:tc>
        <w:tc>
          <w:tcPr>
            <w:tcW w:w="717" w:type="pct"/>
            <w:shd w:val="clear" w:color="auto" w:fill="auto"/>
            <w:vAlign w:val="center"/>
          </w:tcPr>
          <w:p w14:paraId="227B26E3" w14:textId="77777777" w:rsidR="003303F6" w:rsidRPr="005D3E3F" w:rsidRDefault="003303F6" w:rsidP="004437E3">
            <w:pPr>
              <w:pStyle w:val="NoSpacing"/>
              <w:jc w:val="center"/>
              <w:rPr>
                <w:rFonts w:cstheme="minorHAnsi"/>
                <w:sz w:val="20"/>
                <w:szCs w:val="20"/>
                <w:vertAlign w:val="subscript"/>
              </w:rPr>
            </w:pPr>
            <w:r w:rsidRPr="005D3E3F">
              <w:rPr>
                <w:rFonts w:cstheme="minorHAnsi"/>
                <w:sz w:val="20"/>
                <w:szCs w:val="20"/>
              </w:rPr>
              <w:t>&gt; 0.037 mg/L</w:t>
            </w:r>
            <w:r w:rsidR="004437E3" w:rsidRPr="005D3E3F">
              <w:rPr>
                <w:rFonts w:cstheme="minorHAnsi"/>
                <w:sz w:val="20"/>
                <w:szCs w:val="20"/>
              </w:rPr>
              <w:t xml:space="preserve"> </w:t>
            </w:r>
            <w:r w:rsidR="004437E3" w:rsidRPr="005D3E3F">
              <w:rPr>
                <w:rFonts w:cstheme="minorHAnsi"/>
                <w:sz w:val="20"/>
                <w:szCs w:val="20"/>
                <w:vertAlign w:val="subscript"/>
              </w:rPr>
              <w:t>c</w:t>
            </w:r>
            <w:r w:rsidR="004437E3" w:rsidRPr="005D3E3F">
              <w:rPr>
                <w:rFonts w:cstheme="minorHAnsi"/>
                <w:sz w:val="20"/>
                <w:szCs w:val="20"/>
              </w:rPr>
              <w:t xml:space="preserve"> </w:t>
            </w:r>
          </w:p>
          <w:p w14:paraId="698F9E5D" w14:textId="77777777" w:rsidR="004437E3" w:rsidRPr="005D3E3F" w:rsidRDefault="004437E3" w:rsidP="004437E3">
            <w:pPr>
              <w:pStyle w:val="NoSpacing"/>
              <w:jc w:val="center"/>
              <w:rPr>
                <w:sz w:val="20"/>
                <w:szCs w:val="20"/>
              </w:rPr>
            </w:pPr>
            <w:r w:rsidRPr="005D3E3F">
              <w:rPr>
                <w:sz w:val="20"/>
                <w:szCs w:val="20"/>
              </w:rPr>
              <w:t xml:space="preserve">&gt; 0.09 mg/L </w:t>
            </w:r>
            <w:r w:rsidRPr="005D3E3F">
              <w:rPr>
                <w:sz w:val="20"/>
                <w:szCs w:val="20"/>
                <w:vertAlign w:val="subscript"/>
              </w:rPr>
              <w:t>d</w:t>
            </w:r>
          </w:p>
        </w:tc>
        <w:tc>
          <w:tcPr>
            <w:tcW w:w="810" w:type="pct"/>
            <w:shd w:val="clear" w:color="auto" w:fill="auto"/>
            <w:vAlign w:val="center"/>
          </w:tcPr>
          <w:p w14:paraId="45BB5610" w14:textId="77777777" w:rsidR="003303F6" w:rsidRPr="005D3E3F" w:rsidRDefault="003303F6" w:rsidP="003303F6">
            <w:pPr>
              <w:pStyle w:val="NoSpacing"/>
              <w:jc w:val="center"/>
              <w:rPr>
                <w:sz w:val="20"/>
                <w:szCs w:val="20"/>
              </w:rPr>
            </w:pPr>
            <w:r w:rsidRPr="005D3E3F">
              <w:rPr>
                <w:sz w:val="20"/>
                <w:szCs w:val="20"/>
              </w:rPr>
              <w:t>5 of 5</w:t>
            </w:r>
          </w:p>
          <w:p w14:paraId="3EE17C74" w14:textId="77777777" w:rsidR="004437E3" w:rsidRPr="005D3E3F" w:rsidRDefault="004437E3" w:rsidP="003303F6">
            <w:pPr>
              <w:pStyle w:val="NoSpacing"/>
              <w:jc w:val="center"/>
              <w:rPr>
                <w:sz w:val="20"/>
                <w:szCs w:val="20"/>
              </w:rPr>
            </w:pPr>
            <w:r w:rsidRPr="005D3E3F">
              <w:rPr>
                <w:sz w:val="20"/>
                <w:szCs w:val="20"/>
              </w:rPr>
              <w:t>5 of 5</w:t>
            </w:r>
          </w:p>
        </w:tc>
        <w:tc>
          <w:tcPr>
            <w:tcW w:w="735" w:type="pct"/>
            <w:shd w:val="clear" w:color="auto" w:fill="auto"/>
            <w:vAlign w:val="center"/>
          </w:tcPr>
          <w:p w14:paraId="6B704368"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4CD6E1BE" w14:textId="77777777" w:rsidR="004437E3" w:rsidRPr="005D3E3F" w:rsidRDefault="004437E3" w:rsidP="003303F6">
            <w:pPr>
              <w:pStyle w:val="NoSpacing"/>
              <w:jc w:val="center"/>
              <w:rPr>
                <w:rFonts w:cstheme="minorHAnsi"/>
                <w:sz w:val="20"/>
                <w:szCs w:val="20"/>
              </w:rPr>
            </w:pPr>
            <w:r w:rsidRPr="005D3E3F">
              <w:rPr>
                <w:rFonts w:cstheme="minorHAnsi"/>
                <w:sz w:val="20"/>
                <w:szCs w:val="20"/>
              </w:rPr>
              <w:t>100%</w:t>
            </w:r>
          </w:p>
        </w:tc>
      </w:tr>
      <w:tr w:rsidR="003303F6" w:rsidRPr="005D3E3F" w14:paraId="0C085BEB" w14:textId="77777777" w:rsidTr="00765E5F">
        <w:tc>
          <w:tcPr>
            <w:tcW w:w="835" w:type="pct"/>
            <w:vMerge/>
          </w:tcPr>
          <w:p w14:paraId="764F7F00" w14:textId="77777777" w:rsidR="003303F6" w:rsidRPr="005D3E3F" w:rsidRDefault="003303F6" w:rsidP="003303F6">
            <w:pPr>
              <w:pStyle w:val="NoSpacing"/>
              <w:rPr>
                <w:sz w:val="20"/>
                <w:szCs w:val="20"/>
              </w:rPr>
            </w:pPr>
          </w:p>
        </w:tc>
        <w:tc>
          <w:tcPr>
            <w:tcW w:w="522" w:type="pct"/>
            <w:vMerge/>
            <w:vAlign w:val="center"/>
          </w:tcPr>
          <w:p w14:paraId="62C827FF" w14:textId="77777777" w:rsidR="003303F6" w:rsidRPr="005D3E3F" w:rsidRDefault="003303F6" w:rsidP="003303F6">
            <w:pPr>
              <w:pStyle w:val="NoSpacing"/>
              <w:rPr>
                <w:sz w:val="20"/>
                <w:szCs w:val="20"/>
              </w:rPr>
            </w:pPr>
          </w:p>
        </w:tc>
        <w:tc>
          <w:tcPr>
            <w:tcW w:w="1381" w:type="pct"/>
          </w:tcPr>
          <w:p w14:paraId="33B34B5D"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005EED94" w14:textId="77777777" w:rsidR="003303F6" w:rsidRPr="005D3E3F" w:rsidRDefault="003303F6" w:rsidP="004437E3">
            <w:pPr>
              <w:pStyle w:val="NoSpacing"/>
              <w:jc w:val="center"/>
              <w:rPr>
                <w:rFonts w:cstheme="minorHAnsi"/>
                <w:sz w:val="20"/>
                <w:szCs w:val="20"/>
              </w:rPr>
            </w:pPr>
            <w:r w:rsidRPr="005D3E3F">
              <w:rPr>
                <w:rFonts w:cstheme="minorHAnsi"/>
                <w:sz w:val="20"/>
                <w:szCs w:val="20"/>
              </w:rPr>
              <w:t>&gt;0.037 mg/L</w:t>
            </w:r>
            <w:r w:rsidR="004437E3" w:rsidRPr="005D3E3F">
              <w:rPr>
                <w:rFonts w:cstheme="minorHAnsi"/>
                <w:sz w:val="20"/>
                <w:szCs w:val="20"/>
              </w:rPr>
              <w:t xml:space="preserve"> </w:t>
            </w:r>
            <w:r w:rsidR="004437E3" w:rsidRPr="005D3E3F">
              <w:rPr>
                <w:rFonts w:cstheme="minorHAnsi"/>
                <w:sz w:val="20"/>
                <w:szCs w:val="20"/>
                <w:vertAlign w:val="subscript"/>
              </w:rPr>
              <w:t>e</w:t>
            </w:r>
          </w:p>
        </w:tc>
        <w:tc>
          <w:tcPr>
            <w:tcW w:w="810" w:type="pct"/>
            <w:vAlign w:val="center"/>
          </w:tcPr>
          <w:p w14:paraId="54CD027C"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57E51FF8"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3ACB6020" w14:textId="77777777" w:rsidTr="00765E5F">
        <w:tc>
          <w:tcPr>
            <w:tcW w:w="835" w:type="pct"/>
            <w:vMerge/>
          </w:tcPr>
          <w:p w14:paraId="37BAEC49" w14:textId="77777777" w:rsidR="003303F6" w:rsidRPr="005D3E3F" w:rsidRDefault="003303F6" w:rsidP="003303F6">
            <w:pPr>
              <w:pStyle w:val="NoSpacing"/>
              <w:rPr>
                <w:sz w:val="20"/>
                <w:szCs w:val="20"/>
              </w:rPr>
            </w:pPr>
          </w:p>
        </w:tc>
        <w:tc>
          <w:tcPr>
            <w:tcW w:w="522" w:type="pct"/>
            <w:vMerge w:val="restart"/>
            <w:vAlign w:val="center"/>
          </w:tcPr>
          <w:p w14:paraId="190782EA" w14:textId="77777777" w:rsidR="003303F6" w:rsidRPr="005D3E3F" w:rsidRDefault="003303F6" w:rsidP="003303F6">
            <w:pPr>
              <w:pStyle w:val="NoSpacing"/>
              <w:rPr>
                <w:sz w:val="20"/>
                <w:szCs w:val="20"/>
              </w:rPr>
            </w:pPr>
            <w:r w:rsidRPr="005D3E3F">
              <w:rPr>
                <w:sz w:val="20"/>
                <w:szCs w:val="20"/>
              </w:rPr>
              <w:t>PAS2</w:t>
            </w:r>
          </w:p>
          <w:p w14:paraId="50360F0B" w14:textId="77777777" w:rsidR="003303F6" w:rsidRPr="005D3E3F" w:rsidRDefault="003303F6" w:rsidP="003303F6">
            <w:pPr>
              <w:pStyle w:val="NoSpacing"/>
              <w:rPr>
                <w:sz w:val="20"/>
                <w:szCs w:val="20"/>
              </w:rPr>
            </w:pPr>
            <w:r w:rsidRPr="005D3E3F">
              <w:rPr>
                <w:sz w:val="20"/>
                <w:szCs w:val="20"/>
              </w:rPr>
              <w:t>(2009)</w:t>
            </w:r>
          </w:p>
        </w:tc>
        <w:tc>
          <w:tcPr>
            <w:tcW w:w="1381" w:type="pct"/>
          </w:tcPr>
          <w:p w14:paraId="44EBF023"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2A685212"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7F2150D4" w14:textId="77777777" w:rsidR="003303F6" w:rsidRPr="005D3E3F" w:rsidRDefault="003303F6" w:rsidP="003303F6">
            <w:pPr>
              <w:pStyle w:val="NoSpacing"/>
              <w:jc w:val="center"/>
              <w:rPr>
                <w:sz w:val="20"/>
                <w:szCs w:val="20"/>
              </w:rPr>
            </w:pPr>
            <w:r w:rsidRPr="005D3E3F">
              <w:rPr>
                <w:sz w:val="20"/>
                <w:szCs w:val="20"/>
              </w:rPr>
              <w:t>3 of 5</w:t>
            </w:r>
          </w:p>
        </w:tc>
        <w:tc>
          <w:tcPr>
            <w:tcW w:w="735" w:type="pct"/>
            <w:vAlign w:val="center"/>
          </w:tcPr>
          <w:p w14:paraId="3C26E27B" w14:textId="77777777" w:rsidR="003303F6" w:rsidRPr="005D3E3F" w:rsidRDefault="003303F6" w:rsidP="003303F6">
            <w:pPr>
              <w:pStyle w:val="NoSpacing"/>
              <w:jc w:val="center"/>
              <w:rPr>
                <w:rFonts w:cstheme="minorHAnsi"/>
                <w:sz w:val="20"/>
                <w:szCs w:val="20"/>
              </w:rPr>
            </w:pPr>
            <w:r w:rsidRPr="005D3E3F">
              <w:rPr>
                <w:rFonts w:cstheme="minorHAnsi"/>
                <w:sz w:val="20"/>
                <w:szCs w:val="20"/>
              </w:rPr>
              <w:t>60%</w:t>
            </w:r>
          </w:p>
        </w:tc>
      </w:tr>
      <w:tr w:rsidR="003303F6" w:rsidRPr="005D3E3F" w14:paraId="355768C0" w14:textId="77777777" w:rsidTr="00765E5F">
        <w:tc>
          <w:tcPr>
            <w:tcW w:w="835" w:type="pct"/>
            <w:vMerge/>
          </w:tcPr>
          <w:p w14:paraId="2733847E" w14:textId="77777777" w:rsidR="003303F6" w:rsidRPr="005D3E3F" w:rsidRDefault="003303F6" w:rsidP="003303F6">
            <w:pPr>
              <w:pStyle w:val="NoSpacing"/>
              <w:rPr>
                <w:sz w:val="20"/>
                <w:szCs w:val="20"/>
              </w:rPr>
            </w:pPr>
          </w:p>
        </w:tc>
        <w:tc>
          <w:tcPr>
            <w:tcW w:w="522" w:type="pct"/>
            <w:vMerge/>
            <w:vAlign w:val="center"/>
          </w:tcPr>
          <w:p w14:paraId="7E6E9994" w14:textId="77777777" w:rsidR="003303F6" w:rsidRPr="005D3E3F" w:rsidRDefault="003303F6" w:rsidP="003303F6">
            <w:pPr>
              <w:pStyle w:val="NoSpacing"/>
              <w:rPr>
                <w:sz w:val="20"/>
                <w:szCs w:val="20"/>
              </w:rPr>
            </w:pPr>
          </w:p>
        </w:tc>
        <w:tc>
          <w:tcPr>
            <w:tcW w:w="1381" w:type="pct"/>
          </w:tcPr>
          <w:p w14:paraId="7406D1BA"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44A8BC4A" w14:textId="77777777" w:rsidR="003303F6" w:rsidRPr="005D3E3F" w:rsidRDefault="003303F6" w:rsidP="003303F6">
            <w:pPr>
              <w:pStyle w:val="NoSpacing"/>
              <w:jc w:val="center"/>
              <w:rPr>
                <w:sz w:val="20"/>
                <w:szCs w:val="20"/>
              </w:rPr>
            </w:pPr>
            <w:r w:rsidRPr="005D3E3F">
              <w:rPr>
                <w:rFonts w:ascii="Calibri" w:hAnsi="Calibri"/>
                <w:sz w:val="20"/>
                <w:szCs w:val="20"/>
              </w:rPr>
              <w:t xml:space="preserve">&gt; 235 </w:t>
            </w:r>
            <w:proofErr w:type="spellStart"/>
            <w:r w:rsidRPr="005D3E3F">
              <w:rPr>
                <w:rFonts w:ascii="Calibri" w:hAnsi="Calibri"/>
                <w:sz w:val="20"/>
                <w:szCs w:val="20"/>
              </w:rPr>
              <w:t>mpn</w:t>
            </w:r>
            <w:proofErr w:type="spellEnd"/>
            <w:r w:rsidRPr="005D3E3F">
              <w:rPr>
                <w:rFonts w:ascii="Calibri" w:hAnsi="Calibri"/>
                <w:sz w:val="20"/>
                <w:szCs w:val="20"/>
              </w:rPr>
              <w:t>/100 ml</w:t>
            </w:r>
          </w:p>
        </w:tc>
        <w:tc>
          <w:tcPr>
            <w:tcW w:w="810" w:type="pct"/>
            <w:vAlign w:val="center"/>
          </w:tcPr>
          <w:p w14:paraId="184C3622"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3EC56243" w14:textId="77777777" w:rsidR="003303F6" w:rsidRPr="005D3E3F" w:rsidRDefault="003303F6" w:rsidP="003303F6">
            <w:pPr>
              <w:pStyle w:val="NoSpacing"/>
              <w:jc w:val="center"/>
              <w:rPr>
                <w:sz w:val="20"/>
                <w:szCs w:val="20"/>
              </w:rPr>
            </w:pPr>
            <w:r w:rsidRPr="005D3E3F">
              <w:rPr>
                <w:sz w:val="20"/>
                <w:szCs w:val="20"/>
              </w:rPr>
              <w:t>100%</w:t>
            </w:r>
          </w:p>
        </w:tc>
      </w:tr>
      <w:tr w:rsidR="003303F6" w:rsidRPr="005D3E3F" w14:paraId="5A2B608A" w14:textId="77777777" w:rsidTr="00765E5F">
        <w:tc>
          <w:tcPr>
            <w:tcW w:w="835" w:type="pct"/>
            <w:vMerge/>
          </w:tcPr>
          <w:p w14:paraId="755A615E" w14:textId="77777777" w:rsidR="003303F6" w:rsidRPr="005D3E3F" w:rsidRDefault="003303F6" w:rsidP="003303F6">
            <w:pPr>
              <w:pStyle w:val="NoSpacing"/>
              <w:rPr>
                <w:sz w:val="20"/>
                <w:szCs w:val="20"/>
              </w:rPr>
            </w:pPr>
          </w:p>
        </w:tc>
        <w:tc>
          <w:tcPr>
            <w:tcW w:w="522" w:type="pct"/>
            <w:vMerge/>
            <w:vAlign w:val="center"/>
          </w:tcPr>
          <w:p w14:paraId="27564843" w14:textId="77777777" w:rsidR="003303F6" w:rsidRPr="005D3E3F" w:rsidRDefault="003303F6" w:rsidP="003303F6">
            <w:pPr>
              <w:pStyle w:val="NoSpacing"/>
              <w:rPr>
                <w:sz w:val="20"/>
                <w:szCs w:val="20"/>
              </w:rPr>
            </w:pPr>
          </w:p>
        </w:tc>
        <w:tc>
          <w:tcPr>
            <w:tcW w:w="1381" w:type="pct"/>
          </w:tcPr>
          <w:p w14:paraId="341F0895"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25991898"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7D51383C"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2FE75EC4"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478CE0C5" w14:textId="77777777" w:rsidTr="00765E5F">
        <w:tc>
          <w:tcPr>
            <w:tcW w:w="835" w:type="pct"/>
            <w:vMerge/>
          </w:tcPr>
          <w:p w14:paraId="4D237815" w14:textId="77777777" w:rsidR="003303F6" w:rsidRPr="005D3E3F" w:rsidRDefault="003303F6" w:rsidP="003303F6">
            <w:pPr>
              <w:pStyle w:val="NoSpacing"/>
              <w:rPr>
                <w:sz w:val="20"/>
                <w:szCs w:val="20"/>
              </w:rPr>
            </w:pPr>
          </w:p>
        </w:tc>
        <w:tc>
          <w:tcPr>
            <w:tcW w:w="522" w:type="pct"/>
            <w:vMerge/>
            <w:vAlign w:val="center"/>
          </w:tcPr>
          <w:p w14:paraId="64C29152" w14:textId="77777777" w:rsidR="003303F6" w:rsidRPr="005D3E3F" w:rsidRDefault="003303F6" w:rsidP="003303F6">
            <w:pPr>
              <w:pStyle w:val="NoSpacing"/>
              <w:rPr>
                <w:sz w:val="20"/>
                <w:szCs w:val="20"/>
              </w:rPr>
            </w:pPr>
          </w:p>
        </w:tc>
        <w:tc>
          <w:tcPr>
            <w:tcW w:w="1381" w:type="pct"/>
          </w:tcPr>
          <w:p w14:paraId="174DF2E0"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246B270F"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3DC64051"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799E4368"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392A75DD" w14:textId="77777777" w:rsidTr="00765E5F">
        <w:tc>
          <w:tcPr>
            <w:tcW w:w="835" w:type="pct"/>
            <w:vMerge/>
          </w:tcPr>
          <w:p w14:paraId="0297C64E" w14:textId="77777777" w:rsidR="003303F6" w:rsidRPr="005D3E3F" w:rsidRDefault="003303F6" w:rsidP="003303F6">
            <w:pPr>
              <w:pStyle w:val="NoSpacing"/>
              <w:rPr>
                <w:sz w:val="20"/>
                <w:szCs w:val="20"/>
              </w:rPr>
            </w:pPr>
          </w:p>
        </w:tc>
        <w:tc>
          <w:tcPr>
            <w:tcW w:w="522" w:type="pct"/>
            <w:vMerge/>
            <w:vAlign w:val="center"/>
          </w:tcPr>
          <w:p w14:paraId="139F3E8F" w14:textId="77777777" w:rsidR="003303F6" w:rsidRPr="005D3E3F" w:rsidRDefault="003303F6" w:rsidP="003303F6">
            <w:pPr>
              <w:pStyle w:val="NoSpacing"/>
              <w:rPr>
                <w:sz w:val="20"/>
                <w:szCs w:val="20"/>
              </w:rPr>
            </w:pPr>
          </w:p>
        </w:tc>
        <w:tc>
          <w:tcPr>
            <w:tcW w:w="1381" w:type="pct"/>
          </w:tcPr>
          <w:p w14:paraId="5F2FAB79"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42D2224A" w14:textId="77777777" w:rsidR="003303F6" w:rsidRPr="005D3E3F" w:rsidRDefault="003303F6" w:rsidP="003303F6">
            <w:pPr>
              <w:pStyle w:val="NoSpacing"/>
              <w:jc w:val="center"/>
              <w:rPr>
                <w:sz w:val="20"/>
                <w:szCs w:val="20"/>
              </w:rPr>
            </w:pPr>
            <w:r w:rsidRPr="005D3E3F">
              <w:rPr>
                <w:rFonts w:cstheme="minorHAnsi"/>
                <w:sz w:val="20"/>
                <w:szCs w:val="20"/>
              </w:rPr>
              <w:t>&gt; 1.8 mg/L</w:t>
            </w:r>
            <w:r w:rsidR="004437E3" w:rsidRPr="005D3E3F">
              <w:rPr>
                <w:rFonts w:cstheme="minorHAnsi"/>
                <w:sz w:val="20"/>
                <w:szCs w:val="20"/>
              </w:rPr>
              <w:t xml:space="preserve"> </w:t>
            </w:r>
            <w:r w:rsidR="004437E3" w:rsidRPr="005D3E3F">
              <w:rPr>
                <w:rFonts w:cstheme="minorHAnsi"/>
                <w:sz w:val="20"/>
                <w:szCs w:val="20"/>
                <w:vertAlign w:val="subscript"/>
              </w:rPr>
              <w:t>a</w:t>
            </w:r>
          </w:p>
        </w:tc>
        <w:tc>
          <w:tcPr>
            <w:tcW w:w="810" w:type="pct"/>
            <w:vAlign w:val="center"/>
          </w:tcPr>
          <w:p w14:paraId="127A48DA"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7849901C"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145CFF3F" w14:textId="77777777" w:rsidTr="00765E5F">
        <w:tc>
          <w:tcPr>
            <w:tcW w:w="835" w:type="pct"/>
            <w:vMerge/>
          </w:tcPr>
          <w:p w14:paraId="2CF86425" w14:textId="77777777" w:rsidR="003303F6" w:rsidRPr="005D3E3F" w:rsidRDefault="003303F6" w:rsidP="003303F6">
            <w:pPr>
              <w:pStyle w:val="NoSpacing"/>
              <w:rPr>
                <w:sz w:val="20"/>
                <w:szCs w:val="20"/>
              </w:rPr>
            </w:pPr>
          </w:p>
        </w:tc>
        <w:tc>
          <w:tcPr>
            <w:tcW w:w="522" w:type="pct"/>
            <w:vMerge/>
            <w:vAlign w:val="center"/>
          </w:tcPr>
          <w:p w14:paraId="5026B682" w14:textId="77777777" w:rsidR="003303F6" w:rsidRPr="005D3E3F" w:rsidRDefault="003303F6" w:rsidP="003303F6">
            <w:pPr>
              <w:pStyle w:val="NoSpacing"/>
              <w:rPr>
                <w:sz w:val="20"/>
                <w:szCs w:val="20"/>
              </w:rPr>
            </w:pPr>
          </w:p>
        </w:tc>
        <w:tc>
          <w:tcPr>
            <w:tcW w:w="1381" w:type="pct"/>
          </w:tcPr>
          <w:p w14:paraId="7834759C"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0F90E074" w14:textId="77777777" w:rsidR="003303F6" w:rsidRPr="005D3E3F" w:rsidRDefault="003303F6" w:rsidP="003303F6">
            <w:pPr>
              <w:pStyle w:val="NoSpacing"/>
              <w:rPr>
                <w:sz w:val="20"/>
                <w:szCs w:val="20"/>
              </w:rPr>
            </w:pPr>
          </w:p>
        </w:tc>
        <w:tc>
          <w:tcPr>
            <w:tcW w:w="717" w:type="pct"/>
            <w:vAlign w:val="center"/>
          </w:tcPr>
          <w:p w14:paraId="43FF8281"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3C3E69D4" w14:textId="77777777" w:rsidR="003303F6" w:rsidRPr="005D3E3F" w:rsidRDefault="003303F6" w:rsidP="004437E3">
            <w:pPr>
              <w:pStyle w:val="NoSpacing"/>
              <w:jc w:val="center"/>
              <w:rPr>
                <w:sz w:val="20"/>
                <w:szCs w:val="20"/>
              </w:rPr>
            </w:pPr>
            <w:r w:rsidRPr="005D3E3F">
              <w:rPr>
                <w:rFonts w:cstheme="minorHAnsi"/>
                <w:sz w:val="20"/>
                <w:szCs w:val="20"/>
              </w:rPr>
              <w:t>&gt;0.56 mg/L</w:t>
            </w:r>
            <w:r w:rsidR="004437E3" w:rsidRPr="005D3E3F">
              <w:rPr>
                <w:rFonts w:cstheme="minorHAnsi"/>
                <w:sz w:val="20"/>
                <w:szCs w:val="20"/>
              </w:rPr>
              <w:t xml:space="preserve"> </w:t>
            </w:r>
            <w:r w:rsidR="004437E3" w:rsidRPr="005D3E3F">
              <w:rPr>
                <w:rFonts w:cstheme="minorHAnsi"/>
                <w:sz w:val="20"/>
                <w:szCs w:val="20"/>
                <w:vertAlign w:val="subscript"/>
              </w:rPr>
              <w:t>b</w:t>
            </w:r>
          </w:p>
        </w:tc>
        <w:tc>
          <w:tcPr>
            <w:tcW w:w="810" w:type="pct"/>
            <w:vAlign w:val="center"/>
          </w:tcPr>
          <w:p w14:paraId="416EB11F" w14:textId="77777777" w:rsidR="003303F6" w:rsidRPr="005D3E3F" w:rsidRDefault="003303F6" w:rsidP="003303F6">
            <w:pPr>
              <w:pStyle w:val="NoSpacing"/>
              <w:jc w:val="center"/>
              <w:rPr>
                <w:sz w:val="20"/>
                <w:szCs w:val="20"/>
              </w:rPr>
            </w:pPr>
            <w:r w:rsidRPr="005D3E3F">
              <w:rPr>
                <w:sz w:val="20"/>
                <w:szCs w:val="20"/>
              </w:rPr>
              <w:t>Zero of 5</w:t>
            </w:r>
          </w:p>
          <w:p w14:paraId="4E8DDA90"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3069A29" w14:textId="77777777" w:rsidR="003303F6" w:rsidRPr="005D3E3F" w:rsidRDefault="003303F6" w:rsidP="003303F6">
            <w:pPr>
              <w:pStyle w:val="NoSpacing"/>
              <w:jc w:val="center"/>
              <w:rPr>
                <w:sz w:val="20"/>
                <w:szCs w:val="20"/>
              </w:rPr>
            </w:pPr>
            <w:r w:rsidRPr="005D3E3F">
              <w:rPr>
                <w:sz w:val="20"/>
                <w:szCs w:val="20"/>
              </w:rPr>
              <w:t>0%</w:t>
            </w:r>
          </w:p>
          <w:p w14:paraId="1F54D430"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1DD6E850" w14:textId="77777777" w:rsidTr="00765E5F">
        <w:tc>
          <w:tcPr>
            <w:tcW w:w="835" w:type="pct"/>
            <w:vMerge/>
          </w:tcPr>
          <w:p w14:paraId="4EB8C424" w14:textId="77777777" w:rsidR="003303F6" w:rsidRPr="005D3E3F" w:rsidRDefault="003303F6" w:rsidP="003303F6">
            <w:pPr>
              <w:pStyle w:val="NoSpacing"/>
              <w:rPr>
                <w:sz w:val="20"/>
                <w:szCs w:val="20"/>
              </w:rPr>
            </w:pPr>
          </w:p>
        </w:tc>
        <w:tc>
          <w:tcPr>
            <w:tcW w:w="522" w:type="pct"/>
            <w:vMerge/>
            <w:vAlign w:val="center"/>
          </w:tcPr>
          <w:p w14:paraId="21497205" w14:textId="77777777" w:rsidR="003303F6" w:rsidRPr="005D3E3F" w:rsidRDefault="003303F6" w:rsidP="003303F6">
            <w:pPr>
              <w:pStyle w:val="NoSpacing"/>
              <w:rPr>
                <w:sz w:val="20"/>
                <w:szCs w:val="20"/>
              </w:rPr>
            </w:pPr>
          </w:p>
        </w:tc>
        <w:tc>
          <w:tcPr>
            <w:tcW w:w="1381" w:type="pct"/>
          </w:tcPr>
          <w:p w14:paraId="19A7F499"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5B5F4FB2" w14:textId="77777777" w:rsidR="003303F6" w:rsidRPr="005D3E3F" w:rsidRDefault="003303F6" w:rsidP="004437E3">
            <w:pPr>
              <w:pStyle w:val="NoSpacing"/>
              <w:jc w:val="center"/>
              <w:rPr>
                <w:rFonts w:cstheme="minorHAnsi"/>
                <w:sz w:val="20"/>
                <w:szCs w:val="20"/>
                <w:vertAlign w:val="subscript"/>
              </w:rPr>
            </w:pPr>
            <w:r w:rsidRPr="005D3E3F">
              <w:rPr>
                <w:rFonts w:cstheme="minorHAnsi"/>
                <w:sz w:val="20"/>
                <w:szCs w:val="20"/>
              </w:rPr>
              <w:t>&gt; 0.037 mg/L</w:t>
            </w:r>
            <w:r w:rsidR="004437E3" w:rsidRPr="005D3E3F">
              <w:rPr>
                <w:rFonts w:cstheme="minorHAnsi"/>
                <w:sz w:val="20"/>
                <w:szCs w:val="20"/>
              </w:rPr>
              <w:t xml:space="preserve"> </w:t>
            </w:r>
            <w:r w:rsidR="004437E3" w:rsidRPr="005D3E3F">
              <w:rPr>
                <w:rFonts w:cstheme="minorHAnsi"/>
                <w:sz w:val="20"/>
                <w:szCs w:val="20"/>
                <w:vertAlign w:val="subscript"/>
              </w:rPr>
              <w:t>c</w:t>
            </w:r>
          </w:p>
          <w:p w14:paraId="72814FC1" w14:textId="77777777" w:rsidR="004437E3" w:rsidRPr="005D3E3F" w:rsidRDefault="004437E3" w:rsidP="004437E3">
            <w:pPr>
              <w:pStyle w:val="NoSpacing"/>
              <w:jc w:val="center"/>
              <w:rPr>
                <w:sz w:val="20"/>
                <w:szCs w:val="20"/>
              </w:rPr>
            </w:pPr>
            <w:r w:rsidRPr="005D3E3F">
              <w:rPr>
                <w:sz w:val="20"/>
                <w:szCs w:val="20"/>
              </w:rPr>
              <w:t xml:space="preserve">.0.09 mg/L </w:t>
            </w:r>
            <w:r w:rsidRPr="005D3E3F">
              <w:rPr>
                <w:sz w:val="20"/>
                <w:szCs w:val="20"/>
                <w:vertAlign w:val="subscript"/>
              </w:rPr>
              <w:t>d</w:t>
            </w:r>
          </w:p>
        </w:tc>
        <w:tc>
          <w:tcPr>
            <w:tcW w:w="810" w:type="pct"/>
            <w:vAlign w:val="center"/>
          </w:tcPr>
          <w:p w14:paraId="65DD9520" w14:textId="77777777" w:rsidR="003303F6" w:rsidRPr="005D3E3F" w:rsidRDefault="003303F6" w:rsidP="003303F6">
            <w:pPr>
              <w:pStyle w:val="NoSpacing"/>
              <w:jc w:val="center"/>
              <w:rPr>
                <w:sz w:val="20"/>
                <w:szCs w:val="20"/>
              </w:rPr>
            </w:pPr>
            <w:r w:rsidRPr="005D3E3F">
              <w:rPr>
                <w:sz w:val="20"/>
                <w:szCs w:val="20"/>
              </w:rPr>
              <w:t>5 of 5</w:t>
            </w:r>
          </w:p>
          <w:p w14:paraId="00AEC9C4" w14:textId="77777777" w:rsidR="004437E3" w:rsidRPr="005D3E3F" w:rsidRDefault="004437E3" w:rsidP="003303F6">
            <w:pPr>
              <w:pStyle w:val="NoSpacing"/>
              <w:jc w:val="center"/>
              <w:rPr>
                <w:sz w:val="20"/>
                <w:szCs w:val="20"/>
              </w:rPr>
            </w:pPr>
            <w:r w:rsidRPr="005D3E3F">
              <w:rPr>
                <w:sz w:val="20"/>
                <w:szCs w:val="20"/>
              </w:rPr>
              <w:t>5 of 5</w:t>
            </w:r>
          </w:p>
        </w:tc>
        <w:tc>
          <w:tcPr>
            <w:tcW w:w="735" w:type="pct"/>
            <w:vAlign w:val="center"/>
          </w:tcPr>
          <w:p w14:paraId="4C7F0F36" w14:textId="77777777" w:rsidR="003303F6" w:rsidRPr="005D3E3F" w:rsidRDefault="003303F6" w:rsidP="003303F6">
            <w:pPr>
              <w:pStyle w:val="NoSpacing"/>
              <w:jc w:val="center"/>
              <w:rPr>
                <w:sz w:val="20"/>
                <w:szCs w:val="20"/>
              </w:rPr>
            </w:pPr>
            <w:r w:rsidRPr="005D3E3F">
              <w:rPr>
                <w:sz w:val="20"/>
                <w:szCs w:val="20"/>
              </w:rPr>
              <w:t>100%</w:t>
            </w:r>
          </w:p>
          <w:p w14:paraId="41776E7F" w14:textId="77777777" w:rsidR="004437E3" w:rsidRPr="005D3E3F" w:rsidRDefault="004437E3" w:rsidP="003303F6">
            <w:pPr>
              <w:pStyle w:val="NoSpacing"/>
              <w:jc w:val="center"/>
              <w:rPr>
                <w:sz w:val="20"/>
                <w:szCs w:val="20"/>
              </w:rPr>
            </w:pPr>
            <w:r w:rsidRPr="005D3E3F">
              <w:rPr>
                <w:sz w:val="20"/>
                <w:szCs w:val="20"/>
              </w:rPr>
              <w:t>100%</w:t>
            </w:r>
          </w:p>
        </w:tc>
      </w:tr>
      <w:tr w:rsidR="003303F6" w:rsidRPr="005D3E3F" w14:paraId="0B8F4C27" w14:textId="77777777" w:rsidTr="00765E5F">
        <w:tc>
          <w:tcPr>
            <w:tcW w:w="835" w:type="pct"/>
            <w:vMerge/>
          </w:tcPr>
          <w:p w14:paraId="589B074C" w14:textId="77777777" w:rsidR="003303F6" w:rsidRPr="005D3E3F" w:rsidRDefault="003303F6" w:rsidP="003303F6">
            <w:pPr>
              <w:pStyle w:val="NoSpacing"/>
              <w:rPr>
                <w:sz w:val="20"/>
                <w:szCs w:val="20"/>
              </w:rPr>
            </w:pPr>
          </w:p>
        </w:tc>
        <w:tc>
          <w:tcPr>
            <w:tcW w:w="522" w:type="pct"/>
            <w:vMerge/>
            <w:vAlign w:val="center"/>
          </w:tcPr>
          <w:p w14:paraId="4E73DE54" w14:textId="77777777" w:rsidR="003303F6" w:rsidRPr="005D3E3F" w:rsidRDefault="003303F6" w:rsidP="003303F6">
            <w:pPr>
              <w:pStyle w:val="NoSpacing"/>
              <w:rPr>
                <w:sz w:val="20"/>
                <w:szCs w:val="20"/>
              </w:rPr>
            </w:pPr>
          </w:p>
        </w:tc>
        <w:tc>
          <w:tcPr>
            <w:tcW w:w="1381" w:type="pct"/>
            <w:shd w:val="clear" w:color="auto" w:fill="auto"/>
          </w:tcPr>
          <w:p w14:paraId="4E250FAF"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shd w:val="clear" w:color="auto" w:fill="auto"/>
            <w:vAlign w:val="center"/>
          </w:tcPr>
          <w:p w14:paraId="7ED79E3D" w14:textId="77777777" w:rsidR="003303F6" w:rsidRPr="005D3E3F" w:rsidRDefault="004437E3" w:rsidP="003303F6">
            <w:pPr>
              <w:pStyle w:val="NoSpacing"/>
              <w:jc w:val="center"/>
              <w:rPr>
                <w:rFonts w:cstheme="minorHAnsi"/>
                <w:sz w:val="20"/>
                <w:szCs w:val="20"/>
              </w:rPr>
            </w:pPr>
            <w:r w:rsidRPr="005D3E3F">
              <w:rPr>
                <w:rFonts w:cstheme="minorHAnsi"/>
                <w:sz w:val="20"/>
                <w:szCs w:val="20"/>
              </w:rPr>
              <w:t xml:space="preserve">&gt;0.037 mg/L </w:t>
            </w:r>
            <w:r w:rsidRPr="005D3E3F">
              <w:rPr>
                <w:rFonts w:cstheme="minorHAnsi"/>
                <w:sz w:val="20"/>
                <w:szCs w:val="20"/>
                <w:vertAlign w:val="subscript"/>
              </w:rPr>
              <w:t>e</w:t>
            </w:r>
          </w:p>
        </w:tc>
        <w:tc>
          <w:tcPr>
            <w:tcW w:w="810" w:type="pct"/>
            <w:shd w:val="clear" w:color="auto" w:fill="auto"/>
            <w:vAlign w:val="center"/>
          </w:tcPr>
          <w:p w14:paraId="30DE790E" w14:textId="77777777" w:rsidR="003303F6" w:rsidRPr="005D3E3F" w:rsidRDefault="003303F6" w:rsidP="003303F6">
            <w:pPr>
              <w:pStyle w:val="NoSpacing"/>
              <w:jc w:val="center"/>
              <w:rPr>
                <w:sz w:val="20"/>
                <w:szCs w:val="20"/>
              </w:rPr>
            </w:pPr>
            <w:r w:rsidRPr="005D3E3F">
              <w:rPr>
                <w:sz w:val="20"/>
                <w:szCs w:val="20"/>
              </w:rPr>
              <w:t>No Data</w:t>
            </w:r>
          </w:p>
        </w:tc>
        <w:tc>
          <w:tcPr>
            <w:tcW w:w="735" w:type="pct"/>
            <w:shd w:val="clear" w:color="auto" w:fill="auto"/>
            <w:vAlign w:val="center"/>
          </w:tcPr>
          <w:p w14:paraId="61D6E154" w14:textId="77777777" w:rsidR="003303F6" w:rsidRPr="005D3E3F" w:rsidRDefault="003303F6" w:rsidP="003303F6">
            <w:pPr>
              <w:pStyle w:val="NoSpacing"/>
              <w:jc w:val="center"/>
              <w:rPr>
                <w:sz w:val="20"/>
                <w:szCs w:val="20"/>
              </w:rPr>
            </w:pPr>
            <w:r w:rsidRPr="005D3E3F">
              <w:rPr>
                <w:sz w:val="20"/>
                <w:szCs w:val="20"/>
              </w:rPr>
              <w:t>No Data</w:t>
            </w:r>
          </w:p>
        </w:tc>
      </w:tr>
      <w:tr w:rsidR="003303F6" w:rsidRPr="005D3E3F" w14:paraId="6823018F" w14:textId="77777777" w:rsidTr="00765E5F">
        <w:tc>
          <w:tcPr>
            <w:tcW w:w="835" w:type="pct"/>
            <w:vMerge/>
          </w:tcPr>
          <w:p w14:paraId="13693895" w14:textId="77777777" w:rsidR="003303F6" w:rsidRPr="005D3E3F" w:rsidRDefault="003303F6" w:rsidP="003303F6">
            <w:pPr>
              <w:pStyle w:val="NoSpacing"/>
              <w:rPr>
                <w:sz w:val="20"/>
                <w:szCs w:val="20"/>
              </w:rPr>
            </w:pPr>
          </w:p>
        </w:tc>
        <w:tc>
          <w:tcPr>
            <w:tcW w:w="522" w:type="pct"/>
            <w:vMerge w:val="restart"/>
            <w:vAlign w:val="center"/>
          </w:tcPr>
          <w:p w14:paraId="46AC5963" w14:textId="77777777" w:rsidR="003303F6" w:rsidRPr="005D3E3F" w:rsidRDefault="003303F6" w:rsidP="003303F6">
            <w:pPr>
              <w:pStyle w:val="NoSpacing"/>
              <w:rPr>
                <w:sz w:val="20"/>
                <w:szCs w:val="20"/>
              </w:rPr>
            </w:pPr>
            <w:r w:rsidRPr="005D3E3F">
              <w:rPr>
                <w:sz w:val="20"/>
                <w:szCs w:val="20"/>
              </w:rPr>
              <w:t>PAS3</w:t>
            </w:r>
          </w:p>
          <w:p w14:paraId="5CEDF9B7" w14:textId="77777777" w:rsidR="003303F6" w:rsidRPr="005D3E3F" w:rsidRDefault="003303F6" w:rsidP="003303F6">
            <w:pPr>
              <w:pStyle w:val="NoSpacing"/>
              <w:rPr>
                <w:sz w:val="20"/>
                <w:szCs w:val="20"/>
              </w:rPr>
            </w:pPr>
            <w:r w:rsidRPr="005D3E3F">
              <w:rPr>
                <w:sz w:val="20"/>
                <w:szCs w:val="20"/>
              </w:rPr>
              <w:t>(2009)</w:t>
            </w:r>
          </w:p>
        </w:tc>
        <w:tc>
          <w:tcPr>
            <w:tcW w:w="1381" w:type="pct"/>
          </w:tcPr>
          <w:p w14:paraId="3091B7A6"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613F30CC"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503FE59D" w14:textId="77777777" w:rsidR="003303F6" w:rsidRPr="005D3E3F" w:rsidRDefault="004437E3" w:rsidP="003303F6">
            <w:pPr>
              <w:pStyle w:val="NoSpacing"/>
              <w:jc w:val="center"/>
              <w:rPr>
                <w:sz w:val="20"/>
                <w:szCs w:val="20"/>
              </w:rPr>
            </w:pPr>
            <w:r w:rsidRPr="005D3E3F">
              <w:rPr>
                <w:sz w:val="20"/>
                <w:szCs w:val="20"/>
              </w:rPr>
              <w:t>1</w:t>
            </w:r>
            <w:r w:rsidR="003303F6" w:rsidRPr="005D3E3F">
              <w:rPr>
                <w:sz w:val="20"/>
                <w:szCs w:val="20"/>
              </w:rPr>
              <w:t xml:space="preserve"> of 5</w:t>
            </w:r>
          </w:p>
        </w:tc>
        <w:tc>
          <w:tcPr>
            <w:tcW w:w="735" w:type="pct"/>
            <w:vAlign w:val="center"/>
          </w:tcPr>
          <w:p w14:paraId="3E589A44" w14:textId="77777777" w:rsidR="003303F6" w:rsidRPr="005D3E3F" w:rsidRDefault="004437E3" w:rsidP="003303F6">
            <w:pPr>
              <w:pStyle w:val="NoSpacing"/>
              <w:jc w:val="center"/>
              <w:rPr>
                <w:sz w:val="20"/>
                <w:szCs w:val="20"/>
              </w:rPr>
            </w:pPr>
            <w:r w:rsidRPr="005D3E3F">
              <w:rPr>
                <w:sz w:val="20"/>
                <w:szCs w:val="20"/>
              </w:rPr>
              <w:t>2</w:t>
            </w:r>
            <w:r w:rsidR="003303F6" w:rsidRPr="005D3E3F">
              <w:rPr>
                <w:sz w:val="20"/>
                <w:szCs w:val="20"/>
              </w:rPr>
              <w:t>0%</w:t>
            </w:r>
          </w:p>
        </w:tc>
      </w:tr>
      <w:tr w:rsidR="003303F6" w:rsidRPr="005D3E3F" w14:paraId="61A45BDB" w14:textId="77777777" w:rsidTr="00765E5F">
        <w:tc>
          <w:tcPr>
            <w:tcW w:w="835" w:type="pct"/>
            <w:vMerge/>
          </w:tcPr>
          <w:p w14:paraId="21FFC981" w14:textId="77777777" w:rsidR="003303F6" w:rsidRPr="005D3E3F" w:rsidRDefault="003303F6" w:rsidP="003303F6">
            <w:pPr>
              <w:pStyle w:val="NoSpacing"/>
              <w:rPr>
                <w:sz w:val="20"/>
                <w:szCs w:val="20"/>
              </w:rPr>
            </w:pPr>
          </w:p>
        </w:tc>
        <w:tc>
          <w:tcPr>
            <w:tcW w:w="522" w:type="pct"/>
            <w:vMerge/>
            <w:vAlign w:val="center"/>
          </w:tcPr>
          <w:p w14:paraId="6CE22BAF" w14:textId="77777777" w:rsidR="003303F6" w:rsidRPr="005D3E3F" w:rsidRDefault="003303F6" w:rsidP="003303F6">
            <w:pPr>
              <w:pStyle w:val="NoSpacing"/>
              <w:rPr>
                <w:sz w:val="20"/>
                <w:szCs w:val="20"/>
              </w:rPr>
            </w:pPr>
          </w:p>
        </w:tc>
        <w:tc>
          <w:tcPr>
            <w:tcW w:w="1381" w:type="pct"/>
          </w:tcPr>
          <w:p w14:paraId="3BB2BFE7"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5378C6FA" w14:textId="77777777" w:rsidR="003303F6" w:rsidRPr="005D3E3F" w:rsidRDefault="003303F6" w:rsidP="003303F6">
            <w:pPr>
              <w:pStyle w:val="NoSpacing"/>
              <w:jc w:val="center"/>
              <w:rPr>
                <w:sz w:val="20"/>
                <w:szCs w:val="20"/>
              </w:rPr>
            </w:pPr>
            <w:r w:rsidRPr="005D3E3F">
              <w:rPr>
                <w:rFonts w:ascii="Calibri" w:hAnsi="Calibri"/>
                <w:sz w:val="20"/>
                <w:szCs w:val="20"/>
              </w:rPr>
              <w:t xml:space="preserve">&gt; 235 </w:t>
            </w:r>
            <w:proofErr w:type="spellStart"/>
            <w:r w:rsidRPr="005D3E3F">
              <w:rPr>
                <w:rFonts w:ascii="Calibri" w:hAnsi="Calibri"/>
                <w:sz w:val="20"/>
                <w:szCs w:val="20"/>
              </w:rPr>
              <w:t>mpn</w:t>
            </w:r>
            <w:proofErr w:type="spellEnd"/>
            <w:r w:rsidRPr="005D3E3F">
              <w:rPr>
                <w:rFonts w:ascii="Calibri" w:hAnsi="Calibri"/>
                <w:sz w:val="20"/>
                <w:szCs w:val="20"/>
              </w:rPr>
              <w:t>/100 ml</w:t>
            </w:r>
          </w:p>
        </w:tc>
        <w:tc>
          <w:tcPr>
            <w:tcW w:w="810" w:type="pct"/>
            <w:vAlign w:val="center"/>
          </w:tcPr>
          <w:p w14:paraId="5B76384A" w14:textId="77777777" w:rsidR="003303F6" w:rsidRPr="005D3E3F" w:rsidRDefault="004437E3" w:rsidP="003303F6">
            <w:pPr>
              <w:pStyle w:val="NoSpacing"/>
              <w:jc w:val="center"/>
              <w:rPr>
                <w:sz w:val="20"/>
                <w:szCs w:val="20"/>
              </w:rPr>
            </w:pPr>
            <w:r w:rsidRPr="005D3E3F">
              <w:rPr>
                <w:sz w:val="20"/>
                <w:szCs w:val="20"/>
              </w:rPr>
              <w:t>3</w:t>
            </w:r>
            <w:r w:rsidR="003303F6" w:rsidRPr="005D3E3F">
              <w:rPr>
                <w:sz w:val="20"/>
                <w:szCs w:val="20"/>
              </w:rPr>
              <w:t xml:space="preserve"> of 5</w:t>
            </w:r>
          </w:p>
        </w:tc>
        <w:tc>
          <w:tcPr>
            <w:tcW w:w="735" w:type="pct"/>
            <w:vAlign w:val="center"/>
          </w:tcPr>
          <w:p w14:paraId="615A560F" w14:textId="77777777" w:rsidR="003303F6" w:rsidRPr="005D3E3F" w:rsidRDefault="004437E3" w:rsidP="003303F6">
            <w:pPr>
              <w:pStyle w:val="NoSpacing"/>
              <w:jc w:val="center"/>
              <w:rPr>
                <w:sz w:val="20"/>
                <w:szCs w:val="20"/>
              </w:rPr>
            </w:pPr>
            <w:r w:rsidRPr="005D3E3F">
              <w:rPr>
                <w:sz w:val="20"/>
                <w:szCs w:val="20"/>
              </w:rPr>
              <w:t>6</w:t>
            </w:r>
            <w:r w:rsidR="003303F6" w:rsidRPr="005D3E3F">
              <w:rPr>
                <w:sz w:val="20"/>
                <w:szCs w:val="20"/>
              </w:rPr>
              <w:t>0%</w:t>
            </w:r>
          </w:p>
        </w:tc>
      </w:tr>
      <w:tr w:rsidR="003303F6" w:rsidRPr="005D3E3F" w14:paraId="02590F87" w14:textId="77777777" w:rsidTr="00765E5F">
        <w:tc>
          <w:tcPr>
            <w:tcW w:w="835" w:type="pct"/>
            <w:vMerge/>
          </w:tcPr>
          <w:p w14:paraId="7964DBAA" w14:textId="77777777" w:rsidR="003303F6" w:rsidRPr="005D3E3F" w:rsidRDefault="003303F6" w:rsidP="003303F6">
            <w:pPr>
              <w:pStyle w:val="NoSpacing"/>
              <w:rPr>
                <w:sz w:val="20"/>
                <w:szCs w:val="20"/>
              </w:rPr>
            </w:pPr>
          </w:p>
        </w:tc>
        <w:tc>
          <w:tcPr>
            <w:tcW w:w="522" w:type="pct"/>
            <w:vMerge/>
            <w:vAlign w:val="center"/>
          </w:tcPr>
          <w:p w14:paraId="2D4BF34F" w14:textId="77777777" w:rsidR="003303F6" w:rsidRPr="005D3E3F" w:rsidRDefault="003303F6" w:rsidP="003303F6">
            <w:pPr>
              <w:pStyle w:val="NoSpacing"/>
              <w:rPr>
                <w:sz w:val="20"/>
                <w:szCs w:val="20"/>
              </w:rPr>
            </w:pPr>
          </w:p>
        </w:tc>
        <w:tc>
          <w:tcPr>
            <w:tcW w:w="1381" w:type="pct"/>
          </w:tcPr>
          <w:p w14:paraId="55C1DC90"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0937695E"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2DD1E197" w14:textId="77777777" w:rsidR="003303F6" w:rsidRPr="005D3E3F" w:rsidRDefault="003303F6" w:rsidP="003303F6">
            <w:pPr>
              <w:pStyle w:val="NoSpacing"/>
              <w:jc w:val="center"/>
              <w:rPr>
                <w:sz w:val="20"/>
                <w:szCs w:val="20"/>
              </w:rPr>
            </w:pPr>
            <w:r w:rsidRPr="005D3E3F">
              <w:rPr>
                <w:sz w:val="20"/>
                <w:szCs w:val="20"/>
              </w:rPr>
              <w:t>0 of 5</w:t>
            </w:r>
          </w:p>
        </w:tc>
        <w:tc>
          <w:tcPr>
            <w:tcW w:w="735" w:type="pct"/>
            <w:vAlign w:val="center"/>
          </w:tcPr>
          <w:p w14:paraId="67C8184C"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1FAC245D" w14:textId="77777777" w:rsidTr="00765E5F">
        <w:tc>
          <w:tcPr>
            <w:tcW w:w="835" w:type="pct"/>
            <w:vMerge/>
          </w:tcPr>
          <w:p w14:paraId="2DB56172" w14:textId="77777777" w:rsidR="003303F6" w:rsidRPr="005D3E3F" w:rsidRDefault="003303F6" w:rsidP="003303F6">
            <w:pPr>
              <w:pStyle w:val="NoSpacing"/>
              <w:rPr>
                <w:sz w:val="20"/>
                <w:szCs w:val="20"/>
              </w:rPr>
            </w:pPr>
          </w:p>
        </w:tc>
        <w:tc>
          <w:tcPr>
            <w:tcW w:w="522" w:type="pct"/>
            <w:vMerge/>
            <w:vAlign w:val="center"/>
          </w:tcPr>
          <w:p w14:paraId="22681D1F" w14:textId="77777777" w:rsidR="003303F6" w:rsidRPr="005D3E3F" w:rsidRDefault="003303F6" w:rsidP="003303F6">
            <w:pPr>
              <w:pStyle w:val="NoSpacing"/>
              <w:rPr>
                <w:sz w:val="20"/>
                <w:szCs w:val="20"/>
              </w:rPr>
            </w:pPr>
          </w:p>
        </w:tc>
        <w:tc>
          <w:tcPr>
            <w:tcW w:w="1381" w:type="pct"/>
          </w:tcPr>
          <w:p w14:paraId="0F31FC6A"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0BAD334C"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0E959459" w14:textId="77777777" w:rsidR="003303F6" w:rsidRPr="005D3E3F" w:rsidRDefault="003303F6" w:rsidP="003303F6">
            <w:pPr>
              <w:pStyle w:val="NoSpacing"/>
              <w:jc w:val="center"/>
              <w:rPr>
                <w:sz w:val="20"/>
                <w:szCs w:val="20"/>
              </w:rPr>
            </w:pPr>
            <w:r w:rsidRPr="005D3E3F">
              <w:rPr>
                <w:sz w:val="20"/>
                <w:szCs w:val="20"/>
              </w:rPr>
              <w:t>1 of 5</w:t>
            </w:r>
          </w:p>
        </w:tc>
        <w:tc>
          <w:tcPr>
            <w:tcW w:w="735" w:type="pct"/>
            <w:vAlign w:val="center"/>
          </w:tcPr>
          <w:p w14:paraId="1B68D47B" w14:textId="77777777" w:rsidR="003303F6" w:rsidRPr="005D3E3F" w:rsidRDefault="003303F6" w:rsidP="003303F6">
            <w:pPr>
              <w:pStyle w:val="NoSpacing"/>
              <w:jc w:val="center"/>
              <w:rPr>
                <w:sz w:val="20"/>
                <w:szCs w:val="20"/>
              </w:rPr>
            </w:pPr>
            <w:r w:rsidRPr="005D3E3F">
              <w:rPr>
                <w:sz w:val="20"/>
                <w:szCs w:val="20"/>
              </w:rPr>
              <w:t>20%</w:t>
            </w:r>
          </w:p>
        </w:tc>
      </w:tr>
      <w:tr w:rsidR="003303F6" w:rsidRPr="005D3E3F" w14:paraId="325037EA" w14:textId="77777777" w:rsidTr="00765E5F">
        <w:tc>
          <w:tcPr>
            <w:tcW w:w="835" w:type="pct"/>
            <w:vMerge/>
          </w:tcPr>
          <w:p w14:paraId="29FBC7AC" w14:textId="77777777" w:rsidR="003303F6" w:rsidRPr="005D3E3F" w:rsidRDefault="003303F6" w:rsidP="003303F6">
            <w:pPr>
              <w:pStyle w:val="NoSpacing"/>
              <w:rPr>
                <w:sz w:val="20"/>
                <w:szCs w:val="20"/>
              </w:rPr>
            </w:pPr>
          </w:p>
        </w:tc>
        <w:tc>
          <w:tcPr>
            <w:tcW w:w="522" w:type="pct"/>
            <w:vMerge/>
            <w:vAlign w:val="center"/>
          </w:tcPr>
          <w:p w14:paraId="3B27DAB1" w14:textId="77777777" w:rsidR="003303F6" w:rsidRPr="005D3E3F" w:rsidRDefault="003303F6" w:rsidP="003303F6">
            <w:pPr>
              <w:pStyle w:val="NoSpacing"/>
              <w:rPr>
                <w:sz w:val="20"/>
                <w:szCs w:val="20"/>
              </w:rPr>
            </w:pPr>
          </w:p>
        </w:tc>
        <w:tc>
          <w:tcPr>
            <w:tcW w:w="1381" w:type="pct"/>
          </w:tcPr>
          <w:p w14:paraId="02FD7D8A"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51C5C450" w14:textId="77777777" w:rsidR="003303F6" w:rsidRPr="005D3E3F" w:rsidRDefault="004437E3" w:rsidP="003303F6">
            <w:pPr>
              <w:pStyle w:val="NoSpacing"/>
              <w:jc w:val="center"/>
              <w:rPr>
                <w:sz w:val="20"/>
                <w:szCs w:val="20"/>
              </w:rPr>
            </w:pPr>
            <w:r w:rsidRPr="005D3E3F">
              <w:rPr>
                <w:rFonts w:cstheme="minorHAnsi"/>
                <w:sz w:val="20"/>
                <w:szCs w:val="20"/>
              </w:rPr>
              <w:t xml:space="preserve">&gt; 1.8 mg/L </w:t>
            </w:r>
            <w:r w:rsidRPr="005D3E3F">
              <w:rPr>
                <w:rFonts w:cstheme="minorHAnsi"/>
                <w:sz w:val="20"/>
                <w:szCs w:val="20"/>
                <w:vertAlign w:val="subscript"/>
              </w:rPr>
              <w:t>a</w:t>
            </w:r>
          </w:p>
        </w:tc>
        <w:tc>
          <w:tcPr>
            <w:tcW w:w="810" w:type="pct"/>
            <w:vAlign w:val="center"/>
          </w:tcPr>
          <w:p w14:paraId="2B091F36"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17FF258C"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3A304D00" w14:textId="77777777" w:rsidTr="00765E5F">
        <w:tc>
          <w:tcPr>
            <w:tcW w:w="835" w:type="pct"/>
            <w:vMerge/>
          </w:tcPr>
          <w:p w14:paraId="4A7DCD7F" w14:textId="77777777" w:rsidR="003303F6" w:rsidRPr="005D3E3F" w:rsidRDefault="003303F6" w:rsidP="003303F6">
            <w:pPr>
              <w:pStyle w:val="NoSpacing"/>
              <w:rPr>
                <w:sz w:val="20"/>
                <w:szCs w:val="20"/>
              </w:rPr>
            </w:pPr>
          </w:p>
        </w:tc>
        <w:tc>
          <w:tcPr>
            <w:tcW w:w="522" w:type="pct"/>
            <w:vMerge/>
            <w:vAlign w:val="center"/>
          </w:tcPr>
          <w:p w14:paraId="57415189" w14:textId="77777777" w:rsidR="003303F6" w:rsidRPr="005D3E3F" w:rsidRDefault="003303F6" w:rsidP="003303F6">
            <w:pPr>
              <w:pStyle w:val="NoSpacing"/>
              <w:rPr>
                <w:sz w:val="20"/>
                <w:szCs w:val="20"/>
              </w:rPr>
            </w:pPr>
          </w:p>
        </w:tc>
        <w:tc>
          <w:tcPr>
            <w:tcW w:w="1381" w:type="pct"/>
          </w:tcPr>
          <w:p w14:paraId="7FE1CAC9"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142D6EF1" w14:textId="77777777" w:rsidR="003303F6" w:rsidRPr="005D3E3F" w:rsidRDefault="003303F6" w:rsidP="003303F6">
            <w:pPr>
              <w:pStyle w:val="NoSpacing"/>
              <w:rPr>
                <w:sz w:val="20"/>
                <w:szCs w:val="20"/>
              </w:rPr>
            </w:pPr>
          </w:p>
        </w:tc>
        <w:tc>
          <w:tcPr>
            <w:tcW w:w="717" w:type="pct"/>
            <w:vAlign w:val="center"/>
          </w:tcPr>
          <w:p w14:paraId="2E05D903"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31630A2E" w14:textId="77777777" w:rsidR="003303F6" w:rsidRPr="005D3E3F" w:rsidRDefault="004437E3" w:rsidP="003303F6">
            <w:pPr>
              <w:pStyle w:val="NoSpacing"/>
              <w:jc w:val="center"/>
              <w:rPr>
                <w:sz w:val="20"/>
                <w:szCs w:val="20"/>
              </w:rPr>
            </w:pPr>
            <w:r w:rsidRPr="005D3E3F">
              <w:rPr>
                <w:rFonts w:cstheme="minorHAnsi"/>
                <w:sz w:val="20"/>
                <w:szCs w:val="20"/>
              </w:rPr>
              <w:t xml:space="preserve">&gt;0.56 mg/L </w:t>
            </w:r>
            <w:r w:rsidRPr="005D3E3F">
              <w:rPr>
                <w:rFonts w:cstheme="minorHAnsi"/>
                <w:sz w:val="20"/>
                <w:szCs w:val="20"/>
                <w:vertAlign w:val="subscript"/>
              </w:rPr>
              <w:t>b</w:t>
            </w:r>
          </w:p>
        </w:tc>
        <w:tc>
          <w:tcPr>
            <w:tcW w:w="810" w:type="pct"/>
            <w:vAlign w:val="center"/>
          </w:tcPr>
          <w:p w14:paraId="3F8A4221" w14:textId="77777777" w:rsidR="003303F6" w:rsidRPr="005D3E3F" w:rsidRDefault="003303F6" w:rsidP="003303F6">
            <w:pPr>
              <w:pStyle w:val="NoSpacing"/>
              <w:jc w:val="center"/>
              <w:rPr>
                <w:sz w:val="20"/>
                <w:szCs w:val="20"/>
              </w:rPr>
            </w:pPr>
            <w:r w:rsidRPr="005D3E3F">
              <w:rPr>
                <w:sz w:val="20"/>
                <w:szCs w:val="20"/>
              </w:rPr>
              <w:t>Zero of 5</w:t>
            </w:r>
          </w:p>
          <w:p w14:paraId="3617C767" w14:textId="77777777" w:rsidR="00B219CA" w:rsidRPr="005D3E3F" w:rsidRDefault="00B219CA" w:rsidP="003303F6">
            <w:pPr>
              <w:pStyle w:val="NoSpacing"/>
              <w:jc w:val="center"/>
              <w:rPr>
                <w:sz w:val="20"/>
                <w:szCs w:val="20"/>
              </w:rPr>
            </w:pPr>
            <w:r w:rsidRPr="005D3E3F">
              <w:rPr>
                <w:sz w:val="20"/>
                <w:szCs w:val="20"/>
              </w:rPr>
              <w:t>Zero of 5</w:t>
            </w:r>
          </w:p>
        </w:tc>
        <w:tc>
          <w:tcPr>
            <w:tcW w:w="735" w:type="pct"/>
            <w:vAlign w:val="center"/>
          </w:tcPr>
          <w:p w14:paraId="494984F9" w14:textId="77777777" w:rsidR="003303F6" w:rsidRPr="005D3E3F" w:rsidRDefault="003303F6" w:rsidP="003303F6">
            <w:pPr>
              <w:pStyle w:val="NoSpacing"/>
              <w:jc w:val="center"/>
              <w:rPr>
                <w:sz w:val="20"/>
                <w:szCs w:val="20"/>
              </w:rPr>
            </w:pPr>
            <w:r w:rsidRPr="005D3E3F">
              <w:rPr>
                <w:sz w:val="20"/>
                <w:szCs w:val="20"/>
              </w:rPr>
              <w:t>0%</w:t>
            </w:r>
          </w:p>
          <w:p w14:paraId="247F1408" w14:textId="77777777" w:rsidR="00B219CA" w:rsidRPr="005D3E3F" w:rsidRDefault="00B219CA" w:rsidP="003303F6">
            <w:pPr>
              <w:pStyle w:val="NoSpacing"/>
              <w:jc w:val="center"/>
              <w:rPr>
                <w:sz w:val="20"/>
                <w:szCs w:val="20"/>
              </w:rPr>
            </w:pPr>
            <w:r w:rsidRPr="005D3E3F">
              <w:rPr>
                <w:sz w:val="20"/>
                <w:szCs w:val="20"/>
              </w:rPr>
              <w:t>0%</w:t>
            </w:r>
          </w:p>
        </w:tc>
      </w:tr>
      <w:tr w:rsidR="003303F6" w:rsidRPr="005D3E3F" w14:paraId="6CC6A412" w14:textId="77777777" w:rsidTr="00765E5F">
        <w:tc>
          <w:tcPr>
            <w:tcW w:w="835" w:type="pct"/>
            <w:vMerge/>
          </w:tcPr>
          <w:p w14:paraId="6A06C786" w14:textId="77777777" w:rsidR="003303F6" w:rsidRPr="005D3E3F" w:rsidRDefault="003303F6" w:rsidP="003303F6">
            <w:pPr>
              <w:pStyle w:val="NoSpacing"/>
              <w:rPr>
                <w:sz w:val="20"/>
                <w:szCs w:val="20"/>
              </w:rPr>
            </w:pPr>
          </w:p>
        </w:tc>
        <w:tc>
          <w:tcPr>
            <w:tcW w:w="522" w:type="pct"/>
            <w:vMerge/>
            <w:vAlign w:val="center"/>
          </w:tcPr>
          <w:p w14:paraId="2121474F" w14:textId="77777777" w:rsidR="003303F6" w:rsidRPr="005D3E3F" w:rsidRDefault="003303F6" w:rsidP="003303F6">
            <w:pPr>
              <w:pStyle w:val="NoSpacing"/>
              <w:rPr>
                <w:sz w:val="20"/>
                <w:szCs w:val="20"/>
              </w:rPr>
            </w:pPr>
          </w:p>
        </w:tc>
        <w:tc>
          <w:tcPr>
            <w:tcW w:w="1381" w:type="pct"/>
            <w:shd w:val="clear" w:color="auto" w:fill="auto"/>
          </w:tcPr>
          <w:p w14:paraId="14B95D32" w14:textId="77777777" w:rsidR="003303F6" w:rsidRPr="005D3E3F" w:rsidRDefault="003303F6" w:rsidP="003303F6">
            <w:pPr>
              <w:pStyle w:val="NoSpacing"/>
              <w:rPr>
                <w:sz w:val="20"/>
                <w:szCs w:val="20"/>
              </w:rPr>
            </w:pPr>
            <w:r w:rsidRPr="005D3E3F">
              <w:rPr>
                <w:sz w:val="20"/>
                <w:szCs w:val="20"/>
              </w:rPr>
              <w:t>Total Phosphorus</w:t>
            </w:r>
          </w:p>
        </w:tc>
        <w:tc>
          <w:tcPr>
            <w:tcW w:w="717" w:type="pct"/>
            <w:shd w:val="clear" w:color="auto" w:fill="auto"/>
            <w:vAlign w:val="center"/>
          </w:tcPr>
          <w:p w14:paraId="2639032F" w14:textId="77777777" w:rsidR="003303F6" w:rsidRPr="005D3E3F" w:rsidRDefault="003303F6" w:rsidP="003303F6">
            <w:pPr>
              <w:pStyle w:val="NoSpacing"/>
              <w:jc w:val="center"/>
              <w:rPr>
                <w:rFonts w:cstheme="minorHAnsi"/>
                <w:sz w:val="20"/>
                <w:szCs w:val="20"/>
                <w:vertAlign w:val="subscript"/>
              </w:rPr>
            </w:pPr>
            <w:r w:rsidRPr="005D3E3F">
              <w:rPr>
                <w:rFonts w:cstheme="minorHAnsi"/>
                <w:sz w:val="20"/>
                <w:szCs w:val="20"/>
              </w:rPr>
              <w:t>&gt; 0.037 mg/L</w:t>
            </w:r>
            <w:r w:rsidR="004437E3" w:rsidRPr="005D3E3F">
              <w:rPr>
                <w:rFonts w:cstheme="minorHAnsi"/>
                <w:sz w:val="20"/>
                <w:szCs w:val="20"/>
              </w:rPr>
              <w:t xml:space="preserve"> </w:t>
            </w:r>
            <w:r w:rsidR="004437E3" w:rsidRPr="005D3E3F">
              <w:rPr>
                <w:rFonts w:cstheme="minorHAnsi"/>
                <w:sz w:val="20"/>
                <w:szCs w:val="20"/>
                <w:vertAlign w:val="subscript"/>
              </w:rPr>
              <w:t>c</w:t>
            </w:r>
          </w:p>
          <w:p w14:paraId="743BE881" w14:textId="77777777" w:rsidR="004437E3" w:rsidRPr="005D3E3F" w:rsidRDefault="004437E3" w:rsidP="003303F6">
            <w:pPr>
              <w:pStyle w:val="NoSpacing"/>
              <w:jc w:val="center"/>
              <w:rPr>
                <w:sz w:val="20"/>
                <w:szCs w:val="20"/>
              </w:rPr>
            </w:pPr>
            <w:r w:rsidRPr="005D3E3F">
              <w:rPr>
                <w:sz w:val="20"/>
                <w:szCs w:val="20"/>
              </w:rPr>
              <w:t xml:space="preserve">&gt;0.09 mg/L </w:t>
            </w:r>
            <w:r w:rsidRPr="005D3E3F">
              <w:rPr>
                <w:sz w:val="20"/>
                <w:szCs w:val="20"/>
                <w:vertAlign w:val="subscript"/>
              </w:rPr>
              <w:t>d</w:t>
            </w:r>
          </w:p>
        </w:tc>
        <w:tc>
          <w:tcPr>
            <w:tcW w:w="810" w:type="pct"/>
            <w:shd w:val="clear" w:color="auto" w:fill="auto"/>
            <w:vAlign w:val="center"/>
          </w:tcPr>
          <w:p w14:paraId="3953932D" w14:textId="77777777" w:rsidR="003303F6" w:rsidRPr="005D3E3F" w:rsidRDefault="00906CBE" w:rsidP="003303F6">
            <w:pPr>
              <w:pStyle w:val="NoSpacing"/>
              <w:jc w:val="center"/>
              <w:rPr>
                <w:sz w:val="20"/>
                <w:szCs w:val="20"/>
              </w:rPr>
            </w:pPr>
            <w:r w:rsidRPr="005D3E3F">
              <w:rPr>
                <w:sz w:val="20"/>
                <w:szCs w:val="20"/>
              </w:rPr>
              <w:t>5</w:t>
            </w:r>
            <w:r w:rsidR="003303F6" w:rsidRPr="005D3E3F">
              <w:rPr>
                <w:sz w:val="20"/>
                <w:szCs w:val="20"/>
              </w:rPr>
              <w:t xml:space="preserve"> of 5</w:t>
            </w:r>
          </w:p>
          <w:p w14:paraId="5641F7FE" w14:textId="77777777" w:rsidR="004437E3" w:rsidRPr="005D3E3F" w:rsidRDefault="004437E3" w:rsidP="003303F6">
            <w:pPr>
              <w:pStyle w:val="NoSpacing"/>
              <w:jc w:val="center"/>
              <w:rPr>
                <w:sz w:val="20"/>
                <w:szCs w:val="20"/>
              </w:rPr>
            </w:pPr>
            <w:r w:rsidRPr="005D3E3F">
              <w:rPr>
                <w:sz w:val="20"/>
                <w:szCs w:val="20"/>
              </w:rPr>
              <w:t>4 of 5</w:t>
            </w:r>
          </w:p>
        </w:tc>
        <w:tc>
          <w:tcPr>
            <w:tcW w:w="735" w:type="pct"/>
            <w:shd w:val="clear" w:color="auto" w:fill="auto"/>
            <w:vAlign w:val="center"/>
          </w:tcPr>
          <w:p w14:paraId="3BD3B286" w14:textId="77777777" w:rsidR="003303F6" w:rsidRPr="005D3E3F" w:rsidRDefault="00906CBE" w:rsidP="003303F6">
            <w:pPr>
              <w:pStyle w:val="NoSpacing"/>
              <w:jc w:val="center"/>
              <w:rPr>
                <w:sz w:val="20"/>
                <w:szCs w:val="20"/>
              </w:rPr>
            </w:pPr>
            <w:r w:rsidRPr="005D3E3F">
              <w:rPr>
                <w:sz w:val="20"/>
                <w:szCs w:val="20"/>
              </w:rPr>
              <w:t>10</w:t>
            </w:r>
            <w:r w:rsidR="003303F6" w:rsidRPr="005D3E3F">
              <w:rPr>
                <w:sz w:val="20"/>
                <w:szCs w:val="20"/>
              </w:rPr>
              <w:t>0%</w:t>
            </w:r>
          </w:p>
          <w:p w14:paraId="4374A40F" w14:textId="77777777" w:rsidR="004437E3" w:rsidRPr="005D3E3F" w:rsidRDefault="004437E3" w:rsidP="003303F6">
            <w:pPr>
              <w:pStyle w:val="NoSpacing"/>
              <w:jc w:val="center"/>
              <w:rPr>
                <w:sz w:val="20"/>
                <w:szCs w:val="20"/>
              </w:rPr>
            </w:pPr>
            <w:r w:rsidRPr="005D3E3F">
              <w:rPr>
                <w:sz w:val="20"/>
                <w:szCs w:val="20"/>
              </w:rPr>
              <w:t>80%</w:t>
            </w:r>
          </w:p>
        </w:tc>
      </w:tr>
      <w:tr w:rsidR="003303F6" w:rsidRPr="005D3E3F" w14:paraId="4C9467D7" w14:textId="77777777" w:rsidTr="00765E5F">
        <w:tc>
          <w:tcPr>
            <w:tcW w:w="835" w:type="pct"/>
            <w:vMerge/>
          </w:tcPr>
          <w:p w14:paraId="1B913177" w14:textId="77777777" w:rsidR="003303F6" w:rsidRPr="005D3E3F" w:rsidRDefault="003303F6" w:rsidP="003303F6">
            <w:pPr>
              <w:pStyle w:val="NoSpacing"/>
              <w:rPr>
                <w:sz w:val="20"/>
                <w:szCs w:val="20"/>
              </w:rPr>
            </w:pPr>
          </w:p>
        </w:tc>
        <w:tc>
          <w:tcPr>
            <w:tcW w:w="522" w:type="pct"/>
            <w:vMerge/>
            <w:vAlign w:val="center"/>
          </w:tcPr>
          <w:p w14:paraId="2C235D80" w14:textId="77777777" w:rsidR="003303F6" w:rsidRPr="005D3E3F" w:rsidRDefault="003303F6" w:rsidP="003303F6">
            <w:pPr>
              <w:pStyle w:val="NoSpacing"/>
              <w:rPr>
                <w:sz w:val="20"/>
                <w:szCs w:val="20"/>
              </w:rPr>
            </w:pPr>
          </w:p>
        </w:tc>
        <w:tc>
          <w:tcPr>
            <w:tcW w:w="1381" w:type="pct"/>
            <w:shd w:val="clear" w:color="auto" w:fill="auto"/>
          </w:tcPr>
          <w:p w14:paraId="63C6C4F9"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shd w:val="clear" w:color="auto" w:fill="auto"/>
            <w:vAlign w:val="center"/>
          </w:tcPr>
          <w:p w14:paraId="5B7F7D9D" w14:textId="77777777" w:rsidR="003303F6" w:rsidRPr="005D3E3F" w:rsidRDefault="003303F6" w:rsidP="004437E3">
            <w:pPr>
              <w:pStyle w:val="NoSpacing"/>
              <w:jc w:val="center"/>
              <w:rPr>
                <w:rFonts w:cstheme="minorHAnsi"/>
                <w:sz w:val="20"/>
                <w:szCs w:val="20"/>
              </w:rPr>
            </w:pPr>
            <w:r w:rsidRPr="005D3E3F">
              <w:rPr>
                <w:rFonts w:cstheme="minorHAnsi"/>
                <w:sz w:val="20"/>
                <w:szCs w:val="20"/>
              </w:rPr>
              <w:t>&gt;0.037 mg/L</w:t>
            </w:r>
            <w:r w:rsidR="004437E3" w:rsidRPr="005D3E3F">
              <w:rPr>
                <w:rFonts w:cstheme="minorHAnsi"/>
                <w:sz w:val="20"/>
                <w:szCs w:val="20"/>
              </w:rPr>
              <w:t xml:space="preserve"> </w:t>
            </w:r>
            <w:r w:rsidR="004437E3" w:rsidRPr="005D3E3F">
              <w:rPr>
                <w:rFonts w:cstheme="minorHAnsi"/>
                <w:sz w:val="20"/>
                <w:szCs w:val="20"/>
                <w:vertAlign w:val="subscript"/>
              </w:rPr>
              <w:t>e</w:t>
            </w:r>
          </w:p>
        </w:tc>
        <w:tc>
          <w:tcPr>
            <w:tcW w:w="810" w:type="pct"/>
            <w:shd w:val="clear" w:color="auto" w:fill="auto"/>
            <w:vAlign w:val="center"/>
          </w:tcPr>
          <w:p w14:paraId="4502E539" w14:textId="77777777" w:rsidR="003303F6" w:rsidRPr="005D3E3F" w:rsidRDefault="003303F6" w:rsidP="003303F6">
            <w:pPr>
              <w:pStyle w:val="NoSpacing"/>
              <w:jc w:val="center"/>
              <w:rPr>
                <w:sz w:val="20"/>
                <w:szCs w:val="20"/>
              </w:rPr>
            </w:pPr>
            <w:r w:rsidRPr="005D3E3F">
              <w:rPr>
                <w:sz w:val="20"/>
                <w:szCs w:val="20"/>
              </w:rPr>
              <w:t>No Data</w:t>
            </w:r>
          </w:p>
        </w:tc>
        <w:tc>
          <w:tcPr>
            <w:tcW w:w="735" w:type="pct"/>
            <w:shd w:val="clear" w:color="auto" w:fill="auto"/>
            <w:vAlign w:val="center"/>
          </w:tcPr>
          <w:p w14:paraId="1B2098D8" w14:textId="77777777" w:rsidR="003303F6" w:rsidRPr="005D3E3F" w:rsidRDefault="003303F6" w:rsidP="003303F6">
            <w:pPr>
              <w:pStyle w:val="NoSpacing"/>
              <w:jc w:val="center"/>
              <w:rPr>
                <w:sz w:val="20"/>
                <w:szCs w:val="20"/>
              </w:rPr>
            </w:pPr>
            <w:r w:rsidRPr="005D3E3F">
              <w:rPr>
                <w:sz w:val="20"/>
                <w:szCs w:val="20"/>
              </w:rPr>
              <w:t>No Data</w:t>
            </w:r>
          </w:p>
        </w:tc>
      </w:tr>
      <w:tr w:rsidR="003303F6" w:rsidRPr="005D3E3F" w14:paraId="319D9EF4" w14:textId="77777777" w:rsidTr="00765E5F">
        <w:tc>
          <w:tcPr>
            <w:tcW w:w="835" w:type="pct"/>
            <w:vMerge w:val="restart"/>
          </w:tcPr>
          <w:p w14:paraId="746086FB" w14:textId="77777777" w:rsidR="003303F6" w:rsidRPr="005D3E3F" w:rsidRDefault="003303F6" w:rsidP="003303F6">
            <w:pPr>
              <w:pStyle w:val="NoSpacing"/>
              <w:rPr>
                <w:sz w:val="20"/>
                <w:szCs w:val="20"/>
              </w:rPr>
            </w:pPr>
            <w:r w:rsidRPr="005D3E3F">
              <w:rPr>
                <w:sz w:val="20"/>
                <w:szCs w:val="20"/>
              </w:rPr>
              <w:t>Other Tributaries</w:t>
            </w:r>
          </w:p>
        </w:tc>
        <w:tc>
          <w:tcPr>
            <w:tcW w:w="522" w:type="pct"/>
            <w:vMerge w:val="restart"/>
            <w:vAlign w:val="center"/>
          </w:tcPr>
          <w:p w14:paraId="36275042" w14:textId="77777777" w:rsidR="003303F6" w:rsidRPr="005D3E3F" w:rsidRDefault="003303F6" w:rsidP="003303F6">
            <w:pPr>
              <w:pStyle w:val="NoSpacing"/>
              <w:rPr>
                <w:sz w:val="20"/>
                <w:szCs w:val="20"/>
              </w:rPr>
            </w:pPr>
            <w:r w:rsidRPr="005D3E3F">
              <w:rPr>
                <w:sz w:val="20"/>
                <w:szCs w:val="20"/>
              </w:rPr>
              <w:t>CRA1</w:t>
            </w:r>
          </w:p>
          <w:p w14:paraId="1D3EBE3C" w14:textId="77777777" w:rsidR="003303F6" w:rsidRPr="005D3E3F" w:rsidRDefault="003303F6" w:rsidP="003303F6">
            <w:pPr>
              <w:pStyle w:val="NoSpacing"/>
              <w:rPr>
                <w:sz w:val="20"/>
                <w:szCs w:val="20"/>
              </w:rPr>
            </w:pPr>
            <w:r w:rsidRPr="005D3E3F">
              <w:rPr>
                <w:sz w:val="20"/>
                <w:szCs w:val="20"/>
              </w:rPr>
              <w:t>(2008)</w:t>
            </w:r>
          </w:p>
        </w:tc>
        <w:tc>
          <w:tcPr>
            <w:tcW w:w="1381" w:type="pct"/>
          </w:tcPr>
          <w:p w14:paraId="0B14B780"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34D069B7"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3A745E82" w14:textId="77777777" w:rsidR="003303F6" w:rsidRPr="005D3E3F" w:rsidRDefault="00132646" w:rsidP="003303F6">
            <w:pPr>
              <w:pStyle w:val="NoSpacing"/>
              <w:jc w:val="center"/>
              <w:rPr>
                <w:sz w:val="20"/>
                <w:szCs w:val="20"/>
              </w:rPr>
            </w:pPr>
            <w:r w:rsidRPr="005D3E3F">
              <w:rPr>
                <w:sz w:val="20"/>
                <w:szCs w:val="20"/>
              </w:rPr>
              <w:t>Zero</w:t>
            </w:r>
            <w:r w:rsidR="003303F6" w:rsidRPr="005D3E3F">
              <w:rPr>
                <w:sz w:val="20"/>
                <w:szCs w:val="20"/>
              </w:rPr>
              <w:t xml:space="preserve"> of 5</w:t>
            </w:r>
          </w:p>
        </w:tc>
        <w:tc>
          <w:tcPr>
            <w:tcW w:w="735" w:type="pct"/>
            <w:vAlign w:val="center"/>
          </w:tcPr>
          <w:p w14:paraId="1D5A7094" w14:textId="77777777" w:rsidR="003303F6" w:rsidRPr="005D3E3F" w:rsidRDefault="003303F6" w:rsidP="003303F6">
            <w:pPr>
              <w:pStyle w:val="NoSpacing"/>
              <w:jc w:val="center"/>
              <w:rPr>
                <w:sz w:val="20"/>
                <w:szCs w:val="20"/>
              </w:rPr>
            </w:pPr>
            <w:r w:rsidRPr="005D3E3F">
              <w:rPr>
                <w:sz w:val="20"/>
                <w:szCs w:val="20"/>
              </w:rPr>
              <w:t>0%</w:t>
            </w:r>
          </w:p>
        </w:tc>
      </w:tr>
      <w:tr w:rsidR="003303F6" w:rsidRPr="005D3E3F" w14:paraId="40E3D66C" w14:textId="77777777" w:rsidTr="00765E5F">
        <w:tc>
          <w:tcPr>
            <w:tcW w:w="835" w:type="pct"/>
            <w:vMerge/>
          </w:tcPr>
          <w:p w14:paraId="06E7D188" w14:textId="77777777" w:rsidR="003303F6" w:rsidRPr="005D3E3F" w:rsidRDefault="003303F6" w:rsidP="003303F6">
            <w:pPr>
              <w:pStyle w:val="NoSpacing"/>
              <w:rPr>
                <w:sz w:val="20"/>
                <w:szCs w:val="20"/>
              </w:rPr>
            </w:pPr>
          </w:p>
        </w:tc>
        <w:tc>
          <w:tcPr>
            <w:tcW w:w="522" w:type="pct"/>
            <w:vMerge/>
            <w:vAlign w:val="center"/>
          </w:tcPr>
          <w:p w14:paraId="065E0E8C" w14:textId="77777777" w:rsidR="003303F6" w:rsidRPr="005D3E3F" w:rsidRDefault="003303F6" w:rsidP="003303F6">
            <w:pPr>
              <w:pStyle w:val="NoSpacing"/>
              <w:rPr>
                <w:sz w:val="20"/>
                <w:szCs w:val="20"/>
              </w:rPr>
            </w:pPr>
          </w:p>
        </w:tc>
        <w:tc>
          <w:tcPr>
            <w:tcW w:w="1381" w:type="pct"/>
          </w:tcPr>
          <w:p w14:paraId="6160D6EA"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5B21C8D7" w14:textId="77777777" w:rsidR="003303F6" w:rsidRPr="005D3E3F" w:rsidRDefault="003303F6" w:rsidP="003303F6">
            <w:pPr>
              <w:pStyle w:val="NoSpacing"/>
              <w:jc w:val="center"/>
              <w:rPr>
                <w:sz w:val="20"/>
                <w:szCs w:val="20"/>
              </w:rPr>
            </w:pPr>
            <w:r w:rsidRPr="005D3E3F">
              <w:rPr>
                <w:rFonts w:ascii="Calibri" w:hAnsi="Calibri"/>
                <w:sz w:val="20"/>
                <w:szCs w:val="20"/>
              </w:rPr>
              <w:t xml:space="preserve">&gt; 235 </w:t>
            </w:r>
            <w:proofErr w:type="spellStart"/>
            <w:r w:rsidRPr="005D3E3F">
              <w:rPr>
                <w:rFonts w:ascii="Calibri" w:hAnsi="Calibri"/>
                <w:sz w:val="20"/>
                <w:szCs w:val="20"/>
              </w:rPr>
              <w:t>mpn</w:t>
            </w:r>
            <w:proofErr w:type="spellEnd"/>
            <w:r w:rsidRPr="005D3E3F">
              <w:rPr>
                <w:rFonts w:ascii="Calibri" w:hAnsi="Calibri"/>
                <w:sz w:val="20"/>
                <w:szCs w:val="20"/>
              </w:rPr>
              <w:t>/100 ml</w:t>
            </w:r>
          </w:p>
        </w:tc>
        <w:tc>
          <w:tcPr>
            <w:tcW w:w="810" w:type="pct"/>
            <w:vAlign w:val="center"/>
          </w:tcPr>
          <w:p w14:paraId="3A22C748" w14:textId="77777777" w:rsidR="003303F6" w:rsidRPr="005D3E3F" w:rsidRDefault="00132646" w:rsidP="003303F6">
            <w:pPr>
              <w:pStyle w:val="NoSpacing"/>
              <w:jc w:val="center"/>
              <w:rPr>
                <w:sz w:val="20"/>
                <w:szCs w:val="20"/>
              </w:rPr>
            </w:pPr>
            <w:r w:rsidRPr="005D3E3F">
              <w:rPr>
                <w:sz w:val="20"/>
                <w:szCs w:val="20"/>
              </w:rPr>
              <w:t>Zero</w:t>
            </w:r>
            <w:r w:rsidR="00B219CA" w:rsidRPr="005D3E3F">
              <w:rPr>
                <w:sz w:val="20"/>
                <w:szCs w:val="20"/>
              </w:rPr>
              <w:t xml:space="preserve"> </w:t>
            </w:r>
            <w:r w:rsidR="003303F6" w:rsidRPr="005D3E3F">
              <w:rPr>
                <w:sz w:val="20"/>
                <w:szCs w:val="20"/>
              </w:rPr>
              <w:t>of 5</w:t>
            </w:r>
          </w:p>
        </w:tc>
        <w:tc>
          <w:tcPr>
            <w:tcW w:w="735" w:type="pct"/>
            <w:vAlign w:val="center"/>
          </w:tcPr>
          <w:p w14:paraId="6343F390"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79D5D3D4" w14:textId="77777777" w:rsidTr="00765E5F">
        <w:tc>
          <w:tcPr>
            <w:tcW w:w="835" w:type="pct"/>
            <w:vMerge/>
          </w:tcPr>
          <w:p w14:paraId="7FA5B16A" w14:textId="77777777" w:rsidR="003303F6" w:rsidRPr="005D3E3F" w:rsidRDefault="003303F6" w:rsidP="003303F6">
            <w:pPr>
              <w:pStyle w:val="NoSpacing"/>
              <w:rPr>
                <w:sz w:val="20"/>
                <w:szCs w:val="20"/>
              </w:rPr>
            </w:pPr>
          </w:p>
        </w:tc>
        <w:tc>
          <w:tcPr>
            <w:tcW w:w="522" w:type="pct"/>
            <w:vMerge/>
            <w:vAlign w:val="center"/>
          </w:tcPr>
          <w:p w14:paraId="12943AF4" w14:textId="77777777" w:rsidR="003303F6" w:rsidRPr="005D3E3F" w:rsidRDefault="003303F6" w:rsidP="003303F6">
            <w:pPr>
              <w:pStyle w:val="NoSpacing"/>
              <w:rPr>
                <w:sz w:val="20"/>
                <w:szCs w:val="20"/>
              </w:rPr>
            </w:pPr>
          </w:p>
        </w:tc>
        <w:tc>
          <w:tcPr>
            <w:tcW w:w="1381" w:type="pct"/>
          </w:tcPr>
          <w:p w14:paraId="5BA65777"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17764C3F"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3057C276"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1CBFDD6"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0DF7D767" w14:textId="77777777" w:rsidTr="00765E5F">
        <w:tc>
          <w:tcPr>
            <w:tcW w:w="835" w:type="pct"/>
            <w:vMerge/>
          </w:tcPr>
          <w:p w14:paraId="1B2C6B19" w14:textId="77777777" w:rsidR="003303F6" w:rsidRPr="005D3E3F" w:rsidRDefault="003303F6" w:rsidP="003303F6">
            <w:pPr>
              <w:pStyle w:val="NoSpacing"/>
              <w:rPr>
                <w:sz w:val="20"/>
                <w:szCs w:val="20"/>
              </w:rPr>
            </w:pPr>
          </w:p>
        </w:tc>
        <w:tc>
          <w:tcPr>
            <w:tcW w:w="522" w:type="pct"/>
            <w:vMerge/>
            <w:vAlign w:val="center"/>
          </w:tcPr>
          <w:p w14:paraId="121553F5" w14:textId="77777777" w:rsidR="003303F6" w:rsidRPr="005D3E3F" w:rsidRDefault="003303F6" w:rsidP="003303F6">
            <w:pPr>
              <w:pStyle w:val="NoSpacing"/>
              <w:rPr>
                <w:sz w:val="20"/>
                <w:szCs w:val="20"/>
              </w:rPr>
            </w:pPr>
          </w:p>
        </w:tc>
        <w:tc>
          <w:tcPr>
            <w:tcW w:w="1381" w:type="pct"/>
          </w:tcPr>
          <w:p w14:paraId="5742A87B"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334665A7"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2EB691E2"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2D075941"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700F1BE1" w14:textId="77777777" w:rsidTr="00765E5F">
        <w:tc>
          <w:tcPr>
            <w:tcW w:w="835" w:type="pct"/>
            <w:vMerge/>
          </w:tcPr>
          <w:p w14:paraId="780F3426" w14:textId="77777777" w:rsidR="003303F6" w:rsidRPr="005D3E3F" w:rsidRDefault="003303F6" w:rsidP="003303F6">
            <w:pPr>
              <w:pStyle w:val="NoSpacing"/>
              <w:rPr>
                <w:sz w:val="20"/>
                <w:szCs w:val="20"/>
              </w:rPr>
            </w:pPr>
          </w:p>
        </w:tc>
        <w:tc>
          <w:tcPr>
            <w:tcW w:w="522" w:type="pct"/>
            <w:vMerge/>
            <w:vAlign w:val="center"/>
          </w:tcPr>
          <w:p w14:paraId="7A509CAC" w14:textId="77777777" w:rsidR="003303F6" w:rsidRPr="005D3E3F" w:rsidRDefault="003303F6" w:rsidP="003303F6">
            <w:pPr>
              <w:pStyle w:val="NoSpacing"/>
              <w:rPr>
                <w:sz w:val="20"/>
                <w:szCs w:val="20"/>
              </w:rPr>
            </w:pPr>
          </w:p>
        </w:tc>
        <w:tc>
          <w:tcPr>
            <w:tcW w:w="1381" w:type="pct"/>
          </w:tcPr>
          <w:p w14:paraId="019770E4"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29D29ECA" w14:textId="77777777" w:rsidR="003303F6" w:rsidRPr="005D3E3F" w:rsidRDefault="003303F6" w:rsidP="003303F6">
            <w:pPr>
              <w:pStyle w:val="NoSpacing"/>
              <w:jc w:val="center"/>
              <w:rPr>
                <w:sz w:val="20"/>
                <w:szCs w:val="20"/>
              </w:rPr>
            </w:pPr>
            <w:r w:rsidRPr="005D3E3F">
              <w:rPr>
                <w:rFonts w:cstheme="minorHAnsi"/>
                <w:sz w:val="20"/>
                <w:szCs w:val="20"/>
              </w:rPr>
              <w:t>&gt; 1.8 mg/L</w:t>
            </w:r>
            <w:r w:rsidR="00132646" w:rsidRPr="005D3E3F">
              <w:rPr>
                <w:rFonts w:cstheme="minorHAnsi"/>
                <w:sz w:val="20"/>
                <w:szCs w:val="20"/>
              </w:rPr>
              <w:t xml:space="preserve"> a</w:t>
            </w:r>
          </w:p>
        </w:tc>
        <w:tc>
          <w:tcPr>
            <w:tcW w:w="810" w:type="pct"/>
            <w:vAlign w:val="center"/>
          </w:tcPr>
          <w:p w14:paraId="10227B8F"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15EAE991"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393701A5" w14:textId="77777777" w:rsidTr="00765E5F">
        <w:tc>
          <w:tcPr>
            <w:tcW w:w="835" w:type="pct"/>
            <w:vMerge/>
          </w:tcPr>
          <w:p w14:paraId="0EAD71C7" w14:textId="77777777" w:rsidR="003303F6" w:rsidRPr="005D3E3F" w:rsidRDefault="003303F6" w:rsidP="003303F6">
            <w:pPr>
              <w:pStyle w:val="NoSpacing"/>
              <w:rPr>
                <w:sz w:val="20"/>
                <w:szCs w:val="20"/>
              </w:rPr>
            </w:pPr>
          </w:p>
        </w:tc>
        <w:tc>
          <w:tcPr>
            <w:tcW w:w="522" w:type="pct"/>
            <w:vMerge/>
            <w:vAlign w:val="center"/>
          </w:tcPr>
          <w:p w14:paraId="2EF291DF" w14:textId="77777777" w:rsidR="003303F6" w:rsidRPr="005D3E3F" w:rsidRDefault="003303F6" w:rsidP="003303F6">
            <w:pPr>
              <w:pStyle w:val="NoSpacing"/>
              <w:rPr>
                <w:sz w:val="20"/>
                <w:szCs w:val="20"/>
              </w:rPr>
            </w:pPr>
          </w:p>
        </w:tc>
        <w:tc>
          <w:tcPr>
            <w:tcW w:w="1381" w:type="pct"/>
          </w:tcPr>
          <w:p w14:paraId="2AD2E2CB"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775343DC" w14:textId="77777777" w:rsidR="003303F6" w:rsidRPr="005D3E3F" w:rsidRDefault="003303F6" w:rsidP="003303F6">
            <w:pPr>
              <w:pStyle w:val="NoSpacing"/>
              <w:rPr>
                <w:sz w:val="20"/>
                <w:szCs w:val="20"/>
              </w:rPr>
            </w:pPr>
          </w:p>
        </w:tc>
        <w:tc>
          <w:tcPr>
            <w:tcW w:w="717" w:type="pct"/>
            <w:vAlign w:val="center"/>
          </w:tcPr>
          <w:p w14:paraId="505F3F04"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71014C19" w14:textId="77777777" w:rsidR="003303F6" w:rsidRPr="005D3E3F" w:rsidRDefault="003303F6" w:rsidP="00132646">
            <w:pPr>
              <w:pStyle w:val="NoSpacing"/>
              <w:jc w:val="center"/>
              <w:rPr>
                <w:sz w:val="20"/>
                <w:szCs w:val="20"/>
              </w:rPr>
            </w:pPr>
            <w:r w:rsidRPr="005D3E3F">
              <w:rPr>
                <w:rFonts w:cstheme="minorHAnsi"/>
                <w:sz w:val="20"/>
                <w:szCs w:val="20"/>
              </w:rPr>
              <w:t>&gt;0.56 mg/L</w:t>
            </w:r>
            <w:r w:rsidR="00132646" w:rsidRPr="005D3E3F">
              <w:rPr>
                <w:rFonts w:cstheme="minorHAnsi"/>
                <w:sz w:val="20"/>
                <w:szCs w:val="20"/>
              </w:rPr>
              <w:t xml:space="preserve"> </w:t>
            </w:r>
            <w:r w:rsidR="00132646" w:rsidRPr="005D3E3F">
              <w:rPr>
                <w:rFonts w:cstheme="minorHAnsi"/>
                <w:sz w:val="20"/>
                <w:szCs w:val="20"/>
                <w:vertAlign w:val="subscript"/>
              </w:rPr>
              <w:t>b</w:t>
            </w:r>
          </w:p>
        </w:tc>
        <w:tc>
          <w:tcPr>
            <w:tcW w:w="810" w:type="pct"/>
            <w:vAlign w:val="center"/>
          </w:tcPr>
          <w:p w14:paraId="59D15E81" w14:textId="77777777" w:rsidR="003303F6" w:rsidRPr="005D3E3F" w:rsidRDefault="003303F6" w:rsidP="003303F6">
            <w:pPr>
              <w:pStyle w:val="NoSpacing"/>
              <w:jc w:val="center"/>
              <w:rPr>
                <w:sz w:val="20"/>
                <w:szCs w:val="20"/>
              </w:rPr>
            </w:pPr>
            <w:r w:rsidRPr="005D3E3F">
              <w:rPr>
                <w:sz w:val="20"/>
                <w:szCs w:val="20"/>
              </w:rPr>
              <w:t>Zero of 5</w:t>
            </w:r>
          </w:p>
          <w:p w14:paraId="50236BC8" w14:textId="77777777" w:rsidR="003303F6" w:rsidRPr="005D3E3F" w:rsidRDefault="003303F6" w:rsidP="00132646">
            <w:pPr>
              <w:pStyle w:val="NoSpacing"/>
              <w:jc w:val="center"/>
              <w:rPr>
                <w:sz w:val="20"/>
                <w:szCs w:val="20"/>
              </w:rPr>
            </w:pPr>
            <w:r w:rsidRPr="005D3E3F">
              <w:rPr>
                <w:sz w:val="20"/>
                <w:szCs w:val="20"/>
              </w:rPr>
              <w:t>5 of 5</w:t>
            </w:r>
          </w:p>
        </w:tc>
        <w:tc>
          <w:tcPr>
            <w:tcW w:w="735" w:type="pct"/>
            <w:vAlign w:val="center"/>
          </w:tcPr>
          <w:p w14:paraId="79EAA73A" w14:textId="77777777" w:rsidR="003303F6" w:rsidRPr="005D3E3F" w:rsidRDefault="00120E20" w:rsidP="003303F6">
            <w:pPr>
              <w:pStyle w:val="NoSpacing"/>
              <w:jc w:val="center"/>
              <w:rPr>
                <w:rFonts w:cstheme="minorHAnsi"/>
                <w:sz w:val="20"/>
                <w:szCs w:val="20"/>
              </w:rPr>
            </w:pPr>
            <w:r w:rsidRPr="005D3E3F">
              <w:rPr>
                <w:rFonts w:cstheme="minorHAnsi"/>
                <w:sz w:val="20"/>
                <w:szCs w:val="20"/>
              </w:rPr>
              <w:t>0</w:t>
            </w:r>
            <w:r w:rsidR="003303F6" w:rsidRPr="005D3E3F">
              <w:rPr>
                <w:rFonts w:cstheme="minorHAnsi"/>
                <w:sz w:val="20"/>
                <w:szCs w:val="20"/>
              </w:rPr>
              <w:t>%</w:t>
            </w:r>
          </w:p>
          <w:p w14:paraId="3A1E5887" w14:textId="77777777" w:rsidR="00120E20" w:rsidRPr="005D3E3F" w:rsidRDefault="00120E20" w:rsidP="00132646">
            <w:pPr>
              <w:pStyle w:val="NoSpacing"/>
              <w:jc w:val="center"/>
              <w:rPr>
                <w:sz w:val="20"/>
                <w:szCs w:val="20"/>
              </w:rPr>
            </w:pPr>
            <w:r w:rsidRPr="005D3E3F">
              <w:rPr>
                <w:rFonts w:cstheme="minorHAnsi"/>
                <w:sz w:val="20"/>
                <w:szCs w:val="20"/>
              </w:rPr>
              <w:t>100%</w:t>
            </w:r>
          </w:p>
        </w:tc>
      </w:tr>
      <w:tr w:rsidR="003303F6" w:rsidRPr="005D3E3F" w14:paraId="54D842E3" w14:textId="77777777" w:rsidTr="00765E5F">
        <w:tc>
          <w:tcPr>
            <w:tcW w:w="835" w:type="pct"/>
            <w:vMerge/>
          </w:tcPr>
          <w:p w14:paraId="0E46DF2D" w14:textId="77777777" w:rsidR="003303F6" w:rsidRPr="005D3E3F" w:rsidRDefault="003303F6" w:rsidP="003303F6">
            <w:pPr>
              <w:pStyle w:val="NoSpacing"/>
              <w:rPr>
                <w:sz w:val="20"/>
                <w:szCs w:val="20"/>
              </w:rPr>
            </w:pPr>
          </w:p>
        </w:tc>
        <w:tc>
          <w:tcPr>
            <w:tcW w:w="522" w:type="pct"/>
            <w:vMerge/>
            <w:vAlign w:val="center"/>
          </w:tcPr>
          <w:p w14:paraId="4FEC78B8" w14:textId="77777777" w:rsidR="003303F6" w:rsidRPr="005D3E3F" w:rsidRDefault="003303F6" w:rsidP="003303F6">
            <w:pPr>
              <w:pStyle w:val="NoSpacing"/>
              <w:rPr>
                <w:sz w:val="20"/>
                <w:szCs w:val="20"/>
              </w:rPr>
            </w:pPr>
          </w:p>
        </w:tc>
        <w:tc>
          <w:tcPr>
            <w:tcW w:w="1381" w:type="pct"/>
          </w:tcPr>
          <w:p w14:paraId="3DE00D9A"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57768FDB" w14:textId="77777777" w:rsidR="003303F6" w:rsidRPr="005D3E3F" w:rsidRDefault="003303F6" w:rsidP="00132646">
            <w:pPr>
              <w:pStyle w:val="NoSpacing"/>
              <w:jc w:val="center"/>
              <w:rPr>
                <w:rFonts w:cstheme="minorHAnsi"/>
                <w:sz w:val="20"/>
                <w:szCs w:val="20"/>
                <w:vertAlign w:val="subscript"/>
              </w:rPr>
            </w:pPr>
            <w:r w:rsidRPr="005D3E3F">
              <w:rPr>
                <w:rFonts w:cstheme="minorHAnsi"/>
                <w:sz w:val="20"/>
                <w:szCs w:val="20"/>
              </w:rPr>
              <w:t>&gt; 0.037 mg/L</w:t>
            </w:r>
            <w:r w:rsidR="00132646" w:rsidRPr="005D3E3F">
              <w:rPr>
                <w:rFonts w:cstheme="minorHAnsi"/>
                <w:sz w:val="20"/>
                <w:szCs w:val="20"/>
              </w:rPr>
              <w:t xml:space="preserve"> </w:t>
            </w:r>
            <w:r w:rsidR="00132646" w:rsidRPr="005D3E3F">
              <w:rPr>
                <w:rFonts w:cstheme="minorHAnsi"/>
                <w:sz w:val="20"/>
                <w:szCs w:val="20"/>
                <w:vertAlign w:val="subscript"/>
              </w:rPr>
              <w:t>c</w:t>
            </w:r>
          </w:p>
          <w:p w14:paraId="7A79A643" w14:textId="77777777" w:rsidR="00132646" w:rsidRPr="005D3E3F" w:rsidRDefault="00132646" w:rsidP="00132646">
            <w:pPr>
              <w:pStyle w:val="NoSpacing"/>
              <w:jc w:val="center"/>
              <w:rPr>
                <w:rFonts w:cstheme="minorHAnsi"/>
                <w:sz w:val="20"/>
                <w:szCs w:val="20"/>
              </w:rPr>
            </w:pPr>
            <w:r w:rsidRPr="005D3E3F">
              <w:rPr>
                <w:rFonts w:cstheme="minorHAnsi"/>
                <w:sz w:val="20"/>
                <w:szCs w:val="20"/>
              </w:rPr>
              <w:t xml:space="preserve">&gt;0.09 mg/L </w:t>
            </w:r>
            <w:r w:rsidRPr="005D3E3F">
              <w:rPr>
                <w:rFonts w:cstheme="minorHAnsi"/>
                <w:sz w:val="20"/>
                <w:szCs w:val="20"/>
                <w:vertAlign w:val="subscript"/>
              </w:rPr>
              <w:t>d</w:t>
            </w:r>
          </w:p>
        </w:tc>
        <w:tc>
          <w:tcPr>
            <w:tcW w:w="810" w:type="pct"/>
            <w:vAlign w:val="center"/>
          </w:tcPr>
          <w:p w14:paraId="27EC5326" w14:textId="77777777" w:rsidR="003303F6" w:rsidRPr="005D3E3F" w:rsidRDefault="003303F6" w:rsidP="003303F6">
            <w:pPr>
              <w:pStyle w:val="NoSpacing"/>
              <w:jc w:val="center"/>
              <w:rPr>
                <w:sz w:val="20"/>
                <w:szCs w:val="20"/>
              </w:rPr>
            </w:pPr>
            <w:r w:rsidRPr="005D3E3F">
              <w:rPr>
                <w:sz w:val="20"/>
                <w:szCs w:val="20"/>
              </w:rPr>
              <w:t>2 of 2</w:t>
            </w:r>
          </w:p>
          <w:p w14:paraId="303EA78E" w14:textId="77777777" w:rsidR="00E77E4C" w:rsidRPr="005D3E3F" w:rsidRDefault="00E77E4C" w:rsidP="003303F6">
            <w:pPr>
              <w:pStyle w:val="NoSpacing"/>
              <w:jc w:val="center"/>
              <w:rPr>
                <w:sz w:val="20"/>
                <w:szCs w:val="20"/>
              </w:rPr>
            </w:pPr>
            <w:r w:rsidRPr="005D3E3F">
              <w:rPr>
                <w:sz w:val="20"/>
                <w:szCs w:val="20"/>
              </w:rPr>
              <w:t>2 of 2</w:t>
            </w:r>
          </w:p>
        </w:tc>
        <w:tc>
          <w:tcPr>
            <w:tcW w:w="735" w:type="pct"/>
            <w:vAlign w:val="center"/>
          </w:tcPr>
          <w:p w14:paraId="6EAEC8C0"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4258699B" w14:textId="77777777" w:rsidR="00E77E4C" w:rsidRPr="005D3E3F" w:rsidRDefault="00E77E4C" w:rsidP="003303F6">
            <w:pPr>
              <w:pStyle w:val="NoSpacing"/>
              <w:jc w:val="center"/>
              <w:rPr>
                <w:rFonts w:cstheme="minorHAnsi"/>
                <w:sz w:val="20"/>
                <w:szCs w:val="20"/>
              </w:rPr>
            </w:pPr>
            <w:r w:rsidRPr="005D3E3F">
              <w:rPr>
                <w:rFonts w:cstheme="minorHAnsi"/>
                <w:sz w:val="20"/>
                <w:szCs w:val="20"/>
              </w:rPr>
              <w:t>100%</w:t>
            </w:r>
          </w:p>
        </w:tc>
      </w:tr>
      <w:tr w:rsidR="003303F6" w:rsidRPr="005D3E3F" w14:paraId="452471F9" w14:textId="77777777" w:rsidTr="00765E5F">
        <w:tc>
          <w:tcPr>
            <w:tcW w:w="835" w:type="pct"/>
            <w:vMerge/>
          </w:tcPr>
          <w:p w14:paraId="078AE7AB" w14:textId="77777777" w:rsidR="003303F6" w:rsidRPr="005D3E3F" w:rsidRDefault="003303F6" w:rsidP="003303F6">
            <w:pPr>
              <w:pStyle w:val="NoSpacing"/>
              <w:rPr>
                <w:sz w:val="20"/>
                <w:szCs w:val="20"/>
              </w:rPr>
            </w:pPr>
          </w:p>
        </w:tc>
        <w:tc>
          <w:tcPr>
            <w:tcW w:w="522" w:type="pct"/>
            <w:vMerge/>
            <w:vAlign w:val="center"/>
          </w:tcPr>
          <w:p w14:paraId="76E63F7E" w14:textId="77777777" w:rsidR="003303F6" w:rsidRPr="005D3E3F" w:rsidRDefault="003303F6" w:rsidP="003303F6">
            <w:pPr>
              <w:pStyle w:val="NoSpacing"/>
              <w:rPr>
                <w:sz w:val="20"/>
                <w:szCs w:val="20"/>
              </w:rPr>
            </w:pPr>
          </w:p>
        </w:tc>
        <w:tc>
          <w:tcPr>
            <w:tcW w:w="1381" w:type="pct"/>
          </w:tcPr>
          <w:p w14:paraId="7A1EC3B3"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09469ED8" w14:textId="77777777" w:rsidR="003303F6" w:rsidRPr="005D3E3F" w:rsidRDefault="003303F6" w:rsidP="00132646">
            <w:pPr>
              <w:pStyle w:val="NoSpacing"/>
              <w:jc w:val="center"/>
              <w:rPr>
                <w:rFonts w:cstheme="minorHAnsi"/>
                <w:sz w:val="20"/>
                <w:szCs w:val="20"/>
              </w:rPr>
            </w:pPr>
            <w:r w:rsidRPr="005D3E3F">
              <w:rPr>
                <w:rFonts w:cstheme="minorHAnsi"/>
                <w:sz w:val="20"/>
                <w:szCs w:val="20"/>
              </w:rPr>
              <w:t>&gt;0.037 mg/L</w:t>
            </w:r>
            <w:r w:rsidR="00132646" w:rsidRPr="005D3E3F">
              <w:rPr>
                <w:rFonts w:cstheme="minorHAnsi"/>
                <w:sz w:val="20"/>
                <w:szCs w:val="20"/>
              </w:rPr>
              <w:t xml:space="preserve"> </w:t>
            </w:r>
            <w:r w:rsidR="00132646" w:rsidRPr="005D3E3F">
              <w:rPr>
                <w:rFonts w:cstheme="minorHAnsi"/>
                <w:sz w:val="20"/>
                <w:szCs w:val="20"/>
                <w:vertAlign w:val="subscript"/>
              </w:rPr>
              <w:t>e</w:t>
            </w:r>
          </w:p>
        </w:tc>
        <w:tc>
          <w:tcPr>
            <w:tcW w:w="810" w:type="pct"/>
            <w:vAlign w:val="center"/>
          </w:tcPr>
          <w:p w14:paraId="75487ED6"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7936C4AF"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0FC57F8D" w14:textId="77777777" w:rsidTr="00765E5F">
        <w:tc>
          <w:tcPr>
            <w:tcW w:w="835" w:type="pct"/>
            <w:vMerge/>
          </w:tcPr>
          <w:p w14:paraId="223535CD" w14:textId="77777777" w:rsidR="003303F6" w:rsidRPr="005D3E3F" w:rsidRDefault="003303F6" w:rsidP="003303F6">
            <w:pPr>
              <w:pStyle w:val="NoSpacing"/>
              <w:rPr>
                <w:sz w:val="20"/>
                <w:szCs w:val="20"/>
              </w:rPr>
            </w:pPr>
          </w:p>
        </w:tc>
        <w:tc>
          <w:tcPr>
            <w:tcW w:w="522" w:type="pct"/>
            <w:vMerge w:val="restart"/>
            <w:shd w:val="clear" w:color="auto" w:fill="auto"/>
            <w:vAlign w:val="center"/>
          </w:tcPr>
          <w:p w14:paraId="6E5DB2DD" w14:textId="77777777" w:rsidR="003303F6" w:rsidRPr="005D3E3F" w:rsidRDefault="003303F6" w:rsidP="003303F6">
            <w:pPr>
              <w:pStyle w:val="NoSpacing"/>
              <w:rPr>
                <w:sz w:val="20"/>
                <w:szCs w:val="20"/>
              </w:rPr>
            </w:pPr>
            <w:r w:rsidRPr="005D3E3F">
              <w:rPr>
                <w:sz w:val="20"/>
                <w:szCs w:val="20"/>
              </w:rPr>
              <w:t>BUZ1</w:t>
            </w:r>
          </w:p>
          <w:p w14:paraId="1BA3CDBC" w14:textId="77777777" w:rsidR="003303F6" w:rsidRPr="005D3E3F" w:rsidRDefault="003303F6" w:rsidP="003303F6">
            <w:pPr>
              <w:pStyle w:val="NoSpacing"/>
              <w:rPr>
                <w:sz w:val="20"/>
                <w:szCs w:val="20"/>
              </w:rPr>
            </w:pPr>
            <w:r w:rsidRPr="005D3E3F">
              <w:rPr>
                <w:sz w:val="20"/>
                <w:szCs w:val="20"/>
              </w:rPr>
              <w:t>(2009)</w:t>
            </w:r>
          </w:p>
        </w:tc>
        <w:tc>
          <w:tcPr>
            <w:tcW w:w="1381" w:type="pct"/>
          </w:tcPr>
          <w:p w14:paraId="76186C1A"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21F8143D"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452D2620" w14:textId="77777777" w:rsidR="003303F6" w:rsidRPr="005D3E3F" w:rsidRDefault="003303F6" w:rsidP="00E77E4C">
            <w:pPr>
              <w:pStyle w:val="NoSpacing"/>
              <w:jc w:val="center"/>
              <w:rPr>
                <w:sz w:val="20"/>
                <w:szCs w:val="20"/>
              </w:rPr>
            </w:pPr>
            <w:r w:rsidRPr="005D3E3F">
              <w:rPr>
                <w:sz w:val="20"/>
                <w:szCs w:val="20"/>
              </w:rPr>
              <w:t xml:space="preserve">3 of </w:t>
            </w:r>
            <w:r w:rsidR="00E77E4C" w:rsidRPr="005D3E3F">
              <w:rPr>
                <w:sz w:val="20"/>
                <w:szCs w:val="20"/>
              </w:rPr>
              <w:t>4</w:t>
            </w:r>
          </w:p>
        </w:tc>
        <w:tc>
          <w:tcPr>
            <w:tcW w:w="735" w:type="pct"/>
            <w:vAlign w:val="center"/>
          </w:tcPr>
          <w:p w14:paraId="701C7BC7" w14:textId="77777777" w:rsidR="003303F6" w:rsidRPr="005D3E3F" w:rsidRDefault="00E77E4C" w:rsidP="003303F6">
            <w:pPr>
              <w:pStyle w:val="NoSpacing"/>
              <w:jc w:val="center"/>
              <w:rPr>
                <w:sz w:val="20"/>
                <w:szCs w:val="20"/>
              </w:rPr>
            </w:pPr>
            <w:r w:rsidRPr="005D3E3F">
              <w:rPr>
                <w:rFonts w:cstheme="minorHAnsi"/>
                <w:sz w:val="20"/>
                <w:szCs w:val="20"/>
              </w:rPr>
              <w:t>75</w:t>
            </w:r>
            <w:r w:rsidR="003303F6" w:rsidRPr="005D3E3F">
              <w:rPr>
                <w:rFonts w:cstheme="minorHAnsi"/>
                <w:sz w:val="20"/>
                <w:szCs w:val="20"/>
              </w:rPr>
              <w:t>%</w:t>
            </w:r>
          </w:p>
        </w:tc>
      </w:tr>
      <w:tr w:rsidR="003303F6" w:rsidRPr="005D3E3F" w14:paraId="0D637E42" w14:textId="77777777" w:rsidTr="00765E5F">
        <w:tc>
          <w:tcPr>
            <w:tcW w:w="835" w:type="pct"/>
            <w:vMerge/>
          </w:tcPr>
          <w:p w14:paraId="26BAFA3F" w14:textId="77777777" w:rsidR="003303F6" w:rsidRPr="005D3E3F" w:rsidRDefault="003303F6" w:rsidP="003303F6">
            <w:pPr>
              <w:pStyle w:val="NoSpacing"/>
              <w:rPr>
                <w:sz w:val="20"/>
                <w:szCs w:val="20"/>
              </w:rPr>
            </w:pPr>
          </w:p>
        </w:tc>
        <w:tc>
          <w:tcPr>
            <w:tcW w:w="522" w:type="pct"/>
            <w:vMerge/>
            <w:shd w:val="clear" w:color="auto" w:fill="auto"/>
            <w:vAlign w:val="center"/>
          </w:tcPr>
          <w:p w14:paraId="6E1F1B4D" w14:textId="77777777" w:rsidR="003303F6" w:rsidRPr="005D3E3F" w:rsidRDefault="003303F6" w:rsidP="003303F6">
            <w:pPr>
              <w:pStyle w:val="NoSpacing"/>
              <w:rPr>
                <w:sz w:val="20"/>
                <w:szCs w:val="20"/>
              </w:rPr>
            </w:pPr>
          </w:p>
        </w:tc>
        <w:tc>
          <w:tcPr>
            <w:tcW w:w="1381" w:type="pct"/>
          </w:tcPr>
          <w:p w14:paraId="3A673FB3"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26039111" w14:textId="77777777" w:rsidR="003303F6" w:rsidRPr="005D3E3F" w:rsidRDefault="003303F6" w:rsidP="003303F6">
            <w:pPr>
              <w:pStyle w:val="NoSpacing"/>
              <w:jc w:val="center"/>
              <w:rPr>
                <w:sz w:val="20"/>
                <w:szCs w:val="20"/>
              </w:rPr>
            </w:pPr>
            <w:r w:rsidRPr="005D3E3F">
              <w:rPr>
                <w:rFonts w:ascii="Calibri" w:hAnsi="Calibri"/>
                <w:sz w:val="20"/>
                <w:szCs w:val="20"/>
              </w:rPr>
              <w:t xml:space="preserve">&gt; 235 </w:t>
            </w:r>
            <w:proofErr w:type="spellStart"/>
            <w:r w:rsidRPr="005D3E3F">
              <w:rPr>
                <w:rFonts w:ascii="Calibri" w:hAnsi="Calibri"/>
                <w:sz w:val="20"/>
                <w:szCs w:val="20"/>
              </w:rPr>
              <w:t>mpn</w:t>
            </w:r>
            <w:proofErr w:type="spellEnd"/>
            <w:r w:rsidRPr="005D3E3F">
              <w:rPr>
                <w:rFonts w:ascii="Calibri" w:hAnsi="Calibri"/>
                <w:sz w:val="20"/>
                <w:szCs w:val="20"/>
              </w:rPr>
              <w:t>/100 ml</w:t>
            </w:r>
          </w:p>
        </w:tc>
        <w:tc>
          <w:tcPr>
            <w:tcW w:w="810" w:type="pct"/>
            <w:vAlign w:val="center"/>
          </w:tcPr>
          <w:p w14:paraId="71E10740" w14:textId="77777777" w:rsidR="003303F6" w:rsidRPr="005D3E3F" w:rsidRDefault="00E77E4C" w:rsidP="00E77E4C">
            <w:pPr>
              <w:pStyle w:val="NoSpacing"/>
              <w:jc w:val="center"/>
              <w:rPr>
                <w:sz w:val="20"/>
                <w:szCs w:val="20"/>
              </w:rPr>
            </w:pPr>
            <w:r w:rsidRPr="005D3E3F">
              <w:rPr>
                <w:sz w:val="20"/>
                <w:szCs w:val="20"/>
              </w:rPr>
              <w:t>4</w:t>
            </w:r>
            <w:r w:rsidR="003303F6" w:rsidRPr="005D3E3F">
              <w:rPr>
                <w:sz w:val="20"/>
                <w:szCs w:val="20"/>
              </w:rPr>
              <w:t xml:space="preserve"> of </w:t>
            </w:r>
            <w:r w:rsidRPr="005D3E3F">
              <w:rPr>
                <w:sz w:val="20"/>
                <w:szCs w:val="20"/>
              </w:rPr>
              <w:t>4</w:t>
            </w:r>
          </w:p>
        </w:tc>
        <w:tc>
          <w:tcPr>
            <w:tcW w:w="735" w:type="pct"/>
            <w:vAlign w:val="center"/>
          </w:tcPr>
          <w:p w14:paraId="60E0066D" w14:textId="77777777" w:rsidR="003303F6" w:rsidRPr="005D3E3F" w:rsidRDefault="003303F6" w:rsidP="003303F6">
            <w:pPr>
              <w:pStyle w:val="NoSpacing"/>
              <w:jc w:val="center"/>
              <w:rPr>
                <w:sz w:val="20"/>
                <w:szCs w:val="20"/>
              </w:rPr>
            </w:pPr>
            <w:r w:rsidRPr="005D3E3F">
              <w:rPr>
                <w:rFonts w:cstheme="minorHAnsi"/>
                <w:sz w:val="20"/>
                <w:szCs w:val="20"/>
              </w:rPr>
              <w:t>100%</w:t>
            </w:r>
          </w:p>
        </w:tc>
      </w:tr>
      <w:tr w:rsidR="003303F6" w:rsidRPr="005D3E3F" w14:paraId="31BE43EA" w14:textId="77777777" w:rsidTr="00765E5F">
        <w:tc>
          <w:tcPr>
            <w:tcW w:w="835" w:type="pct"/>
            <w:vMerge/>
          </w:tcPr>
          <w:p w14:paraId="3CEF6AB7" w14:textId="77777777" w:rsidR="003303F6" w:rsidRPr="005D3E3F" w:rsidRDefault="003303F6" w:rsidP="003303F6">
            <w:pPr>
              <w:pStyle w:val="NoSpacing"/>
              <w:rPr>
                <w:sz w:val="20"/>
                <w:szCs w:val="20"/>
              </w:rPr>
            </w:pPr>
          </w:p>
        </w:tc>
        <w:tc>
          <w:tcPr>
            <w:tcW w:w="522" w:type="pct"/>
            <w:vMerge/>
            <w:shd w:val="clear" w:color="auto" w:fill="auto"/>
            <w:vAlign w:val="center"/>
          </w:tcPr>
          <w:p w14:paraId="47DDC5EC" w14:textId="77777777" w:rsidR="003303F6" w:rsidRPr="005D3E3F" w:rsidRDefault="003303F6" w:rsidP="003303F6">
            <w:pPr>
              <w:pStyle w:val="NoSpacing"/>
              <w:rPr>
                <w:sz w:val="20"/>
                <w:szCs w:val="20"/>
              </w:rPr>
            </w:pPr>
          </w:p>
        </w:tc>
        <w:tc>
          <w:tcPr>
            <w:tcW w:w="1381" w:type="pct"/>
          </w:tcPr>
          <w:p w14:paraId="21FEC79A"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463C22C1"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0C0E2EB7"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1722EBD7"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369D2879" w14:textId="77777777" w:rsidTr="00765E5F">
        <w:tc>
          <w:tcPr>
            <w:tcW w:w="835" w:type="pct"/>
            <w:vMerge/>
          </w:tcPr>
          <w:p w14:paraId="6B40334F" w14:textId="77777777" w:rsidR="003303F6" w:rsidRPr="005D3E3F" w:rsidRDefault="003303F6" w:rsidP="003303F6">
            <w:pPr>
              <w:pStyle w:val="NoSpacing"/>
              <w:rPr>
                <w:sz w:val="20"/>
                <w:szCs w:val="20"/>
              </w:rPr>
            </w:pPr>
          </w:p>
        </w:tc>
        <w:tc>
          <w:tcPr>
            <w:tcW w:w="522" w:type="pct"/>
            <w:vMerge/>
            <w:shd w:val="clear" w:color="auto" w:fill="auto"/>
            <w:vAlign w:val="center"/>
          </w:tcPr>
          <w:p w14:paraId="18FD4C99" w14:textId="77777777" w:rsidR="003303F6" w:rsidRPr="005D3E3F" w:rsidRDefault="003303F6" w:rsidP="003303F6">
            <w:pPr>
              <w:pStyle w:val="NoSpacing"/>
              <w:rPr>
                <w:sz w:val="20"/>
                <w:szCs w:val="20"/>
              </w:rPr>
            </w:pPr>
          </w:p>
        </w:tc>
        <w:tc>
          <w:tcPr>
            <w:tcW w:w="1381" w:type="pct"/>
          </w:tcPr>
          <w:p w14:paraId="48703677"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13E64581"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04052A47" w14:textId="77777777" w:rsidR="003303F6" w:rsidRPr="005D3E3F" w:rsidRDefault="003303F6" w:rsidP="00E77E4C">
            <w:pPr>
              <w:pStyle w:val="NoSpacing"/>
              <w:jc w:val="center"/>
              <w:rPr>
                <w:sz w:val="20"/>
                <w:szCs w:val="20"/>
              </w:rPr>
            </w:pPr>
            <w:r w:rsidRPr="005D3E3F">
              <w:rPr>
                <w:sz w:val="20"/>
                <w:szCs w:val="20"/>
              </w:rPr>
              <w:t xml:space="preserve">Zero of </w:t>
            </w:r>
            <w:r w:rsidR="00E77E4C" w:rsidRPr="005D3E3F">
              <w:rPr>
                <w:sz w:val="20"/>
                <w:szCs w:val="20"/>
              </w:rPr>
              <w:t>4</w:t>
            </w:r>
          </w:p>
        </w:tc>
        <w:tc>
          <w:tcPr>
            <w:tcW w:w="735" w:type="pct"/>
            <w:vAlign w:val="center"/>
          </w:tcPr>
          <w:p w14:paraId="5533930C"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4AAEDF99" w14:textId="77777777" w:rsidTr="00765E5F">
        <w:tc>
          <w:tcPr>
            <w:tcW w:w="835" w:type="pct"/>
            <w:vMerge/>
          </w:tcPr>
          <w:p w14:paraId="46268020" w14:textId="77777777" w:rsidR="003303F6" w:rsidRPr="005D3E3F" w:rsidRDefault="003303F6" w:rsidP="003303F6">
            <w:pPr>
              <w:pStyle w:val="NoSpacing"/>
              <w:rPr>
                <w:sz w:val="20"/>
                <w:szCs w:val="20"/>
              </w:rPr>
            </w:pPr>
          </w:p>
        </w:tc>
        <w:tc>
          <w:tcPr>
            <w:tcW w:w="522" w:type="pct"/>
            <w:vMerge/>
            <w:shd w:val="clear" w:color="auto" w:fill="auto"/>
            <w:vAlign w:val="center"/>
          </w:tcPr>
          <w:p w14:paraId="4E0E211E" w14:textId="77777777" w:rsidR="003303F6" w:rsidRPr="005D3E3F" w:rsidRDefault="003303F6" w:rsidP="003303F6">
            <w:pPr>
              <w:pStyle w:val="NoSpacing"/>
              <w:rPr>
                <w:sz w:val="20"/>
                <w:szCs w:val="20"/>
              </w:rPr>
            </w:pPr>
          </w:p>
        </w:tc>
        <w:tc>
          <w:tcPr>
            <w:tcW w:w="1381" w:type="pct"/>
          </w:tcPr>
          <w:p w14:paraId="0F195F68"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5B6DD4A6" w14:textId="77777777" w:rsidR="003303F6" w:rsidRPr="005D3E3F" w:rsidRDefault="003303F6" w:rsidP="00E77E4C">
            <w:pPr>
              <w:pStyle w:val="NoSpacing"/>
              <w:jc w:val="center"/>
              <w:rPr>
                <w:sz w:val="20"/>
                <w:szCs w:val="20"/>
              </w:rPr>
            </w:pPr>
            <w:r w:rsidRPr="005D3E3F">
              <w:rPr>
                <w:rFonts w:cstheme="minorHAnsi"/>
                <w:sz w:val="20"/>
                <w:szCs w:val="20"/>
              </w:rPr>
              <w:t>&gt; 1.8 mg/L</w:t>
            </w:r>
            <w:r w:rsidR="00E77E4C" w:rsidRPr="005D3E3F">
              <w:rPr>
                <w:rFonts w:cstheme="minorHAnsi"/>
                <w:sz w:val="20"/>
                <w:szCs w:val="20"/>
              </w:rPr>
              <w:t xml:space="preserve"> </w:t>
            </w:r>
            <w:r w:rsidR="00E77E4C" w:rsidRPr="005D3E3F">
              <w:rPr>
                <w:rFonts w:cstheme="minorHAnsi"/>
                <w:sz w:val="20"/>
                <w:szCs w:val="20"/>
                <w:vertAlign w:val="subscript"/>
              </w:rPr>
              <w:t>a</w:t>
            </w:r>
          </w:p>
        </w:tc>
        <w:tc>
          <w:tcPr>
            <w:tcW w:w="810" w:type="pct"/>
            <w:vAlign w:val="center"/>
          </w:tcPr>
          <w:p w14:paraId="1F83C32B" w14:textId="77777777" w:rsidR="003303F6" w:rsidRPr="005D3E3F" w:rsidRDefault="00906CBE" w:rsidP="00E77E4C">
            <w:pPr>
              <w:pStyle w:val="NoSpacing"/>
              <w:jc w:val="center"/>
              <w:rPr>
                <w:sz w:val="20"/>
                <w:szCs w:val="20"/>
              </w:rPr>
            </w:pPr>
            <w:r w:rsidRPr="005D3E3F">
              <w:rPr>
                <w:sz w:val="20"/>
                <w:szCs w:val="20"/>
              </w:rPr>
              <w:t xml:space="preserve">Zero of </w:t>
            </w:r>
            <w:r w:rsidR="00E77E4C" w:rsidRPr="005D3E3F">
              <w:rPr>
                <w:sz w:val="20"/>
                <w:szCs w:val="20"/>
              </w:rPr>
              <w:t>4</w:t>
            </w:r>
          </w:p>
        </w:tc>
        <w:tc>
          <w:tcPr>
            <w:tcW w:w="735" w:type="pct"/>
            <w:vAlign w:val="center"/>
          </w:tcPr>
          <w:p w14:paraId="1CE2FA73"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06BC4A1D" w14:textId="77777777" w:rsidTr="00765E5F">
        <w:tc>
          <w:tcPr>
            <w:tcW w:w="835" w:type="pct"/>
            <w:vMerge/>
          </w:tcPr>
          <w:p w14:paraId="31C4D7E9" w14:textId="77777777" w:rsidR="003303F6" w:rsidRPr="005D3E3F" w:rsidRDefault="003303F6" w:rsidP="003303F6">
            <w:pPr>
              <w:pStyle w:val="NoSpacing"/>
              <w:rPr>
                <w:sz w:val="20"/>
                <w:szCs w:val="20"/>
              </w:rPr>
            </w:pPr>
          </w:p>
        </w:tc>
        <w:tc>
          <w:tcPr>
            <w:tcW w:w="522" w:type="pct"/>
            <w:vMerge/>
            <w:shd w:val="clear" w:color="auto" w:fill="auto"/>
            <w:vAlign w:val="center"/>
          </w:tcPr>
          <w:p w14:paraId="679BCBA0" w14:textId="77777777" w:rsidR="003303F6" w:rsidRPr="005D3E3F" w:rsidRDefault="003303F6" w:rsidP="003303F6">
            <w:pPr>
              <w:pStyle w:val="NoSpacing"/>
              <w:rPr>
                <w:sz w:val="20"/>
                <w:szCs w:val="20"/>
              </w:rPr>
            </w:pPr>
          </w:p>
        </w:tc>
        <w:tc>
          <w:tcPr>
            <w:tcW w:w="1381" w:type="pct"/>
          </w:tcPr>
          <w:p w14:paraId="5EDFABFD"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45D5F435" w14:textId="77777777" w:rsidR="003303F6" w:rsidRPr="005D3E3F" w:rsidRDefault="003303F6" w:rsidP="003303F6">
            <w:pPr>
              <w:pStyle w:val="NoSpacing"/>
              <w:rPr>
                <w:sz w:val="20"/>
                <w:szCs w:val="20"/>
              </w:rPr>
            </w:pPr>
          </w:p>
        </w:tc>
        <w:tc>
          <w:tcPr>
            <w:tcW w:w="717" w:type="pct"/>
            <w:vAlign w:val="center"/>
          </w:tcPr>
          <w:p w14:paraId="3C06734A"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5E81B626" w14:textId="77777777" w:rsidR="003303F6" w:rsidRPr="005D3E3F" w:rsidRDefault="003303F6" w:rsidP="00E77E4C">
            <w:pPr>
              <w:pStyle w:val="NoSpacing"/>
              <w:jc w:val="center"/>
              <w:rPr>
                <w:rFonts w:cstheme="minorHAnsi"/>
                <w:sz w:val="20"/>
                <w:szCs w:val="20"/>
              </w:rPr>
            </w:pPr>
            <w:r w:rsidRPr="005D3E3F">
              <w:rPr>
                <w:rFonts w:cstheme="minorHAnsi"/>
                <w:sz w:val="20"/>
                <w:szCs w:val="20"/>
              </w:rPr>
              <w:t>&gt;0.56 mg/L</w:t>
            </w:r>
            <w:r w:rsidR="00E77E4C" w:rsidRPr="005D3E3F">
              <w:rPr>
                <w:rFonts w:cstheme="minorHAnsi"/>
                <w:sz w:val="20"/>
                <w:szCs w:val="20"/>
              </w:rPr>
              <w:t xml:space="preserve"> </w:t>
            </w:r>
            <w:r w:rsidR="00E77E4C" w:rsidRPr="005D3E3F">
              <w:rPr>
                <w:rFonts w:cstheme="minorHAnsi"/>
                <w:sz w:val="20"/>
                <w:szCs w:val="20"/>
                <w:vertAlign w:val="subscript"/>
              </w:rPr>
              <w:t>b</w:t>
            </w:r>
          </w:p>
        </w:tc>
        <w:tc>
          <w:tcPr>
            <w:tcW w:w="810" w:type="pct"/>
            <w:vAlign w:val="center"/>
          </w:tcPr>
          <w:p w14:paraId="3135A899" w14:textId="77777777" w:rsidR="003303F6" w:rsidRPr="005D3E3F" w:rsidRDefault="003303F6" w:rsidP="003303F6">
            <w:pPr>
              <w:pStyle w:val="NoSpacing"/>
              <w:jc w:val="center"/>
              <w:rPr>
                <w:sz w:val="20"/>
                <w:szCs w:val="20"/>
              </w:rPr>
            </w:pPr>
            <w:r w:rsidRPr="005D3E3F">
              <w:rPr>
                <w:sz w:val="20"/>
                <w:szCs w:val="20"/>
              </w:rPr>
              <w:t xml:space="preserve">Zero of </w:t>
            </w:r>
            <w:r w:rsidR="00E77E4C" w:rsidRPr="005D3E3F">
              <w:rPr>
                <w:sz w:val="20"/>
                <w:szCs w:val="20"/>
              </w:rPr>
              <w:t>4</w:t>
            </w:r>
          </w:p>
          <w:p w14:paraId="7291B26C" w14:textId="77777777" w:rsidR="003303F6" w:rsidRPr="005D3E3F" w:rsidRDefault="003303F6" w:rsidP="00E77E4C">
            <w:pPr>
              <w:pStyle w:val="NoSpacing"/>
              <w:jc w:val="center"/>
              <w:rPr>
                <w:sz w:val="20"/>
                <w:szCs w:val="20"/>
              </w:rPr>
            </w:pPr>
            <w:r w:rsidRPr="005D3E3F">
              <w:rPr>
                <w:sz w:val="20"/>
                <w:szCs w:val="20"/>
              </w:rPr>
              <w:t xml:space="preserve">Zero of </w:t>
            </w:r>
            <w:r w:rsidR="00E77E4C" w:rsidRPr="005D3E3F">
              <w:rPr>
                <w:sz w:val="20"/>
                <w:szCs w:val="20"/>
              </w:rPr>
              <w:t>4</w:t>
            </w:r>
          </w:p>
        </w:tc>
        <w:tc>
          <w:tcPr>
            <w:tcW w:w="735" w:type="pct"/>
            <w:vAlign w:val="center"/>
          </w:tcPr>
          <w:p w14:paraId="5A76C5F4"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p w14:paraId="19951110" w14:textId="77777777" w:rsidR="003303F6" w:rsidRPr="005D3E3F" w:rsidRDefault="003303F6" w:rsidP="00E77E4C">
            <w:pPr>
              <w:pStyle w:val="NoSpacing"/>
              <w:jc w:val="center"/>
              <w:rPr>
                <w:rFonts w:cstheme="minorHAnsi"/>
                <w:sz w:val="20"/>
                <w:szCs w:val="20"/>
              </w:rPr>
            </w:pPr>
            <w:r w:rsidRPr="005D3E3F">
              <w:rPr>
                <w:rFonts w:cstheme="minorHAnsi"/>
                <w:sz w:val="20"/>
                <w:szCs w:val="20"/>
              </w:rPr>
              <w:t>0%</w:t>
            </w:r>
          </w:p>
        </w:tc>
      </w:tr>
      <w:tr w:rsidR="003303F6" w:rsidRPr="005D3E3F" w14:paraId="4D525050" w14:textId="77777777" w:rsidTr="00765E5F">
        <w:tc>
          <w:tcPr>
            <w:tcW w:w="835" w:type="pct"/>
            <w:vMerge/>
          </w:tcPr>
          <w:p w14:paraId="0073EFF7" w14:textId="77777777" w:rsidR="003303F6" w:rsidRPr="005D3E3F" w:rsidRDefault="003303F6" w:rsidP="003303F6">
            <w:pPr>
              <w:pStyle w:val="NoSpacing"/>
              <w:rPr>
                <w:sz w:val="20"/>
                <w:szCs w:val="20"/>
              </w:rPr>
            </w:pPr>
          </w:p>
        </w:tc>
        <w:tc>
          <w:tcPr>
            <w:tcW w:w="522" w:type="pct"/>
            <w:vMerge/>
            <w:shd w:val="clear" w:color="auto" w:fill="auto"/>
            <w:vAlign w:val="center"/>
          </w:tcPr>
          <w:p w14:paraId="7AC97765" w14:textId="77777777" w:rsidR="003303F6" w:rsidRPr="005D3E3F" w:rsidRDefault="003303F6" w:rsidP="003303F6">
            <w:pPr>
              <w:pStyle w:val="NoSpacing"/>
              <w:rPr>
                <w:sz w:val="20"/>
                <w:szCs w:val="20"/>
              </w:rPr>
            </w:pPr>
          </w:p>
        </w:tc>
        <w:tc>
          <w:tcPr>
            <w:tcW w:w="1381" w:type="pct"/>
          </w:tcPr>
          <w:p w14:paraId="1DF66564"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109C6A8C" w14:textId="77777777" w:rsidR="003303F6" w:rsidRPr="005D3E3F" w:rsidRDefault="00120E20" w:rsidP="003303F6">
            <w:pPr>
              <w:pStyle w:val="NoSpacing"/>
              <w:jc w:val="center"/>
              <w:rPr>
                <w:rFonts w:cstheme="minorHAnsi"/>
                <w:sz w:val="20"/>
                <w:szCs w:val="20"/>
              </w:rPr>
            </w:pPr>
            <w:r w:rsidRPr="005D3E3F">
              <w:rPr>
                <w:rFonts w:cstheme="minorHAnsi"/>
                <w:sz w:val="20"/>
                <w:szCs w:val="20"/>
              </w:rPr>
              <w:t>&gt; 0.037 mg/L</w:t>
            </w:r>
            <w:r w:rsidR="00E77E4C" w:rsidRPr="005D3E3F">
              <w:rPr>
                <w:rFonts w:cstheme="minorHAnsi"/>
                <w:sz w:val="20"/>
                <w:szCs w:val="20"/>
              </w:rPr>
              <w:t xml:space="preserve"> </w:t>
            </w:r>
            <w:r w:rsidR="00E77E4C" w:rsidRPr="005D3E3F">
              <w:rPr>
                <w:rFonts w:cstheme="minorHAnsi"/>
                <w:sz w:val="20"/>
                <w:szCs w:val="20"/>
                <w:vertAlign w:val="subscript"/>
              </w:rPr>
              <w:t>c</w:t>
            </w:r>
          </w:p>
          <w:p w14:paraId="5BB03FB2" w14:textId="77777777" w:rsidR="00E77E4C" w:rsidRPr="005D3E3F" w:rsidRDefault="00E77E4C" w:rsidP="003303F6">
            <w:pPr>
              <w:pStyle w:val="NoSpacing"/>
              <w:jc w:val="center"/>
              <w:rPr>
                <w:rFonts w:cstheme="minorHAnsi"/>
                <w:sz w:val="20"/>
                <w:szCs w:val="20"/>
              </w:rPr>
            </w:pPr>
            <w:r w:rsidRPr="005D3E3F">
              <w:rPr>
                <w:rFonts w:cstheme="minorHAnsi"/>
                <w:sz w:val="20"/>
                <w:szCs w:val="20"/>
              </w:rPr>
              <w:t xml:space="preserve">&gt;0.09 mg/L </w:t>
            </w:r>
            <w:r w:rsidRPr="005D3E3F">
              <w:rPr>
                <w:rFonts w:cstheme="minorHAnsi"/>
                <w:sz w:val="20"/>
                <w:szCs w:val="20"/>
                <w:vertAlign w:val="subscript"/>
              </w:rPr>
              <w:t>d</w:t>
            </w:r>
          </w:p>
        </w:tc>
        <w:tc>
          <w:tcPr>
            <w:tcW w:w="810" w:type="pct"/>
            <w:vAlign w:val="center"/>
          </w:tcPr>
          <w:p w14:paraId="13886A68" w14:textId="77777777" w:rsidR="003303F6" w:rsidRPr="005D3E3F" w:rsidRDefault="003303F6" w:rsidP="003303F6">
            <w:pPr>
              <w:pStyle w:val="NoSpacing"/>
              <w:jc w:val="center"/>
              <w:rPr>
                <w:sz w:val="20"/>
                <w:szCs w:val="20"/>
              </w:rPr>
            </w:pPr>
            <w:r w:rsidRPr="005D3E3F">
              <w:rPr>
                <w:sz w:val="20"/>
                <w:szCs w:val="20"/>
              </w:rPr>
              <w:t>5 of 5</w:t>
            </w:r>
          </w:p>
          <w:p w14:paraId="7366C9FB" w14:textId="77777777" w:rsidR="00E77E4C" w:rsidRPr="005D3E3F" w:rsidRDefault="00E77E4C" w:rsidP="003303F6">
            <w:pPr>
              <w:pStyle w:val="NoSpacing"/>
              <w:jc w:val="center"/>
              <w:rPr>
                <w:sz w:val="20"/>
                <w:szCs w:val="20"/>
              </w:rPr>
            </w:pPr>
            <w:r w:rsidRPr="005D3E3F">
              <w:rPr>
                <w:sz w:val="20"/>
                <w:szCs w:val="20"/>
              </w:rPr>
              <w:t>5 of 5</w:t>
            </w:r>
          </w:p>
        </w:tc>
        <w:tc>
          <w:tcPr>
            <w:tcW w:w="735" w:type="pct"/>
            <w:vAlign w:val="center"/>
          </w:tcPr>
          <w:p w14:paraId="495F96D9"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732AD5A0" w14:textId="77777777" w:rsidR="00E77E4C" w:rsidRPr="005D3E3F" w:rsidRDefault="00E77E4C" w:rsidP="003303F6">
            <w:pPr>
              <w:pStyle w:val="NoSpacing"/>
              <w:jc w:val="center"/>
              <w:rPr>
                <w:rFonts w:cstheme="minorHAnsi"/>
                <w:sz w:val="20"/>
                <w:szCs w:val="20"/>
              </w:rPr>
            </w:pPr>
            <w:r w:rsidRPr="005D3E3F">
              <w:rPr>
                <w:rFonts w:cstheme="minorHAnsi"/>
                <w:sz w:val="20"/>
                <w:szCs w:val="20"/>
              </w:rPr>
              <w:t>100%</w:t>
            </w:r>
          </w:p>
        </w:tc>
      </w:tr>
      <w:tr w:rsidR="003303F6" w:rsidRPr="005D3E3F" w14:paraId="219987B7" w14:textId="77777777" w:rsidTr="00765E5F">
        <w:tc>
          <w:tcPr>
            <w:tcW w:w="835" w:type="pct"/>
            <w:vMerge/>
          </w:tcPr>
          <w:p w14:paraId="69DFEA32" w14:textId="77777777" w:rsidR="003303F6" w:rsidRPr="005D3E3F" w:rsidRDefault="003303F6" w:rsidP="003303F6">
            <w:pPr>
              <w:pStyle w:val="NoSpacing"/>
              <w:rPr>
                <w:sz w:val="20"/>
                <w:szCs w:val="20"/>
              </w:rPr>
            </w:pPr>
          </w:p>
        </w:tc>
        <w:tc>
          <w:tcPr>
            <w:tcW w:w="522" w:type="pct"/>
            <w:vMerge/>
            <w:shd w:val="clear" w:color="auto" w:fill="auto"/>
            <w:vAlign w:val="center"/>
          </w:tcPr>
          <w:p w14:paraId="4E2877E6" w14:textId="77777777" w:rsidR="003303F6" w:rsidRPr="005D3E3F" w:rsidRDefault="003303F6" w:rsidP="003303F6">
            <w:pPr>
              <w:pStyle w:val="NoSpacing"/>
              <w:rPr>
                <w:sz w:val="20"/>
                <w:szCs w:val="20"/>
              </w:rPr>
            </w:pPr>
          </w:p>
        </w:tc>
        <w:tc>
          <w:tcPr>
            <w:tcW w:w="1381" w:type="pct"/>
          </w:tcPr>
          <w:p w14:paraId="018C9670"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0973FF0A" w14:textId="77777777" w:rsidR="003303F6" w:rsidRPr="005D3E3F" w:rsidRDefault="003303F6" w:rsidP="00E77E4C">
            <w:pPr>
              <w:pStyle w:val="NoSpacing"/>
              <w:jc w:val="center"/>
              <w:rPr>
                <w:rFonts w:cstheme="minorHAnsi"/>
                <w:sz w:val="20"/>
                <w:szCs w:val="20"/>
              </w:rPr>
            </w:pPr>
            <w:r w:rsidRPr="005D3E3F">
              <w:rPr>
                <w:rFonts w:cstheme="minorHAnsi"/>
                <w:sz w:val="20"/>
                <w:szCs w:val="20"/>
              </w:rPr>
              <w:t>&gt;0.037 mg/L</w:t>
            </w:r>
            <w:r w:rsidR="00E77E4C" w:rsidRPr="005D3E3F">
              <w:rPr>
                <w:rFonts w:cstheme="minorHAnsi"/>
                <w:sz w:val="20"/>
                <w:szCs w:val="20"/>
              </w:rPr>
              <w:t xml:space="preserve"> </w:t>
            </w:r>
            <w:r w:rsidR="00E77E4C" w:rsidRPr="005D3E3F">
              <w:rPr>
                <w:rFonts w:cstheme="minorHAnsi"/>
                <w:sz w:val="20"/>
                <w:szCs w:val="20"/>
                <w:vertAlign w:val="subscript"/>
              </w:rPr>
              <w:t>e</w:t>
            </w:r>
          </w:p>
        </w:tc>
        <w:tc>
          <w:tcPr>
            <w:tcW w:w="810" w:type="pct"/>
            <w:vAlign w:val="center"/>
          </w:tcPr>
          <w:p w14:paraId="420BC686"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58CBE83E"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2EBF071F" w14:textId="77777777" w:rsidTr="00765E5F">
        <w:tc>
          <w:tcPr>
            <w:tcW w:w="835" w:type="pct"/>
            <w:vMerge/>
          </w:tcPr>
          <w:p w14:paraId="19F82E41" w14:textId="77777777" w:rsidR="003303F6" w:rsidRPr="005D3E3F" w:rsidRDefault="003303F6" w:rsidP="003303F6">
            <w:pPr>
              <w:pStyle w:val="NoSpacing"/>
              <w:rPr>
                <w:sz w:val="20"/>
                <w:szCs w:val="20"/>
              </w:rPr>
            </w:pPr>
          </w:p>
        </w:tc>
        <w:tc>
          <w:tcPr>
            <w:tcW w:w="522" w:type="pct"/>
            <w:vMerge w:val="restart"/>
            <w:shd w:val="clear" w:color="auto" w:fill="auto"/>
            <w:vAlign w:val="center"/>
          </w:tcPr>
          <w:p w14:paraId="611344FC" w14:textId="77777777" w:rsidR="003303F6" w:rsidRPr="005D3E3F" w:rsidRDefault="003303F6" w:rsidP="003303F6">
            <w:pPr>
              <w:pStyle w:val="NoSpacing"/>
              <w:rPr>
                <w:sz w:val="20"/>
                <w:szCs w:val="20"/>
              </w:rPr>
            </w:pPr>
            <w:r w:rsidRPr="005D3E3F">
              <w:rPr>
                <w:sz w:val="20"/>
                <w:szCs w:val="20"/>
              </w:rPr>
              <w:t>BLP1</w:t>
            </w:r>
          </w:p>
          <w:p w14:paraId="3B4A5B6D" w14:textId="77777777" w:rsidR="003303F6" w:rsidRPr="005D3E3F" w:rsidRDefault="003303F6" w:rsidP="003303F6">
            <w:pPr>
              <w:pStyle w:val="NoSpacing"/>
              <w:rPr>
                <w:sz w:val="20"/>
                <w:szCs w:val="20"/>
              </w:rPr>
            </w:pPr>
            <w:r w:rsidRPr="005D3E3F">
              <w:rPr>
                <w:sz w:val="20"/>
                <w:szCs w:val="20"/>
              </w:rPr>
              <w:t>(2009)</w:t>
            </w:r>
          </w:p>
        </w:tc>
        <w:tc>
          <w:tcPr>
            <w:tcW w:w="1381" w:type="pct"/>
          </w:tcPr>
          <w:p w14:paraId="2EA2434F"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21FCF7F5" w14:textId="77777777" w:rsidR="003303F6" w:rsidRPr="005D3E3F" w:rsidRDefault="003303F6" w:rsidP="003303F6">
            <w:pPr>
              <w:pStyle w:val="NoSpacing"/>
              <w:jc w:val="center"/>
              <w:rPr>
                <w:sz w:val="20"/>
                <w:szCs w:val="20"/>
              </w:rPr>
            </w:pPr>
            <w:r w:rsidRPr="005D3E3F">
              <w:rPr>
                <w:rFonts w:ascii="Calibri" w:hAnsi="Calibri"/>
                <w:sz w:val="20"/>
                <w:szCs w:val="20"/>
              </w:rPr>
              <w:t>&gt; 400 CFU/100mL</w:t>
            </w:r>
          </w:p>
        </w:tc>
        <w:tc>
          <w:tcPr>
            <w:tcW w:w="810" w:type="pct"/>
            <w:vAlign w:val="center"/>
          </w:tcPr>
          <w:p w14:paraId="00C125B5"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0CD050F9" w14:textId="77777777" w:rsidR="003303F6" w:rsidRPr="005D3E3F" w:rsidRDefault="003303F6" w:rsidP="003303F6">
            <w:pPr>
              <w:pStyle w:val="NoSpacing"/>
              <w:jc w:val="center"/>
              <w:rPr>
                <w:sz w:val="20"/>
                <w:szCs w:val="20"/>
              </w:rPr>
            </w:pPr>
            <w:r w:rsidRPr="005D3E3F">
              <w:rPr>
                <w:rFonts w:cstheme="minorHAnsi"/>
                <w:sz w:val="20"/>
                <w:szCs w:val="20"/>
              </w:rPr>
              <w:t>100%</w:t>
            </w:r>
          </w:p>
        </w:tc>
      </w:tr>
      <w:tr w:rsidR="003303F6" w:rsidRPr="005D3E3F" w14:paraId="155902C3" w14:textId="77777777" w:rsidTr="00765E5F">
        <w:tc>
          <w:tcPr>
            <w:tcW w:w="835" w:type="pct"/>
            <w:vMerge/>
          </w:tcPr>
          <w:p w14:paraId="71810B1C" w14:textId="77777777" w:rsidR="003303F6" w:rsidRPr="005D3E3F" w:rsidRDefault="003303F6" w:rsidP="003303F6">
            <w:pPr>
              <w:pStyle w:val="NoSpacing"/>
              <w:rPr>
                <w:sz w:val="20"/>
                <w:szCs w:val="20"/>
              </w:rPr>
            </w:pPr>
          </w:p>
        </w:tc>
        <w:tc>
          <w:tcPr>
            <w:tcW w:w="522" w:type="pct"/>
            <w:vMerge/>
            <w:shd w:val="clear" w:color="auto" w:fill="auto"/>
            <w:vAlign w:val="center"/>
          </w:tcPr>
          <w:p w14:paraId="7E94275E" w14:textId="77777777" w:rsidR="003303F6" w:rsidRPr="005D3E3F" w:rsidRDefault="003303F6" w:rsidP="003303F6">
            <w:pPr>
              <w:pStyle w:val="NoSpacing"/>
              <w:rPr>
                <w:sz w:val="20"/>
                <w:szCs w:val="20"/>
              </w:rPr>
            </w:pPr>
          </w:p>
        </w:tc>
        <w:tc>
          <w:tcPr>
            <w:tcW w:w="1381" w:type="pct"/>
          </w:tcPr>
          <w:p w14:paraId="14B742DA"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558C68DB" w14:textId="77777777" w:rsidR="003303F6" w:rsidRPr="005D3E3F" w:rsidRDefault="003303F6" w:rsidP="003303F6">
            <w:pPr>
              <w:pStyle w:val="NoSpacing"/>
              <w:jc w:val="center"/>
              <w:rPr>
                <w:sz w:val="20"/>
                <w:szCs w:val="20"/>
              </w:rPr>
            </w:pPr>
            <w:r w:rsidRPr="005D3E3F">
              <w:rPr>
                <w:rFonts w:ascii="Calibri" w:hAnsi="Calibri"/>
                <w:sz w:val="20"/>
                <w:szCs w:val="20"/>
              </w:rPr>
              <w:t xml:space="preserve">&gt; 235 </w:t>
            </w:r>
            <w:proofErr w:type="spellStart"/>
            <w:r w:rsidRPr="005D3E3F">
              <w:rPr>
                <w:rFonts w:ascii="Calibri" w:hAnsi="Calibri"/>
                <w:sz w:val="20"/>
                <w:szCs w:val="20"/>
              </w:rPr>
              <w:t>mpn</w:t>
            </w:r>
            <w:proofErr w:type="spellEnd"/>
            <w:r w:rsidRPr="005D3E3F">
              <w:rPr>
                <w:rFonts w:ascii="Calibri" w:hAnsi="Calibri"/>
                <w:sz w:val="20"/>
                <w:szCs w:val="20"/>
              </w:rPr>
              <w:t>/100 ml</w:t>
            </w:r>
          </w:p>
        </w:tc>
        <w:tc>
          <w:tcPr>
            <w:tcW w:w="810" w:type="pct"/>
            <w:vAlign w:val="center"/>
          </w:tcPr>
          <w:p w14:paraId="069F743A"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2E3A804E" w14:textId="77777777" w:rsidR="003303F6" w:rsidRPr="005D3E3F" w:rsidRDefault="003303F6" w:rsidP="003303F6">
            <w:pPr>
              <w:pStyle w:val="NoSpacing"/>
              <w:jc w:val="center"/>
              <w:rPr>
                <w:sz w:val="20"/>
                <w:szCs w:val="20"/>
              </w:rPr>
            </w:pPr>
            <w:r w:rsidRPr="005D3E3F">
              <w:rPr>
                <w:rFonts w:cstheme="minorHAnsi"/>
                <w:sz w:val="20"/>
                <w:szCs w:val="20"/>
              </w:rPr>
              <w:t>100%</w:t>
            </w:r>
          </w:p>
        </w:tc>
      </w:tr>
      <w:tr w:rsidR="003303F6" w:rsidRPr="005D3E3F" w14:paraId="58D206B5" w14:textId="77777777" w:rsidTr="00765E5F">
        <w:tc>
          <w:tcPr>
            <w:tcW w:w="835" w:type="pct"/>
            <w:vMerge/>
          </w:tcPr>
          <w:p w14:paraId="12CB9ED3" w14:textId="77777777" w:rsidR="003303F6" w:rsidRPr="005D3E3F" w:rsidRDefault="003303F6" w:rsidP="003303F6">
            <w:pPr>
              <w:pStyle w:val="NoSpacing"/>
              <w:rPr>
                <w:sz w:val="20"/>
                <w:szCs w:val="20"/>
              </w:rPr>
            </w:pPr>
          </w:p>
        </w:tc>
        <w:tc>
          <w:tcPr>
            <w:tcW w:w="522" w:type="pct"/>
            <w:vMerge/>
            <w:shd w:val="clear" w:color="auto" w:fill="auto"/>
            <w:vAlign w:val="center"/>
          </w:tcPr>
          <w:p w14:paraId="2898D008" w14:textId="77777777" w:rsidR="003303F6" w:rsidRPr="005D3E3F" w:rsidRDefault="003303F6" w:rsidP="003303F6">
            <w:pPr>
              <w:pStyle w:val="NoSpacing"/>
              <w:rPr>
                <w:sz w:val="20"/>
                <w:szCs w:val="20"/>
              </w:rPr>
            </w:pPr>
          </w:p>
        </w:tc>
        <w:tc>
          <w:tcPr>
            <w:tcW w:w="1381" w:type="pct"/>
          </w:tcPr>
          <w:p w14:paraId="09719269"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650A6EE7" w14:textId="77777777" w:rsidR="003303F6" w:rsidRPr="005D3E3F" w:rsidRDefault="003303F6" w:rsidP="003303F6">
            <w:pPr>
              <w:pStyle w:val="NoSpacing"/>
              <w:jc w:val="center"/>
              <w:rPr>
                <w:sz w:val="20"/>
                <w:szCs w:val="20"/>
              </w:rPr>
            </w:pPr>
            <w:r w:rsidRPr="005D3E3F">
              <w:rPr>
                <w:rFonts w:ascii="Calibri" w:hAnsi="Calibri"/>
                <w:sz w:val="20"/>
                <w:szCs w:val="20"/>
              </w:rPr>
              <w:t xml:space="preserve"> 30 mg/L</w:t>
            </w:r>
          </w:p>
        </w:tc>
        <w:tc>
          <w:tcPr>
            <w:tcW w:w="810" w:type="pct"/>
            <w:vAlign w:val="center"/>
          </w:tcPr>
          <w:p w14:paraId="5C4D8CED"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2624475A"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391A622D" w14:textId="77777777" w:rsidTr="00765E5F">
        <w:tc>
          <w:tcPr>
            <w:tcW w:w="835" w:type="pct"/>
            <w:vMerge/>
          </w:tcPr>
          <w:p w14:paraId="0C5844BE" w14:textId="77777777" w:rsidR="003303F6" w:rsidRPr="005D3E3F" w:rsidRDefault="003303F6" w:rsidP="003303F6">
            <w:pPr>
              <w:pStyle w:val="NoSpacing"/>
              <w:rPr>
                <w:sz w:val="20"/>
                <w:szCs w:val="20"/>
              </w:rPr>
            </w:pPr>
          </w:p>
        </w:tc>
        <w:tc>
          <w:tcPr>
            <w:tcW w:w="522" w:type="pct"/>
            <w:vMerge/>
            <w:shd w:val="clear" w:color="auto" w:fill="auto"/>
            <w:vAlign w:val="center"/>
          </w:tcPr>
          <w:p w14:paraId="3151F196" w14:textId="77777777" w:rsidR="003303F6" w:rsidRPr="005D3E3F" w:rsidRDefault="003303F6" w:rsidP="003303F6">
            <w:pPr>
              <w:pStyle w:val="NoSpacing"/>
              <w:rPr>
                <w:sz w:val="20"/>
                <w:szCs w:val="20"/>
              </w:rPr>
            </w:pPr>
          </w:p>
        </w:tc>
        <w:tc>
          <w:tcPr>
            <w:tcW w:w="1381" w:type="pct"/>
          </w:tcPr>
          <w:p w14:paraId="2FADC2B0"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3812A072" w14:textId="77777777" w:rsidR="003303F6" w:rsidRPr="005D3E3F" w:rsidRDefault="003303F6" w:rsidP="003303F6">
            <w:pPr>
              <w:pStyle w:val="NoSpacing"/>
              <w:jc w:val="center"/>
              <w:rPr>
                <w:sz w:val="20"/>
                <w:szCs w:val="20"/>
              </w:rPr>
            </w:pPr>
            <w:r w:rsidRPr="005D3E3F">
              <w:rPr>
                <w:rFonts w:ascii="Calibri" w:hAnsi="Calibri"/>
                <w:sz w:val="20"/>
                <w:szCs w:val="20"/>
              </w:rPr>
              <w:t xml:space="preserve">  &gt; 158 mg/L</w:t>
            </w:r>
          </w:p>
        </w:tc>
        <w:tc>
          <w:tcPr>
            <w:tcW w:w="810" w:type="pct"/>
            <w:vAlign w:val="center"/>
          </w:tcPr>
          <w:p w14:paraId="3DA20C55"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0CBFE755"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1A5D38E0" w14:textId="77777777" w:rsidTr="00765E5F">
        <w:tc>
          <w:tcPr>
            <w:tcW w:w="835" w:type="pct"/>
            <w:vMerge/>
          </w:tcPr>
          <w:p w14:paraId="443517F6" w14:textId="77777777" w:rsidR="003303F6" w:rsidRPr="005D3E3F" w:rsidRDefault="003303F6" w:rsidP="003303F6">
            <w:pPr>
              <w:pStyle w:val="NoSpacing"/>
              <w:rPr>
                <w:sz w:val="20"/>
                <w:szCs w:val="20"/>
              </w:rPr>
            </w:pPr>
          </w:p>
        </w:tc>
        <w:tc>
          <w:tcPr>
            <w:tcW w:w="522" w:type="pct"/>
            <w:vMerge/>
            <w:shd w:val="clear" w:color="auto" w:fill="auto"/>
            <w:vAlign w:val="center"/>
          </w:tcPr>
          <w:p w14:paraId="43E51A60" w14:textId="77777777" w:rsidR="003303F6" w:rsidRPr="005D3E3F" w:rsidRDefault="003303F6" w:rsidP="003303F6">
            <w:pPr>
              <w:pStyle w:val="NoSpacing"/>
              <w:rPr>
                <w:sz w:val="20"/>
                <w:szCs w:val="20"/>
              </w:rPr>
            </w:pPr>
          </w:p>
        </w:tc>
        <w:tc>
          <w:tcPr>
            <w:tcW w:w="1381" w:type="pct"/>
          </w:tcPr>
          <w:p w14:paraId="47319ED4"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55A70F92" w14:textId="77777777" w:rsidR="003303F6" w:rsidRPr="005D3E3F" w:rsidRDefault="003303F6" w:rsidP="00645425">
            <w:pPr>
              <w:pStyle w:val="NoSpacing"/>
              <w:jc w:val="center"/>
              <w:rPr>
                <w:sz w:val="20"/>
                <w:szCs w:val="20"/>
              </w:rPr>
            </w:pPr>
            <w:r w:rsidRPr="005D3E3F">
              <w:rPr>
                <w:rFonts w:cstheme="minorHAnsi"/>
                <w:sz w:val="20"/>
                <w:szCs w:val="20"/>
              </w:rPr>
              <w:t>&gt; 1.8 mg/L</w:t>
            </w:r>
            <w:r w:rsidR="00645425" w:rsidRPr="005D3E3F">
              <w:rPr>
                <w:rFonts w:cstheme="minorHAnsi"/>
                <w:sz w:val="20"/>
                <w:szCs w:val="20"/>
              </w:rPr>
              <w:t xml:space="preserve"> </w:t>
            </w:r>
            <w:r w:rsidR="00645425" w:rsidRPr="005D3E3F">
              <w:rPr>
                <w:rFonts w:cstheme="minorHAnsi"/>
                <w:sz w:val="20"/>
                <w:szCs w:val="20"/>
                <w:vertAlign w:val="subscript"/>
              </w:rPr>
              <w:t>a</w:t>
            </w:r>
          </w:p>
        </w:tc>
        <w:tc>
          <w:tcPr>
            <w:tcW w:w="810" w:type="pct"/>
            <w:vAlign w:val="center"/>
          </w:tcPr>
          <w:p w14:paraId="050D24BE" w14:textId="77777777" w:rsidR="003303F6" w:rsidRPr="005D3E3F" w:rsidRDefault="003303F6" w:rsidP="003303F6">
            <w:pPr>
              <w:pStyle w:val="NoSpacing"/>
              <w:jc w:val="center"/>
              <w:rPr>
                <w:sz w:val="20"/>
                <w:szCs w:val="20"/>
              </w:rPr>
            </w:pPr>
            <w:r w:rsidRPr="005D3E3F">
              <w:rPr>
                <w:sz w:val="20"/>
                <w:szCs w:val="20"/>
              </w:rPr>
              <w:t>Zero of 4</w:t>
            </w:r>
          </w:p>
        </w:tc>
        <w:tc>
          <w:tcPr>
            <w:tcW w:w="735" w:type="pct"/>
            <w:vAlign w:val="center"/>
          </w:tcPr>
          <w:p w14:paraId="64473230" w14:textId="77777777" w:rsidR="003303F6" w:rsidRPr="005D3E3F" w:rsidRDefault="003303F6" w:rsidP="003303F6">
            <w:pPr>
              <w:pStyle w:val="NoSpacing"/>
              <w:jc w:val="center"/>
              <w:rPr>
                <w:sz w:val="20"/>
                <w:szCs w:val="20"/>
              </w:rPr>
            </w:pPr>
            <w:r w:rsidRPr="005D3E3F">
              <w:rPr>
                <w:rFonts w:cstheme="minorHAnsi"/>
                <w:sz w:val="20"/>
                <w:szCs w:val="20"/>
              </w:rPr>
              <w:t>0%</w:t>
            </w:r>
          </w:p>
        </w:tc>
      </w:tr>
      <w:tr w:rsidR="003303F6" w:rsidRPr="005D3E3F" w14:paraId="257C9AD8" w14:textId="77777777" w:rsidTr="00765E5F">
        <w:tc>
          <w:tcPr>
            <w:tcW w:w="835" w:type="pct"/>
            <w:vMerge/>
          </w:tcPr>
          <w:p w14:paraId="055BB043" w14:textId="77777777" w:rsidR="003303F6" w:rsidRPr="005D3E3F" w:rsidRDefault="003303F6" w:rsidP="003303F6">
            <w:pPr>
              <w:pStyle w:val="NoSpacing"/>
              <w:rPr>
                <w:sz w:val="20"/>
                <w:szCs w:val="20"/>
              </w:rPr>
            </w:pPr>
          </w:p>
        </w:tc>
        <w:tc>
          <w:tcPr>
            <w:tcW w:w="522" w:type="pct"/>
            <w:vMerge/>
            <w:shd w:val="clear" w:color="auto" w:fill="auto"/>
            <w:vAlign w:val="center"/>
          </w:tcPr>
          <w:p w14:paraId="2985A760" w14:textId="77777777" w:rsidR="003303F6" w:rsidRPr="005D3E3F" w:rsidRDefault="003303F6" w:rsidP="003303F6">
            <w:pPr>
              <w:pStyle w:val="NoSpacing"/>
              <w:rPr>
                <w:sz w:val="20"/>
                <w:szCs w:val="20"/>
              </w:rPr>
            </w:pPr>
          </w:p>
        </w:tc>
        <w:tc>
          <w:tcPr>
            <w:tcW w:w="1381" w:type="pct"/>
          </w:tcPr>
          <w:p w14:paraId="0772C7B9"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5964C060" w14:textId="77777777" w:rsidR="003303F6" w:rsidRPr="005D3E3F" w:rsidRDefault="003303F6" w:rsidP="003303F6">
            <w:pPr>
              <w:pStyle w:val="NoSpacing"/>
              <w:rPr>
                <w:sz w:val="20"/>
                <w:szCs w:val="20"/>
              </w:rPr>
            </w:pPr>
          </w:p>
        </w:tc>
        <w:tc>
          <w:tcPr>
            <w:tcW w:w="717" w:type="pct"/>
            <w:vAlign w:val="center"/>
          </w:tcPr>
          <w:p w14:paraId="0934F73F"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4FFDF398" w14:textId="77777777" w:rsidR="003303F6" w:rsidRPr="005D3E3F" w:rsidRDefault="003303F6" w:rsidP="00645425">
            <w:pPr>
              <w:pStyle w:val="NoSpacing"/>
              <w:jc w:val="center"/>
              <w:rPr>
                <w:rFonts w:cstheme="minorHAnsi"/>
                <w:sz w:val="20"/>
                <w:szCs w:val="20"/>
              </w:rPr>
            </w:pPr>
            <w:r w:rsidRPr="005D3E3F">
              <w:rPr>
                <w:rFonts w:cstheme="minorHAnsi"/>
                <w:sz w:val="20"/>
                <w:szCs w:val="20"/>
              </w:rPr>
              <w:t>&gt;0.56 mg/L</w:t>
            </w:r>
            <w:r w:rsidR="00645425" w:rsidRPr="005D3E3F">
              <w:rPr>
                <w:rFonts w:cstheme="minorHAnsi"/>
                <w:sz w:val="20"/>
                <w:szCs w:val="20"/>
              </w:rPr>
              <w:t xml:space="preserve"> </w:t>
            </w:r>
            <w:r w:rsidR="00645425" w:rsidRPr="005D3E3F">
              <w:rPr>
                <w:rFonts w:cstheme="minorHAnsi"/>
                <w:sz w:val="20"/>
                <w:szCs w:val="20"/>
                <w:vertAlign w:val="subscript"/>
              </w:rPr>
              <w:t>b</w:t>
            </w:r>
          </w:p>
        </w:tc>
        <w:tc>
          <w:tcPr>
            <w:tcW w:w="810" w:type="pct"/>
            <w:vAlign w:val="center"/>
          </w:tcPr>
          <w:p w14:paraId="5C76E18A" w14:textId="77777777" w:rsidR="003303F6" w:rsidRPr="005D3E3F" w:rsidRDefault="003303F6" w:rsidP="003303F6">
            <w:pPr>
              <w:pStyle w:val="NoSpacing"/>
              <w:jc w:val="center"/>
              <w:rPr>
                <w:sz w:val="20"/>
                <w:szCs w:val="20"/>
              </w:rPr>
            </w:pPr>
            <w:r w:rsidRPr="005D3E3F">
              <w:rPr>
                <w:sz w:val="20"/>
                <w:szCs w:val="20"/>
              </w:rPr>
              <w:t>Zero of 5</w:t>
            </w:r>
          </w:p>
          <w:p w14:paraId="57B7445F" w14:textId="77777777" w:rsidR="003303F6" w:rsidRPr="005D3E3F" w:rsidRDefault="003303F6" w:rsidP="003303F6">
            <w:pPr>
              <w:pStyle w:val="NoSpacing"/>
              <w:jc w:val="center"/>
              <w:rPr>
                <w:sz w:val="20"/>
                <w:szCs w:val="20"/>
              </w:rPr>
            </w:pPr>
            <w:r w:rsidRPr="005D3E3F">
              <w:rPr>
                <w:sz w:val="20"/>
                <w:szCs w:val="20"/>
              </w:rPr>
              <w:t>4 of 5</w:t>
            </w:r>
          </w:p>
        </w:tc>
        <w:tc>
          <w:tcPr>
            <w:tcW w:w="735" w:type="pct"/>
            <w:vAlign w:val="center"/>
          </w:tcPr>
          <w:p w14:paraId="2CC6D72A"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p w14:paraId="63393A40"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tc>
      </w:tr>
      <w:tr w:rsidR="003303F6" w:rsidRPr="005D3E3F" w14:paraId="3975DB5F" w14:textId="77777777" w:rsidTr="00765E5F">
        <w:tc>
          <w:tcPr>
            <w:tcW w:w="835" w:type="pct"/>
            <w:vMerge/>
          </w:tcPr>
          <w:p w14:paraId="384D1208" w14:textId="77777777" w:rsidR="003303F6" w:rsidRPr="005D3E3F" w:rsidRDefault="003303F6" w:rsidP="003303F6">
            <w:pPr>
              <w:pStyle w:val="NoSpacing"/>
              <w:rPr>
                <w:sz w:val="20"/>
                <w:szCs w:val="20"/>
              </w:rPr>
            </w:pPr>
          </w:p>
        </w:tc>
        <w:tc>
          <w:tcPr>
            <w:tcW w:w="522" w:type="pct"/>
            <w:vMerge/>
            <w:shd w:val="clear" w:color="auto" w:fill="auto"/>
            <w:vAlign w:val="center"/>
          </w:tcPr>
          <w:p w14:paraId="7FB99445" w14:textId="77777777" w:rsidR="003303F6" w:rsidRPr="005D3E3F" w:rsidRDefault="003303F6" w:rsidP="003303F6">
            <w:pPr>
              <w:pStyle w:val="NoSpacing"/>
              <w:rPr>
                <w:sz w:val="20"/>
                <w:szCs w:val="20"/>
              </w:rPr>
            </w:pPr>
          </w:p>
        </w:tc>
        <w:tc>
          <w:tcPr>
            <w:tcW w:w="1381" w:type="pct"/>
          </w:tcPr>
          <w:p w14:paraId="0D7A1354"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1F444586" w14:textId="77777777" w:rsidR="003303F6" w:rsidRPr="005D3E3F" w:rsidRDefault="003303F6" w:rsidP="00645425">
            <w:pPr>
              <w:pStyle w:val="NoSpacing"/>
              <w:jc w:val="center"/>
              <w:rPr>
                <w:rFonts w:cstheme="minorHAnsi"/>
                <w:sz w:val="20"/>
                <w:szCs w:val="20"/>
                <w:vertAlign w:val="subscript"/>
              </w:rPr>
            </w:pPr>
            <w:r w:rsidRPr="005D3E3F">
              <w:rPr>
                <w:rFonts w:cstheme="minorHAnsi"/>
                <w:sz w:val="20"/>
                <w:szCs w:val="20"/>
              </w:rPr>
              <w:t>&gt; 0.037 mg/L</w:t>
            </w:r>
            <w:r w:rsidR="00645425" w:rsidRPr="005D3E3F">
              <w:rPr>
                <w:rFonts w:cstheme="minorHAnsi"/>
                <w:sz w:val="20"/>
                <w:szCs w:val="20"/>
              </w:rPr>
              <w:t xml:space="preserve"> </w:t>
            </w:r>
            <w:r w:rsidR="00645425" w:rsidRPr="005D3E3F">
              <w:rPr>
                <w:rFonts w:cstheme="minorHAnsi"/>
                <w:sz w:val="20"/>
                <w:szCs w:val="20"/>
                <w:vertAlign w:val="subscript"/>
              </w:rPr>
              <w:t>c</w:t>
            </w:r>
          </w:p>
          <w:p w14:paraId="192BEE83" w14:textId="77777777" w:rsidR="00645425" w:rsidRPr="005D3E3F" w:rsidRDefault="00E77E4C" w:rsidP="00645425">
            <w:pPr>
              <w:pStyle w:val="NoSpacing"/>
              <w:jc w:val="center"/>
              <w:rPr>
                <w:rFonts w:cstheme="minorHAnsi"/>
                <w:sz w:val="20"/>
                <w:szCs w:val="20"/>
              </w:rPr>
            </w:pPr>
            <w:r w:rsidRPr="005D3E3F">
              <w:rPr>
                <w:rFonts w:cstheme="minorHAnsi"/>
                <w:sz w:val="20"/>
                <w:szCs w:val="20"/>
              </w:rPr>
              <w:t>&gt;</w:t>
            </w:r>
            <w:r w:rsidR="00645425" w:rsidRPr="005D3E3F">
              <w:rPr>
                <w:rFonts w:cstheme="minorHAnsi"/>
                <w:sz w:val="20"/>
                <w:szCs w:val="20"/>
              </w:rPr>
              <w:t xml:space="preserve">0.09 mg/L </w:t>
            </w:r>
            <w:r w:rsidR="00645425" w:rsidRPr="005D3E3F">
              <w:rPr>
                <w:rFonts w:cstheme="minorHAnsi"/>
                <w:sz w:val="20"/>
                <w:szCs w:val="20"/>
                <w:vertAlign w:val="subscript"/>
              </w:rPr>
              <w:t>d</w:t>
            </w:r>
          </w:p>
        </w:tc>
        <w:tc>
          <w:tcPr>
            <w:tcW w:w="810" w:type="pct"/>
            <w:vAlign w:val="center"/>
          </w:tcPr>
          <w:p w14:paraId="4569E058" w14:textId="77777777" w:rsidR="003303F6" w:rsidRPr="005D3E3F" w:rsidRDefault="003303F6" w:rsidP="003303F6">
            <w:pPr>
              <w:pStyle w:val="NoSpacing"/>
              <w:jc w:val="center"/>
              <w:rPr>
                <w:sz w:val="20"/>
                <w:szCs w:val="20"/>
              </w:rPr>
            </w:pPr>
            <w:r w:rsidRPr="005D3E3F">
              <w:rPr>
                <w:sz w:val="20"/>
                <w:szCs w:val="20"/>
              </w:rPr>
              <w:t>5 of 5</w:t>
            </w:r>
          </w:p>
          <w:p w14:paraId="09D0781F" w14:textId="77777777" w:rsidR="00645425" w:rsidRPr="005D3E3F" w:rsidRDefault="00645425" w:rsidP="003303F6">
            <w:pPr>
              <w:pStyle w:val="NoSpacing"/>
              <w:jc w:val="center"/>
              <w:rPr>
                <w:sz w:val="20"/>
                <w:szCs w:val="20"/>
              </w:rPr>
            </w:pPr>
            <w:r w:rsidRPr="005D3E3F">
              <w:rPr>
                <w:sz w:val="20"/>
                <w:szCs w:val="20"/>
              </w:rPr>
              <w:t>4 of 5</w:t>
            </w:r>
          </w:p>
        </w:tc>
        <w:tc>
          <w:tcPr>
            <w:tcW w:w="735" w:type="pct"/>
            <w:vAlign w:val="center"/>
          </w:tcPr>
          <w:p w14:paraId="1D9D032C"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2B8F7485" w14:textId="77777777" w:rsidR="00645425" w:rsidRPr="005D3E3F" w:rsidRDefault="00645425" w:rsidP="003303F6">
            <w:pPr>
              <w:pStyle w:val="NoSpacing"/>
              <w:jc w:val="center"/>
              <w:rPr>
                <w:rFonts w:cstheme="minorHAnsi"/>
                <w:sz w:val="20"/>
                <w:szCs w:val="20"/>
              </w:rPr>
            </w:pPr>
            <w:r w:rsidRPr="005D3E3F">
              <w:rPr>
                <w:rFonts w:cstheme="minorHAnsi"/>
                <w:sz w:val="20"/>
                <w:szCs w:val="20"/>
              </w:rPr>
              <w:t>80%</w:t>
            </w:r>
          </w:p>
        </w:tc>
      </w:tr>
      <w:tr w:rsidR="003303F6" w:rsidRPr="005D3E3F" w14:paraId="4CB2BD7C" w14:textId="77777777" w:rsidTr="00765E5F">
        <w:tc>
          <w:tcPr>
            <w:tcW w:w="835" w:type="pct"/>
            <w:vMerge/>
          </w:tcPr>
          <w:p w14:paraId="796DA92B" w14:textId="77777777" w:rsidR="003303F6" w:rsidRPr="005D3E3F" w:rsidRDefault="003303F6" w:rsidP="003303F6">
            <w:pPr>
              <w:pStyle w:val="NoSpacing"/>
              <w:rPr>
                <w:sz w:val="20"/>
                <w:szCs w:val="20"/>
              </w:rPr>
            </w:pPr>
          </w:p>
        </w:tc>
        <w:tc>
          <w:tcPr>
            <w:tcW w:w="522" w:type="pct"/>
            <w:vMerge/>
            <w:shd w:val="clear" w:color="auto" w:fill="auto"/>
            <w:vAlign w:val="center"/>
          </w:tcPr>
          <w:p w14:paraId="7EFFD8C5" w14:textId="77777777" w:rsidR="003303F6" w:rsidRPr="005D3E3F" w:rsidRDefault="003303F6" w:rsidP="003303F6">
            <w:pPr>
              <w:pStyle w:val="NoSpacing"/>
              <w:rPr>
                <w:sz w:val="20"/>
                <w:szCs w:val="20"/>
              </w:rPr>
            </w:pPr>
          </w:p>
        </w:tc>
        <w:tc>
          <w:tcPr>
            <w:tcW w:w="1381" w:type="pct"/>
          </w:tcPr>
          <w:p w14:paraId="382BEB0A"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07E4A0A6" w14:textId="77777777" w:rsidR="003303F6" w:rsidRPr="005D3E3F" w:rsidRDefault="00645425" w:rsidP="003303F6">
            <w:pPr>
              <w:pStyle w:val="NoSpacing"/>
              <w:jc w:val="center"/>
              <w:rPr>
                <w:rFonts w:cstheme="minorHAnsi"/>
                <w:sz w:val="20"/>
                <w:szCs w:val="20"/>
              </w:rPr>
            </w:pPr>
            <w:r w:rsidRPr="005D3E3F">
              <w:rPr>
                <w:rFonts w:cstheme="minorHAnsi"/>
                <w:sz w:val="20"/>
                <w:szCs w:val="20"/>
              </w:rPr>
              <w:t xml:space="preserve">&gt;0.037 mg/L </w:t>
            </w:r>
            <w:r w:rsidRPr="005D3E3F">
              <w:rPr>
                <w:rFonts w:cstheme="minorHAnsi"/>
                <w:sz w:val="20"/>
                <w:szCs w:val="20"/>
                <w:vertAlign w:val="subscript"/>
              </w:rPr>
              <w:t>e</w:t>
            </w:r>
          </w:p>
        </w:tc>
        <w:tc>
          <w:tcPr>
            <w:tcW w:w="810" w:type="pct"/>
            <w:vAlign w:val="center"/>
          </w:tcPr>
          <w:p w14:paraId="68F3B4C1"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686A2FA5"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578255AF" w14:textId="77777777" w:rsidTr="00765E5F">
        <w:tc>
          <w:tcPr>
            <w:tcW w:w="835" w:type="pct"/>
            <w:vMerge w:val="restart"/>
          </w:tcPr>
          <w:p w14:paraId="001C1126" w14:textId="77777777" w:rsidR="003303F6" w:rsidRPr="005D3E3F" w:rsidRDefault="003303F6" w:rsidP="003303F6">
            <w:pPr>
              <w:pStyle w:val="NoSpacing"/>
              <w:rPr>
                <w:sz w:val="20"/>
                <w:szCs w:val="20"/>
              </w:rPr>
            </w:pPr>
          </w:p>
        </w:tc>
        <w:tc>
          <w:tcPr>
            <w:tcW w:w="522" w:type="pct"/>
            <w:vMerge w:val="restart"/>
            <w:shd w:val="clear" w:color="auto" w:fill="auto"/>
            <w:vAlign w:val="center"/>
          </w:tcPr>
          <w:p w14:paraId="4FCA7CC6" w14:textId="77777777" w:rsidR="003303F6" w:rsidRPr="005D3E3F" w:rsidRDefault="003303F6" w:rsidP="003303F6">
            <w:pPr>
              <w:pStyle w:val="NoSpacing"/>
              <w:rPr>
                <w:sz w:val="20"/>
                <w:szCs w:val="20"/>
              </w:rPr>
            </w:pPr>
            <w:r w:rsidRPr="005D3E3F">
              <w:rPr>
                <w:sz w:val="20"/>
                <w:szCs w:val="20"/>
              </w:rPr>
              <w:t>LON1</w:t>
            </w:r>
          </w:p>
          <w:p w14:paraId="2621AAF3" w14:textId="77777777" w:rsidR="003303F6" w:rsidRPr="005D3E3F" w:rsidRDefault="003303F6" w:rsidP="003303F6">
            <w:pPr>
              <w:pStyle w:val="NoSpacing"/>
              <w:rPr>
                <w:sz w:val="20"/>
                <w:szCs w:val="20"/>
              </w:rPr>
            </w:pPr>
            <w:r w:rsidRPr="005D3E3F">
              <w:rPr>
                <w:sz w:val="20"/>
                <w:szCs w:val="20"/>
              </w:rPr>
              <w:t>(2008)</w:t>
            </w:r>
          </w:p>
        </w:tc>
        <w:tc>
          <w:tcPr>
            <w:tcW w:w="1381" w:type="pct"/>
          </w:tcPr>
          <w:p w14:paraId="74A7E72B"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685C53FB"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&gt; 400 CFU/100mL</w:t>
            </w:r>
          </w:p>
        </w:tc>
        <w:tc>
          <w:tcPr>
            <w:tcW w:w="810" w:type="pct"/>
            <w:vAlign w:val="center"/>
          </w:tcPr>
          <w:p w14:paraId="390EABA9" w14:textId="77777777" w:rsidR="003303F6" w:rsidRPr="005D3E3F" w:rsidRDefault="000E7B41" w:rsidP="000E7B41">
            <w:pPr>
              <w:pStyle w:val="NoSpacing"/>
              <w:jc w:val="center"/>
              <w:rPr>
                <w:sz w:val="20"/>
                <w:szCs w:val="20"/>
              </w:rPr>
            </w:pPr>
            <w:r w:rsidRPr="005D3E3F">
              <w:rPr>
                <w:sz w:val="20"/>
                <w:szCs w:val="20"/>
              </w:rPr>
              <w:t>Zero</w:t>
            </w:r>
            <w:r w:rsidR="003303F6" w:rsidRPr="005D3E3F">
              <w:rPr>
                <w:sz w:val="20"/>
                <w:szCs w:val="20"/>
              </w:rPr>
              <w:t xml:space="preserve"> of </w:t>
            </w:r>
            <w:r w:rsidRPr="005D3E3F">
              <w:rPr>
                <w:sz w:val="20"/>
                <w:szCs w:val="20"/>
              </w:rPr>
              <w:t>4</w:t>
            </w:r>
          </w:p>
        </w:tc>
        <w:tc>
          <w:tcPr>
            <w:tcW w:w="735" w:type="pct"/>
            <w:vAlign w:val="center"/>
          </w:tcPr>
          <w:p w14:paraId="02DC4651"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2DBCA869" w14:textId="77777777" w:rsidTr="00765E5F">
        <w:tc>
          <w:tcPr>
            <w:tcW w:w="835" w:type="pct"/>
            <w:vMerge/>
          </w:tcPr>
          <w:p w14:paraId="3E1E06A0" w14:textId="77777777" w:rsidR="003303F6" w:rsidRPr="005D3E3F" w:rsidRDefault="003303F6" w:rsidP="003303F6">
            <w:pPr>
              <w:pStyle w:val="NoSpacing"/>
              <w:rPr>
                <w:sz w:val="20"/>
                <w:szCs w:val="20"/>
              </w:rPr>
            </w:pPr>
          </w:p>
        </w:tc>
        <w:tc>
          <w:tcPr>
            <w:tcW w:w="522" w:type="pct"/>
            <w:vMerge/>
            <w:shd w:val="clear" w:color="auto" w:fill="auto"/>
            <w:vAlign w:val="center"/>
          </w:tcPr>
          <w:p w14:paraId="20F0EFC2" w14:textId="77777777" w:rsidR="003303F6" w:rsidRPr="005D3E3F" w:rsidRDefault="003303F6" w:rsidP="003303F6">
            <w:pPr>
              <w:pStyle w:val="NoSpacing"/>
              <w:rPr>
                <w:sz w:val="20"/>
                <w:szCs w:val="20"/>
              </w:rPr>
            </w:pPr>
          </w:p>
        </w:tc>
        <w:tc>
          <w:tcPr>
            <w:tcW w:w="1381" w:type="pct"/>
          </w:tcPr>
          <w:p w14:paraId="562AB1D4"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3EF4EF60"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&gt; 235 </w:t>
            </w:r>
            <w:proofErr w:type="spellStart"/>
            <w:r w:rsidRPr="005D3E3F">
              <w:rPr>
                <w:rFonts w:ascii="Calibri" w:hAnsi="Calibri"/>
                <w:sz w:val="20"/>
                <w:szCs w:val="20"/>
              </w:rPr>
              <w:t>mpn</w:t>
            </w:r>
            <w:proofErr w:type="spellEnd"/>
            <w:r w:rsidRPr="005D3E3F">
              <w:rPr>
                <w:rFonts w:ascii="Calibri" w:hAnsi="Calibri"/>
                <w:sz w:val="20"/>
                <w:szCs w:val="20"/>
              </w:rPr>
              <w:t>/100 ml</w:t>
            </w:r>
          </w:p>
        </w:tc>
        <w:tc>
          <w:tcPr>
            <w:tcW w:w="810" w:type="pct"/>
            <w:vAlign w:val="center"/>
          </w:tcPr>
          <w:p w14:paraId="55901C27" w14:textId="77777777" w:rsidR="003303F6" w:rsidRPr="005D3E3F" w:rsidRDefault="000E7B41" w:rsidP="000E7B41">
            <w:pPr>
              <w:pStyle w:val="NoSpacing"/>
              <w:jc w:val="center"/>
              <w:rPr>
                <w:sz w:val="20"/>
                <w:szCs w:val="20"/>
              </w:rPr>
            </w:pPr>
            <w:r w:rsidRPr="005D3E3F">
              <w:rPr>
                <w:sz w:val="20"/>
                <w:szCs w:val="20"/>
              </w:rPr>
              <w:t>1</w:t>
            </w:r>
            <w:r w:rsidR="003303F6" w:rsidRPr="005D3E3F">
              <w:rPr>
                <w:sz w:val="20"/>
                <w:szCs w:val="20"/>
              </w:rPr>
              <w:t xml:space="preserve"> of </w:t>
            </w:r>
            <w:r w:rsidRPr="005D3E3F">
              <w:rPr>
                <w:sz w:val="20"/>
                <w:szCs w:val="20"/>
              </w:rPr>
              <w:t>4</w:t>
            </w:r>
          </w:p>
        </w:tc>
        <w:tc>
          <w:tcPr>
            <w:tcW w:w="735" w:type="pct"/>
            <w:vAlign w:val="center"/>
          </w:tcPr>
          <w:p w14:paraId="1494DBB0" w14:textId="77777777" w:rsidR="003303F6" w:rsidRPr="005D3E3F" w:rsidRDefault="000E7B41" w:rsidP="003303F6">
            <w:pPr>
              <w:pStyle w:val="NoSpacing"/>
              <w:jc w:val="center"/>
              <w:rPr>
                <w:rFonts w:cstheme="minorHAnsi"/>
                <w:sz w:val="20"/>
                <w:szCs w:val="20"/>
              </w:rPr>
            </w:pPr>
            <w:r w:rsidRPr="005D3E3F">
              <w:rPr>
                <w:rFonts w:cstheme="minorHAnsi"/>
                <w:sz w:val="20"/>
                <w:szCs w:val="20"/>
              </w:rPr>
              <w:t>25</w:t>
            </w:r>
            <w:r w:rsidR="003303F6" w:rsidRPr="005D3E3F">
              <w:rPr>
                <w:rFonts w:cstheme="minorHAnsi"/>
                <w:sz w:val="20"/>
                <w:szCs w:val="20"/>
              </w:rPr>
              <w:t>%</w:t>
            </w:r>
          </w:p>
        </w:tc>
      </w:tr>
      <w:tr w:rsidR="003303F6" w:rsidRPr="005D3E3F" w14:paraId="62B4A9D7" w14:textId="77777777" w:rsidTr="00765E5F">
        <w:tc>
          <w:tcPr>
            <w:tcW w:w="835" w:type="pct"/>
            <w:vMerge/>
          </w:tcPr>
          <w:p w14:paraId="399583D6" w14:textId="77777777" w:rsidR="003303F6" w:rsidRPr="005D3E3F" w:rsidRDefault="003303F6" w:rsidP="003303F6">
            <w:pPr>
              <w:pStyle w:val="NoSpacing"/>
              <w:rPr>
                <w:sz w:val="20"/>
                <w:szCs w:val="20"/>
              </w:rPr>
            </w:pPr>
          </w:p>
        </w:tc>
        <w:tc>
          <w:tcPr>
            <w:tcW w:w="522" w:type="pct"/>
            <w:vMerge/>
            <w:shd w:val="clear" w:color="auto" w:fill="auto"/>
            <w:vAlign w:val="center"/>
          </w:tcPr>
          <w:p w14:paraId="37EF6B5B" w14:textId="77777777" w:rsidR="003303F6" w:rsidRPr="005D3E3F" w:rsidRDefault="003303F6" w:rsidP="003303F6">
            <w:pPr>
              <w:pStyle w:val="NoSpacing"/>
              <w:rPr>
                <w:sz w:val="20"/>
                <w:szCs w:val="20"/>
              </w:rPr>
            </w:pPr>
          </w:p>
        </w:tc>
        <w:tc>
          <w:tcPr>
            <w:tcW w:w="1381" w:type="pct"/>
          </w:tcPr>
          <w:p w14:paraId="76F647E4"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6130DAC1"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 30 mg/L</w:t>
            </w:r>
          </w:p>
        </w:tc>
        <w:tc>
          <w:tcPr>
            <w:tcW w:w="810" w:type="pct"/>
            <w:vAlign w:val="center"/>
          </w:tcPr>
          <w:p w14:paraId="2A4511BB"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6C5F0D3"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66DB0A5B" w14:textId="77777777" w:rsidTr="00765E5F">
        <w:tc>
          <w:tcPr>
            <w:tcW w:w="835" w:type="pct"/>
            <w:vMerge/>
          </w:tcPr>
          <w:p w14:paraId="47E4791E" w14:textId="77777777" w:rsidR="003303F6" w:rsidRPr="005D3E3F" w:rsidRDefault="003303F6" w:rsidP="003303F6">
            <w:pPr>
              <w:pStyle w:val="NoSpacing"/>
              <w:rPr>
                <w:sz w:val="20"/>
                <w:szCs w:val="20"/>
              </w:rPr>
            </w:pPr>
          </w:p>
        </w:tc>
        <w:tc>
          <w:tcPr>
            <w:tcW w:w="522" w:type="pct"/>
            <w:vMerge/>
            <w:shd w:val="clear" w:color="auto" w:fill="auto"/>
            <w:vAlign w:val="center"/>
          </w:tcPr>
          <w:p w14:paraId="23074FD6" w14:textId="77777777" w:rsidR="003303F6" w:rsidRPr="005D3E3F" w:rsidRDefault="003303F6" w:rsidP="003303F6">
            <w:pPr>
              <w:pStyle w:val="NoSpacing"/>
              <w:rPr>
                <w:sz w:val="20"/>
                <w:szCs w:val="20"/>
              </w:rPr>
            </w:pPr>
          </w:p>
        </w:tc>
        <w:tc>
          <w:tcPr>
            <w:tcW w:w="1381" w:type="pct"/>
          </w:tcPr>
          <w:p w14:paraId="6A8E99B5"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7BABB434"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  &gt; 158 mg/L</w:t>
            </w:r>
          </w:p>
        </w:tc>
        <w:tc>
          <w:tcPr>
            <w:tcW w:w="810" w:type="pct"/>
            <w:vAlign w:val="center"/>
          </w:tcPr>
          <w:p w14:paraId="052D2DF9"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31495F55"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1F4B9844" w14:textId="77777777" w:rsidTr="00765E5F">
        <w:tc>
          <w:tcPr>
            <w:tcW w:w="835" w:type="pct"/>
            <w:vMerge/>
          </w:tcPr>
          <w:p w14:paraId="7C293406" w14:textId="77777777" w:rsidR="003303F6" w:rsidRPr="005D3E3F" w:rsidRDefault="003303F6" w:rsidP="003303F6">
            <w:pPr>
              <w:pStyle w:val="NoSpacing"/>
              <w:rPr>
                <w:sz w:val="20"/>
                <w:szCs w:val="20"/>
              </w:rPr>
            </w:pPr>
          </w:p>
        </w:tc>
        <w:tc>
          <w:tcPr>
            <w:tcW w:w="522" w:type="pct"/>
            <w:vMerge/>
            <w:shd w:val="clear" w:color="auto" w:fill="auto"/>
            <w:vAlign w:val="center"/>
          </w:tcPr>
          <w:p w14:paraId="53BDCAC1" w14:textId="77777777" w:rsidR="003303F6" w:rsidRPr="005D3E3F" w:rsidRDefault="003303F6" w:rsidP="003303F6">
            <w:pPr>
              <w:pStyle w:val="NoSpacing"/>
              <w:rPr>
                <w:sz w:val="20"/>
                <w:szCs w:val="20"/>
              </w:rPr>
            </w:pPr>
          </w:p>
        </w:tc>
        <w:tc>
          <w:tcPr>
            <w:tcW w:w="1381" w:type="pct"/>
          </w:tcPr>
          <w:p w14:paraId="331842A1"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44C0DF46" w14:textId="77777777" w:rsidR="003303F6" w:rsidRPr="005D3E3F" w:rsidRDefault="000E7B41" w:rsidP="003303F6">
            <w:pPr>
              <w:pStyle w:val="NoSpacing"/>
              <w:jc w:val="center"/>
              <w:rPr>
                <w:rFonts w:cstheme="minorHAnsi"/>
                <w:sz w:val="20"/>
                <w:szCs w:val="20"/>
              </w:rPr>
            </w:pPr>
            <w:r w:rsidRPr="005D3E3F">
              <w:rPr>
                <w:rFonts w:cstheme="minorHAnsi"/>
                <w:sz w:val="20"/>
                <w:szCs w:val="20"/>
              </w:rPr>
              <w:t xml:space="preserve">&gt; 1.8 mg/L </w:t>
            </w:r>
            <w:r w:rsidRPr="005D3E3F">
              <w:rPr>
                <w:rFonts w:cstheme="minorHAnsi"/>
                <w:sz w:val="20"/>
                <w:szCs w:val="20"/>
                <w:vertAlign w:val="subscript"/>
              </w:rPr>
              <w:t>a</w:t>
            </w:r>
          </w:p>
        </w:tc>
        <w:tc>
          <w:tcPr>
            <w:tcW w:w="810" w:type="pct"/>
            <w:vAlign w:val="center"/>
          </w:tcPr>
          <w:p w14:paraId="36425087"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29182B8D"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2DA56834" w14:textId="77777777" w:rsidTr="00765E5F">
        <w:tc>
          <w:tcPr>
            <w:tcW w:w="835" w:type="pct"/>
            <w:vMerge/>
          </w:tcPr>
          <w:p w14:paraId="321D2C97" w14:textId="77777777" w:rsidR="003303F6" w:rsidRPr="005D3E3F" w:rsidRDefault="003303F6" w:rsidP="003303F6">
            <w:pPr>
              <w:pStyle w:val="NoSpacing"/>
              <w:rPr>
                <w:sz w:val="20"/>
                <w:szCs w:val="20"/>
              </w:rPr>
            </w:pPr>
          </w:p>
        </w:tc>
        <w:tc>
          <w:tcPr>
            <w:tcW w:w="522" w:type="pct"/>
            <w:vMerge/>
            <w:shd w:val="clear" w:color="auto" w:fill="auto"/>
            <w:vAlign w:val="center"/>
          </w:tcPr>
          <w:p w14:paraId="24446610" w14:textId="77777777" w:rsidR="003303F6" w:rsidRPr="005D3E3F" w:rsidRDefault="003303F6" w:rsidP="003303F6">
            <w:pPr>
              <w:pStyle w:val="NoSpacing"/>
              <w:rPr>
                <w:sz w:val="20"/>
                <w:szCs w:val="20"/>
              </w:rPr>
            </w:pPr>
          </w:p>
        </w:tc>
        <w:tc>
          <w:tcPr>
            <w:tcW w:w="1381" w:type="pct"/>
          </w:tcPr>
          <w:p w14:paraId="6F0C390B"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42F554E8" w14:textId="77777777" w:rsidR="003303F6" w:rsidRPr="005D3E3F" w:rsidRDefault="003303F6" w:rsidP="003303F6">
            <w:pPr>
              <w:pStyle w:val="NoSpacing"/>
              <w:rPr>
                <w:sz w:val="20"/>
                <w:szCs w:val="20"/>
              </w:rPr>
            </w:pPr>
          </w:p>
        </w:tc>
        <w:tc>
          <w:tcPr>
            <w:tcW w:w="717" w:type="pct"/>
            <w:vAlign w:val="center"/>
          </w:tcPr>
          <w:p w14:paraId="58C71023"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67C2EFF8" w14:textId="77777777" w:rsidR="003303F6" w:rsidRPr="005D3E3F" w:rsidRDefault="003303F6" w:rsidP="000E7B41">
            <w:pPr>
              <w:pStyle w:val="NoSpacing"/>
              <w:jc w:val="center"/>
              <w:rPr>
                <w:rFonts w:cstheme="minorHAnsi"/>
                <w:sz w:val="20"/>
                <w:szCs w:val="20"/>
              </w:rPr>
            </w:pPr>
            <w:r w:rsidRPr="005D3E3F">
              <w:rPr>
                <w:rFonts w:cstheme="minorHAnsi"/>
                <w:sz w:val="20"/>
                <w:szCs w:val="20"/>
              </w:rPr>
              <w:t>&gt;0.56 mg/L</w:t>
            </w:r>
            <w:r w:rsidR="000E7B41" w:rsidRPr="005D3E3F">
              <w:rPr>
                <w:rFonts w:cstheme="minorHAnsi"/>
                <w:sz w:val="20"/>
                <w:szCs w:val="20"/>
              </w:rPr>
              <w:t xml:space="preserve"> </w:t>
            </w:r>
            <w:r w:rsidR="000E7B41" w:rsidRPr="005D3E3F">
              <w:rPr>
                <w:rFonts w:cstheme="minorHAnsi"/>
                <w:sz w:val="20"/>
                <w:szCs w:val="20"/>
                <w:vertAlign w:val="subscript"/>
              </w:rPr>
              <w:t>b</w:t>
            </w:r>
          </w:p>
        </w:tc>
        <w:tc>
          <w:tcPr>
            <w:tcW w:w="810" w:type="pct"/>
            <w:vAlign w:val="center"/>
          </w:tcPr>
          <w:p w14:paraId="3C7CF474" w14:textId="77777777" w:rsidR="003303F6" w:rsidRPr="005D3E3F" w:rsidRDefault="003303F6" w:rsidP="003303F6">
            <w:pPr>
              <w:pStyle w:val="NoSpacing"/>
              <w:jc w:val="center"/>
              <w:rPr>
                <w:sz w:val="20"/>
                <w:szCs w:val="20"/>
              </w:rPr>
            </w:pPr>
            <w:r w:rsidRPr="005D3E3F">
              <w:rPr>
                <w:sz w:val="20"/>
                <w:szCs w:val="20"/>
              </w:rPr>
              <w:t>Zero of 5</w:t>
            </w:r>
          </w:p>
          <w:p w14:paraId="20BAED8B" w14:textId="77777777" w:rsidR="003303F6" w:rsidRPr="005D3E3F" w:rsidRDefault="003303F6" w:rsidP="003303F6">
            <w:pPr>
              <w:pStyle w:val="NoSpacing"/>
              <w:jc w:val="center"/>
              <w:rPr>
                <w:sz w:val="20"/>
                <w:szCs w:val="20"/>
              </w:rPr>
            </w:pPr>
            <w:r w:rsidRPr="005D3E3F">
              <w:rPr>
                <w:sz w:val="20"/>
                <w:szCs w:val="20"/>
              </w:rPr>
              <w:t>5 of 5</w:t>
            </w:r>
          </w:p>
        </w:tc>
        <w:tc>
          <w:tcPr>
            <w:tcW w:w="735" w:type="pct"/>
            <w:vAlign w:val="center"/>
          </w:tcPr>
          <w:p w14:paraId="3E37BA73"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p w14:paraId="7AF89628"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tc>
      </w:tr>
      <w:tr w:rsidR="003303F6" w:rsidRPr="005D3E3F" w14:paraId="39783836" w14:textId="77777777" w:rsidTr="00765E5F">
        <w:tc>
          <w:tcPr>
            <w:tcW w:w="835" w:type="pct"/>
            <w:vMerge/>
          </w:tcPr>
          <w:p w14:paraId="3D9B6D7B" w14:textId="77777777" w:rsidR="003303F6" w:rsidRPr="005D3E3F" w:rsidRDefault="003303F6" w:rsidP="003303F6">
            <w:pPr>
              <w:pStyle w:val="NoSpacing"/>
              <w:rPr>
                <w:sz w:val="20"/>
                <w:szCs w:val="20"/>
              </w:rPr>
            </w:pPr>
          </w:p>
        </w:tc>
        <w:tc>
          <w:tcPr>
            <w:tcW w:w="522" w:type="pct"/>
            <w:vMerge/>
            <w:shd w:val="clear" w:color="auto" w:fill="auto"/>
            <w:vAlign w:val="center"/>
          </w:tcPr>
          <w:p w14:paraId="0EC3D251" w14:textId="77777777" w:rsidR="003303F6" w:rsidRPr="005D3E3F" w:rsidRDefault="003303F6" w:rsidP="003303F6">
            <w:pPr>
              <w:pStyle w:val="NoSpacing"/>
              <w:rPr>
                <w:sz w:val="20"/>
                <w:szCs w:val="20"/>
              </w:rPr>
            </w:pPr>
          </w:p>
        </w:tc>
        <w:tc>
          <w:tcPr>
            <w:tcW w:w="1381" w:type="pct"/>
          </w:tcPr>
          <w:p w14:paraId="09681D9C"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7A449547" w14:textId="77777777" w:rsidR="003303F6" w:rsidRPr="005D3E3F" w:rsidRDefault="003303F6" w:rsidP="000E7B41">
            <w:pPr>
              <w:pStyle w:val="NoSpacing"/>
              <w:jc w:val="center"/>
              <w:rPr>
                <w:rFonts w:cstheme="minorHAnsi"/>
                <w:sz w:val="20"/>
                <w:szCs w:val="20"/>
              </w:rPr>
            </w:pPr>
            <w:r w:rsidRPr="005D3E3F">
              <w:rPr>
                <w:rFonts w:cstheme="minorHAnsi"/>
                <w:sz w:val="20"/>
                <w:szCs w:val="20"/>
              </w:rPr>
              <w:t>&gt; 0.037 mg/L</w:t>
            </w:r>
            <w:r w:rsidR="000E7B41" w:rsidRPr="005D3E3F">
              <w:rPr>
                <w:rFonts w:cstheme="minorHAnsi"/>
                <w:sz w:val="20"/>
                <w:szCs w:val="20"/>
              </w:rPr>
              <w:t xml:space="preserve"> </w:t>
            </w:r>
            <w:r w:rsidR="000E7B41" w:rsidRPr="005D3E3F">
              <w:rPr>
                <w:rFonts w:cstheme="minorHAnsi"/>
                <w:sz w:val="20"/>
                <w:szCs w:val="20"/>
                <w:vertAlign w:val="subscript"/>
              </w:rPr>
              <w:t>c</w:t>
            </w:r>
            <w:r w:rsidR="000E7B41" w:rsidRPr="005D3E3F">
              <w:rPr>
                <w:rFonts w:cstheme="minorHAnsi"/>
                <w:sz w:val="20"/>
                <w:szCs w:val="20"/>
              </w:rPr>
              <w:t xml:space="preserve"> &gt;0.09 mg/L </w:t>
            </w:r>
            <w:r w:rsidR="000E7B41" w:rsidRPr="005D3E3F">
              <w:rPr>
                <w:rFonts w:cstheme="minorHAnsi"/>
                <w:sz w:val="20"/>
                <w:szCs w:val="20"/>
                <w:vertAlign w:val="subscript"/>
              </w:rPr>
              <w:t>d</w:t>
            </w:r>
          </w:p>
        </w:tc>
        <w:tc>
          <w:tcPr>
            <w:tcW w:w="810" w:type="pct"/>
            <w:vAlign w:val="center"/>
          </w:tcPr>
          <w:p w14:paraId="341FBA0F" w14:textId="77777777" w:rsidR="003303F6" w:rsidRPr="005D3E3F" w:rsidRDefault="003303F6" w:rsidP="003303F6">
            <w:pPr>
              <w:pStyle w:val="NoSpacing"/>
              <w:jc w:val="center"/>
              <w:rPr>
                <w:sz w:val="20"/>
                <w:szCs w:val="20"/>
              </w:rPr>
            </w:pPr>
            <w:r w:rsidRPr="005D3E3F">
              <w:rPr>
                <w:sz w:val="20"/>
                <w:szCs w:val="20"/>
              </w:rPr>
              <w:t>2 of 2</w:t>
            </w:r>
          </w:p>
          <w:p w14:paraId="40318F44" w14:textId="77777777" w:rsidR="000E7B41" w:rsidRPr="005D3E3F" w:rsidRDefault="000E7B41" w:rsidP="003303F6">
            <w:pPr>
              <w:pStyle w:val="NoSpacing"/>
              <w:jc w:val="center"/>
              <w:rPr>
                <w:sz w:val="20"/>
                <w:szCs w:val="20"/>
              </w:rPr>
            </w:pPr>
            <w:r w:rsidRPr="005D3E3F">
              <w:rPr>
                <w:sz w:val="20"/>
                <w:szCs w:val="20"/>
              </w:rPr>
              <w:t>Zero of 2</w:t>
            </w:r>
          </w:p>
        </w:tc>
        <w:tc>
          <w:tcPr>
            <w:tcW w:w="735" w:type="pct"/>
            <w:vAlign w:val="center"/>
          </w:tcPr>
          <w:p w14:paraId="4851F7EC" w14:textId="77777777" w:rsidR="003303F6" w:rsidRPr="005D3E3F" w:rsidRDefault="003303F6" w:rsidP="003303F6">
            <w:pPr>
              <w:pStyle w:val="NoSpacing"/>
              <w:jc w:val="center"/>
              <w:rPr>
                <w:rFonts w:cstheme="minorHAnsi"/>
                <w:sz w:val="20"/>
                <w:szCs w:val="20"/>
              </w:rPr>
            </w:pPr>
            <w:r w:rsidRPr="005D3E3F">
              <w:rPr>
                <w:rFonts w:cstheme="minorHAnsi"/>
                <w:sz w:val="20"/>
                <w:szCs w:val="20"/>
              </w:rPr>
              <w:t>100%</w:t>
            </w:r>
          </w:p>
          <w:p w14:paraId="0BA0F8DF" w14:textId="77777777" w:rsidR="000E7B41" w:rsidRPr="005D3E3F" w:rsidRDefault="000E7B41" w:rsidP="003303F6">
            <w:pPr>
              <w:pStyle w:val="NoSpacing"/>
              <w:jc w:val="center"/>
              <w:rPr>
                <w:rFonts w:cstheme="minorHAnsi"/>
                <w:sz w:val="20"/>
                <w:szCs w:val="20"/>
              </w:rPr>
            </w:pPr>
            <w:r w:rsidRPr="005D3E3F">
              <w:rPr>
                <w:rFonts w:cstheme="minorHAnsi"/>
                <w:sz w:val="20"/>
                <w:szCs w:val="20"/>
              </w:rPr>
              <w:t>0%</w:t>
            </w:r>
          </w:p>
        </w:tc>
      </w:tr>
      <w:tr w:rsidR="003303F6" w:rsidRPr="005D3E3F" w14:paraId="081295AD" w14:textId="77777777" w:rsidTr="00765E5F">
        <w:tc>
          <w:tcPr>
            <w:tcW w:w="835" w:type="pct"/>
            <w:vMerge/>
          </w:tcPr>
          <w:p w14:paraId="5411481B" w14:textId="77777777" w:rsidR="003303F6" w:rsidRPr="005D3E3F" w:rsidRDefault="003303F6" w:rsidP="003303F6">
            <w:pPr>
              <w:pStyle w:val="NoSpacing"/>
              <w:rPr>
                <w:sz w:val="20"/>
                <w:szCs w:val="20"/>
              </w:rPr>
            </w:pPr>
          </w:p>
        </w:tc>
        <w:tc>
          <w:tcPr>
            <w:tcW w:w="522" w:type="pct"/>
            <w:vMerge/>
            <w:shd w:val="clear" w:color="auto" w:fill="auto"/>
            <w:vAlign w:val="center"/>
          </w:tcPr>
          <w:p w14:paraId="36082181" w14:textId="77777777" w:rsidR="003303F6" w:rsidRPr="005D3E3F" w:rsidRDefault="003303F6" w:rsidP="003303F6">
            <w:pPr>
              <w:pStyle w:val="NoSpacing"/>
              <w:rPr>
                <w:sz w:val="20"/>
                <w:szCs w:val="20"/>
              </w:rPr>
            </w:pPr>
          </w:p>
        </w:tc>
        <w:tc>
          <w:tcPr>
            <w:tcW w:w="1381" w:type="pct"/>
          </w:tcPr>
          <w:p w14:paraId="70FA28B4" w14:textId="77777777" w:rsidR="003303F6" w:rsidRPr="005D3E3F" w:rsidRDefault="003303F6" w:rsidP="003303F6">
            <w:pPr>
              <w:pStyle w:val="NoSpacing"/>
              <w:rPr>
                <w:sz w:val="20"/>
                <w:szCs w:val="20"/>
              </w:rPr>
            </w:pPr>
            <w:r w:rsidRPr="005D3E3F">
              <w:rPr>
                <w:sz w:val="20"/>
                <w:szCs w:val="20"/>
              </w:rPr>
              <w:t xml:space="preserve">Soluble Reactive Phosphorus </w:t>
            </w:r>
          </w:p>
        </w:tc>
        <w:tc>
          <w:tcPr>
            <w:tcW w:w="717" w:type="pct"/>
            <w:vAlign w:val="center"/>
          </w:tcPr>
          <w:p w14:paraId="47F86F3C" w14:textId="77777777" w:rsidR="003303F6" w:rsidRPr="005D3E3F" w:rsidRDefault="003303F6" w:rsidP="000E7B41">
            <w:pPr>
              <w:pStyle w:val="NoSpacing"/>
              <w:jc w:val="center"/>
              <w:rPr>
                <w:rFonts w:cstheme="minorHAnsi"/>
                <w:sz w:val="20"/>
                <w:szCs w:val="20"/>
              </w:rPr>
            </w:pPr>
            <w:r w:rsidRPr="005D3E3F">
              <w:rPr>
                <w:rFonts w:cstheme="minorHAnsi"/>
                <w:sz w:val="20"/>
                <w:szCs w:val="20"/>
              </w:rPr>
              <w:t>&gt;0.037 mg/L</w:t>
            </w:r>
            <w:r w:rsidR="000E7B41" w:rsidRPr="005D3E3F">
              <w:rPr>
                <w:rFonts w:cstheme="minorHAnsi"/>
                <w:sz w:val="20"/>
                <w:szCs w:val="20"/>
              </w:rPr>
              <w:t xml:space="preserve"> </w:t>
            </w:r>
            <w:r w:rsidR="000E7B41" w:rsidRPr="005D3E3F">
              <w:rPr>
                <w:rFonts w:cstheme="minorHAnsi"/>
                <w:sz w:val="20"/>
                <w:szCs w:val="20"/>
                <w:vertAlign w:val="subscript"/>
              </w:rPr>
              <w:t>e</w:t>
            </w:r>
          </w:p>
        </w:tc>
        <w:tc>
          <w:tcPr>
            <w:tcW w:w="810" w:type="pct"/>
            <w:vAlign w:val="center"/>
          </w:tcPr>
          <w:p w14:paraId="20D035BA"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6EA9EDBE" w14:textId="77777777" w:rsidR="003303F6" w:rsidRPr="005D3E3F" w:rsidRDefault="003303F6" w:rsidP="003303F6">
            <w:pPr>
              <w:pStyle w:val="NoSpacing"/>
              <w:jc w:val="center"/>
              <w:rPr>
                <w:rFonts w:cstheme="minorHAnsi"/>
                <w:sz w:val="20"/>
                <w:szCs w:val="20"/>
              </w:rPr>
            </w:pPr>
            <w:r w:rsidRPr="005D3E3F">
              <w:rPr>
                <w:rFonts w:cstheme="minorHAnsi"/>
                <w:sz w:val="20"/>
                <w:szCs w:val="20"/>
              </w:rPr>
              <w:t>No data</w:t>
            </w:r>
          </w:p>
        </w:tc>
      </w:tr>
      <w:tr w:rsidR="003303F6" w:rsidRPr="005D3E3F" w14:paraId="56421191" w14:textId="77777777" w:rsidTr="00765E5F">
        <w:tc>
          <w:tcPr>
            <w:tcW w:w="835" w:type="pct"/>
            <w:vMerge w:val="restart"/>
          </w:tcPr>
          <w:p w14:paraId="4C04C6DE" w14:textId="77777777" w:rsidR="003303F6" w:rsidRPr="005D3E3F" w:rsidRDefault="003303F6" w:rsidP="003303F6">
            <w:pPr>
              <w:pStyle w:val="NoSpacing"/>
              <w:rPr>
                <w:sz w:val="20"/>
                <w:szCs w:val="20"/>
              </w:rPr>
            </w:pPr>
            <w:r w:rsidRPr="005D3E3F">
              <w:rPr>
                <w:sz w:val="20"/>
                <w:szCs w:val="20"/>
              </w:rPr>
              <w:t>White River</w:t>
            </w:r>
          </w:p>
          <w:p w14:paraId="6E4E1540" w14:textId="77777777" w:rsidR="003303F6" w:rsidRPr="005D3E3F" w:rsidRDefault="003303F6" w:rsidP="003303F6">
            <w:pPr>
              <w:pStyle w:val="NoSpacing"/>
              <w:rPr>
                <w:sz w:val="20"/>
                <w:szCs w:val="20"/>
              </w:rPr>
            </w:pPr>
          </w:p>
        </w:tc>
        <w:tc>
          <w:tcPr>
            <w:tcW w:w="522" w:type="pct"/>
            <w:vMerge w:val="restart"/>
            <w:vAlign w:val="center"/>
          </w:tcPr>
          <w:p w14:paraId="449239F3" w14:textId="77777777" w:rsidR="003303F6" w:rsidRPr="005D3E3F" w:rsidRDefault="003303F6" w:rsidP="003303F6">
            <w:pPr>
              <w:pStyle w:val="NoSpacing"/>
              <w:rPr>
                <w:sz w:val="20"/>
                <w:szCs w:val="20"/>
              </w:rPr>
            </w:pPr>
            <w:r w:rsidRPr="005D3E3F">
              <w:rPr>
                <w:sz w:val="20"/>
                <w:szCs w:val="20"/>
              </w:rPr>
              <w:t>WHR4</w:t>
            </w:r>
          </w:p>
          <w:p w14:paraId="38C6094D" w14:textId="77777777" w:rsidR="00FB61B1" w:rsidRPr="005D3E3F" w:rsidRDefault="00FB61B1" w:rsidP="003303F6">
            <w:pPr>
              <w:pStyle w:val="NoSpacing"/>
              <w:rPr>
                <w:sz w:val="20"/>
                <w:szCs w:val="20"/>
              </w:rPr>
            </w:pPr>
            <w:r w:rsidRPr="005D3E3F">
              <w:rPr>
                <w:sz w:val="20"/>
                <w:szCs w:val="20"/>
              </w:rPr>
              <w:t>(2009)</w:t>
            </w:r>
          </w:p>
        </w:tc>
        <w:tc>
          <w:tcPr>
            <w:tcW w:w="1381" w:type="pct"/>
          </w:tcPr>
          <w:p w14:paraId="205FA9A3" w14:textId="77777777" w:rsidR="003303F6" w:rsidRPr="005D3E3F" w:rsidRDefault="003303F6" w:rsidP="003303F6">
            <w:pPr>
              <w:pStyle w:val="NoSpacing"/>
              <w:rPr>
                <w:sz w:val="20"/>
                <w:szCs w:val="20"/>
              </w:rPr>
            </w:pPr>
            <w:r w:rsidRPr="005D3E3F">
              <w:rPr>
                <w:sz w:val="20"/>
                <w:szCs w:val="20"/>
              </w:rPr>
              <w:t>Fecal Coliform</w:t>
            </w:r>
          </w:p>
        </w:tc>
        <w:tc>
          <w:tcPr>
            <w:tcW w:w="717" w:type="pct"/>
            <w:vAlign w:val="center"/>
          </w:tcPr>
          <w:p w14:paraId="10FBA3D1"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&gt; 400 CFU/100mL</w:t>
            </w:r>
          </w:p>
        </w:tc>
        <w:tc>
          <w:tcPr>
            <w:tcW w:w="810" w:type="pct"/>
            <w:vAlign w:val="center"/>
          </w:tcPr>
          <w:p w14:paraId="20C834FC" w14:textId="77777777" w:rsidR="003303F6" w:rsidRPr="005D3E3F" w:rsidRDefault="00E27CAC" w:rsidP="003303F6">
            <w:pPr>
              <w:pStyle w:val="NoSpacing"/>
              <w:jc w:val="center"/>
              <w:rPr>
                <w:sz w:val="20"/>
                <w:szCs w:val="20"/>
              </w:rPr>
            </w:pPr>
            <w:r w:rsidRPr="005D3E3F">
              <w:rPr>
                <w:sz w:val="20"/>
                <w:szCs w:val="20"/>
              </w:rPr>
              <w:t>4</w:t>
            </w:r>
            <w:r w:rsidR="003303F6" w:rsidRPr="005D3E3F">
              <w:rPr>
                <w:sz w:val="20"/>
                <w:szCs w:val="20"/>
              </w:rPr>
              <w:t xml:space="preserve"> of 5</w:t>
            </w:r>
          </w:p>
        </w:tc>
        <w:tc>
          <w:tcPr>
            <w:tcW w:w="735" w:type="pct"/>
            <w:vAlign w:val="center"/>
          </w:tcPr>
          <w:p w14:paraId="3BA579E5" w14:textId="77777777" w:rsidR="003303F6" w:rsidRPr="005D3E3F" w:rsidRDefault="00E27CAC" w:rsidP="003303F6">
            <w:pPr>
              <w:pStyle w:val="NoSpacing"/>
              <w:jc w:val="center"/>
              <w:rPr>
                <w:rFonts w:cstheme="minorHAnsi"/>
                <w:sz w:val="20"/>
                <w:szCs w:val="20"/>
              </w:rPr>
            </w:pPr>
            <w:r w:rsidRPr="005D3E3F">
              <w:rPr>
                <w:rFonts w:cstheme="minorHAnsi"/>
                <w:sz w:val="20"/>
                <w:szCs w:val="20"/>
              </w:rPr>
              <w:t>8</w:t>
            </w:r>
            <w:r w:rsidR="003303F6" w:rsidRPr="005D3E3F">
              <w:rPr>
                <w:rFonts w:cstheme="minorHAnsi"/>
                <w:sz w:val="20"/>
                <w:szCs w:val="20"/>
              </w:rPr>
              <w:t>0%</w:t>
            </w:r>
          </w:p>
        </w:tc>
      </w:tr>
      <w:tr w:rsidR="003303F6" w:rsidRPr="005D3E3F" w14:paraId="66FD9B8E" w14:textId="77777777" w:rsidTr="00765E5F">
        <w:tc>
          <w:tcPr>
            <w:tcW w:w="835" w:type="pct"/>
            <w:vMerge/>
          </w:tcPr>
          <w:p w14:paraId="3FA8DD8A" w14:textId="77777777" w:rsidR="003303F6" w:rsidRPr="005D3E3F" w:rsidRDefault="003303F6" w:rsidP="003303F6">
            <w:pPr>
              <w:pStyle w:val="NoSpacing"/>
              <w:rPr>
                <w:sz w:val="20"/>
                <w:szCs w:val="20"/>
              </w:rPr>
            </w:pPr>
          </w:p>
        </w:tc>
        <w:tc>
          <w:tcPr>
            <w:tcW w:w="522" w:type="pct"/>
            <w:vMerge/>
            <w:vAlign w:val="center"/>
          </w:tcPr>
          <w:p w14:paraId="4C47C642" w14:textId="77777777" w:rsidR="003303F6" w:rsidRPr="005D3E3F" w:rsidRDefault="003303F6" w:rsidP="003303F6">
            <w:pPr>
              <w:pStyle w:val="NoSpacing"/>
              <w:rPr>
                <w:sz w:val="20"/>
                <w:szCs w:val="20"/>
              </w:rPr>
            </w:pPr>
          </w:p>
        </w:tc>
        <w:tc>
          <w:tcPr>
            <w:tcW w:w="1381" w:type="pct"/>
          </w:tcPr>
          <w:p w14:paraId="788DA49F" w14:textId="77777777" w:rsidR="003303F6" w:rsidRPr="005D3E3F" w:rsidRDefault="003303F6" w:rsidP="003303F6">
            <w:pPr>
              <w:pStyle w:val="NoSpacing"/>
              <w:rPr>
                <w:sz w:val="20"/>
                <w:szCs w:val="20"/>
              </w:rPr>
            </w:pPr>
            <w:r w:rsidRPr="005D3E3F">
              <w:rPr>
                <w:sz w:val="20"/>
                <w:szCs w:val="20"/>
              </w:rPr>
              <w:t>Escherichia coli (E-Coli)</w:t>
            </w:r>
          </w:p>
        </w:tc>
        <w:tc>
          <w:tcPr>
            <w:tcW w:w="717" w:type="pct"/>
            <w:vAlign w:val="center"/>
          </w:tcPr>
          <w:p w14:paraId="6CF14F03"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&gt; 235 </w:t>
            </w:r>
            <w:proofErr w:type="spellStart"/>
            <w:r w:rsidRPr="005D3E3F">
              <w:rPr>
                <w:rFonts w:ascii="Calibri" w:hAnsi="Calibri"/>
                <w:sz w:val="20"/>
                <w:szCs w:val="20"/>
              </w:rPr>
              <w:t>mpn</w:t>
            </w:r>
            <w:proofErr w:type="spellEnd"/>
            <w:r w:rsidRPr="005D3E3F">
              <w:rPr>
                <w:rFonts w:ascii="Calibri" w:hAnsi="Calibri"/>
                <w:sz w:val="20"/>
                <w:szCs w:val="20"/>
              </w:rPr>
              <w:t>/100 ml</w:t>
            </w:r>
          </w:p>
        </w:tc>
        <w:tc>
          <w:tcPr>
            <w:tcW w:w="810" w:type="pct"/>
            <w:vAlign w:val="center"/>
          </w:tcPr>
          <w:p w14:paraId="00710B9F" w14:textId="77777777" w:rsidR="003303F6" w:rsidRPr="005D3E3F" w:rsidRDefault="003303F6" w:rsidP="003303F6">
            <w:pPr>
              <w:pStyle w:val="NoSpacing"/>
              <w:jc w:val="center"/>
              <w:rPr>
                <w:sz w:val="20"/>
                <w:szCs w:val="20"/>
              </w:rPr>
            </w:pPr>
            <w:r w:rsidRPr="005D3E3F">
              <w:rPr>
                <w:sz w:val="20"/>
                <w:szCs w:val="20"/>
              </w:rPr>
              <w:t>4 of 5</w:t>
            </w:r>
          </w:p>
        </w:tc>
        <w:tc>
          <w:tcPr>
            <w:tcW w:w="735" w:type="pct"/>
            <w:vAlign w:val="center"/>
          </w:tcPr>
          <w:p w14:paraId="0BD78B09" w14:textId="77777777" w:rsidR="003303F6" w:rsidRPr="005D3E3F" w:rsidRDefault="003303F6" w:rsidP="003303F6">
            <w:pPr>
              <w:pStyle w:val="NoSpacing"/>
              <w:jc w:val="center"/>
              <w:rPr>
                <w:rFonts w:cstheme="minorHAnsi"/>
                <w:sz w:val="20"/>
                <w:szCs w:val="20"/>
              </w:rPr>
            </w:pPr>
            <w:r w:rsidRPr="005D3E3F">
              <w:rPr>
                <w:rFonts w:cstheme="minorHAnsi"/>
                <w:sz w:val="20"/>
                <w:szCs w:val="20"/>
              </w:rPr>
              <w:t>80%</w:t>
            </w:r>
          </w:p>
        </w:tc>
      </w:tr>
      <w:tr w:rsidR="003303F6" w:rsidRPr="005D3E3F" w14:paraId="506C7503" w14:textId="77777777" w:rsidTr="00765E5F">
        <w:tc>
          <w:tcPr>
            <w:tcW w:w="835" w:type="pct"/>
            <w:vMerge/>
          </w:tcPr>
          <w:p w14:paraId="2A458046" w14:textId="77777777" w:rsidR="003303F6" w:rsidRPr="005D3E3F" w:rsidRDefault="003303F6" w:rsidP="003303F6">
            <w:pPr>
              <w:pStyle w:val="NoSpacing"/>
              <w:rPr>
                <w:sz w:val="20"/>
                <w:szCs w:val="20"/>
              </w:rPr>
            </w:pPr>
          </w:p>
        </w:tc>
        <w:tc>
          <w:tcPr>
            <w:tcW w:w="522" w:type="pct"/>
            <w:vMerge/>
            <w:vAlign w:val="center"/>
          </w:tcPr>
          <w:p w14:paraId="4756CBF4" w14:textId="77777777" w:rsidR="003303F6" w:rsidRPr="005D3E3F" w:rsidRDefault="003303F6" w:rsidP="003303F6">
            <w:pPr>
              <w:pStyle w:val="NoSpacing"/>
              <w:rPr>
                <w:sz w:val="20"/>
                <w:szCs w:val="20"/>
              </w:rPr>
            </w:pPr>
          </w:p>
        </w:tc>
        <w:tc>
          <w:tcPr>
            <w:tcW w:w="1381" w:type="pct"/>
          </w:tcPr>
          <w:p w14:paraId="67DB3744" w14:textId="77777777" w:rsidR="003303F6" w:rsidRPr="005D3E3F" w:rsidRDefault="003303F6" w:rsidP="003303F6">
            <w:pPr>
              <w:pStyle w:val="NoSpacing"/>
              <w:rPr>
                <w:sz w:val="20"/>
                <w:szCs w:val="20"/>
              </w:rPr>
            </w:pPr>
            <w:r w:rsidRPr="005D3E3F">
              <w:rPr>
                <w:sz w:val="20"/>
                <w:szCs w:val="20"/>
              </w:rPr>
              <w:t>Biochemical Oxygen Demand (BOD)</w:t>
            </w:r>
          </w:p>
        </w:tc>
        <w:tc>
          <w:tcPr>
            <w:tcW w:w="717" w:type="pct"/>
            <w:vAlign w:val="center"/>
          </w:tcPr>
          <w:p w14:paraId="5FE40D8F"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 30 mg/L</w:t>
            </w:r>
          </w:p>
        </w:tc>
        <w:tc>
          <w:tcPr>
            <w:tcW w:w="810" w:type="pct"/>
            <w:vAlign w:val="center"/>
          </w:tcPr>
          <w:p w14:paraId="4AE90954"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6917C84F"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330E6CBF" w14:textId="77777777" w:rsidTr="00765E5F">
        <w:tc>
          <w:tcPr>
            <w:tcW w:w="835" w:type="pct"/>
            <w:vMerge/>
          </w:tcPr>
          <w:p w14:paraId="6BD1C6A9" w14:textId="77777777" w:rsidR="003303F6" w:rsidRPr="005D3E3F" w:rsidRDefault="003303F6" w:rsidP="003303F6">
            <w:pPr>
              <w:pStyle w:val="NoSpacing"/>
              <w:rPr>
                <w:sz w:val="20"/>
                <w:szCs w:val="20"/>
              </w:rPr>
            </w:pPr>
          </w:p>
        </w:tc>
        <w:tc>
          <w:tcPr>
            <w:tcW w:w="522" w:type="pct"/>
            <w:vMerge/>
            <w:vAlign w:val="center"/>
          </w:tcPr>
          <w:p w14:paraId="69BF21AD" w14:textId="77777777" w:rsidR="003303F6" w:rsidRPr="005D3E3F" w:rsidRDefault="003303F6" w:rsidP="003303F6">
            <w:pPr>
              <w:pStyle w:val="NoSpacing"/>
              <w:rPr>
                <w:sz w:val="20"/>
                <w:szCs w:val="20"/>
              </w:rPr>
            </w:pPr>
          </w:p>
        </w:tc>
        <w:tc>
          <w:tcPr>
            <w:tcW w:w="1381" w:type="pct"/>
          </w:tcPr>
          <w:p w14:paraId="647BD36B" w14:textId="77777777" w:rsidR="003303F6" w:rsidRPr="005D3E3F" w:rsidRDefault="003303F6" w:rsidP="003303F6">
            <w:pPr>
              <w:pStyle w:val="NoSpacing"/>
              <w:rPr>
                <w:sz w:val="20"/>
                <w:szCs w:val="20"/>
              </w:rPr>
            </w:pPr>
            <w:r w:rsidRPr="005D3E3F">
              <w:rPr>
                <w:sz w:val="20"/>
                <w:szCs w:val="20"/>
              </w:rPr>
              <w:t>Total Suspended Solids (TSS)</w:t>
            </w:r>
          </w:p>
        </w:tc>
        <w:tc>
          <w:tcPr>
            <w:tcW w:w="717" w:type="pct"/>
            <w:vAlign w:val="center"/>
          </w:tcPr>
          <w:p w14:paraId="7D6AAD73" w14:textId="77777777" w:rsidR="003303F6" w:rsidRPr="005D3E3F" w:rsidRDefault="003303F6" w:rsidP="003303F6">
            <w:pPr>
              <w:pStyle w:val="NoSpacing"/>
              <w:jc w:val="center"/>
              <w:rPr>
                <w:rFonts w:cstheme="minorHAnsi"/>
                <w:sz w:val="20"/>
                <w:szCs w:val="20"/>
              </w:rPr>
            </w:pPr>
            <w:r w:rsidRPr="005D3E3F">
              <w:rPr>
                <w:rFonts w:ascii="Calibri" w:hAnsi="Calibri"/>
                <w:sz w:val="20"/>
                <w:szCs w:val="20"/>
              </w:rPr>
              <w:t xml:space="preserve">  &gt; 158 mg/L</w:t>
            </w:r>
          </w:p>
        </w:tc>
        <w:tc>
          <w:tcPr>
            <w:tcW w:w="810" w:type="pct"/>
            <w:vAlign w:val="center"/>
          </w:tcPr>
          <w:p w14:paraId="008CFF1B" w14:textId="77777777" w:rsidR="003303F6" w:rsidRPr="005D3E3F" w:rsidRDefault="003303F6" w:rsidP="003303F6">
            <w:pPr>
              <w:pStyle w:val="NoSpacing"/>
              <w:jc w:val="center"/>
              <w:rPr>
                <w:sz w:val="20"/>
                <w:szCs w:val="20"/>
              </w:rPr>
            </w:pPr>
            <w:r w:rsidRPr="005D3E3F">
              <w:rPr>
                <w:sz w:val="20"/>
                <w:szCs w:val="20"/>
              </w:rPr>
              <w:t>4 of 5</w:t>
            </w:r>
          </w:p>
        </w:tc>
        <w:tc>
          <w:tcPr>
            <w:tcW w:w="735" w:type="pct"/>
            <w:vAlign w:val="center"/>
          </w:tcPr>
          <w:p w14:paraId="3C2358B2" w14:textId="77777777" w:rsidR="003303F6" w:rsidRPr="005D3E3F" w:rsidRDefault="003303F6" w:rsidP="003303F6">
            <w:pPr>
              <w:pStyle w:val="NoSpacing"/>
              <w:jc w:val="center"/>
              <w:rPr>
                <w:rFonts w:cstheme="minorHAnsi"/>
                <w:sz w:val="20"/>
                <w:szCs w:val="20"/>
              </w:rPr>
            </w:pPr>
            <w:r w:rsidRPr="005D3E3F">
              <w:rPr>
                <w:rFonts w:cstheme="minorHAnsi"/>
                <w:sz w:val="20"/>
                <w:szCs w:val="20"/>
              </w:rPr>
              <w:t>80%</w:t>
            </w:r>
          </w:p>
        </w:tc>
      </w:tr>
      <w:tr w:rsidR="003303F6" w:rsidRPr="005D3E3F" w14:paraId="7E8E1DEA" w14:textId="77777777" w:rsidTr="00765E5F">
        <w:tc>
          <w:tcPr>
            <w:tcW w:w="835" w:type="pct"/>
            <w:vMerge/>
          </w:tcPr>
          <w:p w14:paraId="4B6EB6A6" w14:textId="77777777" w:rsidR="003303F6" w:rsidRPr="005D3E3F" w:rsidRDefault="003303F6" w:rsidP="003303F6">
            <w:pPr>
              <w:pStyle w:val="NoSpacing"/>
              <w:rPr>
                <w:sz w:val="20"/>
                <w:szCs w:val="20"/>
              </w:rPr>
            </w:pPr>
          </w:p>
        </w:tc>
        <w:tc>
          <w:tcPr>
            <w:tcW w:w="522" w:type="pct"/>
            <w:vMerge/>
            <w:vAlign w:val="center"/>
          </w:tcPr>
          <w:p w14:paraId="7161E148" w14:textId="77777777" w:rsidR="003303F6" w:rsidRPr="005D3E3F" w:rsidRDefault="003303F6" w:rsidP="003303F6">
            <w:pPr>
              <w:pStyle w:val="NoSpacing"/>
              <w:rPr>
                <w:sz w:val="20"/>
                <w:szCs w:val="20"/>
              </w:rPr>
            </w:pPr>
          </w:p>
        </w:tc>
        <w:tc>
          <w:tcPr>
            <w:tcW w:w="1381" w:type="pct"/>
          </w:tcPr>
          <w:p w14:paraId="530C8556" w14:textId="77777777" w:rsidR="003303F6" w:rsidRPr="005D3E3F" w:rsidRDefault="003303F6" w:rsidP="003303F6">
            <w:pPr>
              <w:pStyle w:val="NoSpacing"/>
              <w:rPr>
                <w:sz w:val="20"/>
                <w:szCs w:val="20"/>
              </w:rPr>
            </w:pPr>
            <w:r w:rsidRPr="005D3E3F">
              <w:rPr>
                <w:sz w:val="20"/>
                <w:szCs w:val="20"/>
              </w:rPr>
              <w:t>Total Ammonia (NH</w:t>
            </w:r>
            <w:r w:rsidRPr="005D3E3F">
              <w:rPr>
                <w:sz w:val="20"/>
                <w:szCs w:val="20"/>
                <w:vertAlign w:val="subscript"/>
              </w:rPr>
              <w:t>3</w:t>
            </w:r>
            <w:r w:rsidRPr="005D3E3F">
              <w:rPr>
                <w:sz w:val="20"/>
                <w:szCs w:val="20"/>
              </w:rPr>
              <w:t>) as N</w:t>
            </w:r>
          </w:p>
        </w:tc>
        <w:tc>
          <w:tcPr>
            <w:tcW w:w="717" w:type="pct"/>
            <w:vAlign w:val="center"/>
          </w:tcPr>
          <w:p w14:paraId="22640996" w14:textId="77777777" w:rsidR="003303F6" w:rsidRPr="005D3E3F" w:rsidRDefault="00E27CAC" w:rsidP="003303F6">
            <w:pPr>
              <w:pStyle w:val="NoSpacing"/>
              <w:jc w:val="center"/>
              <w:rPr>
                <w:rFonts w:cstheme="minorHAnsi"/>
                <w:sz w:val="20"/>
                <w:szCs w:val="20"/>
              </w:rPr>
            </w:pPr>
            <w:r w:rsidRPr="005D3E3F">
              <w:rPr>
                <w:rFonts w:cstheme="minorHAnsi"/>
                <w:sz w:val="20"/>
                <w:szCs w:val="20"/>
              </w:rPr>
              <w:t xml:space="preserve">&gt; 1.8 mg/L </w:t>
            </w:r>
            <w:r w:rsidRPr="005D3E3F">
              <w:rPr>
                <w:rFonts w:cstheme="minorHAnsi"/>
                <w:sz w:val="20"/>
                <w:szCs w:val="20"/>
                <w:vertAlign w:val="subscript"/>
              </w:rPr>
              <w:t>a</w:t>
            </w:r>
          </w:p>
        </w:tc>
        <w:tc>
          <w:tcPr>
            <w:tcW w:w="810" w:type="pct"/>
            <w:vAlign w:val="center"/>
          </w:tcPr>
          <w:p w14:paraId="72D0950F" w14:textId="77777777" w:rsidR="003303F6" w:rsidRPr="005D3E3F" w:rsidRDefault="003303F6" w:rsidP="003303F6">
            <w:pPr>
              <w:pStyle w:val="NoSpacing"/>
              <w:jc w:val="center"/>
              <w:rPr>
                <w:sz w:val="20"/>
                <w:szCs w:val="20"/>
              </w:rPr>
            </w:pPr>
            <w:r w:rsidRPr="005D3E3F">
              <w:rPr>
                <w:sz w:val="20"/>
                <w:szCs w:val="20"/>
              </w:rPr>
              <w:t>Zero of 5</w:t>
            </w:r>
          </w:p>
        </w:tc>
        <w:tc>
          <w:tcPr>
            <w:tcW w:w="735" w:type="pct"/>
            <w:vAlign w:val="center"/>
          </w:tcPr>
          <w:p w14:paraId="46F34AEC"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tc>
      </w:tr>
      <w:tr w:rsidR="003303F6" w:rsidRPr="005D3E3F" w14:paraId="3BE7D626" w14:textId="77777777" w:rsidTr="00765E5F">
        <w:tc>
          <w:tcPr>
            <w:tcW w:w="835" w:type="pct"/>
            <w:vMerge/>
          </w:tcPr>
          <w:p w14:paraId="2D1EA693" w14:textId="77777777" w:rsidR="003303F6" w:rsidRPr="005D3E3F" w:rsidRDefault="003303F6" w:rsidP="003303F6">
            <w:pPr>
              <w:pStyle w:val="NoSpacing"/>
              <w:rPr>
                <w:sz w:val="20"/>
                <w:szCs w:val="20"/>
              </w:rPr>
            </w:pPr>
          </w:p>
        </w:tc>
        <w:tc>
          <w:tcPr>
            <w:tcW w:w="522" w:type="pct"/>
            <w:vMerge/>
            <w:vAlign w:val="center"/>
          </w:tcPr>
          <w:p w14:paraId="0BE925F4" w14:textId="77777777" w:rsidR="003303F6" w:rsidRPr="005D3E3F" w:rsidRDefault="003303F6" w:rsidP="003303F6">
            <w:pPr>
              <w:pStyle w:val="NoSpacing"/>
              <w:rPr>
                <w:sz w:val="20"/>
                <w:szCs w:val="20"/>
              </w:rPr>
            </w:pPr>
          </w:p>
        </w:tc>
        <w:tc>
          <w:tcPr>
            <w:tcW w:w="1381" w:type="pct"/>
          </w:tcPr>
          <w:p w14:paraId="0A61BF3C" w14:textId="77777777" w:rsidR="003303F6" w:rsidRPr="005D3E3F" w:rsidRDefault="003303F6" w:rsidP="003303F6">
            <w:pPr>
              <w:pStyle w:val="NoSpacing"/>
              <w:rPr>
                <w:sz w:val="20"/>
                <w:szCs w:val="20"/>
              </w:rPr>
            </w:pPr>
            <w:r w:rsidRPr="005D3E3F">
              <w:rPr>
                <w:sz w:val="20"/>
                <w:szCs w:val="20"/>
              </w:rPr>
              <w:t>Nitrate (NO</w:t>
            </w:r>
            <w:r w:rsidRPr="005D3E3F">
              <w:rPr>
                <w:sz w:val="20"/>
                <w:szCs w:val="20"/>
                <w:vertAlign w:val="subscript"/>
              </w:rPr>
              <w:t>3</w:t>
            </w:r>
            <w:r w:rsidRPr="005D3E3F">
              <w:rPr>
                <w:sz w:val="20"/>
                <w:szCs w:val="20"/>
              </w:rPr>
              <w:t>) as N</w:t>
            </w:r>
          </w:p>
          <w:p w14:paraId="62F2201C" w14:textId="77777777" w:rsidR="003303F6" w:rsidRPr="005D3E3F" w:rsidRDefault="003303F6" w:rsidP="003303F6">
            <w:pPr>
              <w:pStyle w:val="NoSpacing"/>
              <w:rPr>
                <w:sz w:val="20"/>
                <w:szCs w:val="20"/>
              </w:rPr>
            </w:pPr>
          </w:p>
        </w:tc>
        <w:tc>
          <w:tcPr>
            <w:tcW w:w="717" w:type="pct"/>
            <w:vAlign w:val="center"/>
          </w:tcPr>
          <w:p w14:paraId="7DC6BEAA" w14:textId="77777777" w:rsidR="003303F6" w:rsidRPr="005D3E3F" w:rsidRDefault="003303F6" w:rsidP="003303F6">
            <w:pPr>
              <w:pStyle w:val="NoSpacing"/>
              <w:jc w:val="center"/>
              <w:rPr>
                <w:rFonts w:cstheme="minorHAnsi"/>
                <w:sz w:val="20"/>
                <w:szCs w:val="20"/>
              </w:rPr>
            </w:pPr>
            <w:r w:rsidRPr="005D3E3F">
              <w:rPr>
                <w:rFonts w:cstheme="minorHAnsi"/>
                <w:sz w:val="20"/>
                <w:szCs w:val="20"/>
              </w:rPr>
              <w:t>&gt;88 mg/L</w:t>
            </w:r>
          </w:p>
          <w:p w14:paraId="4C8D808F" w14:textId="77777777" w:rsidR="003303F6" w:rsidRPr="005D3E3F" w:rsidRDefault="003303F6" w:rsidP="00E27CAC">
            <w:pPr>
              <w:pStyle w:val="NoSpacing"/>
              <w:jc w:val="center"/>
              <w:rPr>
                <w:rFonts w:cstheme="minorHAnsi"/>
                <w:sz w:val="20"/>
                <w:szCs w:val="20"/>
              </w:rPr>
            </w:pPr>
            <w:r w:rsidRPr="005D3E3F">
              <w:rPr>
                <w:rFonts w:cstheme="minorHAnsi"/>
                <w:sz w:val="20"/>
                <w:szCs w:val="20"/>
              </w:rPr>
              <w:t>&gt;0.56 mg/L</w:t>
            </w:r>
            <w:r w:rsidR="00E27CAC" w:rsidRPr="005D3E3F">
              <w:rPr>
                <w:rFonts w:cstheme="minorHAnsi"/>
                <w:sz w:val="20"/>
                <w:szCs w:val="20"/>
              </w:rPr>
              <w:t xml:space="preserve"> </w:t>
            </w:r>
            <w:r w:rsidR="00E27CAC" w:rsidRPr="005D3E3F">
              <w:rPr>
                <w:rFonts w:cstheme="minorHAnsi"/>
                <w:sz w:val="20"/>
                <w:szCs w:val="20"/>
                <w:vertAlign w:val="subscript"/>
              </w:rPr>
              <w:t>b</w:t>
            </w:r>
          </w:p>
        </w:tc>
        <w:tc>
          <w:tcPr>
            <w:tcW w:w="810" w:type="pct"/>
            <w:vAlign w:val="center"/>
          </w:tcPr>
          <w:p w14:paraId="6B89D114" w14:textId="77777777" w:rsidR="003303F6" w:rsidRPr="005D3E3F" w:rsidRDefault="003303F6" w:rsidP="003303F6">
            <w:pPr>
              <w:pStyle w:val="NoSpacing"/>
              <w:jc w:val="center"/>
              <w:rPr>
                <w:sz w:val="20"/>
                <w:szCs w:val="20"/>
              </w:rPr>
            </w:pPr>
            <w:r w:rsidRPr="005D3E3F">
              <w:rPr>
                <w:sz w:val="20"/>
                <w:szCs w:val="20"/>
              </w:rPr>
              <w:t>Zero of 5</w:t>
            </w:r>
          </w:p>
          <w:p w14:paraId="2126D205" w14:textId="77777777" w:rsidR="003303F6" w:rsidRPr="005D3E3F" w:rsidRDefault="00E27CAC" w:rsidP="003303F6">
            <w:pPr>
              <w:pStyle w:val="NoSpacing"/>
              <w:jc w:val="center"/>
              <w:rPr>
                <w:sz w:val="20"/>
                <w:szCs w:val="20"/>
              </w:rPr>
            </w:pPr>
            <w:r w:rsidRPr="005D3E3F">
              <w:rPr>
                <w:sz w:val="20"/>
                <w:szCs w:val="20"/>
              </w:rPr>
              <w:t>2 of 5</w:t>
            </w:r>
          </w:p>
        </w:tc>
        <w:tc>
          <w:tcPr>
            <w:tcW w:w="735" w:type="pct"/>
            <w:vAlign w:val="center"/>
          </w:tcPr>
          <w:p w14:paraId="6953D711" w14:textId="77777777" w:rsidR="003303F6" w:rsidRPr="005D3E3F" w:rsidRDefault="003303F6" w:rsidP="003303F6">
            <w:pPr>
              <w:pStyle w:val="NoSpacing"/>
              <w:jc w:val="center"/>
              <w:rPr>
                <w:rFonts w:cstheme="minorHAnsi"/>
                <w:sz w:val="20"/>
                <w:szCs w:val="20"/>
              </w:rPr>
            </w:pPr>
            <w:r w:rsidRPr="005D3E3F">
              <w:rPr>
                <w:rFonts w:cstheme="minorHAnsi"/>
                <w:sz w:val="20"/>
                <w:szCs w:val="20"/>
              </w:rPr>
              <w:t>0%</w:t>
            </w:r>
          </w:p>
          <w:p w14:paraId="506E8B6E" w14:textId="77777777" w:rsidR="003303F6" w:rsidRPr="005D3E3F" w:rsidRDefault="00E27CAC" w:rsidP="003303F6">
            <w:pPr>
              <w:pStyle w:val="NoSpacing"/>
              <w:jc w:val="center"/>
              <w:rPr>
                <w:rFonts w:cstheme="minorHAnsi"/>
                <w:sz w:val="20"/>
                <w:szCs w:val="20"/>
              </w:rPr>
            </w:pPr>
            <w:r w:rsidRPr="005D3E3F">
              <w:rPr>
                <w:rFonts w:cstheme="minorHAnsi"/>
                <w:sz w:val="20"/>
                <w:szCs w:val="20"/>
              </w:rPr>
              <w:t>40%</w:t>
            </w:r>
          </w:p>
        </w:tc>
      </w:tr>
      <w:tr w:rsidR="003303F6" w:rsidRPr="005D3E3F" w14:paraId="00993FD1" w14:textId="77777777" w:rsidTr="00765E5F">
        <w:tc>
          <w:tcPr>
            <w:tcW w:w="835" w:type="pct"/>
            <w:vMerge/>
          </w:tcPr>
          <w:p w14:paraId="480F4BD1" w14:textId="77777777" w:rsidR="003303F6" w:rsidRPr="005D3E3F" w:rsidRDefault="003303F6" w:rsidP="003303F6">
            <w:pPr>
              <w:pStyle w:val="NoSpacing"/>
              <w:rPr>
                <w:sz w:val="20"/>
                <w:szCs w:val="20"/>
              </w:rPr>
            </w:pPr>
          </w:p>
        </w:tc>
        <w:tc>
          <w:tcPr>
            <w:tcW w:w="522" w:type="pct"/>
            <w:vMerge/>
            <w:vAlign w:val="center"/>
          </w:tcPr>
          <w:p w14:paraId="0DDC6CDE" w14:textId="77777777" w:rsidR="003303F6" w:rsidRPr="005D3E3F" w:rsidRDefault="003303F6" w:rsidP="003303F6">
            <w:pPr>
              <w:pStyle w:val="NoSpacing"/>
              <w:rPr>
                <w:sz w:val="20"/>
                <w:szCs w:val="20"/>
              </w:rPr>
            </w:pPr>
          </w:p>
        </w:tc>
        <w:tc>
          <w:tcPr>
            <w:tcW w:w="1381" w:type="pct"/>
          </w:tcPr>
          <w:p w14:paraId="5C492F41" w14:textId="77777777" w:rsidR="003303F6" w:rsidRPr="005D3E3F" w:rsidRDefault="003303F6" w:rsidP="003303F6">
            <w:pPr>
              <w:pStyle w:val="NoSpacing"/>
              <w:rPr>
                <w:sz w:val="20"/>
                <w:szCs w:val="20"/>
              </w:rPr>
            </w:pPr>
            <w:r w:rsidRPr="005D3E3F">
              <w:rPr>
                <w:sz w:val="20"/>
                <w:szCs w:val="20"/>
              </w:rPr>
              <w:t>Total Phosphorus</w:t>
            </w:r>
          </w:p>
        </w:tc>
        <w:tc>
          <w:tcPr>
            <w:tcW w:w="717" w:type="pct"/>
            <w:vAlign w:val="center"/>
          </w:tcPr>
          <w:p w14:paraId="7EA6A9B3" w14:textId="77777777" w:rsidR="00E27CAC" w:rsidRPr="005D3E3F" w:rsidRDefault="00E27CAC" w:rsidP="00E27CAC">
            <w:pPr>
              <w:pStyle w:val="NoSpacing"/>
              <w:jc w:val="center"/>
              <w:rPr>
                <w:rFonts w:cstheme="minorHAnsi"/>
                <w:sz w:val="20"/>
                <w:szCs w:val="20"/>
              </w:rPr>
            </w:pPr>
            <w:r w:rsidRPr="005D3E3F">
              <w:rPr>
                <w:rFonts w:cstheme="minorHAnsi"/>
                <w:sz w:val="20"/>
                <w:szCs w:val="20"/>
              </w:rPr>
              <w:t xml:space="preserve">&gt; 0.037 mg/L </w:t>
            </w:r>
            <w:r w:rsidRPr="005D3E3F">
              <w:rPr>
                <w:rFonts w:cstheme="minorHAnsi"/>
                <w:sz w:val="20"/>
                <w:szCs w:val="20"/>
                <w:vertAlign w:val="subscript"/>
              </w:rPr>
              <w:t>c</w:t>
            </w:r>
          </w:p>
          <w:p w14:paraId="5AC9371B" w14:textId="77777777" w:rsidR="003303F6" w:rsidRPr="005D3E3F" w:rsidRDefault="00E27CAC" w:rsidP="00E27CAC">
            <w:pPr>
              <w:pStyle w:val="NoSpacing"/>
              <w:jc w:val="center"/>
              <w:rPr>
                <w:rFonts w:cstheme="minorHAnsi"/>
                <w:sz w:val="20"/>
                <w:szCs w:val="20"/>
              </w:rPr>
            </w:pPr>
            <w:r w:rsidRPr="005D3E3F">
              <w:rPr>
                <w:rFonts w:cstheme="minorHAnsi"/>
                <w:sz w:val="20"/>
                <w:szCs w:val="20"/>
              </w:rPr>
              <w:t xml:space="preserve">&gt; 0.09 mg/L </w:t>
            </w:r>
            <w:r w:rsidRPr="005D3E3F">
              <w:rPr>
                <w:rFonts w:cstheme="minorHAnsi"/>
                <w:sz w:val="20"/>
                <w:szCs w:val="20"/>
                <w:vertAlign w:val="subscript"/>
              </w:rPr>
              <w:t>d</w:t>
            </w:r>
          </w:p>
        </w:tc>
        <w:tc>
          <w:tcPr>
            <w:tcW w:w="810" w:type="pct"/>
            <w:vAlign w:val="center"/>
          </w:tcPr>
          <w:p w14:paraId="7453E30B" w14:textId="77777777" w:rsidR="003303F6" w:rsidRPr="005D3E3F" w:rsidRDefault="00E27CAC" w:rsidP="003303F6">
            <w:pPr>
              <w:pStyle w:val="NoSpacing"/>
              <w:jc w:val="center"/>
              <w:rPr>
                <w:sz w:val="20"/>
                <w:szCs w:val="20"/>
              </w:rPr>
            </w:pPr>
            <w:r w:rsidRPr="005D3E3F">
              <w:rPr>
                <w:sz w:val="20"/>
                <w:szCs w:val="20"/>
              </w:rPr>
              <w:t>5 of 5</w:t>
            </w:r>
          </w:p>
          <w:p w14:paraId="513A0DD6" w14:textId="77777777" w:rsidR="0030550C" w:rsidRPr="005D3E3F" w:rsidRDefault="0030550C" w:rsidP="003303F6">
            <w:pPr>
              <w:pStyle w:val="NoSpacing"/>
              <w:jc w:val="center"/>
              <w:rPr>
                <w:sz w:val="20"/>
                <w:szCs w:val="20"/>
              </w:rPr>
            </w:pPr>
            <w:r w:rsidRPr="005D3E3F">
              <w:rPr>
                <w:sz w:val="20"/>
                <w:szCs w:val="20"/>
              </w:rPr>
              <w:t>5 of 5</w:t>
            </w:r>
          </w:p>
        </w:tc>
        <w:tc>
          <w:tcPr>
            <w:tcW w:w="735" w:type="pct"/>
            <w:vAlign w:val="center"/>
          </w:tcPr>
          <w:p w14:paraId="3B31B9DD" w14:textId="77777777" w:rsidR="003303F6" w:rsidRPr="005D3E3F" w:rsidRDefault="00E27CAC" w:rsidP="003303F6">
            <w:pPr>
              <w:pStyle w:val="NoSpacing"/>
              <w:jc w:val="center"/>
              <w:rPr>
                <w:rFonts w:cstheme="minorHAnsi"/>
                <w:sz w:val="20"/>
                <w:szCs w:val="20"/>
              </w:rPr>
            </w:pPr>
            <w:r w:rsidRPr="005D3E3F">
              <w:rPr>
                <w:rFonts w:cstheme="minorHAnsi"/>
                <w:sz w:val="20"/>
                <w:szCs w:val="20"/>
              </w:rPr>
              <w:t>100%</w:t>
            </w:r>
          </w:p>
          <w:p w14:paraId="7DB41512" w14:textId="77777777" w:rsidR="0030550C" w:rsidRPr="005D3E3F" w:rsidRDefault="0030550C" w:rsidP="003303F6">
            <w:pPr>
              <w:pStyle w:val="NoSpacing"/>
              <w:jc w:val="center"/>
              <w:rPr>
                <w:rFonts w:cstheme="minorHAnsi"/>
                <w:sz w:val="20"/>
                <w:szCs w:val="20"/>
              </w:rPr>
            </w:pPr>
            <w:r w:rsidRPr="005D3E3F">
              <w:rPr>
                <w:rFonts w:cstheme="minorHAnsi"/>
                <w:sz w:val="20"/>
                <w:szCs w:val="20"/>
              </w:rPr>
              <w:t>100%</w:t>
            </w:r>
          </w:p>
        </w:tc>
      </w:tr>
      <w:tr w:rsidR="003303F6" w:rsidRPr="004437E3" w14:paraId="7A97E3BD" w14:textId="77777777" w:rsidTr="00765E5F">
        <w:tc>
          <w:tcPr>
            <w:tcW w:w="835" w:type="pct"/>
            <w:vMerge/>
          </w:tcPr>
          <w:p w14:paraId="1231D42D" w14:textId="77777777" w:rsidR="003303F6" w:rsidRPr="005D3E3F" w:rsidRDefault="003303F6" w:rsidP="003303F6">
            <w:pPr>
              <w:pStyle w:val="NoSpacing"/>
              <w:rPr>
                <w:sz w:val="20"/>
                <w:szCs w:val="20"/>
              </w:rPr>
            </w:pPr>
          </w:p>
        </w:tc>
        <w:tc>
          <w:tcPr>
            <w:tcW w:w="522" w:type="pct"/>
            <w:vMerge/>
            <w:vAlign w:val="center"/>
          </w:tcPr>
          <w:p w14:paraId="1CA56C03" w14:textId="77777777" w:rsidR="003303F6" w:rsidRPr="005D3E3F" w:rsidRDefault="003303F6" w:rsidP="003303F6">
            <w:pPr>
              <w:pStyle w:val="NoSpacing"/>
              <w:rPr>
                <w:sz w:val="20"/>
                <w:szCs w:val="20"/>
              </w:rPr>
            </w:pPr>
          </w:p>
        </w:tc>
        <w:tc>
          <w:tcPr>
            <w:tcW w:w="1381" w:type="pct"/>
          </w:tcPr>
          <w:p w14:paraId="112D6DC5" w14:textId="77777777" w:rsidR="003303F6" w:rsidRPr="005D3E3F" w:rsidRDefault="003303F6" w:rsidP="003303F6">
            <w:pPr>
              <w:pStyle w:val="NoSpacing"/>
              <w:rPr>
                <w:sz w:val="20"/>
                <w:szCs w:val="20"/>
              </w:rPr>
            </w:pPr>
            <w:r w:rsidRPr="005D3E3F">
              <w:rPr>
                <w:sz w:val="20"/>
                <w:szCs w:val="20"/>
              </w:rPr>
              <w:t>Soluble Reactive Phosphorus</w:t>
            </w:r>
          </w:p>
        </w:tc>
        <w:tc>
          <w:tcPr>
            <w:tcW w:w="717" w:type="pct"/>
            <w:vAlign w:val="center"/>
          </w:tcPr>
          <w:p w14:paraId="16D8E304" w14:textId="77777777" w:rsidR="003303F6" w:rsidRPr="005D3E3F" w:rsidRDefault="003303F6" w:rsidP="00E27CAC">
            <w:pPr>
              <w:pStyle w:val="NoSpacing"/>
              <w:jc w:val="center"/>
              <w:rPr>
                <w:rFonts w:cstheme="minorHAnsi"/>
                <w:sz w:val="20"/>
                <w:szCs w:val="20"/>
              </w:rPr>
            </w:pPr>
            <w:r w:rsidRPr="005D3E3F">
              <w:rPr>
                <w:rFonts w:cstheme="minorHAnsi"/>
                <w:sz w:val="20"/>
                <w:szCs w:val="20"/>
              </w:rPr>
              <w:t>&gt;0.037 mg/L</w:t>
            </w:r>
            <w:r w:rsidR="00E27CAC" w:rsidRPr="005D3E3F">
              <w:rPr>
                <w:rFonts w:cstheme="minorHAnsi"/>
                <w:sz w:val="20"/>
                <w:szCs w:val="20"/>
              </w:rPr>
              <w:t xml:space="preserve"> </w:t>
            </w:r>
            <w:r w:rsidR="00E27CAC" w:rsidRPr="005D3E3F">
              <w:rPr>
                <w:rFonts w:cstheme="minorHAnsi"/>
                <w:sz w:val="20"/>
                <w:szCs w:val="20"/>
                <w:vertAlign w:val="subscript"/>
              </w:rPr>
              <w:t>e</w:t>
            </w:r>
          </w:p>
        </w:tc>
        <w:tc>
          <w:tcPr>
            <w:tcW w:w="810" w:type="pct"/>
            <w:vAlign w:val="center"/>
          </w:tcPr>
          <w:p w14:paraId="1989D461" w14:textId="77777777" w:rsidR="003303F6" w:rsidRPr="005D3E3F" w:rsidRDefault="003303F6" w:rsidP="003303F6">
            <w:pPr>
              <w:pStyle w:val="NoSpacing"/>
              <w:jc w:val="center"/>
              <w:rPr>
                <w:sz w:val="20"/>
                <w:szCs w:val="20"/>
              </w:rPr>
            </w:pPr>
            <w:r w:rsidRPr="005D3E3F">
              <w:rPr>
                <w:sz w:val="20"/>
                <w:szCs w:val="20"/>
              </w:rPr>
              <w:t>No data</w:t>
            </w:r>
          </w:p>
        </w:tc>
        <w:tc>
          <w:tcPr>
            <w:tcW w:w="735" w:type="pct"/>
            <w:vAlign w:val="center"/>
          </w:tcPr>
          <w:p w14:paraId="57A546BF" w14:textId="77777777" w:rsidR="003303F6" w:rsidRPr="004437E3" w:rsidRDefault="003303F6" w:rsidP="003303F6">
            <w:pPr>
              <w:pStyle w:val="NoSpacing"/>
              <w:jc w:val="center"/>
              <w:rPr>
                <w:rFonts w:cstheme="minorHAnsi"/>
                <w:sz w:val="20"/>
                <w:szCs w:val="20"/>
              </w:rPr>
            </w:pPr>
            <w:r w:rsidRPr="005D3E3F">
              <w:rPr>
                <w:rFonts w:cstheme="minorHAnsi"/>
                <w:sz w:val="20"/>
                <w:szCs w:val="20"/>
              </w:rPr>
              <w:t>No data</w:t>
            </w:r>
          </w:p>
        </w:tc>
      </w:tr>
    </w:tbl>
    <w:p w14:paraId="3008C3CB" w14:textId="77777777" w:rsidR="00F15AB5" w:rsidRDefault="00F15AB5" w:rsidP="002F7B13"/>
    <w:p w14:paraId="5B4C1F95" w14:textId="77777777" w:rsidR="00F15AB5" w:rsidRPr="00F15AB5" w:rsidRDefault="00F15AB5" w:rsidP="00F15AB5">
      <w:pPr>
        <w:pStyle w:val="Caption"/>
        <w:keepNext/>
        <w:jc w:val="center"/>
        <w:rPr>
          <w:sz w:val="22"/>
        </w:rPr>
      </w:pPr>
      <w:bookmarkStart w:id="2663" w:name="_Toc253843564"/>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7</w:t>
      </w:r>
      <w:r w:rsidRPr="00FC052A">
        <w:rPr>
          <w:sz w:val="22"/>
        </w:rPr>
        <w:fldChar w:fldCharType="end"/>
      </w:r>
      <w:r>
        <w:rPr>
          <w:sz w:val="22"/>
        </w:rPr>
        <w:t>.</w:t>
      </w:r>
      <w:proofErr w:type="gramEnd"/>
      <w:r>
        <w:rPr>
          <w:sz w:val="22"/>
        </w:rPr>
        <w:t xml:space="preserve">  White River / Little White River Stations</w:t>
      </w:r>
      <w:bookmarkEnd w:id="2663"/>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09"/>
        <w:gridCol w:w="1355"/>
        <w:gridCol w:w="1530"/>
        <w:gridCol w:w="1389"/>
      </w:tblGrid>
      <w:tr w:rsidR="00F15AB5" w:rsidRPr="0030550C" w14:paraId="5F73D4A2" w14:textId="77777777" w:rsidTr="00F15AB5">
        <w:trPr>
          <w:tblHeader/>
        </w:trPr>
        <w:tc>
          <w:tcPr>
            <w:tcW w:w="835" w:type="pct"/>
            <w:vAlign w:val="center"/>
          </w:tcPr>
          <w:p w14:paraId="126472FE" w14:textId="77777777" w:rsidR="00F15AB5" w:rsidRPr="0030550C" w:rsidRDefault="00F15AB5" w:rsidP="00F15AB5">
            <w:pPr>
              <w:pStyle w:val="NoSpacing"/>
              <w:jc w:val="center"/>
              <w:rPr>
                <w:b/>
                <w:sz w:val="20"/>
                <w:szCs w:val="20"/>
              </w:rPr>
            </w:pPr>
            <w:proofErr w:type="spellStart"/>
            <w:r w:rsidRPr="0030550C">
              <w:rPr>
                <w:b/>
                <w:sz w:val="20"/>
                <w:szCs w:val="20"/>
              </w:rPr>
              <w:t>Waterbody</w:t>
            </w:r>
            <w:proofErr w:type="spellEnd"/>
          </w:p>
        </w:tc>
        <w:tc>
          <w:tcPr>
            <w:tcW w:w="522" w:type="pct"/>
            <w:vAlign w:val="center"/>
          </w:tcPr>
          <w:p w14:paraId="329C4846" w14:textId="77777777" w:rsidR="00F15AB5" w:rsidRPr="0030550C" w:rsidRDefault="00F15AB5" w:rsidP="00F15AB5">
            <w:pPr>
              <w:pStyle w:val="NoSpacing"/>
              <w:jc w:val="center"/>
              <w:rPr>
                <w:b/>
                <w:sz w:val="20"/>
                <w:szCs w:val="20"/>
              </w:rPr>
            </w:pPr>
            <w:r w:rsidRPr="0030550C">
              <w:rPr>
                <w:b/>
                <w:sz w:val="20"/>
                <w:szCs w:val="20"/>
              </w:rPr>
              <w:t>Site #</w:t>
            </w:r>
          </w:p>
        </w:tc>
        <w:tc>
          <w:tcPr>
            <w:tcW w:w="1381" w:type="pct"/>
            <w:vAlign w:val="center"/>
          </w:tcPr>
          <w:p w14:paraId="308D82A4" w14:textId="77777777" w:rsidR="00F15AB5" w:rsidRPr="0030550C" w:rsidRDefault="00F15AB5" w:rsidP="00F15AB5">
            <w:pPr>
              <w:pStyle w:val="NoSpacing"/>
              <w:jc w:val="center"/>
              <w:rPr>
                <w:b/>
                <w:sz w:val="20"/>
                <w:szCs w:val="20"/>
              </w:rPr>
            </w:pPr>
            <w:r w:rsidRPr="0030550C">
              <w:rPr>
                <w:b/>
                <w:sz w:val="20"/>
                <w:szCs w:val="20"/>
              </w:rPr>
              <w:t>Parameter</w:t>
            </w:r>
          </w:p>
        </w:tc>
        <w:tc>
          <w:tcPr>
            <w:tcW w:w="717" w:type="pct"/>
            <w:vAlign w:val="center"/>
          </w:tcPr>
          <w:p w14:paraId="3FD9A5EB" w14:textId="77777777" w:rsidR="00F15AB5" w:rsidRPr="0030550C" w:rsidRDefault="00F15AB5" w:rsidP="00F15AB5">
            <w:pPr>
              <w:pStyle w:val="NoSpacing"/>
              <w:jc w:val="center"/>
              <w:rPr>
                <w:b/>
                <w:sz w:val="20"/>
                <w:szCs w:val="20"/>
              </w:rPr>
            </w:pPr>
            <w:r w:rsidRPr="0030550C">
              <w:rPr>
                <w:b/>
                <w:sz w:val="20"/>
                <w:szCs w:val="20"/>
              </w:rPr>
              <w:t>Criteria exceeded</w:t>
            </w:r>
          </w:p>
        </w:tc>
        <w:tc>
          <w:tcPr>
            <w:tcW w:w="810" w:type="pct"/>
            <w:vAlign w:val="center"/>
          </w:tcPr>
          <w:p w14:paraId="1BBF0822" w14:textId="77777777" w:rsidR="00F15AB5" w:rsidRPr="0030550C" w:rsidRDefault="00F15AB5" w:rsidP="00F15AB5">
            <w:pPr>
              <w:pStyle w:val="NoSpacing"/>
              <w:jc w:val="center"/>
              <w:rPr>
                <w:b/>
                <w:sz w:val="20"/>
                <w:szCs w:val="20"/>
              </w:rPr>
            </w:pPr>
            <w:r w:rsidRPr="0030550C">
              <w:rPr>
                <w:b/>
                <w:sz w:val="20"/>
                <w:szCs w:val="20"/>
              </w:rPr>
              <w:t xml:space="preserve"># </w:t>
            </w:r>
            <w:proofErr w:type="gramStart"/>
            <w:r w:rsidRPr="0030550C">
              <w:rPr>
                <w:b/>
                <w:sz w:val="20"/>
                <w:szCs w:val="20"/>
              </w:rPr>
              <w:t>of</w:t>
            </w:r>
            <w:proofErr w:type="gramEnd"/>
            <w:r w:rsidRPr="0030550C">
              <w:rPr>
                <w:b/>
                <w:sz w:val="20"/>
                <w:szCs w:val="20"/>
              </w:rPr>
              <w:t xml:space="preserve"> Samples</w:t>
            </w:r>
          </w:p>
        </w:tc>
        <w:tc>
          <w:tcPr>
            <w:tcW w:w="735" w:type="pct"/>
            <w:vAlign w:val="center"/>
          </w:tcPr>
          <w:p w14:paraId="0AA7B913" w14:textId="77777777" w:rsidR="00F15AB5" w:rsidRPr="0030550C" w:rsidRDefault="00F15AB5" w:rsidP="00F15AB5">
            <w:pPr>
              <w:pStyle w:val="NoSpacing"/>
              <w:jc w:val="center"/>
              <w:rPr>
                <w:b/>
                <w:sz w:val="20"/>
                <w:szCs w:val="20"/>
              </w:rPr>
            </w:pPr>
            <w:r w:rsidRPr="0030550C">
              <w:rPr>
                <w:b/>
                <w:sz w:val="20"/>
                <w:szCs w:val="20"/>
              </w:rPr>
              <w:t>Percent exceedance</w:t>
            </w:r>
          </w:p>
        </w:tc>
      </w:tr>
      <w:tr w:rsidR="00E77E22" w:rsidRPr="0030550C" w14:paraId="20C97249" w14:textId="77777777" w:rsidTr="00F15AB5">
        <w:tc>
          <w:tcPr>
            <w:tcW w:w="835" w:type="pct"/>
            <w:vMerge w:val="restart"/>
          </w:tcPr>
          <w:p w14:paraId="79B136AC" w14:textId="77777777" w:rsidR="00E77E22" w:rsidRPr="0030550C" w:rsidRDefault="00E77E22" w:rsidP="00E77E22">
            <w:pPr>
              <w:pStyle w:val="NoSpacing"/>
              <w:rPr>
                <w:sz w:val="20"/>
                <w:szCs w:val="20"/>
              </w:rPr>
            </w:pPr>
            <w:r w:rsidRPr="0030550C">
              <w:rPr>
                <w:sz w:val="20"/>
                <w:szCs w:val="20"/>
              </w:rPr>
              <w:t>Little White River</w:t>
            </w:r>
          </w:p>
        </w:tc>
        <w:tc>
          <w:tcPr>
            <w:tcW w:w="522" w:type="pct"/>
            <w:vMerge w:val="restart"/>
            <w:vAlign w:val="center"/>
          </w:tcPr>
          <w:p w14:paraId="1E8B4CF0" w14:textId="77777777" w:rsidR="00E77E22" w:rsidRPr="0030550C" w:rsidRDefault="00E77E22" w:rsidP="00E77E22">
            <w:pPr>
              <w:pStyle w:val="NoSpacing"/>
              <w:rPr>
                <w:sz w:val="20"/>
                <w:szCs w:val="20"/>
              </w:rPr>
            </w:pPr>
            <w:r w:rsidRPr="0030550C">
              <w:rPr>
                <w:sz w:val="20"/>
                <w:szCs w:val="20"/>
              </w:rPr>
              <w:t>LWR1</w:t>
            </w:r>
          </w:p>
          <w:p w14:paraId="61134EC1" w14:textId="77777777" w:rsidR="00FB61B1" w:rsidRPr="0030550C" w:rsidRDefault="00FB61B1" w:rsidP="00E77E22">
            <w:pPr>
              <w:pStyle w:val="NoSpacing"/>
              <w:rPr>
                <w:sz w:val="20"/>
                <w:szCs w:val="20"/>
              </w:rPr>
            </w:pPr>
            <w:r w:rsidRPr="0030550C">
              <w:rPr>
                <w:sz w:val="20"/>
                <w:szCs w:val="20"/>
              </w:rPr>
              <w:t>(2009)</w:t>
            </w:r>
          </w:p>
        </w:tc>
        <w:tc>
          <w:tcPr>
            <w:tcW w:w="1381" w:type="pct"/>
          </w:tcPr>
          <w:p w14:paraId="3CC12B77" w14:textId="77777777" w:rsidR="00E77E22" w:rsidRPr="0030550C" w:rsidRDefault="00E77E22" w:rsidP="00E77E22">
            <w:pPr>
              <w:pStyle w:val="NoSpacing"/>
              <w:rPr>
                <w:sz w:val="20"/>
                <w:szCs w:val="20"/>
              </w:rPr>
            </w:pPr>
            <w:r w:rsidRPr="0030550C">
              <w:rPr>
                <w:sz w:val="20"/>
                <w:szCs w:val="20"/>
              </w:rPr>
              <w:t>Fecal Coliform</w:t>
            </w:r>
          </w:p>
        </w:tc>
        <w:tc>
          <w:tcPr>
            <w:tcW w:w="717" w:type="pct"/>
            <w:vAlign w:val="center"/>
          </w:tcPr>
          <w:p w14:paraId="59AD368A" w14:textId="77777777" w:rsidR="00E77E22" w:rsidRPr="0030550C" w:rsidRDefault="00E77E22" w:rsidP="00E77E22">
            <w:pPr>
              <w:pStyle w:val="NoSpacing"/>
              <w:jc w:val="center"/>
              <w:rPr>
                <w:sz w:val="20"/>
                <w:szCs w:val="20"/>
              </w:rPr>
            </w:pPr>
            <w:r w:rsidRPr="0030550C">
              <w:rPr>
                <w:rFonts w:cstheme="minorHAnsi"/>
                <w:sz w:val="20"/>
                <w:szCs w:val="20"/>
              </w:rPr>
              <w:t>&gt; 400 CFU / 100 ml</w:t>
            </w:r>
          </w:p>
        </w:tc>
        <w:tc>
          <w:tcPr>
            <w:tcW w:w="810" w:type="pct"/>
            <w:vAlign w:val="center"/>
          </w:tcPr>
          <w:p w14:paraId="651242D1" w14:textId="77777777" w:rsidR="00E77E22" w:rsidRPr="0030550C" w:rsidRDefault="00E77E22" w:rsidP="00E77E22">
            <w:pPr>
              <w:pStyle w:val="NoSpacing"/>
              <w:jc w:val="center"/>
              <w:rPr>
                <w:sz w:val="20"/>
                <w:szCs w:val="20"/>
              </w:rPr>
            </w:pPr>
            <w:r w:rsidRPr="0030550C">
              <w:rPr>
                <w:sz w:val="20"/>
                <w:szCs w:val="20"/>
              </w:rPr>
              <w:t>3 of 5</w:t>
            </w:r>
          </w:p>
        </w:tc>
        <w:tc>
          <w:tcPr>
            <w:tcW w:w="735" w:type="pct"/>
            <w:vAlign w:val="center"/>
          </w:tcPr>
          <w:p w14:paraId="089A4158" w14:textId="77777777" w:rsidR="00E77E22" w:rsidRPr="0030550C" w:rsidRDefault="00E77E22" w:rsidP="00E77E22">
            <w:pPr>
              <w:pStyle w:val="NoSpacing"/>
              <w:jc w:val="center"/>
              <w:rPr>
                <w:sz w:val="20"/>
                <w:szCs w:val="20"/>
              </w:rPr>
            </w:pPr>
            <w:r w:rsidRPr="0030550C">
              <w:rPr>
                <w:sz w:val="20"/>
                <w:szCs w:val="20"/>
              </w:rPr>
              <w:t>60%</w:t>
            </w:r>
          </w:p>
        </w:tc>
      </w:tr>
      <w:tr w:rsidR="00E77E22" w:rsidRPr="0030550C" w14:paraId="4CD48A91" w14:textId="77777777" w:rsidTr="00F15AB5">
        <w:tc>
          <w:tcPr>
            <w:tcW w:w="835" w:type="pct"/>
            <w:vMerge/>
          </w:tcPr>
          <w:p w14:paraId="6B321F87" w14:textId="77777777" w:rsidR="00E77E22" w:rsidRPr="0030550C" w:rsidRDefault="00E77E22" w:rsidP="00E77E22">
            <w:pPr>
              <w:pStyle w:val="NoSpacing"/>
              <w:rPr>
                <w:sz w:val="20"/>
                <w:szCs w:val="20"/>
              </w:rPr>
            </w:pPr>
          </w:p>
        </w:tc>
        <w:tc>
          <w:tcPr>
            <w:tcW w:w="522" w:type="pct"/>
            <w:vMerge/>
            <w:vAlign w:val="center"/>
          </w:tcPr>
          <w:p w14:paraId="7CF0630B" w14:textId="77777777" w:rsidR="00E77E22" w:rsidRPr="0030550C" w:rsidRDefault="00E77E22" w:rsidP="00E77E22">
            <w:pPr>
              <w:pStyle w:val="NoSpacing"/>
              <w:rPr>
                <w:sz w:val="20"/>
                <w:szCs w:val="20"/>
              </w:rPr>
            </w:pPr>
          </w:p>
        </w:tc>
        <w:tc>
          <w:tcPr>
            <w:tcW w:w="1381" w:type="pct"/>
          </w:tcPr>
          <w:p w14:paraId="2D149781" w14:textId="77777777" w:rsidR="00E77E22" w:rsidRPr="0030550C" w:rsidRDefault="00E77E22" w:rsidP="00E77E22">
            <w:pPr>
              <w:pStyle w:val="NoSpacing"/>
              <w:rPr>
                <w:sz w:val="20"/>
                <w:szCs w:val="20"/>
              </w:rPr>
            </w:pPr>
            <w:r w:rsidRPr="0030550C">
              <w:rPr>
                <w:sz w:val="20"/>
                <w:szCs w:val="20"/>
              </w:rPr>
              <w:t>Escherichia coli (E-Coli)</w:t>
            </w:r>
          </w:p>
        </w:tc>
        <w:tc>
          <w:tcPr>
            <w:tcW w:w="717" w:type="pct"/>
            <w:vAlign w:val="center"/>
          </w:tcPr>
          <w:p w14:paraId="0A05091B" w14:textId="77777777" w:rsidR="00E77E22" w:rsidRPr="0030550C" w:rsidRDefault="00E77E22" w:rsidP="00E77E22">
            <w:pPr>
              <w:pStyle w:val="NoSpacing"/>
              <w:jc w:val="center"/>
              <w:rPr>
                <w:sz w:val="20"/>
                <w:szCs w:val="20"/>
              </w:rPr>
            </w:pPr>
            <w:r w:rsidRPr="0030550C">
              <w:rPr>
                <w:rFonts w:cstheme="minorHAnsi"/>
                <w:sz w:val="20"/>
                <w:szCs w:val="20"/>
              </w:rPr>
              <w:t xml:space="preserve">&gt; 235 </w:t>
            </w:r>
            <w:proofErr w:type="spellStart"/>
            <w:r w:rsidRPr="0030550C">
              <w:rPr>
                <w:rFonts w:cstheme="minorHAnsi"/>
                <w:sz w:val="20"/>
                <w:szCs w:val="20"/>
              </w:rPr>
              <w:t>mpn</w:t>
            </w:r>
            <w:proofErr w:type="spellEnd"/>
            <w:r w:rsidRPr="0030550C">
              <w:rPr>
                <w:rFonts w:cstheme="minorHAnsi"/>
                <w:sz w:val="20"/>
                <w:szCs w:val="20"/>
              </w:rPr>
              <w:t xml:space="preserve"> / 100 ml</w:t>
            </w:r>
          </w:p>
        </w:tc>
        <w:tc>
          <w:tcPr>
            <w:tcW w:w="810" w:type="pct"/>
            <w:vAlign w:val="center"/>
          </w:tcPr>
          <w:p w14:paraId="7E3B1118" w14:textId="77777777" w:rsidR="00E77E22" w:rsidRPr="0030550C" w:rsidRDefault="00E77E22" w:rsidP="00E77E22">
            <w:pPr>
              <w:pStyle w:val="NoSpacing"/>
              <w:jc w:val="center"/>
              <w:rPr>
                <w:sz w:val="20"/>
                <w:szCs w:val="20"/>
              </w:rPr>
            </w:pPr>
            <w:r w:rsidRPr="0030550C">
              <w:rPr>
                <w:sz w:val="20"/>
                <w:szCs w:val="20"/>
              </w:rPr>
              <w:t>4 of 5</w:t>
            </w:r>
          </w:p>
        </w:tc>
        <w:tc>
          <w:tcPr>
            <w:tcW w:w="735" w:type="pct"/>
            <w:vAlign w:val="center"/>
          </w:tcPr>
          <w:p w14:paraId="3B0BC014" w14:textId="77777777" w:rsidR="00E77E22" w:rsidRPr="0030550C" w:rsidRDefault="00E77E22" w:rsidP="00E77E22">
            <w:pPr>
              <w:pStyle w:val="NoSpacing"/>
              <w:jc w:val="center"/>
              <w:rPr>
                <w:sz w:val="20"/>
                <w:szCs w:val="20"/>
              </w:rPr>
            </w:pPr>
            <w:r w:rsidRPr="0030550C">
              <w:rPr>
                <w:sz w:val="20"/>
                <w:szCs w:val="20"/>
              </w:rPr>
              <w:t>80%</w:t>
            </w:r>
          </w:p>
        </w:tc>
      </w:tr>
      <w:tr w:rsidR="00E77E22" w:rsidRPr="0030550C" w14:paraId="413F068A" w14:textId="77777777" w:rsidTr="00F15AB5">
        <w:tc>
          <w:tcPr>
            <w:tcW w:w="835" w:type="pct"/>
            <w:vMerge/>
          </w:tcPr>
          <w:p w14:paraId="10D4CB93" w14:textId="77777777" w:rsidR="00E77E22" w:rsidRPr="0030550C" w:rsidRDefault="00E77E22" w:rsidP="00E77E22">
            <w:pPr>
              <w:pStyle w:val="NoSpacing"/>
              <w:rPr>
                <w:sz w:val="20"/>
                <w:szCs w:val="20"/>
              </w:rPr>
            </w:pPr>
          </w:p>
        </w:tc>
        <w:tc>
          <w:tcPr>
            <w:tcW w:w="522" w:type="pct"/>
            <w:vMerge/>
            <w:vAlign w:val="center"/>
          </w:tcPr>
          <w:p w14:paraId="4E927349" w14:textId="77777777" w:rsidR="00E77E22" w:rsidRPr="0030550C" w:rsidRDefault="00E77E22" w:rsidP="00E77E22">
            <w:pPr>
              <w:pStyle w:val="NoSpacing"/>
              <w:rPr>
                <w:sz w:val="20"/>
                <w:szCs w:val="20"/>
              </w:rPr>
            </w:pPr>
          </w:p>
        </w:tc>
        <w:tc>
          <w:tcPr>
            <w:tcW w:w="1381" w:type="pct"/>
          </w:tcPr>
          <w:p w14:paraId="635D89CA" w14:textId="77777777" w:rsidR="00E77E22" w:rsidRPr="0030550C" w:rsidRDefault="00E77E22" w:rsidP="00E77E22">
            <w:pPr>
              <w:pStyle w:val="NoSpacing"/>
              <w:rPr>
                <w:sz w:val="20"/>
                <w:szCs w:val="20"/>
              </w:rPr>
            </w:pPr>
            <w:r w:rsidRPr="0030550C">
              <w:rPr>
                <w:sz w:val="20"/>
                <w:szCs w:val="20"/>
              </w:rPr>
              <w:t>Biochemical Oxygen Demand (BOD)</w:t>
            </w:r>
          </w:p>
        </w:tc>
        <w:tc>
          <w:tcPr>
            <w:tcW w:w="717" w:type="pct"/>
            <w:vAlign w:val="center"/>
          </w:tcPr>
          <w:p w14:paraId="167BF529" w14:textId="77777777" w:rsidR="00E77E22" w:rsidRPr="0030550C" w:rsidRDefault="00E77E22" w:rsidP="00E77E22">
            <w:pPr>
              <w:pStyle w:val="NoSpacing"/>
              <w:jc w:val="center"/>
              <w:rPr>
                <w:sz w:val="20"/>
                <w:szCs w:val="20"/>
              </w:rPr>
            </w:pPr>
            <w:r w:rsidRPr="0030550C">
              <w:rPr>
                <w:rFonts w:cstheme="minorHAnsi"/>
                <w:sz w:val="20"/>
                <w:szCs w:val="20"/>
              </w:rPr>
              <w:t>&gt; 30 mg/L</w:t>
            </w:r>
          </w:p>
        </w:tc>
        <w:tc>
          <w:tcPr>
            <w:tcW w:w="810" w:type="pct"/>
            <w:vAlign w:val="center"/>
          </w:tcPr>
          <w:p w14:paraId="2C78D327"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32494DEB"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0B45747A" w14:textId="77777777" w:rsidTr="00F15AB5">
        <w:tc>
          <w:tcPr>
            <w:tcW w:w="835" w:type="pct"/>
            <w:vMerge/>
          </w:tcPr>
          <w:p w14:paraId="29EAB1A1" w14:textId="77777777" w:rsidR="00E77E22" w:rsidRPr="0030550C" w:rsidRDefault="00E77E22" w:rsidP="00E77E22">
            <w:pPr>
              <w:pStyle w:val="NoSpacing"/>
              <w:rPr>
                <w:sz w:val="20"/>
                <w:szCs w:val="20"/>
              </w:rPr>
            </w:pPr>
          </w:p>
        </w:tc>
        <w:tc>
          <w:tcPr>
            <w:tcW w:w="522" w:type="pct"/>
            <w:vMerge/>
            <w:vAlign w:val="center"/>
          </w:tcPr>
          <w:p w14:paraId="2BAD2AA2" w14:textId="77777777" w:rsidR="00E77E22" w:rsidRPr="0030550C" w:rsidRDefault="00E77E22" w:rsidP="00E77E22">
            <w:pPr>
              <w:pStyle w:val="NoSpacing"/>
              <w:rPr>
                <w:sz w:val="20"/>
                <w:szCs w:val="20"/>
              </w:rPr>
            </w:pPr>
          </w:p>
        </w:tc>
        <w:tc>
          <w:tcPr>
            <w:tcW w:w="1381" w:type="pct"/>
          </w:tcPr>
          <w:p w14:paraId="2D4944B9" w14:textId="77777777" w:rsidR="00E77E22" w:rsidRPr="0030550C" w:rsidRDefault="00E77E22" w:rsidP="00E77E22">
            <w:pPr>
              <w:pStyle w:val="NoSpacing"/>
              <w:rPr>
                <w:sz w:val="20"/>
                <w:szCs w:val="20"/>
              </w:rPr>
            </w:pPr>
            <w:r w:rsidRPr="0030550C">
              <w:rPr>
                <w:sz w:val="20"/>
                <w:szCs w:val="20"/>
              </w:rPr>
              <w:t>Total Suspended Solids (TSS)</w:t>
            </w:r>
          </w:p>
        </w:tc>
        <w:tc>
          <w:tcPr>
            <w:tcW w:w="717" w:type="pct"/>
            <w:vAlign w:val="center"/>
          </w:tcPr>
          <w:p w14:paraId="6EDE25B3" w14:textId="77777777" w:rsidR="00E77E22" w:rsidRPr="0030550C" w:rsidRDefault="00E77E22" w:rsidP="00E77E22">
            <w:pPr>
              <w:pStyle w:val="NoSpacing"/>
              <w:jc w:val="center"/>
              <w:rPr>
                <w:sz w:val="20"/>
                <w:szCs w:val="20"/>
              </w:rPr>
            </w:pPr>
            <w:r w:rsidRPr="0030550C">
              <w:rPr>
                <w:rFonts w:cstheme="minorHAnsi"/>
                <w:sz w:val="20"/>
                <w:szCs w:val="20"/>
              </w:rPr>
              <w:t>&gt; 158 mg/L</w:t>
            </w:r>
          </w:p>
        </w:tc>
        <w:tc>
          <w:tcPr>
            <w:tcW w:w="810" w:type="pct"/>
            <w:vAlign w:val="center"/>
          </w:tcPr>
          <w:p w14:paraId="5B594294" w14:textId="77777777" w:rsidR="00E77E22" w:rsidRPr="0030550C" w:rsidRDefault="00E77E22" w:rsidP="00E77E22">
            <w:pPr>
              <w:pStyle w:val="NoSpacing"/>
              <w:jc w:val="center"/>
              <w:rPr>
                <w:sz w:val="20"/>
                <w:szCs w:val="20"/>
              </w:rPr>
            </w:pPr>
            <w:r w:rsidRPr="0030550C">
              <w:rPr>
                <w:sz w:val="20"/>
                <w:szCs w:val="20"/>
              </w:rPr>
              <w:t>1 of 5</w:t>
            </w:r>
          </w:p>
        </w:tc>
        <w:tc>
          <w:tcPr>
            <w:tcW w:w="735" w:type="pct"/>
            <w:vAlign w:val="center"/>
          </w:tcPr>
          <w:p w14:paraId="0A5C2007" w14:textId="77777777" w:rsidR="00E77E22" w:rsidRPr="0030550C" w:rsidRDefault="00E77E22" w:rsidP="00E77E22">
            <w:pPr>
              <w:pStyle w:val="NoSpacing"/>
              <w:jc w:val="center"/>
              <w:rPr>
                <w:sz w:val="20"/>
                <w:szCs w:val="20"/>
              </w:rPr>
            </w:pPr>
            <w:r w:rsidRPr="0030550C">
              <w:rPr>
                <w:sz w:val="20"/>
                <w:szCs w:val="20"/>
              </w:rPr>
              <w:t>20%</w:t>
            </w:r>
          </w:p>
        </w:tc>
      </w:tr>
      <w:tr w:rsidR="00E77E22" w:rsidRPr="0030550C" w14:paraId="7EFE2F25" w14:textId="77777777" w:rsidTr="00F15AB5">
        <w:tc>
          <w:tcPr>
            <w:tcW w:w="835" w:type="pct"/>
            <w:vMerge/>
          </w:tcPr>
          <w:p w14:paraId="02922E30" w14:textId="77777777" w:rsidR="00E77E22" w:rsidRPr="0030550C" w:rsidRDefault="00E77E22" w:rsidP="00E77E22">
            <w:pPr>
              <w:pStyle w:val="NoSpacing"/>
              <w:rPr>
                <w:sz w:val="20"/>
                <w:szCs w:val="20"/>
              </w:rPr>
            </w:pPr>
          </w:p>
        </w:tc>
        <w:tc>
          <w:tcPr>
            <w:tcW w:w="522" w:type="pct"/>
            <w:vMerge/>
            <w:vAlign w:val="center"/>
          </w:tcPr>
          <w:p w14:paraId="3D028DF3" w14:textId="77777777" w:rsidR="00E77E22" w:rsidRPr="0030550C" w:rsidRDefault="00E77E22" w:rsidP="00E77E22">
            <w:pPr>
              <w:pStyle w:val="NoSpacing"/>
              <w:rPr>
                <w:sz w:val="20"/>
                <w:szCs w:val="20"/>
              </w:rPr>
            </w:pPr>
          </w:p>
        </w:tc>
        <w:tc>
          <w:tcPr>
            <w:tcW w:w="1381" w:type="pct"/>
          </w:tcPr>
          <w:p w14:paraId="260C8B0F" w14:textId="77777777" w:rsidR="00E77E22" w:rsidRPr="0030550C" w:rsidRDefault="00E77E22" w:rsidP="00E77E22">
            <w:pPr>
              <w:pStyle w:val="NoSpacing"/>
              <w:rPr>
                <w:sz w:val="20"/>
                <w:szCs w:val="20"/>
              </w:rPr>
            </w:pPr>
            <w:r w:rsidRPr="0030550C">
              <w:rPr>
                <w:sz w:val="20"/>
                <w:szCs w:val="20"/>
              </w:rPr>
              <w:t>Total Ammonia (NH</w:t>
            </w:r>
            <w:r w:rsidRPr="0030550C">
              <w:rPr>
                <w:sz w:val="20"/>
                <w:szCs w:val="20"/>
                <w:vertAlign w:val="subscript"/>
              </w:rPr>
              <w:t>3</w:t>
            </w:r>
            <w:r w:rsidRPr="0030550C">
              <w:rPr>
                <w:sz w:val="20"/>
                <w:szCs w:val="20"/>
              </w:rPr>
              <w:t>) as N</w:t>
            </w:r>
          </w:p>
        </w:tc>
        <w:tc>
          <w:tcPr>
            <w:tcW w:w="717" w:type="pct"/>
            <w:vAlign w:val="center"/>
          </w:tcPr>
          <w:p w14:paraId="4A3F7885" w14:textId="77777777" w:rsidR="00E77E22" w:rsidRPr="0030550C" w:rsidRDefault="00E77E22" w:rsidP="0030550C">
            <w:pPr>
              <w:pStyle w:val="NoSpacing"/>
              <w:jc w:val="center"/>
              <w:rPr>
                <w:sz w:val="20"/>
                <w:szCs w:val="20"/>
              </w:rPr>
            </w:pPr>
            <w:r w:rsidRPr="0030550C">
              <w:rPr>
                <w:rFonts w:cstheme="minorHAnsi"/>
                <w:sz w:val="20"/>
                <w:szCs w:val="20"/>
              </w:rPr>
              <w:t>&gt;1.8 mg/L</w:t>
            </w:r>
            <w:r w:rsidR="0030550C">
              <w:rPr>
                <w:rFonts w:cstheme="minorHAnsi"/>
                <w:sz w:val="20"/>
                <w:szCs w:val="20"/>
              </w:rPr>
              <w:t xml:space="preserve"> </w:t>
            </w:r>
            <w:r w:rsidR="0030550C" w:rsidRPr="0030550C">
              <w:rPr>
                <w:rFonts w:cstheme="minorHAnsi"/>
                <w:sz w:val="20"/>
                <w:szCs w:val="20"/>
                <w:vertAlign w:val="subscript"/>
              </w:rPr>
              <w:t>a</w:t>
            </w:r>
          </w:p>
        </w:tc>
        <w:tc>
          <w:tcPr>
            <w:tcW w:w="810" w:type="pct"/>
            <w:vAlign w:val="center"/>
          </w:tcPr>
          <w:p w14:paraId="7FFF5763"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01C85F57"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09A3131F" w14:textId="77777777" w:rsidTr="00F15AB5">
        <w:tc>
          <w:tcPr>
            <w:tcW w:w="835" w:type="pct"/>
            <w:vMerge/>
          </w:tcPr>
          <w:p w14:paraId="78639487" w14:textId="77777777" w:rsidR="00E77E22" w:rsidRPr="0030550C" w:rsidRDefault="00E77E22" w:rsidP="00E77E22">
            <w:pPr>
              <w:pStyle w:val="NoSpacing"/>
              <w:rPr>
                <w:sz w:val="20"/>
                <w:szCs w:val="20"/>
              </w:rPr>
            </w:pPr>
          </w:p>
        </w:tc>
        <w:tc>
          <w:tcPr>
            <w:tcW w:w="522" w:type="pct"/>
            <w:vMerge/>
            <w:vAlign w:val="center"/>
          </w:tcPr>
          <w:p w14:paraId="1F45FA27" w14:textId="77777777" w:rsidR="00E77E22" w:rsidRPr="0030550C" w:rsidRDefault="00E77E22" w:rsidP="00E77E22">
            <w:pPr>
              <w:pStyle w:val="NoSpacing"/>
              <w:rPr>
                <w:sz w:val="20"/>
                <w:szCs w:val="20"/>
              </w:rPr>
            </w:pPr>
          </w:p>
        </w:tc>
        <w:tc>
          <w:tcPr>
            <w:tcW w:w="1381" w:type="pct"/>
          </w:tcPr>
          <w:p w14:paraId="5A9A6E6D" w14:textId="77777777" w:rsidR="00E77E22" w:rsidRPr="0030550C" w:rsidRDefault="00E77E22" w:rsidP="00E77E22">
            <w:pPr>
              <w:pStyle w:val="NoSpacing"/>
              <w:rPr>
                <w:sz w:val="20"/>
                <w:szCs w:val="20"/>
              </w:rPr>
            </w:pPr>
            <w:r w:rsidRPr="0030550C">
              <w:rPr>
                <w:sz w:val="20"/>
                <w:szCs w:val="20"/>
              </w:rPr>
              <w:t>Nitrate (NO</w:t>
            </w:r>
            <w:r w:rsidRPr="0030550C">
              <w:rPr>
                <w:sz w:val="20"/>
                <w:szCs w:val="20"/>
                <w:vertAlign w:val="subscript"/>
              </w:rPr>
              <w:t>3</w:t>
            </w:r>
            <w:r w:rsidRPr="0030550C">
              <w:rPr>
                <w:sz w:val="20"/>
                <w:szCs w:val="20"/>
              </w:rPr>
              <w:t>) as N</w:t>
            </w:r>
          </w:p>
          <w:p w14:paraId="718B37A4" w14:textId="77777777" w:rsidR="00E77E22" w:rsidRPr="0030550C" w:rsidRDefault="00E77E22" w:rsidP="00E77E22">
            <w:pPr>
              <w:pStyle w:val="NoSpacing"/>
              <w:rPr>
                <w:sz w:val="20"/>
                <w:szCs w:val="20"/>
              </w:rPr>
            </w:pPr>
          </w:p>
        </w:tc>
        <w:tc>
          <w:tcPr>
            <w:tcW w:w="717" w:type="pct"/>
            <w:vAlign w:val="center"/>
          </w:tcPr>
          <w:p w14:paraId="04E28BF0" w14:textId="77777777" w:rsidR="00E77E22" w:rsidRPr="0030550C" w:rsidRDefault="00E77E22" w:rsidP="00E77E22">
            <w:pPr>
              <w:pStyle w:val="NoSpacing"/>
              <w:jc w:val="center"/>
              <w:rPr>
                <w:rFonts w:cstheme="minorHAnsi"/>
                <w:sz w:val="20"/>
                <w:szCs w:val="20"/>
              </w:rPr>
            </w:pPr>
            <w:r w:rsidRPr="0030550C">
              <w:rPr>
                <w:rFonts w:cstheme="minorHAnsi"/>
                <w:sz w:val="20"/>
                <w:szCs w:val="20"/>
              </w:rPr>
              <w:t>88 mg/L</w:t>
            </w:r>
          </w:p>
          <w:p w14:paraId="021F2552" w14:textId="77777777" w:rsidR="00E77E22" w:rsidRPr="0030550C" w:rsidRDefault="00E77E22" w:rsidP="0030550C">
            <w:pPr>
              <w:pStyle w:val="NoSpacing"/>
              <w:jc w:val="center"/>
              <w:rPr>
                <w:sz w:val="20"/>
                <w:szCs w:val="20"/>
              </w:rPr>
            </w:pPr>
            <w:r w:rsidRPr="0030550C">
              <w:rPr>
                <w:rFonts w:cstheme="minorHAnsi"/>
                <w:sz w:val="20"/>
                <w:szCs w:val="20"/>
              </w:rPr>
              <w:t>&gt;0.56 mg/L</w:t>
            </w:r>
            <w:r w:rsidR="0030550C">
              <w:rPr>
                <w:rFonts w:cstheme="minorHAnsi"/>
                <w:sz w:val="20"/>
                <w:szCs w:val="20"/>
              </w:rPr>
              <w:t xml:space="preserve"> </w:t>
            </w:r>
            <w:r w:rsidR="0030550C" w:rsidRPr="0030550C">
              <w:rPr>
                <w:rFonts w:cstheme="minorHAnsi"/>
                <w:sz w:val="20"/>
                <w:szCs w:val="20"/>
                <w:vertAlign w:val="subscript"/>
              </w:rPr>
              <w:t>b</w:t>
            </w:r>
          </w:p>
        </w:tc>
        <w:tc>
          <w:tcPr>
            <w:tcW w:w="810" w:type="pct"/>
            <w:vAlign w:val="center"/>
          </w:tcPr>
          <w:p w14:paraId="7FE777ED" w14:textId="77777777" w:rsidR="00E77E22" w:rsidRPr="0030550C" w:rsidRDefault="00B219CA" w:rsidP="00E77E22">
            <w:pPr>
              <w:pStyle w:val="NoSpacing"/>
              <w:jc w:val="center"/>
              <w:rPr>
                <w:sz w:val="20"/>
                <w:szCs w:val="20"/>
              </w:rPr>
            </w:pPr>
            <w:r w:rsidRPr="0030550C">
              <w:rPr>
                <w:sz w:val="20"/>
                <w:szCs w:val="20"/>
              </w:rPr>
              <w:t>Zero of 5</w:t>
            </w:r>
          </w:p>
          <w:p w14:paraId="6DF0C7B1" w14:textId="77777777" w:rsidR="00FB61B1" w:rsidRPr="0030550C" w:rsidRDefault="00FB61B1" w:rsidP="00E77E22">
            <w:pPr>
              <w:pStyle w:val="NoSpacing"/>
              <w:jc w:val="center"/>
              <w:rPr>
                <w:sz w:val="20"/>
                <w:szCs w:val="20"/>
              </w:rPr>
            </w:pPr>
            <w:r w:rsidRPr="0030550C">
              <w:rPr>
                <w:sz w:val="20"/>
                <w:szCs w:val="20"/>
              </w:rPr>
              <w:t>Zero of 5</w:t>
            </w:r>
          </w:p>
        </w:tc>
        <w:tc>
          <w:tcPr>
            <w:tcW w:w="735" w:type="pct"/>
            <w:vAlign w:val="center"/>
          </w:tcPr>
          <w:p w14:paraId="4929C72A" w14:textId="77777777" w:rsidR="00E77E22" w:rsidRPr="0030550C" w:rsidRDefault="00E77E22" w:rsidP="00E77E22">
            <w:pPr>
              <w:pStyle w:val="NoSpacing"/>
              <w:jc w:val="center"/>
              <w:rPr>
                <w:sz w:val="20"/>
                <w:szCs w:val="20"/>
              </w:rPr>
            </w:pPr>
            <w:r w:rsidRPr="0030550C">
              <w:rPr>
                <w:sz w:val="20"/>
                <w:szCs w:val="20"/>
              </w:rPr>
              <w:t>0%</w:t>
            </w:r>
          </w:p>
          <w:p w14:paraId="62CA6575" w14:textId="77777777" w:rsidR="007614E5" w:rsidRPr="0030550C" w:rsidRDefault="007614E5" w:rsidP="00E77E22">
            <w:pPr>
              <w:pStyle w:val="NoSpacing"/>
              <w:jc w:val="center"/>
              <w:rPr>
                <w:sz w:val="20"/>
                <w:szCs w:val="20"/>
              </w:rPr>
            </w:pPr>
            <w:r w:rsidRPr="0030550C">
              <w:rPr>
                <w:sz w:val="20"/>
                <w:szCs w:val="20"/>
              </w:rPr>
              <w:t>0%</w:t>
            </w:r>
          </w:p>
        </w:tc>
      </w:tr>
      <w:tr w:rsidR="00E77E22" w:rsidRPr="0030550C" w14:paraId="0A88B6EA" w14:textId="77777777" w:rsidTr="00E77E22">
        <w:tc>
          <w:tcPr>
            <w:tcW w:w="835" w:type="pct"/>
            <w:vMerge/>
          </w:tcPr>
          <w:p w14:paraId="50214907" w14:textId="77777777" w:rsidR="00E77E22" w:rsidRPr="0030550C" w:rsidRDefault="00E77E22" w:rsidP="00E77E22">
            <w:pPr>
              <w:pStyle w:val="NoSpacing"/>
              <w:rPr>
                <w:sz w:val="20"/>
                <w:szCs w:val="20"/>
              </w:rPr>
            </w:pPr>
          </w:p>
        </w:tc>
        <w:tc>
          <w:tcPr>
            <w:tcW w:w="522" w:type="pct"/>
            <w:vMerge/>
            <w:vAlign w:val="center"/>
          </w:tcPr>
          <w:p w14:paraId="27FB774C" w14:textId="77777777" w:rsidR="00E77E22" w:rsidRPr="0030550C" w:rsidRDefault="00E77E22" w:rsidP="00E77E22">
            <w:pPr>
              <w:pStyle w:val="NoSpacing"/>
              <w:rPr>
                <w:sz w:val="20"/>
                <w:szCs w:val="20"/>
              </w:rPr>
            </w:pPr>
          </w:p>
        </w:tc>
        <w:tc>
          <w:tcPr>
            <w:tcW w:w="1381" w:type="pct"/>
            <w:shd w:val="clear" w:color="auto" w:fill="auto"/>
          </w:tcPr>
          <w:p w14:paraId="751C6BB5" w14:textId="77777777" w:rsidR="00E77E22" w:rsidRPr="0030550C" w:rsidRDefault="00E77E22" w:rsidP="00E77E22">
            <w:pPr>
              <w:pStyle w:val="NoSpacing"/>
              <w:rPr>
                <w:sz w:val="20"/>
                <w:szCs w:val="20"/>
              </w:rPr>
            </w:pPr>
            <w:r w:rsidRPr="0030550C">
              <w:rPr>
                <w:sz w:val="20"/>
                <w:szCs w:val="20"/>
              </w:rPr>
              <w:t>Total Phosphorus</w:t>
            </w:r>
          </w:p>
        </w:tc>
        <w:tc>
          <w:tcPr>
            <w:tcW w:w="717" w:type="pct"/>
            <w:shd w:val="clear" w:color="auto" w:fill="auto"/>
            <w:vAlign w:val="center"/>
          </w:tcPr>
          <w:p w14:paraId="5E5CFB6F" w14:textId="77777777" w:rsidR="0030550C" w:rsidRDefault="0030550C" w:rsidP="0030550C">
            <w:pPr>
              <w:pStyle w:val="NoSpacing"/>
              <w:jc w:val="center"/>
              <w:rPr>
                <w:rFonts w:cstheme="minorHAnsi"/>
                <w:sz w:val="20"/>
                <w:szCs w:val="20"/>
              </w:rPr>
            </w:pPr>
            <w:r w:rsidRPr="00C155DC">
              <w:rPr>
                <w:rFonts w:cstheme="minorHAnsi"/>
                <w:sz w:val="20"/>
                <w:szCs w:val="20"/>
              </w:rPr>
              <w:t>&gt; 0.037 mg/L</w:t>
            </w:r>
            <w:r>
              <w:rPr>
                <w:rFonts w:cstheme="minorHAnsi"/>
                <w:sz w:val="20"/>
                <w:szCs w:val="20"/>
              </w:rPr>
              <w:t xml:space="preserve"> </w:t>
            </w:r>
            <w:r w:rsidRPr="00E27CAC">
              <w:rPr>
                <w:rFonts w:cstheme="minorHAnsi"/>
                <w:sz w:val="20"/>
                <w:szCs w:val="20"/>
                <w:vertAlign w:val="subscript"/>
              </w:rPr>
              <w:t>c</w:t>
            </w:r>
          </w:p>
          <w:p w14:paraId="3026B4C1" w14:textId="77777777" w:rsidR="00E77E22" w:rsidRPr="0030550C" w:rsidRDefault="0030550C" w:rsidP="0030550C">
            <w:pPr>
              <w:pStyle w:val="NoSpacing"/>
              <w:jc w:val="center"/>
              <w:rPr>
                <w:sz w:val="20"/>
                <w:szCs w:val="20"/>
              </w:rPr>
            </w:pPr>
            <w:r w:rsidRPr="00C155DC">
              <w:rPr>
                <w:rFonts w:cstheme="minorHAnsi"/>
                <w:sz w:val="20"/>
                <w:szCs w:val="20"/>
              </w:rPr>
              <w:t>&gt; 0.0</w:t>
            </w:r>
            <w:r>
              <w:rPr>
                <w:rFonts w:cstheme="minorHAnsi"/>
                <w:sz w:val="20"/>
                <w:szCs w:val="20"/>
              </w:rPr>
              <w:t>9</w:t>
            </w:r>
            <w:r w:rsidRPr="00C155DC">
              <w:rPr>
                <w:rFonts w:cstheme="minorHAnsi"/>
                <w:sz w:val="20"/>
                <w:szCs w:val="20"/>
              </w:rPr>
              <w:t xml:space="preserve"> mg/L</w:t>
            </w:r>
            <w:r>
              <w:rPr>
                <w:rFonts w:cstheme="minorHAnsi"/>
                <w:sz w:val="20"/>
                <w:szCs w:val="20"/>
              </w:rPr>
              <w:t xml:space="preserve"> </w:t>
            </w:r>
            <w:r w:rsidRPr="00E27CAC">
              <w:rPr>
                <w:rFonts w:cstheme="minorHAnsi"/>
                <w:sz w:val="20"/>
                <w:szCs w:val="20"/>
                <w:vertAlign w:val="subscript"/>
              </w:rPr>
              <w:t>d</w:t>
            </w:r>
          </w:p>
        </w:tc>
        <w:tc>
          <w:tcPr>
            <w:tcW w:w="810" w:type="pct"/>
            <w:shd w:val="clear" w:color="auto" w:fill="auto"/>
            <w:vAlign w:val="center"/>
          </w:tcPr>
          <w:p w14:paraId="57F12B60" w14:textId="77777777" w:rsidR="00E77E22" w:rsidRDefault="00E77E22" w:rsidP="00E77E22">
            <w:pPr>
              <w:pStyle w:val="NoSpacing"/>
              <w:jc w:val="center"/>
              <w:rPr>
                <w:sz w:val="20"/>
                <w:szCs w:val="20"/>
              </w:rPr>
            </w:pPr>
            <w:r w:rsidRPr="0030550C">
              <w:rPr>
                <w:sz w:val="20"/>
                <w:szCs w:val="20"/>
              </w:rPr>
              <w:t>5 of 5</w:t>
            </w:r>
          </w:p>
          <w:p w14:paraId="5A19E4DB" w14:textId="77777777" w:rsidR="0030550C" w:rsidRPr="0030550C" w:rsidRDefault="0030550C" w:rsidP="00E77E22">
            <w:pPr>
              <w:pStyle w:val="NoSpacing"/>
              <w:jc w:val="center"/>
              <w:rPr>
                <w:sz w:val="20"/>
                <w:szCs w:val="20"/>
              </w:rPr>
            </w:pPr>
            <w:r>
              <w:rPr>
                <w:sz w:val="20"/>
                <w:szCs w:val="20"/>
              </w:rPr>
              <w:t>3 of 5</w:t>
            </w:r>
          </w:p>
        </w:tc>
        <w:tc>
          <w:tcPr>
            <w:tcW w:w="735" w:type="pct"/>
            <w:shd w:val="clear" w:color="auto" w:fill="auto"/>
            <w:vAlign w:val="center"/>
          </w:tcPr>
          <w:p w14:paraId="2E6D7D60" w14:textId="77777777" w:rsidR="00E77E22" w:rsidRDefault="00E77E22" w:rsidP="00E77E22">
            <w:pPr>
              <w:pStyle w:val="NoSpacing"/>
              <w:jc w:val="center"/>
              <w:rPr>
                <w:rFonts w:cstheme="minorHAnsi"/>
                <w:sz w:val="20"/>
                <w:szCs w:val="20"/>
              </w:rPr>
            </w:pPr>
            <w:r w:rsidRPr="0030550C">
              <w:rPr>
                <w:rFonts w:cstheme="minorHAnsi"/>
                <w:sz w:val="20"/>
                <w:szCs w:val="20"/>
              </w:rPr>
              <w:t>100%</w:t>
            </w:r>
          </w:p>
          <w:p w14:paraId="396FA138" w14:textId="77777777" w:rsidR="0030550C" w:rsidRPr="0030550C" w:rsidRDefault="0030550C" w:rsidP="00E77E22">
            <w:pPr>
              <w:pStyle w:val="NoSpacing"/>
              <w:jc w:val="center"/>
              <w:rPr>
                <w:rFonts w:cstheme="minorHAnsi"/>
                <w:sz w:val="20"/>
                <w:szCs w:val="20"/>
              </w:rPr>
            </w:pPr>
            <w:r>
              <w:rPr>
                <w:rFonts w:cstheme="minorHAnsi"/>
                <w:sz w:val="20"/>
                <w:szCs w:val="20"/>
              </w:rPr>
              <w:t>60%</w:t>
            </w:r>
          </w:p>
        </w:tc>
      </w:tr>
      <w:tr w:rsidR="00E77E22" w:rsidRPr="0030550C" w14:paraId="50ED88A5" w14:textId="77777777" w:rsidTr="00F15AB5">
        <w:tc>
          <w:tcPr>
            <w:tcW w:w="835" w:type="pct"/>
            <w:vMerge/>
          </w:tcPr>
          <w:p w14:paraId="39DDF31E" w14:textId="77777777" w:rsidR="00E77E22" w:rsidRPr="0030550C" w:rsidRDefault="00E77E22" w:rsidP="00E77E22">
            <w:pPr>
              <w:pStyle w:val="NoSpacing"/>
              <w:rPr>
                <w:sz w:val="20"/>
                <w:szCs w:val="20"/>
              </w:rPr>
            </w:pPr>
          </w:p>
        </w:tc>
        <w:tc>
          <w:tcPr>
            <w:tcW w:w="522" w:type="pct"/>
            <w:vMerge/>
            <w:vAlign w:val="center"/>
          </w:tcPr>
          <w:p w14:paraId="12C4A403" w14:textId="77777777" w:rsidR="00E77E22" w:rsidRPr="0030550C" w:rsidRDefault="00E77E22" w:rsidP="00E77E22">
            <w:pPr>
              <w:pStyle w:val="NoSpacing"/>
              <w:rPr>
                <w:sz w:val="20"/>
                <w:szCs w:val="20"/>
              </w:rPr>
            </w:pPr>
          </w:p>
        </w:tc>
        <w:tc>
          <w:tcPr>
            <w:tcW w:w="1381" w:type="pct"/>
          </w:tcPr>
          <w:p w14:paraId="1CD4BFF7" w14:textId="77777777" w:rsidR="00E77E22" w:rsidRPr="0030550C" w:rsidRDefault="00E77E22" w:rsidP="00E77E22">
            <w:pPr>
              <w:pStyle w:val="NoSpacing"/>
              <w:rPr>
                <w:sz w:val="20"/>
                <w:szCs w:val="20"/>
              </w:rPr>
            </w:pPr>
            <w:r w:rsidRPr="0030550C">
              <w:rPr>
                <w:sz w:val="20"/>
                <w:szCs w:val="20"/>
              </w:rPr>
              <w:t xml:space="preserve">Soluble Reactive Phosphorus </w:t>
            </w:r>
          </w:p>
        </w:tc>
        <w:tc>
          <w:tcPr>
            <w:tcW w:w="717" w:type="pct"/>
            <w:vAlign w:val="center"/>
          </w:tcPr>
          <w:p w14:paraId="28D5150A" w14:textId="77777777" w:rsidR="00E77E22" w:rsidRPr="0030550C" w:rsidRDefault="00E77E22" w:rsidP="0030550C">
            <w:pPr>
              <w:pStyle w:val="NoSpacing"/>
              <w:jc w:val="center"/>
              <w:rPr>
                <w:rFonts w:cstheme="minorHAnsi"/>
                <w:sz w:val="20"/>
                <w:szCs w:val="20"/>
              </w:rPr>
            </w:pPr>
            <w:r w:rsidRPr="0030550C">
              <w:rPr>
                <w:rFonts w:cstheme="minorHAnsi"/>
                <w:sz w:val="20"/>
                <w:szCs w:val="20"/>
              </w:rPr>
              <w:t>&gt;0.037 mg/L</w:t>
            </w:r>
            <w:r w:rsidR="0030550C">
              <w:rPr>
                <w:rFonts w:cstheme="minorHAnsi"/>
                <w:sz w:val="20"/>
                <w:szCs w:val="20"/>
              </w:rPr>
              <w:t xml:space="preserve"> </w:t>
            </w:r>
            <w:r w:rsidR="0030550C" w:rsidRPr="0030550C">
              <w:rPr>
                <w:rFonts w:cstheme="minorHAnsi"/>
                <w:sz w:val="20"/>
                <w:szCs w:val="20"/>
                <w:vertAlign w:val="subscript"/>
              </w:rPr>
              <w:t>e</w:t>
            </w:r>
          </w:p>
        </w:tc>
        <w:tc>
          <w:tcPr>
            <w:tcW w:w="810" w:type="pct"/>
            <w:vAlign w:val="center"/>
          </w:tcPr>
          <w:p w14:paraId="1194DDDA" w14:textId="77777777" w:rsidR="00E77E22" w:rsidRPr="0030550C" w:rsidRDefault="00E77E22" w:rsidP="00E77E22">
            <w:pPr>
              <w:pStyle w:val="NoSpacing"/>
              <w:jc w:val="center"/>
              <w:rPr>
                <w:sz w:val="20"/>
                <w:szCs w:val="20"/>
              </w:rPr>
            </w:pPr>
            <w:r w:rsidRPr="0030550C">
              <w:rPr>
                <w:sz w:val="20"/>
                <w:szCs w:val="20"/>
              </w:rPr>
              <w:t>No Data</w:t>
            </w:r>
          </w:p>
        </w:tc>
        <w:tc>
          <w:tcPr>
            <w:tcW w:w="735" w:type="pct"/>
            <w:vAlign w:val="center"/>
          </w:tcPr>
          <w:p w14:paraId="170FB709" w14:textId="77777777" w:rsidR="00E77E22" w:rsidRPr="0030550C" w:rsidRDefault="00E77E22" w:rsidP="00E77E22">
            <w:pPr>
              <w:pStyle w:val="NoSpacing"/>
              <w:jc w:val="center"/>
              <w:rPr>
                <w:rFonts w:cstheme="minorHAnsi"/>
                <w:sz w:val="20"/>
                <w:szCs w:val="20"/>
              </w:rPr>
            </w:pPr>
            <w:r w:rsidRPr="0030550C">
              <w:rPr>
                <w:rFonts w:cstheme="minorHAnsi"/>
                <w:sz w:val="20"/>
                <w:szCs w:val="20"/>
              </w:rPr>
              <w:t>No Data</w:t>
            </w:r>
          </w:p>
        </w:tc>
      </w:tr>
      <w:tr w:rsidR="00E77E22" w:rsidRPr="0030550C" w14:paraId="38046153" w14:textId="77777777" w:rsidTr="00F15AB5">
        <w:tc>
          <w:tcPr>
            <w:tcW w:w="835" w:type="pct"/>
            <w:vMerge/>
          </w:tcPr>
          <w:p w14:paraId="439FFA82" w14:textId="77777777" w:rsidR="00E77E22" w:rsidRPr="0030550C" w:rsidRDefault="00E77E22" w:rsidP="00E77E22">
            <w:pPr>
              <w:pStyle w:val="NoSpacing"/>
              <w:rPr>
                <w:sz w:val="20"/>
                <w:szCs w:val="20"/>
                <w:highlight w:val="yellow"/>
              </w:rPr>
            </w:pPr>
          </w:p>
        </w:tc>
        <w:tc>
          <w:tcPr>
            <w:tcW w:w="522" w:type="pct"/>
            <w:vMerge w:val="restart"/>
            <w:vAlign w:val="center"/>
          </w:tcPr>
          <w:p w14:paraId="6B5A1B86" w14:textId="77777777" w:rsidR="00E77E22" w:rsidRPr="0030550C" w:rsidRDefault="00E77E22" w:rsidP="00E77E22">
            <w:pPr>
              <w:pStyle w:val="NoSpacing"/>
              <w:rPr>
                <w:sz w:val="20"/>
                <w:szCs w:val="20"/>
              </w:rPr>
            </w:pPr>
            <w:r w:rsidRPr="0030550C">
              <w:rPr>
                <w:sz w:val="20"/>
                <w:szCs w:val="20"/>
              </w:rPr>
              <w:t>LWR2</w:t>
            </w:r>
          </w:p>
          <w:p w14:paraId="7ADEDCC3" w14:textId="77777777" w:rsidR="00FB61B1" w:rsidRPr="0030550C" w:rsidRDefault="00FB61B1" w:rsidP="00E77E22">
            <w:pPr>
              <w:pStyle w:val="NoSpacing"/>
              <w:rPr>
                <w:sz w:val="20"/>
                <w:szCs w:val="20"/>
              </w:rPr>
            </w:pPr>
            <w:r w:rsidRPr="0030550C">
              <w:rPr>
                <w:sz w:val="20"/>
                <w:szCs w:val="20"/>
              </w:rPr>
              <w:t>(2009)</w:t>
            </w:r>
          </w:p>
        </w:tc>
        <w:tc>
          <w:tcPr>
            <w:tcW w:w="1381" w:type="pct"/>
          </w:tcPr>
          <w:p w14:paraId="52C8130F" w14:textId="77777777" w:rsidR="00E77E22" w:rsidRPr="0030550C" w:rsidRDefault="00E77E22" w:rsidP="00E77E22">
            <w:pPr>
              <w:pStyle w:val="NoSpacing"/>
              <w:rPr>
                <w:sz w:val="20"/>
                <w:szCs w:val="20"/>
              </w:rPr>
            </w:pPr>
            <w:r w:rsidRPr="0030550C">
              <w:rPr>
                <w:sz w:val="20"/>
                <w:szCs w:val="20"/>
              </w:rPr>
              <w:t>Fecal Coliform</w:t>
            </w:r>
          </w:p>
        </w:tc>
        <w:tc>
          <w:tcPr>
            <w:tcW w:w="717" w:type="pct"/>
            <w:vAlign w:val="center"/>
          </w:tcPr>
          <w:p w14:paraId="609007C8" w14:textId="77777777" w:rsidR="00E77E22" w:rsidRPr="0030550C" w:rsidRDefault="00E77E22" w:rsidP="00E77E22">
            <w:pPr>
              <w:pStyle w:val="NoSpacing"/>
              <w:jc w:val="center"/>
              <w:rPr>
                <w:sz w:val="20"/>
                <w:szCs w:val="20"/>
              </w:rPr>
            </w:pPr>
            <w:r w:rsidRPr="0030550C">
              <w:rPr>
                <w:rFonts w:cstheme="minorHAnsi"/>
                <w:sz w:val="20"/>
                <w:szCs w:val="20"/>
              </w:rPr>
              <w:t>&gt; 400 CFU / 100 ml</w:t>
            </w:r>
          </w:p>
        </w:tc>
        <w:tc>
          <w:tcPr>
            <w:tcW w:w="810" w:type="pct"/>
            <w:vAlign w:val="center"/>
          </w:tcPr>
          <w:p w14:paraId="10875BA0" w14:textId="77777777" w:rsidR="00E77E22" w:rsidRPr="0030550C" w:rsidRDefault="00906CBE" w:rsidP="00E77E22">
            <w:pPr>
              <w:pStyle w:val="NoSpacing"/>
              <w:jc w:val="center"/>
              <w:rPr>
                <w:sz w:val="20"/>
                <w:szCs w:val="20"/>
              </w:rPr>
            </w:pPr>
            <w:r w:rsidRPr="0030550C">
              <w:rPr>
                <w:sz w:val="20"/>
                <w:szCs w:val="20"/>
              </w:rPr>
              <w:t>3</w:t>
            </w:r>
            <w:r w:rsidR="00E77E22" w:rsidRPr="0030550C">
              <w:rPr>
                <w:sz w:val="20"/>
                <w:szCs w:val="20"/>
              </w:rPr>
              <w:t xml:space="preserve"> of 5</w:t>
            </w:r>
          </w:p>
        </w:tc>
        <w:tc>
          <w:tcPr>
            <w:tcW w:w="735" w:type="pct"/>
            <w:vAlign w:val="center"/>
          </w:tcPr>
          <w:p w14:paraId="33D2C60B" w14:textId="77777777" w:rsidR="00E77E22" w:rsidRPr="0030550C" w:rsidRDefault="00906CBE" w:rsidP="00E77E22">
            <w:pPr>
              <w:pStyle w:val="NoSpacing"/>
              <w:jc w:val="center"/>
              <w:rPr>
                <w:rFonts w:cstheme="minorHAnsi"/>
                <w:sz w:val="20"/>
                <w:szCs w:val="20"/>
              </w:rPr>
            </w:pPr>
            <w:r w:rsidRPr="0030550C">
              <w:rPr>
                <w:rFonts w:cstheme="minorHAnsi"/>
                <w:sz w:val="20"/>
                <w:szCs w:val="20"/>
              </w:rPr>
              <w:t>6</w:t>
            </w:r>
            <w:r w:rsidR="00E77E22" w:rsidRPr="0030550C">
              <w:rPr>
                <w:rFonts w:cstheme="minorHAnsi"/>
                <w:sz w:val="20"/>
                <w:szCs w:val="20"/>
              </w:rPr>
              <w:t>0%</w:t>
            </w:r>
          </w:p>
        </w:tc>
      </w:tr>
      <w:tr w:rsidR="00E77E22" w:rsidRPr="0030550C" w14:paraId="09F86BCE" w14:textId="77777777" w:rsidTr="00F15AB5">
        <w:tc>
          <w:tcPr>
            <w:tcW w:w="835" w:type="pct"/>
            <w:vMerge/>
          </w:tcPr>
          <w:p w14:paraId="1B167204" w14:textId="77777777" w:rsidR="00E77E22" w:rsidRPr="0030550C" w:rsidRDefault="00E77E22" w:rsidP="00E77E22">
            <w:pPr>
              <w:pStyle w:val="NoSpacing"/>
              <w:rPr>
                <w:sz w:val="20"/>
                <w:szCs w:val="20"/>
                <w:highlight w:val="yellow"/>
              </w:rPr>
            </w:pPr>
          </w:p>
        </w:tc>
        <w:tc>
          <w:tcPr>
            <w:tcW w:w="522" w:type="pct"/>
            <w:vMerge/>
            <w:vAlign w:val="center"/>
          </w:tcPr>
          <w:p w14:paraId="4720B428" w14:textId="77777777" w:rsidR="00E77E22" w:rsidRPr="0030550C" w:rsidRDefault="00E77E22" w:rsidP="00E77E22">
            <w:pPr>
              <w:pStyle w:val="NoSpacing"/>
              <w:rPr>
                <w:sz w:val="20"/>
                <w:szCs w:val="20"/>
              </w:rPr>
            </w:pPr>
          </w:p>
        </w:tc>
        <w:tc>
          <w:tcPr>
            <w:tcW w:w="1381" w:type="pct"/>
          </w:tcPr>
          <w:p w14:paraId="4CAC3EEB" w14:textId="77777777" w:rsidR="00E77E22" w:rsidRPr="0030550C" w:rsidRDefault="00E77E22" w:rsidP="00E77E22">
            <w:pPr>
              <w:pStyle w:val="NoSpacing"/>
              <w:rPr>
                <w:sz w:val="20"/>
                <w:szCs w:val="20"/>
              </w:rPr>
            </w:pPr>
            <w:r w:rsidRPr="0030550C">
              <w:rPr>
                <w:sz w:val="20"/>
                <w:szCs w:val="20"/>
              </w:rPr>
              <w:t>Escherichia coli (E-Coli)</w:t>
            </w:r>
          </w:p>
        </w:tc>
        <w:tc>
          <w:tcPr>
            <w:tcW w:w="717" w:type="pct"/>
            <w:vAlign w:val="center"/>
          </w:tcPr>
          <w:p w14:paraId="06F695CA" w14:textId="77777777" w:rsidR="00E77E22" w:rsidRPr="0030550C" w:rsidRDefault="00E77E22" w:rsidP="00E77E22">
            <w:pPr>
              <w:pStyle w:val="NoSpacing"/>
              <w:jc w:val="center"/>
              <w:rPr>
                <w:sz w:val="20"/>
                <w:szCs w:val="20"/>
              </w:rPr>
            </w:pPr>
            <w:r w:rsidRPr="0030550C">
              <w:rPr>
                <w:rFonts w:cstheme="minorHAnsi"/>
                <w:sz w:val="20"/>
                <w:szCs w:val="20"/>
              </w:rPr>
              <w:t xml:space="preserve">&gt; 235 </w:t>
            </w:r>
            <w:proofErr w:type="spellStart"/>
            <w:r w:rsidRPr="0030550C">
              <w:rPr>
                <w:rFonts w:cstheme="minorHAnsi"/>
                <w:sz w:val="20"/>
                <w:szCs w:val="20"/>
              </w:rPr>
              <w:t>mpn</w:t>
            </w:r>
            <w:proofErr w:type="spellEnd"/>
            <w:r w:rsidRPr="0030550C">
              <w:rPr>
                <w:rFonts w:cstheme="minorHAnsi"/>
                <w:sz w:val="20"/>
                <w:szCs w:val="20"/>
              </w:rPr>
              <w:t xml:space="preserve"> / 100 ml</w:t>
            </w:r>
          </w:p>
        </w:tc>
        <w:tc>
          <w:tcPr>
            <w:tcW w:w="810" w:type="pct"/>
            <w:vAlign w:val="center"/>
          </w:tcPr>
          <w:p w14:paraId="3CDD26BF" w14:textId="77777777" w:rsidR="00E77E22" w:rsidRPr="0030550C" w:rsidRDefault="00906CBE" w:rsidP="00E77E22">
            <w:pPr>
              <w:pStyle w:val="NoSpacing"/>
              <w:jc w:val="center"/>
              <w:rPr>
                <w:sz w:val="20"/>
                <w:szCs w:val="20"/>
              </w:rPr>
            </w:pPr>
            <w:r w:rsidRPr="0030550C">
              <w:rPr>
                <w:sz w:val="20"/>
                <w:szCs w:val="20"/>
              </w:rPr>
              <w:t xml:space="preserve">5 </w:t>
            </w:r>
            <w:r w:rsidR="00E77E22" w:rsidRPr="0030550C">
              <w:rPr>
                <w:sz w:val="20"/>
                <w:szCs w:val="20"/>
              </w:rPr>
              <w:t>of 5</w:t>
            </w:r>
          </w:p>
        </w:tc>
        <w:tc>
          <w:tcPr>
            <w:tcW w:w="735" w:type="pct"/>
            <w:vAlign w:val="center"/>
          </w:tcPr>
          <w:p w14:paraId="0B24485A" w14:textId="77777777" w:rsidR="00E77E22" w:rsidRPr="0030550C" w:rsidRDefault="00FB61B1" w:rsidP="00E77E22">
            <w:pPr>
              <w:pStyle w:val="NoSpacing"/>
              <w:jc w:val="center"/>
              <w:rPr>
                <w:sz w:val="20"/>
                <w:szCs w:val="20"/>
              </w:rPr>
            </w:pPr>
            <w:r w:rsidRPr="0030550C">
              <w:rPr>
                <w:sz w:val="20"/>
                <w:szCs w:val="20"/>
              </w:rPr>
              <w:t>10</w:t>
            </w:r>
            <w:r w:rsidR="00E77E22" w:rsidRPr="0030550C">
              <w:rPr>
                <w:sz w:val="20"/>
                <w:szCs w:val="20"/>
              </w:rPr>
              <w:t>0%</w:t>
            </w:r>
          </w:p>
        </w:tc>
      </w:tr>
      <w:tr w:rsidR="00E77E22" w:rsidRPr="0030550C" w14:paraId="428FF6DE" w14:textId="77777777" w:rsidTr="00F15AB5">
        <w:tc>
          <w:tcPr>
            <w:tcW w:w="835" w:type="pct"/>
            <w:vMerge/>
          </w:tcPr>
          <w:p w14:paraId="1A4C7FC7" w14:textId="77777777" w:rsidR="00E77E22" w:rsidRPr="0030550C" w:rsidRDefault="00E77E22" w:rsidP="00E77E22">
            <w:pPr>
              <w:pStyle w:val="NoSpacing"/>
              <w:rPr>
                <w:sz w:val="20"/>
                <w:szCs w:val="20"/>
                <w:highlight w:val="yellow"/>
              </w:rPr>
            </w:pPr>
          </w:p>
        </w:tc>
        <w:tc>
          <w:tcPr>
            <w:tcW w:w="522" w:type="pct"/>
            <w:vMerge/>
            <w:vAlign w:val="center"/>
          </w:tcPr>
          <w:p w14:paraId="03CEA2C7" w14:textId="77777777" w:rsidR="00E77E22" w:rsidRPr="0030550C" w:rsidRDefault="00E77E22" w:rsidP="00E77E22">
            <w:pPr>
              <w:pStyle w:val="NoSpacing"/>
              <w:rPr>
                <w:sz w:val="20"/>
                <w:szCs w:val="20"/>
              </w:rPr>
            </w:pPr>
          </w:p>
        </w:tc>
        <w:tc>
          <w:tcPr>
            <w:tcW w:w="1381" w:type="pct"/>
          </w:tcPr>
          <w:p w14:paraId="29476996" w14:textId="77777777" w:rsidR="00E77E22" w:rsidRPr="0030550C" w:rsidRDefault="00E77E22" w:rsidP="00E77E22">
            <w:pPr>
              <w:pStyle w:val="NoSpacing"/>
              <w:rPr>
                <w:sz w:val="20"/>
                <w:szCs w:val="20"/>
              </w:rPr>
            </w:pPr>
            <w:r w:rsidRPr="0030550C">
              <w:rPr>
                <w:sz w:val="20"/>
                <w:szCs w:val="20"/>
              </w:rPr>
              <w:t>Biochemical Oxygen Demand (BOD)</w:t>
            </w:r>
          </w:p>
        </w:tc>
        <w:tc>
          <w:tcPr>
            <w:tcW w:w="717" w:type="pct"/>
            <w:vAlign w:val="center"/>
          </w:tcPr>
          <w:p w14:paraId="33AA694C" w14:textId="77777777" w:rsidR="00E77E22" w:rsidRPr="0030550C" w:rsidRDefault="00E77E22" w:rsidP="00E77E22">
            <w:pPr>
              <w:pStyle w:val="NoSpacing"/>
              <w:jc w:val="center"/>
              <w:rPr>
                <w:sz w:val="20"/>
                <w:szCs w:val="20"/>
              </w:rPr>
            </w:pPr>
            <w:r w:rsidRPr="0030550C">
              <w:rPr>
                <w:rFonts w:cstheme="minorHAnsi"/>
                <w:sz w:val="20"/>
                <w:szCs w:val="20"/>
              </w:rPr>
              <w:t>&gt; 30 mg/L</w:t>
            </w:r>
          </w:p>
        </w:tc>
        <w:tc>
          <w:tcPr>
            <w:tcW w:w="810" w:type="pct"/>
            <w:vAlign w:val="center"/>
          </w:tcPr>
          <w:p w14:paraId="2B965F3A"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42D00D03"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67465662" w14:textId="77777777" w:rsidTr="00F15AB5">
        <w:tc>
          <w:tcPr>
            <w:tcW w:w="835" w:type="pct"/>
            <w:vMerge/>
          </w:tcPr>
          <w:p w14:paraId="27FE8721" w14:textId="77777777" w:rsidR="00E77E22" w:rsidRPr="0030550C" w:rsidRDefault="00E77E22" w:rsidP="00E77E22">
            <w:pPr>
              <w:pStyle w:val="NoSpacing"/>
              <w:rPr>
                <w:sz w:val="20"/>
                <w:szCs w:val="20"/>
                <w:highlight w:val="yellow"/>
              </w:rPr>
            </w:pPr>
          </w:p>
        </w:tc>
        <w:tc>
          <w:tcPr>
            <w:tcW w:w="522" w:type="pct"/>
            <w:vMerge/>
            <w:vAlign w:val="center"/>
          </w:tcPr>
          <w:p w14:paraId="6A92C6B7" w14:textId="77777777" w:rsidR="00E77E22" w:rsidRPr="0030550C" w:rsidRDefault="00E77E22" w:rsidP="00E77E22">
            <w:pPr>
              <w:pStyle w:val="NoSpacing"/>
              <w:rPr>
                <w:sz w:val="20"/>
                <w:szCs w:val="20"/>
              </w:rPr>
            </w:pPr>
          </w:p>
        </w:tc>
        <w:tc>
          <w:tcPr>
            <w:tcW w:w="1381" w:type="pct"/>
          </w:tcPr>
          <w:p w14:paraId="1BDE507F" w14:textId="77777777" w:rsidR="00E77E22" w:rsidRPr="0030550C" w:rsidRDefault="00E77E22" w:rsidP="00E77E22">
            <w:pPr>
              <w:pStyle w:val="NoSpacing"/>
              <w:rPr>
                <w:sz w:val="20"/>
                <w:szCs w:val="20"/>
              </w:rPr>
            </w:pPr>
            <w:r w:rsidRPr="0030550C">
              <w:rPr>
                <w:sz w:val="20"/>
                <w:szCs w:val="20"/>
              </w:rPr>
              <w:t>Total Suspended Solids (TSS)</w:t>
            </w:r>
          </w:p>
        </w:tc>
        <w:tc>
          <w:tcPr>
            <w:tcW w:w="717" w:type="pct"/>
            <w:vAlign w:val="center"/>
          </w:tcPr>
          <w:p w14:paraId="3AC2CED6" w14:textId="77777777" w:rsidR="00E77E22" w:rsidRPr="0030550C" w:rsidRDefault="00E77E22" w:rsidP="00E77E22">
            <w:pPr>
              <w:pStyle w:val="NoSpacing"/>
              <w:jc w:val="center"/>
              <w:rPr>
                <w:sz w:val="20"/>
                <w:szCs w:val="20"/>
              </w:rPr>
            </w:pPr>
            <w:r w:rsidRPr="0030550C">
              <w:rPr>
                <w:rFonts w:cstheme="minorHAnsi"/>
                <w:sz w:val="20"/>
                <w:szCs w:val="20"/>
              </w:rPr>
              <w:t>&gt; 158 mg/L</w:t>
            </w:r>
          </w:p>
        </w:tc>
        <w:tc>
          <w:tcPr>
            <w:tcW w:w="810" w:type="pct"/>
            <w:vAlign w:val="center"/>
          </w:tcPr>
          <w:p w14:paraId="5E85B225"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4A101D71"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13A6C880" w14:textId="77777777" w:rsidTr="00F15AB5">
        <w:tc>
          <w:tcPr>
            <w:tcW w:w="835" w:type="pct"/>
            <w:vMerge/>
          </w:tcPr>
          <w:p w14:paraId="106CE1BE" w14:textId="77777777" w:rsidR="00E77E22" w:rsidRPr="0030550C" w:rsidRDefault="00E77E22" w:rsidP="00E77E22">
            <w:pPr>
              <w:pStyle w:val="NoSpacing"/>
              <w:rPr>
                <w:sz w:val="20"/>
                <w:szCs w:val="20"/>
                <w:highlight w:val="yellow"/>
              </w:rPr>
            </w:pPr>
          </w:p>
        </w:tc>
        <w:tc>
          <w:tcPr>
            <w:tcW w:w="522" w:type="pct"/>
            <w:vMerge/>
            <w:vAlign w:val="center"/>
          </w:tcPr>
          <w:p w14:paraId="3C1CFE54" w14:textId="77777777" w:rsidR="00E77E22" w:rsidRPr="0030550C" w:rsidRDefault="00E77E22" w:rsidP="00E77E22">
            <w:pPr>
              <w:pStyle w:val="NoSpacing"/>
              <w:rPr>
                <w:sz w:val="20"/>
                <w:szCs w:val="20"/>
              </w:rPr>
            </w:pPr>
          </w:p>
        </w:tc>
        <w:tc>
          <w:tcPr>
            <w:tcW w:w="1381" w:type="pct"/>
          </w:tcPr>
          <w:p w14:paraId="3F55C138" w14:textId="77777777" w:rsidR="00E77E22" w:rsidRPr="0030550C" w:rsidRDefault="00E77E22" w:rsidP="00E77E22">
            <w:pPr>
              <w:pStyle w:val="NoSpacing"/>
              <w:rPr>
                <w:sz w:val="20"/>
                <w:szCs w:val="20"/>
              </w:rPr>
            </w:pPr>
            <w:r w:rsidRPr="0030550C">
              <w:rPr>
                <w:sz w:val="20"/>
                <w:szCs w:val="20"/>
              </w:rPr>
              <w:t>Total Ammonia (NH</w:t>
            </w:r>
            <w:r w:rsidRPr="0030550C">
              <w:rPr>
                <w:sz w:val="20"/>
                <w:szCs w:val="20"/>
                <w:vertAlign w:val="subscript"/>
              </w:rPr>
              <w:t>3</w:t>
            </w:r>
            <w:r w:rsidRPr="0030550C">
              <w:rPr>
                <w:sz w:val="20"/>
                <w:szCs w:val="20"/>
              </w:rPr>
              <w:t>) as N</w:t>
            </w:r>
          </w:p>
        </w:tc>
        <w:tc>
          <w:tcPr>
            <w:tcW w:w="717" w:type="pct"/>
            <w:vAlign w:val="center"/>
          </w:tcPr>
          <w:p w14:paraId="57E25FFA" w14:textId="77777777" w:rsidR="00E77E22" w:rsidRPr="0030550C" w:rsidRDefault="00E77E22" w:rsidP="00E77E22">
            <w:pPr>
              <w:pStyle w:val="NoSpacing"/>
              <w:jc w:val="center"/>
              <w:rPr>
                <w:sz w:val="20"/>
                <w:szCs w:val="20"/>
              </w:rPr>
            </w:pPr>
            <w:r w:rsidRPr="0030550C">
              <w:rPr>
                <w:rFonts w:cstheme="minorHAnsi"/>
                <w:sz w:val="20"/>
                <w:szCs w:val="20"/>
              </w:rPr>
              <w:t>&gt;1.8 mg/L</w:t>
            </w:r>
            <w:r w:rsidR="0030550C">
              <w:rPr>
                <w:rFonts w:cstheme="minorHAnsi"/>
                <w:sz w:val="20"/>
                <w:szCs w:val="20"/>
              </w:rPr>
              <w:t xml:space="preserve"> </w:t>
            </w:r>
            <w:r w:rsidR="0030550C" w:rsidRPr="0030550C">
              <w:rPr>
                <w:rFonts w:cstheme="minorHAnsi"/>
                <w:sz w:val="20"/>
                <w:szCs w:val="20"/>
                <w:vertAlign w:val="subscript"/>
              </w:rPr>
              <w:t>a</w:t>
            </w:r>
          </w:p>
        </w:tc>
        <w:tc>
          <w:tcPr>
            <w:tcW w:w="810" w:type="pct"/>
            <w:vAlign w:val="center"/>
          </w:tcPr>
          <w:p w14:paraId="2288E379" w14:textId="77777777" w:rsidR="00E77E22" w:rsidRPr="0030550C" w:rsidRDefault="00B219CA" w:rsidP="00E77E22">
            <w:pPr>
              <w:pStyle w:val="NoSpacing"/>
              <w:jc w:val="center"/>
              <w:rPr>
                <w:sz w:val="20"/>
                <w:szCs w:val="20"/>
              </w:rPr>
            </w:pPr>
            <w:r w:rsidRPr="0030550C">
              <w:rPr>
                <w:sz w:val="20"/>
                <w:szCs w:val="20"/>
              </w:rPr>
              <w:t>Zero of 5</w:t>
            </w:r>
          </w:p>
        </w:tc>
        <w:tc>
          <w:tcPr>
            <w:tcW w:w="735" w:type="pct"/>
            <w:vAlign w:val="center"/>
          </w:tcPr>
          <w:p w14:paraId="788B50C7"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180C71C7" w14:textId="77777777" w:rsidTr="00F15AB5">
        <w:tc>
          <w:tcPr>
            <w:tcW w:w="835" w:type="pct"/>
            <w:vMerge/>
          </w:tcPr>
          <w:p w14:paraId="006680B0" w14:textId="77777777" w:rsidR="00E77E22" w:rsidRPr="0030550C" w:rsidRDefault="00E77E22" w:rsidP="00E77E22">
            <w:pPr>
              <w:pStyle w:val="NoSpacing"/>
              <w:rPr>
                <w:sz w:val="20"/>
                <w:szCs w:val="20"/>
                <w:highlight w:val="yellow"/>
              </w:rPr>
            </w:pPr>
          </w:p>
        </w:tc>
        <w:tc>
          <w:tcPr>
            <w:tcW w:w="522" w:type="pct"/>
            <w:vMerge/>
            <w:vAlign w:val="center"/>
          </w:tcPr>
          <w:p w14:paraId="77639D87" w14:textId="77777777" w:rsidR="00E77E22" w:rsidRPr="0030550C" w:rsidRDefault="00E77E22" w:rsidP="00E77E22">
            <w:pPr>
              <w:pStyle w:val="NoSpacing"/>
              <w:rPr>
                <w:sz w:val="20"/>
                <w:szCs w:val="20"/>
              </w:rPr>
            </w:pPr>
          </w:p>
        </w:tc>
        <w:tc>
          <w:tcPr>
            <w:tcW w:w="1381" w:type="pct"/>
          </w:tcPr>
          <w:p w14:paraId="439F29B9" w14:textId="77777777" w:rsidR="00E77E22" w:rsidRPr="0030550C" w:rsidRDefault="00E77E22" w:rsidP="00E77E22">
            <w:pPr>
              <w:pStyle w:val="NoSpacing"/>
              <w:rPr>
                <w:sz w:val="20"/>
                <w:szCs w:val="20"/>
              </w:rPr>
            </w:pPr>
            <w:r w:rsidRPr="0030550C">
              <w:rPr>
                <w:sz w:val="20"/>
                <w:szCs w:val="20"/>
              </w:rPr>
              <w:t>Nitrate (NO</w:t>
            </w:r>
            <w:r w:rsidRPr="0030550C">
              <w:rPr>
                <w:sz w:val="20"/>
                <w:szCs w:val="20"/>
                <w:vertAlign w:val="subscript"/>
              </w:rPr>
              <w:t>3</w:t>
            </w:r>
            <w:r w:rsidRPr="0030550C">
              <w:rPr>
                <w:sz w:val="20"/>
                <w:szCs w:val="20"/>
              </w:rPr>
              <w:t>) as N</w:t>
            </w:r>
          </w:p>
          <w:p w14:paraId="4C1072CD" w14:textId="77777777" w:rsidR="00E77E22" w:rsidRPr="0030550C" w:rsidRDefault="00E77E22" w:rsidP="00E77E22">
            <w:pPr>
              <w:pStyle w:val="NoSpacing"/>
              <w:rPr>
                <w:sz w:val="20"/>
                <w:szCs w:val="20"/>
              </w:rPr>
            </w:pPr>
          </w:p>
        </w:tc>
        <w:tc>
          <w:tcPr>
            <w:tcW w:w="717" w:type="pct"/>
            <w:vAlign w:val="center"/>
          </w:tcPr>
          <w:p w14:paraId="2E10FF16" w14:textId="77777777" w:rsidR="00E77E22" w:rsidRPr="0030550C" w:rsidRDefault="00E77E22" w:rsidP="00E77E22">
            <w:pPr>
              <w:pStyle w:val="NoSpacing"/>
              <w:jc w:val="center"/>
              <w:rPr>
                <w:rFonts w:cstheme="minorHAnsi"/>
                <w:sz w:val="20"/>
                <w:szCs w:val="20"/>
              </w:rPr>
            </w:pPr>
            <w:r w:rsidRPr="0030550C">
              <w:rPr>
                <w:rFonts w:cstheme="minorHAnsi"/>
                <w:sz w:val="20"/>
                <w:szCs w:val="20"/>
              </w:rPr>
              <w:t>88 mg/L</w:t>
            </w:r>
          </w:p>
          <w:p w14:paraId="5D16B5F3" w14:textId="77777777" w:rsidR="00E77E22" w:rsidRPr="0030550C" w:rsidRDefault="00E77E22" w:rsidP="0030550C">
            <w:pPr>
              <w:pStyle w:val="NoSpacing"/>
              <w:jc w:val="center"/>
              <w:rPr>
                <w:sz w:val="20"/>
                <w:szCs w:val="20"/>
              </w:rPr>
            </w:pPr>
            <w:r w:rsidRPr="0030550C">
              <w:rPr>
                <w:rFonts w:cstheme="minorHAnsi"/>
                <w:sz w:val="20"/>
                <w:szCs w:val="20"/>
              </w:rPr>
              <w:t>&gt;0.56 mg/L</w:t>
            </w:r>
            <w:r w:rsidR="0030550C">
              <w:rPr>
                <w:rFonts w:cstheme="minorHAnsi"/>
                <w:sz w:val="20"/>
                <w:szCs w:val="20"/>
              </w:rPr>
              <w:t xml:space="preserve"> </w:t>
            </w:r>
            <w:r w:rsidR="0030550C" w:rsidRPr="0030550C">
              <w:rPr>
                <w:rFonts w:cstheme="minorHAnsi"/>
                <w:sz w:val="20"/>
                <w:szCs w:val="20"/>
                <w:vertAlign w:val="subscript"/>
              </w:rPr>
              <w:t>b</w:t>
            </w:r>
          </w:p>
        </w:tc>
        <w:tc>
          <w:tcPr>
            <w:tcW w:w="810" w:type="pct"/>
            <w:vAlign w:val="center"/>
          </w:tcPr>
          <w:p w14:paraId="4B4F05A4" w14:textId="77777777" w:rsidR="00E77E22" w:rsidRPr="0030550C" w:rsidRDefault="00B219CA" w:rsidP="00E77E22">
            <w:pPr>
              <w:pStyle w:val="NoSpacing"/>
              <w:jc w:val="center"/>
              <w:rPr>
                <w:sz w:val="20"/>
                <w:szCs w:val="20"/>
              </w:rPr>
            </w:pPr>
            <w:r w:rsidRPr="0030550C">
              <w:rPr>
                <w:sz w:val="20"/>
                <w:szCs w:val="20"/>
              </w:rPr>
              <w:t>Zero of 5</w:t>
            </w:r>
          </w:p>
          <w:p w14:paraId="319840AB" w14:textId="77777777" w:rsidR="00FB61B1" w:rsidRPr="0030550C" w:rsidRDefault="00FB61B1" w:rsidP="00E77E22">
            <w:pPr>
              <w:pStyle w:val="NoSpacing"/>
              <w:jc w:val="center"/>
              <w:rPr>
                <w:sz w:val="20"/>
                <w:szCs w:val="20"/>
              </w:rPr>
            </w:pPr>
            <w:r w:rsidRPr="0030550C">
              <w:rPr>
                <w:sz w:val="20"/>
                <w:szCs w:val="20"/>
              </w:rPr>
              <w:t>Zero of 5</w:t>
            </w:r>
          </w:p>
        </w:tc>
        <w:tc>
          <w:tcPr>
            <w:tcW w:w="735" w:type="pct"/>
            <w:vAlign w:val="center"/>
          </w:tcPr>
          <w:p w14:paraId="38F59CAA" w14:textId="77777777" w:rsidR="00E77E22" w:rsidRPr="0030550C" w:rsidRDefault="00E77E22" w:rsidP="00E77E22">
            <w:pPr>
              <w:pStyle w:val="NoSpacing"/>
              <w:jc w:val="center"/>
              <w:rPr>
                <w:sz w:val="20"/>
                <w:szCs w:val="20"/>
              </w:rPr>
            </w:pPr>
            <w:r w:rsidRPr="0030550C">
              <w:rPr>
                <w:sz w:val="20"/>
                <w:szCs w:val="20"/>
              </w:rPr>
              <w:t>0%</w:t>
            </w:r>
          </w:p>
          <w:p w14:paraId="4187F69B" w14:textId="77777777" w:rsidR="00FB61B1" w:rsidRPr="0030550C" w:rsidRDefault="00FB61B1" w:rsidP="00E77E22">
            <w:pPr>
              <w:pStyle w:val="NoSpacing"/>
              <w:jc w:val="center"/>
              <w:rPr>
                <w:sz w:val="20"/>
                <w:szCs w:val="20"/>
              </w:rPr>
            </w:pPr>
            <w:r w:rsidRPr="0030550C">
              <w:rPr>
                <w:sz w:val="20"/>
                <w:szCs w:val="20"/>
              </w:rPr>
              <w:t>0%</w:t>
            </w:r>
          </w:p>
        </w:tc>
      </w:tr>
      <w:tr w:rsidR="00E77E22" w:rsidRPr="0030550C" w14:paraId="36A77165" w14:textId="77777777" w:rsidTr="00F15AB5">
        <w:tc>
          <w:tcPr>
            <w:tcW w:w="835" w:type="pct"/>
            <w:vMerge/>
          </w:tcPr>
          <w:p w14:paraId="30758E20" w14:textId="77777777" w:rsidR="00E77E22" w:rsidRPr="0030550C" w:rsidRDefault="00E77E22" w:rsidP="00E77E22">
            <w:pPr>
              <w:pStyle w:val="NoSpacing"/>
              <w:rPr>
                <w:sz w:val="20"/>
                <w:szCs w:val="20"/>
                <w:highlight w:val="yellow"/>
              </w:rPr>
            </w:pPr>
          </w:p>
        </w:tc>
        <w:tc>
          <w:tcPr>
            <w:tcW w:w="522" w:type="pct"/>
            <w:vMerge/>
            <w:vAlign w:val="center"/>
          </w:tcPr>
          <w:p w14:paraId="28DA2942" w14:textId="77777777" w:rsidR="00E77E22" w:rsidRPr="0030550C" w:rsidRDefault="00E77E22" w:rsidP="00E77E22">
            <w:pPr>
              <w:pStyle w:val="NoSpacing"/>
              <w:rPr>
                <w:sz w:val="20"/>
                <w:szCs w:val="20"/>
              </w:rPr>
            </w:pPr>
          </w:p>
        </w:tc>
        <w:tc>
          <w:tcPr>
            <w:tcW w:w="1381" w:type="pct"/>
          </w:tcPr>
          <w:p w14:paraId="546D9554" w14:textId="77777777" w:rsidR="00E77E22" w:rsidRPr="0030550C" w:rsidRDefault="00E77E22" w:rsidP="00E77E22">
            <w:pPr>
              <w:pStyle w:val="NoSpacing"/>
              <w:rPr>
                <w:sz w:val="20"/>
                <w:szCs w:val="20"/>
              </w:rPr>
            </w:pPr>
            <w:r w:rsidRPr="0030550C">
              <w:rPr>
                <w:sz w:val="20"/>
                <w:szCs w:val="20"/>
              </w:rPr>
              <w:t>Total Phosphorus</w:t>
            </w:r>
          </w:p>
        </w:tc>
        <w:tc>
          <w:tcPr>
            <w:tcW w:w="717" w:type="pct"/>
            <w:vAlign w:val="center"/>
          </w:tcPr>
          <w:p w14:paraId="0B0694E1" w14:textId="77777777" w:rsidR="0030550C" w:rsidRDefault="0030550C" w:rsidP="0030550C">
            <w:pPr>
              <w:pStyle w:val="NoSpacing"/>
              <w:jc w:val="center"/>
              <w:rPr>
                <w:rFonts w:cstheme="minorHAnsi"/>
                <w:sz w:val="20"/>
                <w:szCs w:val="20"/>
              </w:rPr>
            </w:pPr>
            <w:r w:rsidRPr="00C155DC">
              <w:rPr>
                <w:rFonts w:cstheme="minorHAnsi"/>
                <w:sz w:val="20"/>
                <w:szCs w:val="20"/>
              </w:rPr>
              <w:t>&gt; 0.037 mg/L</w:t>
            </w:r>
            <w:r>
              <w:rPr>
                <w:rFonts w:cstheme="minorHAnsi"/>
                <w:sz w:val="20"/>
                <w:szCs w:val="20"/>
              </w:rPr>
              <w:t xml:space="preserve"> </w:t>
            </w:r>
            <w:r w:rsidRPr="00E27CAC">
              <w:rPr>
                <w:rFonts w:cstheme="minorHAnsi"/>
                <w:sz w:val="20"/>
                <w:szCs w:val="20"/>
                <w:vertAlign w:val="subscript"/>
              </w:rPr>
              <w:t>c</w:t>
            </w:r>
          </w:p>
          <w:p w14:paraId="168A3BA8" w14:textId="77777777" w:rsidR="00E77E22" w:rsidRPr="0030550C" w:rsidRDefault="0030550C" w:rsidP="0030550C">
            <w:pPr>
              <w:pStyle w:val="NoSpacing"/>
              <w:jc w:val="center"/>
              <w:rPr>
                <w:sz w:val="20"/>
                <w:szCs w:val="20"/>
              </w:rPr>
            </w:pPr>
            <w:r w:rsidRPr="00C155DC">
              <w:rPr>
                <w:rFonts w:cstheme="minorHAnsi"/>
                <w:sz w:val="20"/>
                <w:szCs w:val="20"/>
              </w:rPr>
              <w:t>&gt; 0.0</w:t>
            </w:r>
            <w:r>
              <w:rPr>
                <w:rFonts w:cstheme="minorHAnsi"/>
                <w:sz w:val="20"/>
                <w:szCs w:val="20"/>
              </w:rPr>
              <w:t>9</w:t>
            </w:r>
            <w:r w:rsidRPr="00C155DC">
              <w:rPr>
                <w:rFonts w:cstheme="minorHAnsi"/>
                <w:sz w:val="20"/>
                <w:szCs w:val="20"/>
              </w:rPr>
              <w:t xml:space="preserve"> mg/L</w:t>
            </w:r>
            <w:r>
              <w:rPr>
                <w:rFonts w:cstheme="minorHAnsi"/>
                <w:sz w:val="20"/>
                <w:szCs w:val="20"/>
              </w:rPr>
              <w:t xml:space="preserve"> </w:t>
            </w:r>
            <w:r w:rsidRPr="00E27CAC">
              <w:rPr>
                <w:rFonts w:cstheme="minorHAnsi"/>
                <w:sz w:val="20"/>
                <w:szCs w:val="20"/>
                <w:vertAlign w:val="subscript"/>
              </w:rPr>
              <w:t>d</w:t>
            </w:r>
          </w:p>
        </w:tc>
        <w:tc>
          <w:tcPr>
            <w:tcW w:w="810" w:type="pct"/>
            <w:vAlign w:val="center"/>
          </w:tcPr>
          <w:p w14:paraId="501F4D2F" w14:textId="77777777" w:rsidR="00E77E22" w:rsidRDefault="00E77E22" w:rsidP="00E77E22">
            <w:pPr>
              <w:pStyle w:val="NoSpacing"/>
              <w:jc w:val="center"/>
              <w:rPr>
                <w:sz w:val="20"/>
                <w:szCs w:val="20"/>
              </w:rPr>
            </w:pPr>
            <w:r w:rsidRPr="0030550C">
              <w:rPr>
                <w:sz w:val="20"/>
                <w:szCs w:val="20"/>
              </w:rPr>
              <w:t>5 of 5</w:t>
            </w:r>
          </w:p>
          <w:p w14:paraId="5BE0E3E8" w14:textId="77777777" w:rsidR="0030550C" w:rsidRPr="0030550C" w:rsidRDefault="0030550C" w:rsidP="00E77E22">
            <w:pPr>
              <w:pStyle w:val="NoSpacing"/>
              <w:jc w:val="center"/>
              <w:rPr>
                <w:sz w:val="20"/>
                <w:szCs w:val="20"/>
              </w:rPr>
            </w:pPr>
            <w:r>
              <w:rPr>
                <w:sz w:val="20"/>
                <w:szCs w:val="20"/>
              </w:rPr>
              <w:t>5 of 5</w:t>
            </w:r>
          </w:p>
        </w:tc>
        <w:tc>
          <w:tcPr>
            <w:tcW w:w="735" w:type="pct"/>
            <w:vAlign w:val="center"/>
          </w:tcPr>
          <w:p w14:paraId="5D942155" w14:textId="77777777" w:rsidR="00E77E22" w:rsidRDefault="00E77E22" w:rsidP="00E77E22">
            <w:pPr>
              <w:pStyle w:val="NoSpacing"/>
              <w:jc w:val="center"/>
              <w:rPr>
                <w:sz w:val="20"/>
                <w:szCs w:val="20"/>
              </w:rPr>
            </w:pPr>
            <w:r w:rsidRPr="0030550C">
              <w:rPr>
                <w:sz w:val="20"/>
                <w:szCs w:val="20"/>
              </w:rPr>
              <w:t>100%</w:t>
            </w:r>
          </w:p>
          <w:p w14:paraId="16CFA2DB" w14:textId="77777777" w:rsidR="0030550C" w:rsidRPr="0030550C" w:rsidRDefault="0030550C" w:rsidP="00E77E22">
            <w:pPr>
              <w:pStyle w:val="NoSpacing"/>
              <w:jc w:val="center"/>
              <w:rPr>
                <w:sz w:val="20"/>
                <w:szCs w:val="20"/>
              </w:rPr>
            </w:pPr>
            <w:r>
              <w:rPr>
                <w:sz w:val="20"/>
                <w:szCs w:val="20"/>
              </w:rPr>
              <w:t>100%</w:t>
            </w:r>
          </w:p>
        </w:tc>
      </w:tr>
      <w:tr w:rsidR="00E77E22" w:rsidRPr="0030550C" w14:paraId="4ACB8E82" w14:textId="77777777" w:rsidTr="00E77E22">
        <w:tc>
          <w:tcPr>
            <w:tcW w:w="835" w:type="pct"/>
            <w:vMerge/>
          </w:tcPr>
          <w:p w14:paraId="50B5EE41" w14:textId="77777777" w:rsidR="00E77E22" w:rsidRPr="0030550C" w:rsidRDefault="00E77E22" w:rsidP="00E77E22">
            <w:pPr>
              <w:pStyle w:val="NoSpacing"/>
              <w:rPr>
                <w:sz w:val="20"/>
                <w:szCs w:val="20"/>
                <w:highlight w:val="yellow"/>
              </w:rPr>
            </w:pPr>
          </w:p>
        </w:tc>
        <w:tc>
          <w:tcPr>
            <w:tcW w:w="522" w:type="pct"/>
            <w:vMerge/>
            <w:vAlign w:val="center"/>
          </w:tcPr>
          <w:p w14:paraId="6E822726" w14:textId="77777777" w:rsidR="00E77E22" w:rsidRPr="0030550C" w:rsidRDefault="00E77E22" w:rsidP="00E77E22">
            <w:pPr>
              <w:pStyle w:val="NoSpacing"/>
              <w:rPr>
                <w:sz w:val="20"/>
                <w:szCs w:val="20"/>
              </w:rPr>
            </w:pPr>
          </w:p>
        </w:tc>
        <w:tc>
          <w:tcPr>
            <w:tcW w:w="1381" w:type="pct"/>
            <w:shd w:val="clear" w:color="auto" w:fill="auto"/>
          </w:tcPr>
          <w:p w14:paraId="1224E075" w14:textId="77777777" w:rsidR="00E77E22" w:rsidRPr="0030550C" w:rsidRDefault="00E77E22" w:rsidP="00E77E22">
            <w:pPr>
              <w:pStyle w:val="NoSpacing"/>
              <w:rPr>
                <w:sz w:val="20"/>
                <w:szCs w:val="20"/>
              </w:rPr>
            </w:pPr>
            <w:r w:rsidRPr="0030550C">
              <w:rPr>
                <w:sz w:val="20"/>
                <w:szCs w:val="20"/>
              </w:rPr>
              <w:t xml:space="preserve">Soluble Reactive Phosphorus </w:t>
            </w:r>
          </w:p>
        </w:tc>
        <w:tc>
          <w:tcPr>
            <w:tcW w:w="717" w:type="pct"/>
            <w:shd w:val="clear" w:color="auto" w:fill="auto"/>
            <w:vAlign w:val="center"/>
          </w:tcPr>
          <w:p w14:paraId="2BC3A187" w14:textId="77777777" w:rsidR="00E77E22" w:rsidRPr="0030550C" w:rsidRDefault="00E77E22" w:rsidP="0030550C">
            <w:pPr>
              <w:pStyle w:val="NoSpacing"/>
              <w:jc w:val="center"/>
              <w:rPr>
                <w:rFonts w:cstheme="minorHAnsi"/>
                <w:sz w:val="20"/>
                <w:szCs w:val="20"/>
              </w:rPr>
            </w:pPr>
            <w:r w:rsidRPr="0030550C">
              <w:rPr>
                <w:rFonts w:cstheme="minorHAnsi"/>
                <w:sz w:val="20"/>
                <w:szCs w:val="20"/>
              </w:rPr>
              <w:t>&gt;0.037 mg/L</w:t>
            </w:r>
            <w:r w:rsidR="0030550C">
              <w:rPr>
                <w:rFonts w:cstheme="minorHAnsi"/>
                <w:sz w:val="20"/>
                <w:szCs w:val="20"/>
              </w:rPr>
              <w:t xml:space="preserve"> </w:t>
            </w:r>
            <w:r w:rsidR="0030550C" w:rsidRPr="0030550C">
              <w:rPr>
                <w:rFonts w:cstheme="minorHAnsi"/>
                <w:sz w:val="20"/>
                <w:szCs w:val="20"/>
                <w:vertAlign w:val="subscript"/>
              </w:rPr>
              <w:t>e</w:t>
            </w:r>
          </w:p>
        </w:tc>
        <w:tc>
          <w:tcPr>
            <w:tcW w:w="810" w:type="pct"/>
            <w:shd w:val="clear" w:color="auto" w:fill="auto"/>
            <w:vAlign w:val="center"/>
          </w:tcPr>
          <w:p w14:paraId="0B18744A" w14:textId="77777777" w:rsidR="00E77E22" w:rsidRPr="0030550C" w:rsidRDefault="00E77E22" w:rsidP="00E77E22">
            <w:pPr>
              <w:pStyle w:val="NoSpacing"/>
              <w:jc w:val="center"/>
              <w:rPr>
                <w:sz w:val="20"/>
                <w:szCs w:val="20"/>
              </w:rPr>
            </w:pPr>
            <w:r w:rsidRPr="0030550C">
              <w:rPr>
                <w:sz w:val="20"/>
                <w:szCs w:val="20"/>
              </w:rPr>
              <w:t>No Data</w:t>
            </w:r>
          </w:p>
        </w:tc>
        <w:tc>
          <w:tcPr>
            <w:tcW w:w="735" w:type="pct"/>
            <w:shd w:val="clear" w:color="auto" w:fill="auto"/>
            <w:vAlign w:val="center"/>
          </w:tcPr>
          <w:p w14:paraId="4431EFDB" w14:textId="77777777" w:rsidR="00E77E22" w:rsidRPr="0030550C" w:rsidRDefault="00E77E22" w:rsidP="00E77E22">
            <w:pPr>
              <w:pStyle w:val="NoSpacing"/>
              <w:jc w:val="center"/>
              <w:rPr>
                <w:sz w:val="20"/>
                <w:szCs w:val="20"/>
              </w:rPr>
            </w:pPr>
            <w:r w:rsidRPr="0030550C">
              <w:rPr>
                <w:sz w:val="20"/>
                <w:szCs w:val="20"/>
              </w:rPr>
              <w:t>No Data</w:t>
            </w:r>
          </w:p>
        </w:tc>
      </w:tr>
      <w:tr w:rsidR="00E77E22" w:rsidRPr="0030550C" w14:paraId="2A974D8B" w14:textId="77777777" w:rsidTr="00E77E22">
        <w:tc>
          <w:tcPr>
            <w:tcW w:w="835" w:type="pct"/>
            <w:vMerge/>
          </w:tcPr>
          <w:p w14:paraId="7E26E4EB" w14:textId="77777777" w:rsidR="00E77E22" w:rsidRPr="0030550C" w:rsidRDefault="00E77E22" w:rsidP="00E77E22">
            <w:pPr>
              <w:pStyle w:val="NoSpacing"/>
              <w:rPr>
                <w:sz w:val="20"/>
                <w:szCs w:val="20"/>
                <w:highlight w:val="yellow"/>
              </w:rPr>
            </w:pPr>
          </w:p>
        </w:tc>
        <w:tc>
          <w:tcPr>
            <w:tcW w:w="522" w:type="pct"/>
            <w:vMerge w:val="restart"/>
            <w:vAlign w:val="center"/>
          </w:tcPr>
          <w:p w14:paraId="35290774" w14:textId="77777777" w:rsidR="00E77E22" w:rsidRPr="0030550C" w:rsidRDefault="00E77E22" w:rsidP="00E77E22">
            <w:pPr>
              <w:pStyle w:val="NoSpacing"/>
              <w:rPr>
                <w:sz w:val="20"/>
                <w:szCs w:val="20"/>
              </w:rPr>
            </w:pPr>
            <w:r w:rsidRPr="0030550C">
              <w:rPr>
                <w:sz w:val="20"/>
                <w:szCs w:val="20"/>
              </w:rPr>
              <w:t>LWR3</w:t>
            </w:r>
          </w:p>
          <w:p w14:paraId="020FBF31" w14:textId="77777777" w:rsidR="00FB61B1" w:rsidRPr="0030550C" w:rsidRDefault="00FB61B1" w:rsidP="00E77E22">
            <w:pPr>
              <w:pStyle w:val="NoSpacing"/>
              <w:rPr>
                <w:sz w:val="20"/>
                <w:szCs w:val="20"/>
                <w:highlight w:val="yellow"/>
              </w:rPr>
            </w:pPr>
            <w:r w:rsidRPr="0030550C">
              <w:rPr>
                <w:sz w:val="20"/>
                <w:szCs w:val="20"/>
              </w:rPr>
              <w:t>(2009)</w:t>
            </w:r>
          </w:p>
        </w:tc>
        <w:tc>
          <w:tcPr>
            <w:tcW w:w="1381" w:type="pct"/>
            <w:shd w:val="clear" w:color="auto" w:fill="auto"/>
          </w:tcPr>
          <w:p w14:paraId="31266A4E" w14:textId="77777777" w:rsidR="00E77E22" w:rsidRPr="0030550C" w:rsidRDefault="00E77E22" w:rsidP="00E77E22">
            <w:pPr>
              <w:pStyle w:val="NoSpacing"/>
              <w:rPr>
                <w:sz w:val="20"/>
                <w:szCs w:val="20"/>
              </w:rPr>
            </w:pPr>
            <w:r w:rsidRPr="0030550C">
              <w:rPr>
                <w:sz w:val="20"/>
                <w:szCs w:val="20"/>
              </w:rPr>
              <w:t>Fecal Coliform</w:t>
            </w:r>
          </w:p>
        </w:tc>
        <w:tc>
          <w:tcPr>
            <w:tcW w:w="717" w:type="pct"/>
            <w:shd w:val="clear" w:color="auto" w:fill="auto"/>
            <w:vAlign w:val="center"/>
          </w:tcPr>
          <w:p w14:paraId="29C91253" w14:textId="77777777" w:rsidR="00E77E22" w:rsidRPr="0030550C" w:rsidRDefault="00E77E22" w:rsidP="00E77E22">
            <w:pPr>
              <w:pStyle w:val="NoSpacing"/>
              <w:jc w:val="center"/>
              <w:rPr>
                <w:sz w:val="20"/>
                <w:szCs w:val="20"/>
              </w:rPr>
            </w:pPr>
            <w:r w:rsidRPr="0030550C">
              <w:rPr>
                <w:rFonts w:cstheme="minorHAnsi"/>
                <w:sz w:val="20"/>
                <w:szCs w:val="20"/>
              </w:rPr>
              <w:t>&gt; 400 CFU / 100 ml</w:t>
            </w:r>
          </w:p>
        </w:tc>
        <w:tc>
          <w:tcPr>
            <w:tcW w:w="810" w:type="pct"/>
            <w:shd w:val="clear" w:color="auto" w:fill="auto"/>
            <w:vAlign w:val="center"/>
          </w:tcPr>
          <w:p w14:paraId="21D0B86C" w14:textId="77777777" w:rsidR="00E77E22" w:rsidRPr="0030550C" w:rsidRDefault="00E77E22" w:rsidP="00E77E22">
            <w:pPr>
              <w:pStyle w:val="NoSpacing"/>
              <w:jc w:val="center"/>
              <w:rPr>
                <w:sz w:val="20"/>
                <w:szCs w:val="20"/>
              </w:rPr>
            </w:pPr>
            <w:r w:rsidRPr="0030550C">
              <w:rPr>
                <w:sz w:val="20"/>
                <w:szCs w:val="20"/>
              </w:rPr>
              <w:t>2 of 5</w:t>
            </w:r>
          </w:p>
        </w:tc>
        <w:tc>
          <w:tcPr>
            <w:tcW w:w="735" w:type="pct"/>
            <w:shd w:val="clear" w:color="auto" w:fill="auto"/>
            <w:vAlign w:val="center"/>
          </w:tcPr>
          <w:p w14:paraId="5F3FB889" w14:textId="77777777" w:rsidR="00E77E22" w:rsidRPr="0030550C" w:rsidRDefault="00E77E22" w:rsidP="00E77E22">
            <w:pPr>
              <w:pStyle w:val="NoSpacing"/>
              <w:jc w:val="center"/>
              <w:rPr>
                <w:sz w:val="20"/>
                <w:szCs w:val="20"/>
              </w:rPr>
            </w:pPr>
            <w:r w:rsidRPr="0030550C">
              <w:rPr>
                <w:sz w:val="20"/>
                <w:szCs w:val="20"/>
              </w:rPr>
              <w:t>40%</w:t>
            </w:r>
          </w:p>
        </w:tc>
      </w:tr>
      <w:tr w:rsidR="00E77E22" w:rsidRPr="0030550C" w14:paraId="4B68B8BF" w14:textId="77777777" w:rsidTr="00E77E22">
        <w:tc>
          <w:tcPr>
            <w:tcW w:w="835" w:type="pct"/>
            <w:vMerge/>
          </w:tcPr>
          <w:p w14:paraId="098684F2" w14:textId="77777777" w:rsidR="00E77E22" w:rsidRPr="0030550C" w:rsidRDefault="00E77E22" w:rsidP="00E77E22">
            <w:pPr>
              <w:pStyle w:val="NoSpacing"/>
              <w:rPr>
                <w:sz w:val="20"/>
                <w:szCs w:val="20"/>
                <w:highlight w:val="yellow"/>
              </w:rPr>
            </w:pPr>
          </w:p>
        </w:tc>
        <w:tc>
          <w:tcPr>
            <w:tcW w:w="522" w:type="pct"/>
            <w:vMerge/>
            <w:vAlign w:val="center"/>
          </w:tcPr>
          <w:p w14:paraId="08A6FB47" w14:textId="77777777" w:rsidR="00E77E22" w:rsidRPr="0030550C" w:rsidRDefault="00E77E22" w:rsidP="00E77E22">
            <w:pPr>
              <w:pStyle w:val="NoSpacing"/>
              <w:rPr>
                <w:sz w:val="20"/>
                <w:szCs w:val="20"/>
                <w:highlight w:val="yellow"/>
              </w:rPr>
            </w:pPr>
          </w:p>
        </w:tc>
        <w:tc>
          <w:tcPr>
            <w:tcW w:w="1381" w:type="pct"/>
            <w:shd w:val="clear" w:color="auto" w:fill="auto"/>
          </w:tcPr>
          <w:p w14:paraId="09029196" w14:textId="77777777" w:rsidR="00E77E22" w:rsidRPr="0030550C" w:rsidRDefault="00E77E22" w:rsidP="00E77E22">
            <w:pPr>
              <w:pStyle w:val="NoSpacing"/>
              <w:rPr>
                <w:sz w:val="20"/>
                <w:szCs w:val="20"/>
              </w:rPr>
            </w:pPr>
            <w:r w:rsidRPr="0030550C">
              <w:rPr>
                <w:sz w:val="20"/>
                <w:szCs w:val="20"/>
              </w:rPr>
              <w:t>Escherichia coli (E-Coli)</w:t>
            </w:r>
          </w:p>
        </w:tc>
        <w:tc>
          <w:tcPr>
            <w:tcW w:w="717" w:type="pct"/>
            <w:shd w:val="clear" w:color="auto" w:fill="auto"/>
            <w:vAlign w:val="center"/>
          </w:tcPr>
          <w:p w14:paraId="4297E336" w14:textId="77777777" w:rsidR="00E77E22" w:rsidRPr="0030550C" w:rsidRDefault="00E77E22" w:rsidP="00E77E22">
            <w:pPr>
              <w:pStyle w:val="NoSpacing"/>
              <w:jc w:val="center"/>
              <w:rPr>
                <w:sz w:val="20"/>
                <w:szCs w:val="20"/>
              </w:rPr>
            </w:pPr>
            <w:r w:rsidRPr="0030550C">
              <w:rPr>
                <w:rFonts w:cstheme="minorHAnsi"/>
                <w:sz w:val="20"/>
                <w:szCs w:val="20"/>
              </w:rPr>
              <w:t xml:space="preserve">&gt; 235 </w:t>
            </w:r>
            <w:proofErr w:type="spellStart"/>
            <w:r w:rsidRPr="0030550C">
              <w:rPr>
                <w:rFonts w:cstheme="minorHAnsi"/>
                <w:sz w:val="20"/>
                <w:szCs w:val="20"/>
              </w:rPr>
              <w:t>mpn</w:t>
            </w:r>
            <w:proofErr w:type="spellEnd"/>
            <w:r w:rsidRPr="0030550C">
              <w:rPr>
                <w:rFonts w:cstheme="minorHAnsi"/>
                <w:sz w:val="20"/>
                <w:szCs w:val="20"/>
              </w:rPr>
              <w:t xml:space="preserve"> / 100 ml</w:t>
            </w:r>
          </w:p>
        </w:tc>
        <w:tc>
          <w:tcPr>
            <w:tcW w:w="810" w:type="pct"/>
            <w:shd w:val="clear" w:color="auto" w:fill="auto"/>
            <w:vAlign w:val="center"/>
          </w:tcPr>
          <w:p w14:paraId="57F45F8A" w14:textId="77777777" w:rsidR="00E77E22" w:rsidRPr="0030550C" w:rsidRDefault="00E77E22" w:rsidP="00E77E22">
            <w:pPr>
              <w:pStyle w:val="NoSpacing"/>
              <w:jc w:val="center"/>
              <w:rPr>
                <w:sz w:val="20"/>
                <w:szCs w:val="20"/>
              </w:rPr>
            </w:pPr>
            <w:r w:rsidRPr="0030550C">
              <w:rPr>
                <w:sz w:val="20"/>
                <w:szCs w:val="20"/>
              </w:rPr>
              <w:t>3 of 5</w:t>
            </w:r>
          </w:p>
        </w:tc>
        <w:tc>
          <w:tcPr>
            <w:tcW w:w="735" w:type="pct"/>
            <w:shd w:val="clear" w:color="auto" w:fill="auto"/>
            <w:vAlign w:val="center"/>
          </w:tcPr>
          <w:p w14:paraId="55021191" w14:textId="77777777" w:rsidR="00E77E22" w:rsidRPr="0030550C" w:rsidRDefault="00E77E22" w:rsidP="00E77E22">
            <w:pPr>
              <w:pStyle w:val="NoSpacing"/>
              <w:jc w:val="center"/>
              <w:rPr>
                <w:sz w:val="20"/>
                <w:szCs w:val="20"/>
              </w:rPr>
            </w:pPr>
            <w:r w:rsidRPr="0030550C">
              <w:rPr>
                <w:sz w:val="20"/>
                <w:szCs w:val="20"/>
              </w:rPr>
              <w:t>60%</w:t>
            </w:r>
          </w:p>
        </w:tc>
      </w:tr>
      <w:tr w:rsidR="00E77E22" w:rsidRPr="0030550C" w14:paraId="7862116E" w14:textId="77777777" w:rsidTr="00E77E22">
        <w:tc>
          <w:tcPr>
            <w:tcW w:w="835" w:type="pct"/>
            <w:vMerge/>
          </w:tcPr>
          <w:p w14:paraId="0B8465C2" w14:textId="77777777" w:rsidR="00E77E22" w:rsidRPr="0030550C" w:rsidRDefault="00E77E22" w:rsidP="00E77E22">
            <w:pPr>
              <w:pStyle w:val="NoSpacing"/>
              <w:rPr>
                <w:sz w:val="20"/>
                <w:szCs w:val="20"/>
                <w:highlight w:val="yellow"/>
              </w:rPr>
            </w:pPr>
          </w:p>
        </w:tc>
        <w:tc>
          <w:tcPr>
            <w:tcW w:w="522" w:type="pct"/>
            <w:vMerge/>
            <w:vAlign w:val="center"/>
          </w:tcPr>
          <w:p w14:paraId="71408C4E" w14:textId="77777777" w:rsidR="00E77E22" w:rsidRPr="0030550C" w:rsidRDefault="00E77E22" w:rsidP="00E77E22">
            <w:pPr>
              <w:pStyle w:val="NoSpacing"/>
              <w:rPr>
                <w:sz w:val="20"/>
                <w:szCs w:val="20"/>
                <w:highlight w:val="yellow"/>
              </w:rPr>
            </w:pPr>
          </w:p>
        </w:tc>
        <w:tc>
          <w:tcPr>
            <w:tcW w:w="1381" w:type="pct"/>
            <w:shd w:val="clear" w:color="auto" w:fill="auto"/>
          </w:tcPr>
          <w:p w14:paraId="54537B74" w14:textId="77777777" w:rsidR="00E77E22" w:rsidRPr="0030550C" w:rsidRDefault="00E77E22" w:rsidP="00E77E22">
            <w:pPr>
              <w:pStyle w:val="NoSpacing"/>
              <w:rPr>
                <w:sz w:val="20"/>
                <w:szCs w:val="20"/>
              </w:rPr>
            </w:pPr>
            <w:r w:rsidRPr="0030550C">
              <w:rPr>
                <w:sz w:val="20"/>
                <w:szCs w:val="20"/>
              </w:rPr>
              <w:t>Biochemical Oxygen Demand (BOD)</w:t>
            </w:r>
          </w:p>
        </w:tc>
        <w:tc>
          <w:tcPr>
            <w:tcW w:w="717" w:type="pct"/>
            <w:shd w:val="clear" w:color="auto" w:fill="auto"/>
            <w:vAlign w:val="center"/>
          </w:tcPr>
          <w:p w14:paraId="21B3F95E" w14:textId="77777777" w:rsidR="00E77E22" w:rsidRPr="0030550C" w:rsidRDefault="00E77E22" w:rsidP="00E77E22">
            <w:pPr>
              <w:pStyle w:val="NoSpacing"/>
              <w:jc w:val="center"/>
              <w:rPr>
                <w:sz w:val="20"/>
                <w:szCs w:val="20"/>
              </w:rPr>
            </w:pPr>
            <w:r w:rsidRPr="0030550C">
              <w:rPr>
                <w:rFonts w:cstheme="minorHAnsi"/>
                <w:sz w:val="20"/>
                <w:szCs w:val="20"/>
              </w:rPr>
              <w:t>&gt; 30 mg/L</w:t>
            </w:r>
          </w:p>
        </w:tc>
        <w:tc>
          <w:tcPr>
            <w:tcW w:w="810" w:type="pct"/>
            <w:shd w:val="clear" w:color="auto" w:fill="auto"/>
            <w:vAlign w:val="center"/>
          </w:tcPr>
          <w:p w14:paraId="10725807" w14:textId="77777777" w:rsidR="00E77E22" w:rsidRPr="0030550C" w:rsidRDefault="00B219CA" w:rsidP="00E77E22">
            <w:pPr>
              <w:pStyle w:val="NoSpacing"/>
              <w:jc w:val="center"/>
              <w:rPr>
                <w:sz w:val="20"/>
                <w:szCs w:val="20"/>
              </w:rPr>
            </w:pPr>
            <w:r w:rsidRPr="0030550C">
              <w:rPr>
                <w:sz w:val="20"/>
                <w:szCs w:val="20"/>
              </w:rPr>
              <w:t>Zero of 5</w:t>
            </w:r>
          </w:p>
        </w:tc>
        <w:tc>
          <w:tcPr>
            <w:tcW w:w="735" w:type="pct"/>
            <w:shd w:val="clear" w:color="auto" w:fill="auto"/>
            <w:vAlign w:val="center"/>
          </w:tcPr>
          <w:p w14:paraId="0DA7C5F5"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1F049147" w14:textId="77777777" w:rsidTr="00E77E22">
        <w:tc>
          <w:tcPr>
            <w:tcW w:w="835" w:type="pct"/>
            <w:vMerge/>
          </w:tcPr>
          <w:p w14:paraId="6543A976" w14:textId="77777777" w:rsidR="00E77E22" w:rsidRPr="0030550C" w:rsidRDefault="00E77E22" w:rsidP="00E77E22">
            <w:pPr>
              <w:pStyle w:val="NoSpacing"/>
              <w:rPr>
                <w:sz w:val="20"/>
                <w:szCs w:val="20"/>
                <w:highlight w:val="yellow"/>
              </w:rPr>
            </w:pPr>
          </w:p>
        </w:tc>
        <w:tc>
          <w:tcPr>
            <w:tcW w:w="522" w:type="pct"/>
            <w:vMerge/>
            <w:vAlign w:val="center"/>
          </w:tcPr>
          <w:p w14:paraId="6FC9017C" w14:textId="77777777" w:rsidR="00E77E22" w:rsidRPr="0030550C" w:rsidRDefault="00E77E22" w:rsidP="00E77E22">
            <w:pPr>
              <w:pStyle w:val="NoSpacing"/>
              <w:rPr>
                <w:sz w:val="20"/>
                <w:szCs w:val="20"/>
                <w:highlight w:val="yellow"/>
              </w:rPr>
            </w:pPr>
          </w:p>
        </w:tc>
        <w:tc>
          <w:tcPr>
            <w:tcW w:w="1381" w:type="pct"/>
            <w:shd w:val="clear" w:color="auto" w:fill="auto"/>
          </w:tcPr>
          <w:p w14:paraId="0D4AE84A" w14:textId="77777777" w:rsidR="00E77E22" w:rsidRPr="0030550C" w:rsidRDefault="00E77E22" w:rsidP="00E77E22">
            <w:pPr>
              <w:pStyle w:val="NoSpacing"/>
              <w:rPr>
                <w:sz w:val="20"/>
                <w:szCs w:val="20"/>
              </w:rPr>
            </w:pPr>
            <w:r w:rsidRPr="0030550C">
              <w:rPr>
                <w:sz w:val="20"/>
                <w:szCs w:val="20"/>
              </w:rPr>
              <w:t>Total Suspended Solids (TSS)</w:t>
            </w:r>
          </w:p>
        </w:tc>
        <w:tc>
          <w:tcPr>
            <w:tcW w:w="717" w:type="pct"/>
            <w:shd w:val="clear" w:color="auto" w:fill="auto"/>
            <w:vAlign w:val="center"/>
          </w:tcPr>
          <w:p w14:paraId="0DBE0447" w14:textId="77777777" w:rsidR="00E77E22" w:rsidRPr="0030550C" w:rsidRDefault="00E77E22" w:rsidP="00E77E22">
            <w:pPr>
              <w:pStyle w:val="NoSpacing"/>
              <w:jc w:val="center"/>
              <w:rPr>
                <w:sz w:val="20"/>
                <w:szCs w:val="20"/>
              </w:rPr>
            </w:pPr>
            <w:r w:rsidRPr="0030550C">
              <w:rPr>
                <w:rFonts w:cstheme="minorHAnsi"/>
                <w:sz w:val="20"/>
                <w:szCs w:val="20"/>
              </w:rPr>
              <w:t>&gt; 158 mg/L</w:t>
            </w:r>
          </w:p>
        </w:tc>
        <w:tc>
          <w:tcPr>
            <w:tcW w:w="810" w:type="pct"/>
            <w:shd w:val="clear" w:color="auto" w:fill="auto"/>
            <w:vAlign w:val="center"/>
          </w:tcPr>
          <w:p w14:paraId="4DB6BD68" w14:textId="77777777" w:rsidR="00E77E22" w:rsidRPr="0030550C" w:rsidRDefault="00B219CA" w:rsidP="00E77E22">
            <w:pPr>
              <w:pStyle w:val="NoSpacing"/>
              <w:jc w:val="center"/>
              <w:rPr>
                <w:sz w:val="20"/>
                <w:szCs w:val="20"/>
              </w:rPr>
            </w:pPr>
            <w:r w:rsidRPr="0030550C">
              <w:rPr>
                <w:sz w:val="20"/>
                <w:szCs w:val="20"/>
              </w:rPr>
              <w:t>Zero of 5</w:t>
            </w:r>
          </w:p>
        </w:tc>
        <w:tc>
          <w:tcPr>
            <w:tcW w:w="735" w:type="pct"/>
            <w:shd w:val="clear" w:color="auto" w:fill="auto"/>
            <w:vAlign w:val="center"/>
          </w:tcPr>
          <w:p w14:paraId="768D1FA9"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4BF3A949" w14:textId="77777777" w:rsidTr="00E77E22">
        <w:tc>
          <w:tcPr>
            <w:tcW w:w="835" w:type="pct"/>
            <w:vMerge/>
          </w:tcPr>
          <w:p w14:paraId="0D462670" w14:textId="77777777" w:rsidR="00E77E22" w:rsidRPr="0030550C" w:rsidRDefault="00E77E22" w:rsidP="00E77E22">
            <w:pPr>
              <w:pStyle w:val="NoSpacing"/>
              <w:rPr>
                <w:sz w:val="20"/>
                <w:szCs w:val="20"/>
                <w:highlight w:val="yellow"/>
              </w:rPr>
            </w:pPr>
          </w:p>
        </w:tc>
        <w:tc>
          <w:tcPr>
            <w:tcW w:w="522" w:type="pct"/>
            <w:vMerge/>
            <w:vAlign w:val="center"/>
          </w:tcPr>
          <w:p w14:paraId="573D61C4" w14:textId="77777777" w:rsidR="00E77E22" w:rsidRPr="0030550C" w:rsidRDefault="00E77E22" w:rsidP="00E77E22">
            <w:pPr>
              <w:pStyle w:val="NoSpacing"/>
              <w:rPr>
                <w:sz w:val="20"/>
                <w:szCs w:val="20"/>
                <w:highlight w:val="yellow"/>
              </w:rPr>
            </w:pPr>
          </w:p>
        </w:tc>
        <w:tc>
          <w:tcPr>
            <w:tcW w:w="1381" w:type="pct"/>
            <w:shd w:val="clear" w:color="auto" w:fill="auto"/>
          </w:tcPr>
          <w:p w14:paraId="68DC7631" w14:textId="77777777" w:rsidR="00E77E22" w:rsidRPr="0030550C" w:rsidRDefault="00E77E22" w:rsidP="00E77E22">
            <w:pPr>
              <w:pStyle w:val="NoSpacing"/>
              <w:rPr>
                <w:sz w:val="20"/>
                <w:szCs w:val="20"/>
              </w:rPr>
            </w:pPr>
            <w:r w:rsidRPr="0030550C">
              <w:rPr>
                <w:sz w:val="20"/>
                <w:szCs w:val="20"/>
              </w:rPr>
              <w:t>Total Ammonia (NH</w:t>
            </w:r>
            <w:r w:rsidRPr="0030550C">
              <w:rPr>
                <w:sz w:val="20"/>
                <w:szCs w:val="20"/>
                <w:vertAlign w:val="subscript"/>
              </w:rPr>
              <w:t>3</w:t>
            </w:r>
            <w:r w:rsidRPr="0030550C">
              <w:rPr>
                <w:sz w:val="20"/>
                <w:szCs w:val="20"/>
              </w:rPr>
              <w:t>) as N</w:t>
            </w:r>
          </w:p>
        </w:tc>
        <w:tc>
          <w:tcPr>
            <w:tcW w:w="717" w:type="pct"/>
            <w:shd w:val="clear" w:color="auto" w:fill="auto"/>
            <w:vAlign w:val="center"/>
          </w:tcPr>
          <w:p w14:paraId="6CAF1568" w14:textId="77777777" w:rsidR="00E77E22" w:rsidRPr="0030550C" w:rsidRDefault="00E77E22" w:rsidP="00E77E22">
            <w:pPr>
              <w:pStyle w:val="NoSpacing"/>
              <w:jc w:val="center"/>
              <w:rPr>
                <w:sz w:val="20"/>
                <w:szCs w:val="20"/>
              </w:rPr>
            </w:pPr>
            <w:r w:rsidRPr="0030550C">
              <w:rPr>
                <w:rFonts w:cstheme="minorHAnsi"/>
                <w:sz w:val="20"/>
                <w:szCs w:val="20"/>
              </w:rPr>
              <w:t>&gt;1.8 mg/L</w:t>
            </w:r>
            <w:r w:rsidR="0030550C">
              <w:rPr>
                <w:rFonts w:cstheme="minorHAnsi"/>
                <w:sz w:val="20"/>
                <w:szCs w:val="20"/>
              </w:rPr>
              <w:t xml:space="preserve"> </w:t>
            </w:r>
            <w:r w:rsidR="0030550C" w:rsidRPr="0030550C">
              <w:rPr>
                <w:rFonts w:cstheme="minorHAnsi"/>
                <w:sz w:val="20"/>
                <w:szCs w:val="20"/>
                <w:vertAlign w:val="subscript"/>
              </w:rPr>
              <w:t>a</w:t>
            </w:r>
          </w:p>
        </w:tc>
        <w:tc>
          <w:tcPr>
            <w:tcW w:w="810" w:type="pct"/>
            <w:shd w:val="clear" w:color="auto" w:fill="auto"/>
            <w:vAlign w:val="center"/>
          </w:tcPr>
          <w:p w14:paraId="13D52E4B" w14:textId="77777777" w:rsidR="00E77E22" w:rsidRPr="0030550C" w:rsidRDefault="00B219CA" w:rsidP="00E77E22">
            <w:pPr>
              <w:pStyle w:val="NoSpacing"/>
              <w:jc w:val="center"/>
              <w:rPr>
                <w:sz w:val="20"/>
                <w:szCs w:val="20"/>
              </w:rPr>
            </w:pPr>
            <w:r w:rsidRPr="0030550C">
              <w:rPr>
                <w:sz w:val="20"/>
                <w:szCs w:val="20"/>
              </w:rPr>
              <w:t>Zero of 5</w:t>
            </w:r>
          </w:p>
        </w:tc>
        <w:tc>
          <w:tcPr>
            <w:tcW w:w="735" w:type="pct"/>
            <w:shd w:val="clear" w:color="auto" w:fill="auto"/>
            <w:vAlign w:val="center"/>
          </w:tcPr>
          <w:p w14:paraId="745DC24B"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73A31904" w14:textId="77777777" w:rsidTr="00E77E22">
        <w:tc>
          <w:tcPr>
            <w:tcW w:w="835" w:type="pct"/>
            <w:vMerge/>
          </w:tcPr>
          <w:p w14:paraId="5DB2410A" w14:textId="77777777" w:rsidR="00E77E22" w:rsidRPr="0030550C" w:rsidRDefault="00E77E22" w:rsidP="00E77E22">
            <w:pPr>
              <w:pStyle w:val="NoSpacing"/>
              <w:rPr>
                <w:sz w:val="20"/>
                <w:szCs w:val="20"/>
                <w:highlight w:val="yellow"/>
              </w:rPr>
            </w:pPr>
          </w:p>
        </w:tc>
        <w:tc>
          <w:tcPr>
            <w:tcW w:w="522" w:type="pct"/>
            <w:vMerge/>
            <w:vAlign w:val="center"/>
          </w:tcPr>
          <w:p w14:paraId="1A760F93" w14:textId="77777777" w:rsidR="00E77E22" w:rsidRPr="0030550C" w:rsidRDefault="00E77E22" w:rsidP="00E77E22">
            <w:pPr>
              <w:pStyle w:val="NoSpacing"/>
              <w:rPr>
                <w:sz w:val="20"/>
                <w:szCs w:val="20"/>
                <w:highlight w:val="yellow"/>
              </w:rPr>
            </w:pPr>
          </w:p>
        </w:tc>
        <w:tc>
          <w:tcPr>
            <w:tcW w:w="1381" w:type="pct"/>
            <w:shd w:val="clear" w:color="auto" w:fill="auto"/>
          </w:tcPr>
          <w:p w14:paraId="3E40464E" w14:textId="77777777" w:rsidR="00E77E22" w:rsidRPr="0030550C" w:rsidRDefault="00E77E22" w:rsidP="00E77E22">
            <w:pPr>
              <w:pStyle w:val="NoSpacing"/>
              <w:rPr>
                <w:sz w:val="20"/>
                <w:szCs w:val="20"/>
              </w:rPr>
            </w:pPr>
            <w:r w:rsidRPr="0030550C">
              <w:rPr>
                <w:sz w:val="20"/>
                <w:szCs w:val="20"/>
              </w:rPr>
              <w:t>Nitrate (NO</w:t>
            </w:r>
            <w:r w:rsidRPr="0030550C">
              <w:rPr>
                <w:sz w:val="20"/>
                <w:szCs w:val="20"/>
                <w:vertAlign w:val="subscript"/>
              </w:rPr>
              <w:t>3</w:t>
            </w:r>
            <w:r w:rsidRPr="0030550C">
              <w:rPr>
                <w:sz w:val="20"/>
                <w:szCs w:val="20"/>
              </w:rPr>
              <w:t>) as N</w:t>
            </w:r>
          </w:p>
          <w:p w14:paraId="42D5F840" w14:textId="77777777" w:rsidR="00E77E22" w:rsidRPr="0030550C" w:rsidRDefault="00E77E22" w:rsidP="00E77E22">
            <w:pPr>
              <w:pStyle w:val="NoSpacing"/>
              <w:rPr>
                <w:sz w:val="20"/>
                <w:szCs w:val="20"/>
              </w:rPr>
            </w:pPr>
          </w:p>
        </w:tc>
        <w:tc>
          <w:tcPr>
            <w:tcW w:w="717" w:type="pct"/>
            <w:shd w:val="clear" w:color="auto" w:fill="auto"/>
            <w:vAlign w:val="center"/>
          </w:tcPr>
          <w:p w14:paraId="25A187E4" w14:textId="77777777" w:rsidR="00E77E22" w:rsidRPr="0030550C" w:rsidRDefault="00E77E22" w:rsidP="00E77E22">
            <w:pPr>
              <w:pStyle w:val="NoSpacing"/>
              <w:jc w:val="center"/>
              <w:rPr>
                <w:rFonts w:cstheme="minorHAnsi"/>
                <w:sz w:val="20"/>
                <w:szCs w:val="20"/>
              </w:rPr>
            </w:pPr>
            <w:r w:rsidRPr="0030550C">
              <w:rPr>
                <w:rFonts w:cstheme="minorHAnsi"/>
                <w:sz w:val="20"/>
                <w:szCs w:val="20"/>
              </w:rPr>
              <w:t>88 mg/L</w:t>
            </w:r>
          </w:p>
          <w:p w14:paraId="40E70B19" w14:textId="77777777" w:rsidR="00E77E22" w:rsidRPr="0030550C" w:rsidRDefault="00E77E22" w:rsidP="0030550C">
            <w:pPr>
              <w:pStyle w:val="NoSpacing"/>
              <w:jc w:val="center"/>
              <w:rPr>
                <w:sz w:val="20"/>
                <w:szCs w:val="20"/>
              </w:rPr>
            </w:pPr>
            <w:r w:rsidRPr="0030550C">
              <w:rPr>
                <w:rFonts w:cstheme="minorHAnsi"/>
                <w:sz w:val="20"/>
                <w:szCs w:val="20"/>
              </w:rPr>
              <w:t>&gt;0.56 mg/L</w:t>
            </w:r>
            <w:r w:rsidR="0030550C">
              <w:rPr>
                <w:rFonts w:cstheme="minorHAnsi"/>
                <w:sz w:val="20"/>
                <w:szCs w:val="20"/>
              </w:rPr>
              <w:t xml:space="preserve"> </w:t>
            </w:r>
            <w:r w:rsidR="0030550C" w:rsidRPr="0030550C">
              <w:rPr>
                <w:rFonts w:cstheme="minorHAnsi"/>
                <w:sz w:val="20"/>
                <w:szCs w:val="20"/>
                <w:vertAlign w:val="subscript"/>
              </w:rPr>
              <w:t>b</w:t>
            </w:r>
          </w:p>
        </w:tc>
        <w:tc>
          <w:tcPr>
            <w:tcW w:w="810" w:type="pct"/>
            <w:shd w:val="clear" w:color="auto" w:fill="auto"/>
            <w:vAlign w:val="center"/>
          </w:tcPr>
          <w:p w14:paraId="7AA18CAE" w14:textId="77777777" w:rsidR="00E77E22" w:rsidRPr="0030550C" w:rsidRDefault="00B219CA" w:rsidP="00E77E22">
            <w:pPr>
              <w:pStyle w:val="NoSpacing"/>
              <w:jc w:val="center"/>
              <w:rPr>
                <w:sz w:val="20"/>
                <w:szCs w:val="20"/>
              </w:rPr>
            </w:pPr>
            <w:r w:rsidRPr="0030550C">
              <w:rPr>
                <w:sz w:val="20"/>
                <w:szCs w:val="20"/>
              </w:rPr>
              <w:t>Zero of 5</w:t>
            </w:r>
          </w:p>
          <w:p w14:paraId="229EDDCF" w14:textId="77777777" w:rsidR="00FB61B1" w:rsidRPr="0030550C" w:rsidRDefault="00FB61B1" w:rsidP="00E77E22">
            <w:pPr>
              <w:pStyle w:val="NoSpacing"/>
              <w:jc w:val="center"/>
              <w:rPr>
                <w:sz w:val="20"/>
                <w:szCs w:val="20"/>
              </w:rPr>
            </w:pPr>
            <w:r w:rsidRPr="0030550C">
              <w:rPr>
                <w:sz w:val="20"/>
                <w:szCs w:val="20"/>
              </w:rPr>
              <w:t>Zero of 5</w:t>
            </w:r>
          </w:p>
        </w:tc>
        <w:tc>
          <w:tcPr>
            <w:tcW w:w="735" w:type="pct"/>
            <w:shd w:val="clear" w:color="auto" w:fill="auto"/>
            <w:vAlign w:val="center"/>
          </w:tcPr>
          <w:p w14:paraId="43B00592" w14:textId="77777777" w:rsidR="00E77E22" w:rsidRPr="0030550C" w:rsidRDefault="00E77E22" w:rsidP="00E77E22">
            <w:pPr>
              <w:pStyle w:val="NoSpacing"/>
              <w:jc w:val="center"/>
              <w:rPr>
                <w:sz w:val="20"/>
                <w:szCs w:val="20"/>
              </w:rPr>
            </w:pPr>
            <w:r w:rsidRPr="0030550C">
              <w:rPr>
                <w:sz w:val="20"/>
                <w:szCs w:val="20"/>
              </w:rPr>
              <w:t>0%</w:t>
            </w:r>
          </w:p>
          <w:p w14:paraId="52D294CB" w14:textId="77777777" w:rsidR="00FB61B1" w:rsidRPr="0030550C" w:rsidRDefault="00FB61B1" w:rsidP="00E77E22">
            <w:pPr>
              <w:pStyle w:val="NoSpacing"/>
              <w:jc w:val="center"/>
              <w:rPr>
                <w:sz w:val="20"/>
                <w:szCs w:val="20"/>
              </w:rPr>
            </w:pPr>
            <w:r w:rsidRPr="0030550C">
              <w:rPr>
                <w:sz w:val="20"/>
                <w:szCs w:val="20"/>
              </w:rPr>
              <w:t>0%</w:t>
            </w:r>
          </w:p>
        </w:tc>
      </w:tr>
      <w:tr w:rsidR="00E77E22" w:rsidRPr="0030550C" w14:paraId="2FB4A0F3" w14:textId="77777777" w:rsidTr="00E77E22">
        <w:tc>
          <w:tcPr>
            <w:tcW w:w="835" w:type="pct"/>
            <w:vMerge/>
          </w:tcPr>
          <w:p w14:paraId="5303B686" w14:textId="77777777" w:rsidR="00E77E22" w:rsidRPr="0030550C" w:rsidRDefault="00E77E22" w:rsidP="00E77E22">
            <w:pPr>
              <w:pStyle w:val="NoSpacing"/>
              <w:rPr>
                <w:sz w:val="20"/>
                <w:szCs w:val="20"/>
                <w:highlight w:val="yellow"/>
              </w:rPr>
            </w:pPr>
          </w:p>
        </w:tc>
        <w:tc>
          <w:tcPr>
            <w:tcW w:w="522" w:type="pct"/>
            <w:vMerge/>
            <w:vAlign w:val="center"/>
          </w:tcPr>
          <w:p w14:paraId="507E0720" w14:textId="77777777" w:rsidR="00E77E22" w:rsidRPr="0030550C" w:rsidRDefault="00E77E22" w:rsidP="00E77E22">
            <w:pPr>
              <w:pStyle w:val="NoSpacing"/>
              <w:rPr>
                <w:sz w:val="20"/>
                <w:szCs w:val="20"/>
                <w:highlight w:val="yellow"/>
              </w:rPr>
            </w:pPr>
          </w:p>
        </w:tc>
        <w:tc>
          <w:tcPr>
            <w:tcW w:w="1381" w:type="pct"/>
            <w:shd w:val="clear" w:color="auto" w:fill="auto"/>
          </w:tcPr>
          <w:p w14:paraId="0DE4254E" w14:textId="77777777" w:rsidR="00E77E22" w:rsidRPr="0030550C" w:rsidRDefault="00E77E22" w:rsidP="00E77E22">
            <w:pPr>
              <w:pStyle w:val="NoSpacing"/>
              <w:rPr>
                <w:sz w:val="20"/>
                <w:szCs w:val="20"/>
              </w:rPr>
            </w:pPr>
            <w:r w:rsidRPr="0030550C">
              <w:rPr>
                <w:sz w:val="20"/>
                <w:szCs w:val="20"/>
              </w:rPr>
              <w:t>Total Phosphorus</w:t>
            </w:r>
          </w:p>
        </w:tc>
        <w:tc>
          <w:tcPr>
            <w:tcW w:w="717" w:type="pct"/>
            <w:shd w:val="clear" w:color="auto" w:fill="auto"/>
            <w:vAlign w:val="center"/>
          </w:tcPr>
          <w:p w14:paraId="0477CA2D" w14:textId="77777777" w:rsidR="0030550C" w:rsidRDefault="0030550C" w:rsidP="0030550C">
            <w:pPr>
              <w:pStyle w:val="NoSpacing"/>
              <w:jc w:val="center"/>
              <w:rPr>
                <w:rFonts w:cstheme="minorHAnsi"/>
                <w:sz w:val="20"/>
                <w:szCs w:val="20"/>
              </w:rPr>
            </w:pPr>
            <w:r w:rsidRPr="00C155DC">
              <w:rPr>
                <w:rFonts w:cstheme="minorHAnsi"/>
                <w:sz w:val="20"/>
                <w:szCs w:val="20"/>
              </w:rPr>
              <w:t>&gt; 0.037 mg/L</w:t>
            </w:r>
            <w:r>
              <w:rPr>
                <w:rFonts w:cstheme="minorHAnsi"/>
                <w:sz w:val="20"/>
                <w:szCs w:val="20"/>
              </w:rPr>
              <w:t xml:space="preserve"> </w:t>
            </w:r>
            <w:r w:rsidRPr="00E27CAC">
              <w:rPr>
                <w:rFonts w:cstheme="minorHAnsi"/>
                <w:sz w:val="20"/>
                <w:szCs w:val="20"/>
                <w:vertAlign w:val="subscript"/>
              </w:rPr>
              <w:t>c</w:t>
            </w:r>
          </w:p>
          <w:p w14:paraId="0293D39A" w14:textId="77777777" w:rsidR="00E77E22" w:rsidRPr="0030550C" w:rsidRDefault="0030550C" w:rsidP="0030550C">
            <w:pPr>
              <w:pStyle w:val="NoSpacing"/>
              <w:jc w:val="center"/>
              <w:rPr>
                <w:sz w:val="20"/>
                <w:szCs w:val="20"/>
              </w:rPr>
            </w:pPr>
            <w:r w:rsidRPr="00C155DC">
              <w:rPr>
                <w:rFonts w:cstheme="minorHAnsi"/>
                <w:sz w:val="20"/>
                <w:szCs w:val="20"/>
              </w:rPr>
              <w:t>&gt; 0.0</w:t>
            </w:r>
            <w:r>
              <w:rPr>
                <w:rFonts w:cstheme="minorHAnsi"/>
                <w:sz w:val="20"/>
                <w:szCs w:val="20"/>
              </w:rPr>
              <w:t>9</w:t>
            </w:r>
            <w:r w:rsidRPr="00C155DC">
              <w:rPr>
                <w:rFonts w:cstheme="minorHAnsi"/>
                <w:sz w:val="20"/>
                <w:szCs w:val="20"/>
              </w:rPr>
              <w:t xml:space="preserve"> mg/L</w:t>
            </w:r>
            <w:r>
              <w:rPr>
                <w:rFonts w:cstheme="minorHAnsi"/>
                <w:sz w:val="20"/>
                <w:szCs w:val="20"/>
              </w:rPr>
              <w:t xml:space="preserve"> </w:t>
            </w:r>
            <w:r w:rsidRPr="00E27CAC">
              <w:rPr>
                <w:rFonts w:cstheme="minorHAnsi"/>
                <w:sz w:val="20"/>
                <w:szCs w:val="20"/>
                <w:vertAlign w:val="subscript"/>
              </w:rPr>
              <w:t>d</w:t>
            </w:r>
          </w:p>
        </w:tc>
        <w:tc>
          <w:tcPr>
            <w:tcW w:w="810" w:type="pct"/>
            <w:shd w:val="clear" w:color="auto" w:fill="auto"/>
            <w:vAlign w:val="center"/>
          </w:tcPr>
          <w:p w14:paraId="7C2977B5" w14:textId="77777777" w:rsidR="00E77E22" w:rsidRDefault="00E77E22" w:rsidP="00E77E22">
            <w:pPr>
              <w:pStyle w:val="NoSpacing"/>
              <w:jc w:val="center"/>
              <w:rPr>
                <w:sz w:val="20"/>
                <w:szCs w:val="20"/>
              </w:rPr>
            </w:pPr>
            <w:r w:rsidRPr="0030550C">
              <w:rPr>
                <w:sz w:val="20"/>
                <w:szCs w:val="20"/>
              </w:rPr>
              <w:t>5 of 5</w:t>
            </w:r>
          </w:p>
          <w:p w14:paraId="5DE266DF" w14:textId="77777777" w:rsidR="0030550C" w:rsidRPr="0030550C" w:rsidRDefault="0030550C" w:rsidP="00E77E22">
            <w:pPr>
              <w:pStyle w:val="NoSpacing"/>
              <w:jc w:val="center"/>
              <w:rPr>
                <w:sz w:val="20"/>
                <w:szCs w:val="20"/>
              </w:rPr>
            </w:pPr>
            <w:r>
              <w:rPr>
                <w:sz w:val="20"/>
                <w:szCs w:val="20"/>
              </w:rPr>
              <w:t>5 of 5</w:t>
            </w:r>
          </w:p>
        </w:tc>
        <w:tc>
          <w:tcPr>
            <w:tcW w:w="735" w:type="pct"/>
            <w:shd w:val="clear" w:color="auto" w:fill="auto"/>
            <w:vAlign w:val="center"/>
          </w:tcPr>
          <w:p w14:paraId="51915D31" w14:textId="77777777" w:rsidR="00E77E22" w:rsidRDefault="00E77E22" w:rsidP="00E77E22">
            <w:pPr>
              <w:pStyle w:val="NoSpacing"/>
              <w:jc w:val="center"/>
              <w:rPr>
                <w:sz w:val="20"/>
                <w:szCs w:val="20"/>
              </w:rPr>
            </w:pPr>
            <w:r w:rsidRPr="0030550C">
              <w:rPr>
                <w:sz w:val="20"/>
                <w:szCs w:val="20"/>
              </w:rPr>
              <w:t>100%</w:t>
            </w:r>
          </w:p>
          <w:p w14:paraId="50B0F505" w14:textId="77777777" w:rsidR="0030550C" w:rsidRPr="0030550C" w:rsidRDefault="0030550C" w:rsidP="00E77E22">
            <w:pPr>
              <w:pStyle w:val="NoSpacing"/>
              <w:jc w:val="center"/>
              <w:rPr>
                <w:sz w:val="20"/>
                <w:szCs w:val="20"/>
              </w:rPr>
            </w:pPr>
            <w:r>
              <w:rPr>
                <w:sz w:val="20"/>
                <w:szCs w:val="20"/>
              </w:rPr>
              <w:t>100%</w:t>
            </w:r>
          </w:p>
        </w:tc>
      </w:tr>
      <w:tr w:rsidR="00E77E22" w:rsidRPr="0030550C" w14:paraId="5C9F72BA" w14:textId="77777777" w:rsidTr="00E77E22">
        <w:tc>
          <w:tcPr>
            <w:tcW w:w="835" w:type="pct"/>
            <w:vMerge/>
          </w:tcPr>
          <w:p w14:paraId="3F8F65D7" w14:textId="77777777" w:rsidR="00E77E22" w:rsidRPr="0030550C" w:rsidRDefault="00E77E22" w:rsidP="00E77E22">
            <w:pPr>
              <w:pStyle w:val="NoSpacing"/>
              <w:rPr>
                <w:sz w:val="20"/>
                <w:szCs w:val="20"/>
                <w:highlight w:val="yellow"/>
              </w:rPr>
            </w:pPr>
          </w:p>
        </w:tc>
        <w:tc>
          <w:tcPr>
            <w:tcW w:w="522" w:type="pct"/>
            <w:vMerge/>
            <w:vAlign w:val="center"/>
          </w:tcPr>
          <w:p w14:paraId="7B42C198" w14:textId="77777777" w:rsidR="00E77E22" w:rsidRPr="0030550C" w:rsidRDefault="00E77E22" w:rsidP="00E77E22">
            <w:pPr>
              <w:pStyle w:val="NoSpacing"/>
              <w:rPr>
                <w:sz w:val="20"/>
                <w:szCs w:val="20"/>
                <w:highlight w:val="yellow"/>
              </w:rPr>
            </w:pPr>
          </w:p>
        </w:tc>
        <w:tc>
          <w:tcPr>
            <w:tcW w:w="1381" w:type="pct"/>
            <w:shd w:val="clear" w:color="auto" w:fill="auto"/>
          </w:tcPr>
          <w:p w14:paraId="4B09D1EA" w14:textId="77777777" w:rsidR="00E77E22" w:rsidRPr="0030550C" w:rsidRDefault="00E77E22" w:rsidP="00E77E22">
            <w:pPr>
              <w:pStyle w:val="NoSpacing"/>
              <w:rPr>
                <w:sz w:val="20"/>
                <w:szCs w:val="20"/>
              </w:rPr>
            </w:pPr>
            <w:r w:rsidRPr="0030550C">
              <w:rPr>
                <w:sz w:val="20"/>
                <w:szCs w:val="20"/>
              </w:rPr>
              <w:t xml:space="preserve">Soluble Reactive Phosphorus </w:t>
            </w:r>
          </w:p>
        </w:tc>
        <w:tc>
          <w:tcPr>
            <w:tcW w:w="717" w:type="pct"/>
            <w:shd w:val="clear" w:color="auto" w:fill="auto"/>
            <w:vAlign w:val="center"/>
          </w:tcPr>
          <w:p w14:paraId="52C6D4D9" w14:textId="77777777" w:rsidR="00E77E22" w:rsidRPr="0030550C" w:rsidRDefault="00E77E22" w:rsidP="0030550C">
            <w:pPr>
              <w:pStyle w:val="NoSpacing"/>
              <w:jc w:val="center"/>
              <w:rPr>
                <w:rFonts w:cstheme="minorHAnsi"/>
                <w:sz w:val="20"/>
                <w:szCs w:val="20"/>
              </w:rPr>
            </w:pPr>
            <w:r w:rsidRPr="0030550C">
              <w:rPr>
                <w:rFonts w:cstheme="minorHAnsi"/>
                <w:sz w:val="20"/>
                <w:szCs w:val="20"/>
              </w:rPr>
              <w:t>&gt;0.037 mg/L</w:t>
            </w:r>
            <w:r w:rsidR="0030550C">
              <w:rPr>
                <w:rFonts w:cstheme="minorHAnsi"/>
                <w:sz w:val="20"/>
                <w:szCs w:val="20"/>
              </w:rPr>
              <w:t xml:space="preserve"> </w:t>
            </w:r>
            <w:r w:rsidR="0030550C" w:rsidRPr="0030550C">
              <w:rPr>
                <w:rFonts w:cstheme="minorHAnsi"/>
                <w:sz w:val="20"/>
                <w:szCs w:val="20"/>
                <w:vertAlign w:val="subscript"/>
              </w:rPr>
              <w:t>e</w:t>
            </w:r>
          </w:p>
        </w:tc>
        <w:tc>
          <w:tcPr>
            <w:tcW w:w="810" w:type="pct"/>
            <w:shd w:val="clear" w:color="auto" w:fill="auto"/>
            <w:vAlign w:val="center"/>
          </w:tcPr>
          <w:p w14:paraId="30E076AE" w14:textId="77777777" w:rsidR="00E77E22" w:rsidRPr="0030550C" w:rsidRDefault="00E77E22" w:rsidP="00E77E22">
            <w:pPr>
              <w:pStyle w:val="NoSpacing"/>
              <w:jc w:val="center"/>
              <w:rPr>
                <w:sz w:val="20"/>
                <w:szCs w:val="20"/>
              </w:rPr>
            </w:pPr>
            <w:r w:rsidRPr="0030550C">
              <w:rPr>
                <w:sz w:val="20"/>
                <w:szCs w:val="20"/>
              </w:rPr>
              <w:t>No Data</w:t>
            </w:r>
          </w:p>
        </w:tc>
        <w:tc>
          <w:tcPr>
            <w:tcW w:w="735" w:type="pct"/>
            <w:shd w:val="clear" w:color="auto" w:fill="auto"/>
            <w:vAlign w:val="center"/>
          </w:tcPr>
          <w:p w14:paraId="2E35AFA1" w14:textId="77777777" w:rsidR="00E77E22" w:rsidRPr="0030550C" w:rsidRDefault="00E77E22" w:rsidP="00E77E22">
            <w:pPr>
              <w:pStyle w:val="NoSpacing"/>
              <w:jc w:val="center"/>
              <w:rPr>
                <w:sz w:val="20"/>
                <w:szCs w:val="20"/>
              </w:rPr>
            </w:pPr>
            <w:r w:rsidRPr="0030550C">
              <w:rPr>
                <w:sz w:val="20"/>
                <w:szCs w:val="20"/>
              </w:rPr>
              <w:t>No Data</w:t>
            </w:r>
          </w:p>
        </w:tc>
      </w:tr>
      <w:tr w:rsidR="00E77E22" w:rsidRPr="0030550C" w14:paraId="5215CBBA" w14:textId="77777777" w:rsidTr="00E77E22">
        <w:tc>
          <w:tcPr>
            <w:tcW w:w="835" w:type="pct"/>
            <w:vMerge/>
          </w:tcPr>
          <w:p w14:paraId="6C012F19" w14:textId="77777777" w:rsidR="00E77E22" w:rsidRPr="0030550C" w:rsidRDefault="00E77E22" w:rsidP="00E77E22">
            <w:pPr>
              <w:pStyle w:val="NoSpacing"/>
              <w:rPr>
                <w:sz w:val="20"/>
                <w:szCs w:val="20"/>
                <w:highlight w:val="yellow"/>
              </w:rPr>
            </w:pPr>
          </w:p>
        </w:tc>
        <w:tc>
          <w:tcPr>
            <w:tcW w:w="522" w:type="pct"/>
            <w:vMerge w:val="restart"/>
            <w:vAlign w:val="center"/>
          </w:tcPr>
          <w:p w14:paraId="0478B0A5" w14:textId="77777777" w:rsidR="00E77E22" w:rsidRPr="0030550C" w:rsidRDefault="00E77E22" w:rsidP="00E77E22">
            <w:pPr>
              <w:pStyle w:val="NoSpacing"/>
              <w:rPr>
                <w:sz w:val="20"/>
                <w:szCs w:val="20"/>
              </w:rPr>
            </w:pPr>
            <w:r w:rsidRPr="0030550C">
              <w:rPr>
                <w:sz w:val="20"/>
                <w:szCs w:val="20"/>
              </w:rPr>
              <w:t>LWR4</w:t>
            </w:r>
          </w:p>
          <w:p w14:paraId="251D6669" w14:textId="77777777" w:rsidR="00FB61B1" w:rsidRPr="0030550C" w:rsidRDefault="00FB61B1" w:rsidP="00E77E22">
            <w:pPr>
              <w:pStyle w:val="NoSpacing"/>
              <w:rPr>
                <w:sz w:val="20"/>
                <w:szCs w:val="20"/>
              </w:rPr>
            </w:pPr>
            <w:r w:rsidRPr="0030550C">
              <w:rPr>
                <w:sz w:val="20"/>
                <w:szCs w:val="20"/>
              </w:rPr>
              <w:t>(2009)</w:t>
            </w:r>
          </w:p>
        </w:tc>
        <w:tc>
          <w:tcPr>
            <w:tcW w:w="1381" w:type="pct"/>
            <w:shd w:val="clear" w:color="auto" w:fill="auto"/>
          </w:tcPr>
          <w:p w14:paraId="73EE9405" w14:textId="77777777" w:rsidR="00E77E22" w:rsidRPr="0030550C" w:rsidRDefault="00E77E22" w:rsidP="00E77E22">
            <w:pPr>
              <w:pStyle w:val="NoSpacing"/>
              <w:rPr>
                <w:sz w:val="20"/>
                <w:szCs w:val="20"/>
              </w:rPr>
            </w:pPr>
            <w:r w:rsidRPr="0030550C">
              <w:rPr>
                <w:sz w:val="20"/>
                <w:szCs w:val="20"/>
              </w:rPr>
              <w:t>Fecal Coliform</w:t>
            </w:r>
          </w:p>
        </w:tc>
        <w:tc>
          <w:tcPr>
            <w:tcW w:w="717" w:type="pct"/>
            <w:shd w:val="clear" w:color="auto" w:fill="auto"/>
            <w:vAlign w:val="center"/>
          </w:tcPr>
          <w:p w14:paraId="22B187C4" w14:textId="77777777" w:rsidR="00E77E22" w:rsidRPr="0030550C" w:rsidRDefault="00E77E22" w:rsidP="00E77E22">
            <w:pPr>
              <w:pStyle w:val="NoSpacing"/>
              <w:jc w:val="center"/>
              <w:rPr>
                <w:sz w:val="20"/>
                <w:szCs w:val="20"/>
              </w:rPr>
            </w:pPr>
            <w:r w:rsidRPr="0030550C">
              <w:rPr>
                <w:rFonts w:cstheme="minorHAnsi"/>
                <w:sz w:val="20"/>
                <w:szCs w:val="20"/>
              </w:rPr>
              <w:t>&gt; 400 CFU / 100 ml</w:t>
            </w:r>
          </w:p>
        </w:tc>
        <w:tc>
          <w:tcPr>
            <w:tcW w:w="810" w:type="pct"/>
            <w:shd w:val="clear" w:color="auto" w:fill="auto"/>
            <w:vAlign w:val="center"/>
          </w:tcPr>
          <w:p w14:paraId="0FB23F1A" w14:textId="77777777" w:rsidR="00E77E22" w:rsidRPr="0030550C" w:rsidRDefault="00B219CA" w:rsidP="00E77E22">
            <w:pPr>
              <w:pStyle w:val="NoSpacing"/>
              <w:jc w:val="center"/>
              <w:rPr>
                <w:sz w:val="20"/>
                <w:szCs w:val="20"/>
              </w:rPr>
            </w:pPr>
            <w:r w:rsidRPr="0030550C">
              <w:rPr>
                <w:sz w:val="20"/>
                <w:szCs w:val="20"/>
              </w:rPr>
              <w:t>2</w:t>
            </w:r>
            <w:r w:rsidR="00E77E22" w:rsidRPr="0030550C">
              <w:rPr>
                <w:sz w:val="20"/>
                <w:szCs w:val="20"/>
              </w:rPr>
              <w:t xml:space="preserve"> of 5</w:t>
            </w:r>
          </w:p>
        </w:tc>
        <w:tc>
          <w:tcPr>
            <w:tcW w:w="735" w:type="pct"/>
            <w:shd w:val="clear" w:color="auto" w:fill="auto"/>
            <w:vAlign w:val="center"/>
          </w:tcPr>
          <w:p w14:paraId="442B7434" w14:textId="77777777" w:rsidR="00E77E22" w:rsidRPr="0030550C" w:rsidRDefault="00B219CA" w:rsidP="00E77E22">
            <w:pPr>
              <w:pStyle w:val="NoSpacing"/>
              <w:jc w:val="center"/>
              <w:rPr>
                <w:sz w:val="20"/>
                <w:szCs w:val="20"/>
              </w:rPr>
            </w:pPr>
            <w:r w:rsidRPr="0030550C">
              <w:rPr>
                <w:sz w:val="20"/>
                <w:szCs w:val="20"/>
              </w:rPr>
              <w:t>4</w:t>
            </w:r>
            <w:r w:rsidR="00E77E22" w:rsidRPr="0030550C">
              <w:rPr>
                <w:sz w:val="20"/>
                <w:szCs w:val="20"/>
              </w:rPr>
              <w:t>0%</w:t>
            </w:r>
          </w:p>
        </w:tc>
      </w:tr>
      <w:tr w:rsidR="00E77E22" w:rsidRPr="0030550C" w14:paraId="59A41E69" w14:textId="77777777" w:rsidTr="00E77E22">
        <w:tc>
          <w:tcPr>
            <w:tcW w:w="835" w:type="pct"/>
            <w:vMerge/>
          </w:tcPr>
          <w:p w14:paraId="29357A6F" w14:textId="77777777" w:rsidR="00E77E22" w:rsidRPr="0030550C" w:rsidRDefault="00E77E22" w:rsidP="00E77E22">
            <w:pPr>
              <w:pStyle w:val="NoSpacing"/>
              <w:rPr>
                <w:sz w:val="20"/>
                <w:szCs w:val="20"/>
                <w:highlight w:val="yellow"/>
              </w:rPr>
            </w:pPr>
          </w:p>
        </w:tc>
        <w:tc>
          <w:tcPr>
            <w:tcW w:w="522" w:type="pct"/>
            <w:vMerge/>
            <w:vAlign w:val="center"/>
          </w:tcPr>
          <w:p w14:paraId="03A6C254" w14:textId="77777777" w:rsidR="00E77E22" w:rsidRPr="0030550C" w:rsidRDefault="00E77E22" w:rsidP="00E77E22">
            <w:pPr>
              <w:pStyle w:val="NoSpacing"/>
              <w:rPr>
                <w:sz w:val="20"/>
                <w:szCs w:val="20"/>
              </w:rPr>
            </w:pPr>
          </w:p>
        </w:tc>
        <w:tc>
          <w:tcPr>
            <w:tcW w:w="1381" w:type="pct"/>
            <w:shd w:val="clear" w:color="auto" w:fill="auto"/>
          </w:tcPr>
          <w:p w14:paraId="2F79C75D" w14:textId="77777777" w:rsidR="00E77E22" w:rsidRPr="0030550C" w:rsidRDefault="00E77E22" w:rsidP="00E77E22">
            <w:pPr>
              <w:pStyle w:val="NoSpacing"/>
              <w:rPr>
                <w:sz w:val="20"/>
                <w:szCs w:val="20"/>
              </w:rPr>
            </w:pPr>
            <w:r w:rsidRPr="0030550C">
              <w:rPr>
                <w:sz w:val="20"/>
                <w:szCs w:val="20"/>
              </w:rPr>
              <w:t>Escherichia coli (E-Coli)</w:t>
            </w:r>
          </w:p>
        </w:tc>
        <w:tc>
          <w:tcPr>
            <w:tcW w:w="717" w:type="pct"/>
            <w:shd w:val="clear" w:color="auto" w:fill="auto"/>
            <w:vAlign w:val="center"/>
          </w:tcPr>
          <w:p w14:paraId="6DE21320" w14:textId="77777777" w:rsidR="00E77E22" w:rsidRPr="0030550C" w:rsidRDefault="00E77E22" w:rsidP="00E77E22">
            <w:pPr>
              <w:pStyle w:val="NoSpacing"/>
              <w:jc w:val="center"/>
              <w:rPr>
                <w:sz w:val="20"/>
                <w:szCs w:val="20"/>
              </w:rPr>
            </w:pPr>
            <w:r w:rsidRPr="0030550C">
              <w:rPr>
                <w:rFonts w:cstheme="minorHAnsi"/>
                <w:sz w:val="20"/>
                <w:szCs w:val="20"/>
              </w:rPr>
              <w:t xml:space="preserve">&gt; 235 </w:t>
            </w:r>
            <w:proofErr w:type="spellStart"/>
            <w:r w:rsidRPr="0030550C">
              <w:rPr>
                <w:rFonts w:cstheme="minorHAnsi"/>
                <w:sz w:val="20"/>
                <w:szCs w:val="20"/>
              </w:rPr>
              <w:t>mpn</w:t>
            </w:r>
            <w:proofErr w:type="spellEnd"/>
            <w:r w:rsidRPr="0030550C">
              <w:rPr>
                <w:rFonts w:cstheme="minorHAnsi"/>
                <w:sz w:val="20"/>
                <w:szCs w:val="20"/>
              </w:rPr>
              <w:t xml:space="preserve"> / 100 ml</w:t>
            </w:r>
          </w:p>
        </w:tc>
        <w:tc>
          <w:tcPr>
            <w:tcW w:w="810" w:type="pct"/>
            <w:shd w:val="clear" w:color="auto" w:fill="auto"/>
            <w:vAlign w:val="center"/>
          </w:tcPr>
          <w:p w14:paraId="15049263" w14:textId="77777777" w:rsidR="00E77E22" w:rsidRPr="0030550C" w:rsidRDefault="00E77E22" w:rsidP="00E77E22">
            <w:pPr>
              <w:pStyle w:val="NoSpacing"/>
              <w:jc w:val="center"/>
              <w:rPr>
                <w:sz w:val="20"/>
                <w:szCs w:val="20"/>
              </w:rPr>
            </w:pPr>
            <w:r w:rsidRPr="0030550C">
              <w:rPr>
                <w:sz w:val="20"/>
                <w:szCs w:val="20"/>
              </w:rPr>
              <w:t>5 of 5</w:t>
            </w:r>
          </w:p>
        </w:tc>
        <w:tc>
          <w:tcPr>
            <w:tcW w:w="735" w:type="pct"/>
            <w:shd w:val="clear" w:color="auto" w:fill="auto"/>
            <w:vAlign w:val="center"/>
          </w:tcPr>
          <w:p w14:paraId="6B7098D5" w14:textId="77777777" w:rsidR="00E77E22" w:rsidRPr="0030550C" w:rsidRDefault="00E77E22" w:rsidP="00E77E22">
            <w:pPr>
              <w:pStyle w:val="NoSpacing"/>
              <w:jc w:val="center"/>
              <w:rPr>
                <w:sz w:val="20"/>
                <w:szCs w:val="20"/>
              </w:rPr>
            </w:pPr>
            <w:r w:rsidRPr="0030550C">
              <w:rPr>
                <w:sz w:val="20"/>
                <w:szCs w:val="20"/>
              </w:rPr>
              <w:t>100%</w:t>
            </w:r>
          </w:p>
        </w:tc>
      </w:tr>
      <w:tr w:rsidR="00E77E22" w:rsidRPr="0030550C" w14:paraId="2F93AF01" w14:textId="77777777" w:rsidTr="00E77E22">
        <w:tc>
          <w:tcPr>
            <w:tcW w:w="835" w:type="pct"/>
            <w:vMerge/>
          </w:tcPr>
          <w:p w14:paraId="082F85E1" w14:textId="77777777" w:rsidR="00E77E22" w:rsidRPr="0030550C" w:rsidRDefault="00E77E22" w:rsidP="00E77E22">
            <w:pPr>
              <w:pStyle w:val="NoSpacing"/>
              <w:rPr>
                <w:sz w:val="20"/>
                <w:szCs w:val="20"/>
                <w:highlight w:val="yellow"/>
              </w:rPr>
            </w:pPr>
          </w:p>
        </w:tc>
        <w:tc>
          <w:tcPr>
            <w:tcW w:w="522" w:type="pct"/>
            <w:vMerge/>
            <w:vAlign w:val="center"/>
          </w:tcPr>
          <w:p w14:paraId="222FB326" w14:textId="77777777" w:rsidR="00E77E22" w:rsidRPr="0030550C" w:rsidRDefault="00E77E22" w:rsidP="00E77E22">
            <w:pPr>
              <w:pStyle w:val="NoSpacing"/>
              <w:rPr>
                <w:sz w:val="20"/>
                <w:szCs w:val="20"/>
              </w:rPr>
            </w:pPr>
          </w:p>
        </w:tc>
        <w:tc>
          <w:tcPr>
            <w:tcW w:w="1381" w:type="pct"/>
            <w:shd w:val="clear" w:color="auto" w:fill="auto"/>
          </w:tcPr>
          <w:p w14:paraId="1AF88B4E" w14:textId="77777777" w:rsidR="00E77E22" w:rsidRPr="0030550C" w:rsidRDefault="00E77E22" w:rsidP="00E77E22">
            <w:pPr>
              <w:pStyle w:val="NoSpacing"/>
              <w:rPr>
                <w:sz w:val="20"/>
                <w:szCs w:val="20"/>
              </w:rPr>
            </w:pPr>
            <w:r w:rsidRPr="0030550C">
              <w:rPr>
                <w:sz w:val="20"/>
                <w:szCs w:val="20"/>
              </w:rPr>
              <w:t>Biochemical Oxygen Demand (BOD)</w:t>
            </w:r>
          </w:p>
        </w:tc>
        <w:tc>
          <w:tcPr>
            <w:tcW w:w="717" w:type="pct"/>
            <w:shd w:val="clear" w:color="auto" w:fill="auto"/>
            <w:vAlign w:val="center"/>
          </w:tcPr>
          <w:p w14:paraId="4C04E249" w14:textId="77777777" w:rsidR="00E77E22" w:rsidRPr="0030550C" w:rsidRDefault="00E77E22" w:rsidP="00E77E22">
            <w:pPr>
              <w:pStyle w:val="NoSpacing"/>
              <w:jc w:val="center"/>
              <w:rPr>
                <w:sz w:val="20"/>
                <w:szCs w:val="20"/>
              </w:rPr>
            </w:pPr>
            <w:r w:rsidRPr="0030550C">
              <w:rPr>
                <w:rFonts w:cstheme="minorHAnsi"/>
                <w:sz w:val="20"/>
                <w:szCs w:val="20"/>
              </w:rPr>
              <w:t>&gt; 30 mg/L</w:t>
            </w:r>
          </w:p>
        </w:tc>
        <w:tc>
          <w:tcPr>
            <w:tcW w:w="810" w:type="pct"/>
            <w:shd w:val="clear" w:color="auto" w:fill="auto"/>
            <w:vAlign w:val="center"/>
          </w:tcPr>
          <w:p w14:paraId="7269F823" w14:textId="77777777" w:rsidR="00E77E22" w:rsidRPr="0030550C" w:rsidRDefault="00B219CA" w:rsidP="00E77E22">
            <w:pPr>
              <w:pStyle w:val="NoSpacing"/>
              <w:jc w:val="center"/>
              <w:rPr>
                <w:sz w:val="20"/>
                <w:szCs w:val="20"/>
              </w:rPr>
            </w:pPr>
            <w:r w:rsidRPr="0030550C">
              <w:rPr>
                <w:sz w:val="20"/>
                <w:szCs w:val="20"/>
              </w:rPr>
              <w:t xml:space="preserve">Zero </w:t>
            </w:r>
            <w:r w:rsidR="00E77E22" w:rsidRPr="0030550C">
              <w:rPr>
                <w:sz w:val="20"/>
                <w:szCs w:val="20"/>
              </w:rPr>
              <w:t>of 5</w:t>
            </w:r>
          </w:p>
          <w:p w14:paraId="66614CF3" w14:textId="77777777" w:rsidR="00FB61B1" w:rsidRPr="0030550C" w:rsidRDefault="00FB61B1" w:rsidP="00E77E22">
            <w:pPr>
              <w:pStyle w:val="NoSpacing"/>
              <w:jc w:val="center"/>
              <w:rPr>
                <w:sz w:val="20"/>
                <w:szCs w:val="20"/>
              </w:rPr>
            </w:pPr>
            <w:r w:rsidRPr="0030550C">
              <w:rPr>
                <w:sz w:val="20"/>
                <w:szCs w:val="20"/>
              </w:rPr>
              <w:t>Zero of 5</w:t>
            </w:r>
          </w:p>
        </w:tc>
        <w:tc>
          <w:tcPr>
            <w:tcW w:w="735" w:type="pct"/>
            <w:shd w:val="clear" w:color="auto" w:fill="auto"/>
            <w:vAlign w:val="center"/>
          </w:tcPr>
          <w:p w14:paraId="3DD1F865" w14:textId="77777777" w:rsidR="00E77E22" w:rsidRPr="0030550C" w:rsidRDefault="00E77E22" w:rsidP="00E77E22">
            <w:pPr>
              <w:pStyle w:val="NoSpacing"/>
              <w:jc w:val="center"/>
              <w:rPr>
                <w:sz w:val="20"/>
                <w:szCs w:val="20"/>
              </w:rPr>
            </w:pPr>
            <w:r w:rsidRPr="0030550C">
              <w:rPr>
                <w:sz w:val="20"/>
                <w:szCs w:val="20"/>
              </w:rPr>
              <w:t>0%</w:t>
            </w:r>
          </w:p>
          <w:p w14:paraId="3B3306AB" w14:textId="77777777" w:rsidR="00FB61B1" w:rsidRPr="0030550C" w:rsidRDefault="00FB61B1" w:rsidP="00E77E22">
            <w:pPr>
              <w:pStyle w:val="NoSpacing"/>
              <w:jc w:val="center"/>
              <w:rPr>
                <w:sz w:val="20"/>
                <w:szCs w:val="20"/>
              </w:rPr>
            </w:pPr>
            <w:r w:rsidRPr="0030550C">
              <w:rPr>
                <w:sz w:val="20"/>
                <w:szCs w:val="20"/>
              </w:rPr>
              <w:t>0%</w:t>
            </w:r>
          </w:p>
        </w:tc>
      </w:tr>
      <w:tr w:rsidR="00E77E22" w:rsidRPr="0030550C" w14:paraId="42A35D5B" w14:textId="77777777" w:rsidTr="00E77E22">
        <w:tc>
          <w:tcPr>
            <w:tcW w:w="835" w:type="pct"/>
            <w:vMerge/>
          </w:tcPr>
          <w:p w14:paraId="4FAD8DE2" w14:textId="77777777" w:rsidR="00E77E22" w:rsidRPr="0030550C" w:rsidRDefault="00E77E22" w:rsidP="00E77E22">
            <w:pPr>
              <w:pStyle w:val="NoSpacing"/>
              <w:rPr>
                <w:sz w:val="20"/>
                <w:szCs w:val="20"/>
                <w:highlight w:val="yellow"/>
              </w:rPr>
            </w:pPr>
          </w:p>
        </w:tc>
        <w:tc>
          <w:tcPr>
            <w:tcW w:w="522" w:type="pct"/>
            <w:vMerge/>
            <w:vAlign w:val="center"/>
          </w:tcPr>
          <w:p w14:paraId="5028ECBE" w14:textId="77777777" w:rsidR="00E77E22" w:rsidRPr="0030550C" w:rsidRDefault="00E77E22" w:rsidP="00E77E22">
            <w:pPr>
              <w:pStyle w:val="NoSpacing"/>
              <w:rPr>
                <w:sz w:val="20"/>
                <w:szCs w:val="20"/>
              </w:rPr>
            </w:pPr>
          </w:p>
        </w:tc>
        <w:tc>
          <w:tcPr>
            <w:tcW w:w="1381" w:type="pct"/>
            <w:shd w:val="clear" w:color="auto" w:fill="auto"/>
          </w:tcPr>
          <w:p w14:paraId="4D0F2677" w14:textId="77777777" w:rsidR="00E77E22" w:rsidRPr="0030550C" w:rsidRDefault="00E77E22" w:rsidP="00E77E22">
            <w:pPr>
              <w:pStyle w:val="NoSpacing"/>
              <w:rPr>
                <w:sz w:val="20"/>
                <w:szCs w:val="20"/>
              </w:rPr>
            </w:pPr>
            <w:r w:rsidRPr="0030550C">
              <w:rPr>
                <w:sz w:val="20"/>
                <w:szCs w:val="20"/>
              </w:rPr>
              <w:t>Total Suspended Solids (TSS)</w:t>
            </w:r>
          </w:p>
        </w:tc>
        <w:tc>
          <w:tcPr>
            <w:tcW w:w="717" w:type="pct"/>
            <w:shd w:val="clear" w:color="auto" w:fill="auto"/>
            <w:vAlign w:val="center"/>
          </w:tcPr>
          <w:p w14:paraId="59437D38" w14:textId="77777777" w:rsidR="00E77E22" w:rsidRPr="0030550C" w:rsidRDefault="00E77E22" w:rsidP="00E77E22">
            <w:pPr>
              <w:pStyle w:val="NoSpacing"/>
              <w:jc w:val="center"/>
              <w:rPr>
                <w:sz w:val="20"/>
                <w:szCs w:val="20"/>
              </w:rPr>
            </w:pPr>
            <w:r w:rsidRPr="0030550C">
              <w:rPr>
                <w:rFonts w:cstheme="minorHAnsi"/>
                <w:sz w:val="20"/>
                <w:szCs w:val="20"/>
              </w:rPr>
              <w:t>&gt; 158 mg/L</w:t>
            </w:r>
          </w:p>
        </w:tc>
        <w:tc>
          <w:tcPr>
            <w:tcW w:w="810" w:type="pct"/>
            <w:shd w:val="clear" w:color="auto" w:fill="auto"/>
            <w:vAlign w:val="center"/>
          </w:tcPr>
          <w:p w14:paraId="0D27ACF5" w14:textId="77777777" w:rsidR="00E77E22" w:rsidRPr="0030550C" w:rsidRDefault="00E77E22" w:rsidP="00E77E22">
            <w:pPr>
              <w:pStyle w:val="NoSpacing"/>
              <w:jc w:val="center"/>
              <w:rPr>
                <w:sz w:val="20"/>
                <w:szCs w:val="20"/>
              </w:rPr>
            </w:pPr>
            <w:r w:rsidRPr="0030550C">
              <w:rPr>
                <w:sz w:val="20"/>
                <w:szCs w:val="20"/>
              </w:rPr>
              <w:t>3 of 5</w:t>
            </w:r>
          </w:p>
        </w:tc>
        <w:tc>
          <w:tcPr>
            <w:tcW w:w="735" w:type="pct"/>
            <w:shd w:val="clear" w:color="auto" w:fill="auto"/>
            <w:vAlign w:val="center"/>
          </w:tcPr>
          <w:p w14:paraId="4622DDCA" w14:textId="77777777" w:rsidR="00E77E22" w:rsidRPr="0030550C" w:rsidRDefault="00E77E22" w:rsidP="00E77E22">
            <w:pPr>
              <w:pStyle w:val="NoSpacing"/>
              <w:jc w:val="center"/>
              <w:rPr>
                <w:sz w:val="20"/>
                <w:szCs w:val="20"/>
              </w:rPr>
            </w:pPr>
            <w:r w:rsidRPr="0030550C">
              <w:rPr>
                <w:sz w:val="20"/>
                <w:szCs w:val="20"/>
              </w:rPr>
              <w:t>60%</w:t>
            </w:r>
          </w:p>
        </w:tc>
      </w:tr>
      <w:tr w:rsidR="00E77E22" w:rsidRPr="0030550C" w14:paraId="79D98469" w14:textId="77777777" w:rsidTr="00E77E22">
        <w:tc>
          <w:tcPr>
            <w:tcW w:w="835" w:type="pct"/>
            <w:vMerge/>
          </w:tcPr>
          <w:p w14:paraId="10415722" w14:textId="77777777" w:rsidR="00E77E22" w:rsidRPr="0030550C" w:rsidRDefault="00E77E22" w:rsidP="00E77E22">
            <w:pPr>
              <w:pStyle w:val="NoSpacing"/>
              <w:rPr>
                <w:sz w:val="20"/>
                <w:szCs w:val="20"/>
                <w:highlight w:val="yellow"/>
              </w:rPr>
            </w:pPr>
          </w:p>
        </w:tc>
        <w:tc>
          <w:tcPr>
            <w:tcW w:w="522" w:type="pct"/>
            <w:vMerge/>
            <w:vAlign w:val="center"/>
          </w:tcPr>
          <w:p w14:paraId="35B87C7C" w14:textId="77777777" w:rsidR="00E77E22" w:rsidRPr="0030550C" w:rsidRDefault="00E77E22" w:rsidP="00E77E22">
            <w:pPr>
              <w:pStyle w:val="NoSpacing"/>
              <w:rPr>
                <w:sz w:val="20"/>
                <w:szCs w:val="20"/>
              </w:rPr>
            </w:pPr>
          </w:p>
        </w:tc>
        <w:tc>
          <w:tcPr>
            <w:tcW w:w="1381" w:type="pct"/>
            <w:shd w:val="clear" w:color="auto" w:fill="auto"/>
          </w:tcPr>
          <w:p w14:paraId="018C5F51" w14:textId="77777777" w:rsidR="00E77E22" w:rsidRPr="0030550C" w:rsidRDefault="00E77E22" w:rsidP="00E77E22">
            <w:pPr>
              <w:pStyle w:val="NoSpacing"/>
              <w:rPr>
                <w:sz w:val="20"/>
                <w:szCs w:val="20"/>
              </w:rPr>
            </w:pPr>
            <w:r w:rsidRPr="0030550C">
              <w:rPr>
                <w:sz w:val="20"/>
                <w:szCs w:val="20"/>
              </w:rPr>
              <w:t>Total Ammonia (NH</w:t>
            </w:r>
            <w:r w:rsidRPr="0030550C">
              <w:rPr>
                <w:sz w:val="20"/>
                <w:szCs w:val="20"/>
                <w:vertAlign w:val="subscript"/>
              </w:rPr>
              <w:t>3</w:t>
            </w:r>
            <w:r w:rsidRPr="0030550C">
              <w:rPr>
                <w:sz w:val="20"/>
                <w:szCs w:val="20"/>
              </w:rPr>
              <w:t>) as N</w:t>
            </w:r>
          </w:p>
        </w:tc>
        <w:tc>
          <w:tcPr>
            <w:tcW w:w="717" w:type="pct"/>
            <w:shd w:val="clear" w:color="auto" w:fill="auto"/>
            <w:vAlign w:val="center"/>
          </w:tcPr>
          <w:p w14:paraId="013157BC" w14:textId="77777777" w:rsidR="00E77E22" w:rsidRPr="0030550C" w:rsidRDefault="00E77E22" w:rsidP="00E77E22">
            <w:pPr>
              <w:pStyle w:val="NoSpacing"/>
              <w:jc w:val="center"/>
              <w:rPr>
                <w:sz w:val="20"/>
                <w:szCs w:val="20"/>
              </w:rPr>
            </w:pPr>
            <w:r w:rsidRPr="0030550C">
              <w:rPr>
                <w:rFonts w:cstheme="minorHAnsi"/>
                <w:sz w:val="20"/>
                <w:szCs w:val="20"/>
              </w:rPr>
              <w:t>&gt;1.8 mg/L</w:t>
            </w:r>
            <w:r w:rsidR="0030550C">
              <w:rPr>
                <w:rFonts w:cstheme="minorHAnsi"/>
                <w:sz w:val="20"/>
                <w:szCs w:val="20"/>
              </w:rPr>
              <w:t xml:space="preserve"> </w:t>
            </w:r>
            <w:r w:rsidR="0030550C" w:rsidRPr="0030550C">
              <w:rPr>
                <w:rFonts w:cstheme="minorHAnsi"/>
                <w:sz w:val="20"/>
                <w:szCs w:val="20"/>
                <w:vertAlign w:val="subscript"/>
              </w:rPr>
              <w:t>a</w:t>
            </w:r>
          </w:p>
        </w:tc>
        <w:tc>
          <w:tcPr>
            <w:tcW w:w="810" w:type="pct"/>
            <w:shd w:val="clear" w:color="auto" w:fill="auto"/>
            <w:vAlign w:val="center"/>
          </w:tcPr>
          <w:p w14:paraId="5CFF6857" w14:textId="77777777" w:rsidR="00E77E22" w:rsidRPr="0030550C" w:rsidRDefault="00B219CA" w:rsidP="00E77E22">
            <w:pPr>
              <w:pStyle w:val="NoSpacing"/>
              <w:jc w:val="center"/>
              <w:rPr>
                <w:sz w:val="20"/>
                <w:szCs w:val="20"/>
              </w:rPr>
            </w:pPr>
            <w:r w:rsidRPr="0030550C">
              <w:rPr>
                <w:sz w:val="20"/>
                <w:szCs w:val="20"/>
              </w:rPr>
              <w:t>Zero of 5</w:t>
            </w:r>
          </w:p>
        </w:tc>
        <w:tc>
          <w:tcPr>
            <w:tcW w:w="735" w:type="pct"/>
            <w:shd w:val="clear" w:color="auto" w:fill="auto"/>
            <w:vAlign w:val="center"/>
          </w:tcPr>
          <w:p w14:paraId="4D52BAEA" w14:textId="77777777" w:rsidR="00E77E22" w:rsidRPr="0030550C" w:rsidRDefault="00E77E22" w:rsidP="00E77E22">
            <w:pPr>
              <w:pStyle w:val="NoSpacing"/>
              <w:jc w:val="center"/>
              <w:rPr>
                <w:sz w:val="20"/>
                <w:szCs w:val="20"/>
              </w:rPr>
            </w:pPr>
            <w:r w:rsidRPr="0030550C">
              <w:rPr>
                <w:sz w:val="20"/>
                <w:szCs w:val="20"/>
              </w:rPr>
              <w:t>0%</w:t>
            </w:r>
          </w:p>
        </w:tc>
      </w:tr>
      <w:tr w:rsidR="00E77E22" w:rsidRPr="0030550C" w14:paraId="7C5B42B4" w14:textId="77777777" w:rsidTr="00E77E22">
        <w:tc>
          <w:tcPr>
            <w:tcW w:w="835" w:type="pct"/>
            <w:vMerge/>
          </w:tcPr>
          <w:p w14:paraId="28B9B572" w14:textId="77777777" w:rsidR="00E77E22" w:rsidRPr="0030550C" w:rsidRDefault="00E77E22" w:rsidP="00E77E22">
            <w:pPr>
              <w:pStyle w:val="NoSpacing"/>
              <w:rPr>
                <w:sz w:val="20"/>
                <w:szCs w:val="20"/>
                <w:highlight w:val="yellow"/>
              </w:rPr>
            </w:pPr>
          </w:p>
        </w:tc>
        <w:tc>
          <w:tcPr>
            <w:tcW w:w="522" w:type="pct"/>
            <w:vMerge/>
            <w:vAlign w:val="center"/>
          </w:tcPr>
          <w:p w14:paraId="77728F48" w14:textId="77777777" w:rsidR="00E77E22" w:rsidRPr="0030550C" w:rsidRDefault="00E77E22" w:rsidP="00E77E22">
            <w:pPr>
              <w:pStyle w:val="NoSpacing"/>
              <w:rPr>
                <w:sz w:val="20"/>
                <w:szCs w:val="20"/>
              </w:rPr>
            </w:pPr>
          </w:p>
        </w:tc>
        <w:tc>
          <w:tcPr>
            <w:tcW w:w="1381" w:type="pct"/>
            <w:shd w:val="clear" w:color="auto" w:fill="auto"/>
          </w:tcPr>
          <w:p w14:paraId="00EFB831" w14:textId="77777777" w:rsidR="00E77E22" w:rsidRPr="0030550C" w:rsidRDefault="00E77E22" w:rsidP="00E77E22">
            <w:pPr>
              <w:pStyle w:val="NoSpacing"/>
              <w:rPr>
                <w:sz w:val="20"/>
                <w:szCs w:val="20"/>
              </w:rPr>
            </w:pPr>
            <w:r w:rsidRPr="0030550C">
              <w:rPr>
                <w:sz w:val="20"/>
                <w:szCs w:val="20"/>
              </w:rPr>
              <w:t>Nitrate (NO</w:t>
            </w:r>
            <w:r w:rsidRPr="0030550C">
              <w:rPr>
                <w:sz w:val="20"/>
                <w:szCs w:val="20"/>
                <w:vertAlign w:val="subscript"/>
              </w:rPr>
              <w:t>3</w:t>
            </w:r>
            <w:r w:rsidRPr="0030550C">
              <w:rPr>
                <w:sz w:val="20"/>
                <w:szCs w:val="20"/>
              </w:rPr>
              <w:t>) as N</w:t>
            </w:r>
          </w:p>
          <w:p w14:paraId="0779ED2C" w14:textId="77777777" w:rsidR="00E77E22" w:rsidRPr="0030550C" w:rsidRDefault="00E77E22" w:rsidP="00E77E22">
            <w:pPr>
              <w:pStyle w:val="NoSpacing"/>
              <w:rPr>
                <w:sz w:val="20"/>
                <w:szCs w:val="20"/>
              </w:rPr>
            </w:pPr>
          </w:p>
        </w:tc>
        <w:tc>
          <w:tcPr>
            <w:tcW w:w="717" w:type="pct"/>
            <w:shd w:val="clear" w:color="auto" w:fill="auto"/>
            <w:vAlign w:val="center"/>
          </w:tcPr>
          <w:p w14:paraId="6B8C5B65" w14:textId="77777777" w:rsidR="00E77E22" w:rsidRPr="0030550C" w:rsidRDefault="00E77E22" w:rsidP="00E77E22">
            <w:pPr>
              <w:pStyle w:val="NoSpacing"/>
              <w:jc w:val="center"/>
              <w:rPr>
                <w:rFonts w:cstheme="minorHAnsi"/>
                <w:sz w:val="20"/>
                <w:szCs w:val="20"/>
              </w:rPr>
            </w:pPr>
            <w:r w:rsidRPr="0030550C">
              <w:rPr>
                <w:rFonts w:cstheme="minorHAnsi"/>
                <w:sz w:val="20"/>
                <w:szCs w:val="20"/>
              </w:rPr>
              <w:t>88 mg/L</w:t>
            </w:r>
          </w:p>
          <w:p w14:paraId="029B0FB1" w14:textId="77777777" w:rsidR="00E77E22" w:rsidRPr="0030550C" w:rsidRDefault="00E77E22" w:rsidP="0030550C">
            <w:pPr>
              <w:pStyle w:val="NoSpacing"/>
              <w:jc w:val="center"/>
              <w:rPr>
                <w:sz w:val="20"/>
                <w:szCs w:val="20"/>
              </w:rPr>
            </w:pPr>
            <w:r w:rsidRPr="0030550C">
              <w:rPr>
                <w:rFonts w:cstheme="minorHAnsi"/>
                <w:sz w:val="20"/>
                <w:szCs w:val="20"/>
              </w:rPr>
              <w:t>&gt;0.56 mg/L</w:t>
            </w:r>
            <w:r w:rsidR="0030550C">
              <w:rPr>
                <w:rFonts w:cstheme="minorHAnsi"/>
                <w:sz w:val="20"/>
                <w:szCs w:val="20"/>
              </w:rPr>
              <w:t xml:space="preserve"> </w:t>
            </w:r>
            <w:r w:rsidR="0030550C" w:rsidRPr="0030550C">
              <w:rPr>
                <w:rFonts w:cstheme="minorHAnsi"/>
                <w:sz w:val="20"/>
                <w:szCs w:val="20"/>
                <w:vertAlign w:val="subscript"/>
              </w:rPr>
              <w:t>b</w:t>
            </w:r>
          </w:p>
        </w:tc>
        <w:tc>
          <w:tcPr>
            <w:tcW w:w="810" w:type="pct"/>
            <w:shd w:val="clear" w:color="auto" w:fill="auto"/>
            <w:vAlign w:val="center"/>
          </w:tcPr>
          <w:p w14:paraId="11B5BB04" w14:textId="77777777" w:rsidR="00E77E22" w:rsidRPr="0030550C" w:rsidRDefault="00B219CA" w:rsidP="00E77E22">
            <w:pPr>
              <w:pStyle w:val="NoSpacing"/>
              <w:jc w:val="center"/>
              <w:rPr>
                <w:sz w:val="20"/>
                <w:szCs w:val="20"/>
              </w:rPr>
            </w:pPr>
            <w:r w:rsidRPr="0030550C">
              <w:rPr>
                <w:sz w:val="20"/>
                <w:szCs w:val="20"/>
              </w:rPr>
              <w:t>Zero of 5</w:t>
            </w:r>
          </w:p>
          <w:p w14:paraId="03D44766" w14:textId="77777777" w:rsidR="00FB61B1" w:rsidRPr="0030550C" w:rsidRDefault="00FB61B1" w:rsidP="00E77E22">
            <w:pPr>
              <w:pStyle w:val="NoSpacing"/>
              <w:jc w:val="center"/>
              <w:rPr>
                <w:sz w:val="20"/>
                <w:szCs w:val="20"/>
              </w:rPr>
            </w:pPr>
            <w:r w:rsidRPr="0030550C">
              <w:rPr>
                <w:sz w:val="20"/>
                <w:szCs w:val="20"/>
              </w:rPr>
              <w:t>Zero of 5</w:t>
            </w:r>
          </w:p>
        </w:tc>
        <w:tc>
          <w:tcPr>
            <w:tcW w:w="735" w:type="pct"/>
            <w:shd w:val="clear" w:color="auto" w:fill="auto"/>
            <w:vAlign w:val="center"/>
          </w:tcPr>
          <w:p w14:paraId="01C3CE5A" w14:textId="77777777" w:rsidR="00E77E22" w:rsidRPr="0030550C" w:rsidRDefault="00E77E22" w:rsidP="00E77E22">
            <w:pPr>
              <w:pStyle w:val="NoSpacing"/>
              <w:jc w:val="center"/>
              <w:rPr>
                <w:sz w:val="20"/>
                <w:szCs w:val="20"/>
              </w:rPr>
            </w:pPr>
            <w:r w:rsidRPr="0030550C">
              <w:rPr>
                <w:sz w:val="20"/>
                <w:szCs w:val="20"/>
              </w:rPr>
              <w:t>0%</w:t>
            </w:r>
          </w:p>
          <w:p w14:paraId="4FD0124F" w14:textId="77777777" w:rsidR="00FB61B1" w:rsidRPr="0030550C" w:rsidRDefault="00FB61B1" w:rsidP="00E77E22">
            <w:pPr>
              <w:pStyle w:val="NoSpacing"/>
              <w:jc w:val="center"/>
              <w:rPr>
                <w:sz w:val="20"/>
                <w:szCs w:val="20"/>
              </w:rPr>
            </w:pPr>
            <w:r w:rsidRPr="0030550C">
              <w:rPr>
                <w:sz w:val="20"/>
                <w:szCs w:val="20"/>
              </w:rPr>
              <w:t>0%</w:t>
            </w:r>
          </w:p>
        </w:tc>
      </w:tr>
      <w:tr w:rsidR="00E77E22" w:rsidRPr="0030550C" w14:paraId="40BC32A8" w14:textId="77777777" w:rsidTr="00E77E22">
        <w:tc>
          <w:tcPr>
            <w:tcW w:w="835" w:type="pct"/>
            <w:vMerge/>
          </w:tcPr>
          <w:p w14:paraId="541AFAB6" w14:textId="77777777" w:rsidR="00E77E22" w:rsidRPr="0030550C" w:rsidRDefault="00E77E22" w:rsidP="00E77E22">
            <w:pPr>
              <w:pStyle w:val="NoSpacing"/>
              <w:rPr>
                <w:sz w:val="20"/>
                <w:szCs w:val="20"/>
                <w:highlight w:val="yellow"/>
              </w:rPr>
            </w:pPr>
          </w:p>
        </w:tc>
        <w:tc>
          <w:tcPr>
            <w:tcW w:w="522" w:type="pct"/>
            <w:vMerge/>
            <w:vAlign w:val="center"/>
          </w:tcPr>
          <w:p w14:paraId="2A10F3C2" w14:textId="77777777" w:rsidR="00E77E22" w:rsidRPr="0030550C" w:rsidRDefault="00E77E22" w:rsidP="00E77E22">
            <w:pPr>
              <w:pStyle w:val="NoSpacing"/>
              <w:rPr>
                <w:sz w:val="20"/>
                <w:szCs w:val="20"/>
              </w:rPr>
            </w:pPr>
          </w:p>
        </w:tc>
        <w:tc>
          <w:tcPr>
            <w:tcW w:w="1381" w:type="pct"/>
            <w:shd w:val="clear" w:color="auto" w:fill="auto"/>
          </w:tcPr>
          <w:p w14:paraId="67641292" w14:textId="77777777" w:rsidR="00E77E22" w:rsidRPr="0030550C" w:rsidRDefault="00E77E22" w:rsidP="00E77E22">
            <w:pPr>
              <w:pStyle w:val="NoSpacing"/>
              <w:rPr>
                <w:sz w:val="20"/>
                <w:szCs w:val="20"/>
              </w:rPr>
            </w:pPr>
            <w:r w:rsidRPr="0030550C">
              <w:rPr>
                <w:sz w:val="20"/>
                <w:szCs w:val="20"/>
              </w:rPr>
              <w:t>Total Phosphorus</w:t>
            </w:r>
          </w:p>
        </w:tc>
        <w:tc>
          <w:tcPr>
            <w:tcW w:w="717" w:type="pct"/>
            <w:shd w:val="clear" w:color="auto" w:fill="auto"/>
            <w:vAlign w:val="center"/>
          </w:tcPr>
          <w:p w14:paraId="0529549E" w14:textId="77777777" w:rsidR="0030550C" w:rsidRDefault="0030550C" w:rsidP="0030550C">
            <w:pPr>
              <w:pStyle w:val="NoSpacing"/>
              <w:jc w:val="center"/>
              <w:rPr>
                <w:rFonts w:cstheme="minorHAnsi"/>
                <w:sz w:val="20"/>
                <w:szCs w:val="20"/>
              </w:rPr>
            </w:pPr>
            <w:r w:rsidRPr="00C155DC">
              <w:rPr>
                <w:rFonts w:cstheme="minorHAnsi"/>
                <w:sz w:val="20"/>
                <w:szCs w:val="20"/>
              </w:rPr>
              <w:t>&gt; 0.037 mg/L</w:t>
            </w:r>
            <w:r>
              <w:rPr>
                <w:rFonts w:cstheme="minorHAnsi"/>
                <w:sz w:val="20"/>
                <w:szCs w:val="20"/>
              </w:rPr>
              <w:t xml:space="preserve"> </w:t>
            </w:r>
            <w:r w:rsidRPr="00E27CAC">
              <w:rPr>
                <w:rFonts w:cstheme="minorHAnsi"/>
                <w:sz w:val="20"/>
                <w:szCs w:val="20"/>
                <w:vertAlign w:val="subscript"/>
              </w:rPr>
              <w:t>c</w:t>
            </w:r>
          </w:p>
          <w:p w14:paraId="1D9FE241" w14:textId="77777777" w:rsidR="00E77E22" w:rsidRPr="0030550C" w:rsidRDefault="0030550C" w:rsidP="0030550C">
            <w:pPr>
              <w:pStyle w:val="NoSpacing"/>
              <w:jc w:val="center"/>
              <w:rPr>
                <w:sz w:val="20"/>
                <w:szCs w:val="20"/>
              </w:rPr>
            </w:pPr>
            <w:r w:rsidRPr="00C155DC">
              <w:rPr>
                <w:rFonts w:cstheme="minorHAnsi"/>
                <w:sz w:val="20"/>
                <w:szCs w:val="20"/>
              </w:rPr>
              <w:t>&gt; 0.0</w:t>
            </w:r>
            <w:r>
              <w:rPr>
                <w:rFonts w:cstheme="minorHAnsi"/>
                <w:sz w:val="20"/>
                <w:szCs w:val="20"/>
              </w:rPr>
              <w:t>9</w:t>
            </w:r>
            <w:r w:rsidRPr="00C155DC">
              <w:rPr>
                <w:rFonts w:cstheme="minorHAnsi"/>
                <w:sz w:val="20"/>
                <w:szCs w:val="20"/>
              </w:rPr>
              <w:t xml:space="preserve"> mg/L</w:t>
            </w:r>
            <w:r>
              <w:rPr>
                <w:rFonts w:cstheme="minorHAnsi"/>
                <w:sz w:val="20"/>
                <w:szCs w:val="20"/>
              </w:rPr>
              <w:t xml:space="preserve"> </w:t>
            </w:r>
            <w:r w:rsidRPr="00E27CAC">
              <w:rPr>
                <w:rFonts w:cstheme="minorHAnsi"/>
                <w:sz w:val="20"/>
                <w:szCs w:val="20"/>
                <w:vertAlign w:val="subscript"/>
              </w:rPr>
              <w:t>d</w:t>
            </w:r>
          </w:p>
        </w:tc>
        <w:tc>
          <w:tcPr>
            <w:tcW w:w="810" w:type="pct"/>
            <w:shd w:val="clear" w:color="auto" w:fill="auto"/>
            <w:vAlign w:val="center"/>
          </w:tcPr>
          <w:p w14:paraId="19B79B93" w14:textId="77777777" w:rsidR="00E77E22" w:rsidRDefault="00E77E22" w:rsidP="00E77E22">
            <w:pPr>
              <w:pStyle w:val="NoSpacing"/>
              <w:jc w:val="center"/>
              <w:rPr>
                <w:sz w:val="20"/>
                <w:szCs w:val="20"/>
              </w:rPr>
            </w:pPr>
            <w:r w:rsidRPr="0030550C">
              <w:rPr>
                <w:sz w:val="20"/>
                <w:szCs w:val="20"/>
              </w:rPr>
              <w:t>5 of 5</w:t>
            </w:r>
          </w:p>
          <w:p w14:paraId="33D82694" w14:textId="77777777" w:rsidR="0030550C" w:rsidRPr="0030550C" w:rsidRDefault="0030550C" w:rsidP="00E77E22">
            <w:pPr>
              <w:pStyle w:val="NoSpacing"/>
              <w:jc w:val="center"/>
              <w:rPr>
                <w:sz w:val="20"/>
                <w:szCs w:val="20"/>
              </w:rPr>
            </w:pPr>
            <w:r>
              <w:rPr>
                <w:sz w:val="20"/>
                <w:szCs w:val="20"/>
              </w:rPr>
              <w:t>5 of 5</w:t>
            </w:r>
          </w:p>
        </w:tc>
        <w:tc>
          <w:tcPr>
            <w:tcW w:w="735" w:type="pct"/>
            <w:shd w:val="clear" w:color="auto" w:fill="auto"/>
            <w:vAlign w:val="center"/>
          </w:tcPr>
          <w:p w14:paraId="064CBCE2" w14:textId="77777777" w:rsidR="00E77E22" w:rsidRDefault="00E77E22" w:rsidP="00E77E22">
            <w:pPr>
              <w:pStyle w:val="NoSpacing"/>
              <w:jc w:val="center"/>
              <w:rPr>
                <w:sz w:val="20"/>
                <w:szCs w:val="20"/>
              </w:rPr>
            </w:pPr>
            <w:r w:rsidRPr="0030550C">
              <w:rPr>
                <w:sz w:val="20"/>
                <w:szCs w:val="20"/>
              </w:rPr>
              <w:t>100%</w:t>
            </w:r>
          </w:p>
          <w:p w14:paraId="48F6D7A8" w14:textId="77777777" w:rsidR="0030550C" w:rsidRPr="0030550C" w:rsidRDefault="0030550C" w:rsidP="00E77E22">
            <w:pPr>
              <w:pStyle w:val="NoSpacing"/>
              <w:jc w:val="center"/>
              <w:rPr>
                <w:sz w:val="20"/>
                <w:szCs w:val="20"/>
              </w:rPr>
            </w:pPr>
            <w:r>
              <w:rPr>
                <w:sz w:val="20"/>
                <w:szCs w:val="20"/>
              </w:rPr>
              <w:t>100%</w:t>
            </w:r>
          </w:p>
        </w:tc>
      </w:tr>
      <w:tr w:rsidR="00E77E22" w:rsidRPr="0030550C" w14:paraId="0C0A148D" w14:textId="77777777" w:rsidTr="00E77E22">
        <w:tc>
          <w:tcPr>
            <w:tcW w:w="835" w:type="pct"/>
            <w:vMerge/>
          </w:tcPr>
          <w:p w14:paraId="0EF01CB8" w14:textId="77777777" w:rsidR="00E77E22" w:rsidRPr="0030550C" w:rsidRDefault="00E77E22" w:rsidP="00E77E22">
            <w:pPr>
              <w:pStyle w:val="NoSpacing"/>
              <w:rPr>
                <w:sz w:val="20"/>
                <w:szCs w:val="20"/>
                <w:highlight w:val="yellow"/>
              </w:rPr>
            </w:pPr>
          </w:p>
        </w:tc>
        <w:tc>
          <w:tcPr>
            <w:tcW w:w="522" w:type="pct"/>
            <w:vMerge/>
            <w:vAlign w:val="center"/>
          </w:tcPr>
          <w:p w14:paraId="2C8A6F79" w14:textId="77777777" w:rsidR="00E77E22" w:rsidRPr="0030550C" w:rsidRDefault="00E77E22" w:rsidP="00E77E22">
            <w:pPr>
              <w:pStyle w:val="NoSpacing"/>
              <w:rPr>
                <w:sz w:val="20"/>
                <w:szCs w:val="20"/>
              </w:rPr>
            </w:pPr>
          </w:p>
        </w:tc>
        <w:tc>
          <w:tcPr>
            <w:tcW w:w="1381" w:type="pct"/>
            <w:shd w:val="clear" w:color="auto" w:fill="auto"/>
          </w:tcPr>
          <w:p w14:paraId="55E34A60" w14:textId="77777777" w:rsidR="00E77E22" w:rsidRPr="0030550C" w:rsidRDefault="00E77E22" w:rsidP="00E77E22">
            <w:pPr>
              <w:pStyle w:val="NoSpacing"/>
              <w:rPr>
                <w:sz w:val="20"/>
                <w:szCs w:val="20"/>
              </w:rPr>
            </w:pPr>
            <w:r w:rsidRPr="0030550C">
              <w:rPr>
                <w:sz w:val="20"/>
                <w:szCs w:val="20"/>
              </w:rPr>
              <w:t xml:space="preserve">Soluble Reactive Phosphorus </w:t>
            </w:r>
          </w:p>
        </w:tc>
        <w:tc>
          <w:tcPr>
            <w:tcW w:w="717" w:type="pct"/>
            <w:shd w:val="clear" w:color="auto" w:fill="auto"/>
            <w:vAlign w:val="center"/>
          </w:tcPr>
          <w:p w14:paraId="0BA9216A" w14:textId="77777777" w:rsidR="00E77E22" w:rsidRPr="0030550C" w:rsidRDefault="00E77E22" w:rsidP="0030550C">
            <w:pPr>
              <w:pStyle w:val="NoSpacing"/>
              <w:jc w:val="center"/>
              <w:rPr>
                <w:rFonts w:cstheme="minorHAnsi"/>
                <w:sz w:val="20"/>
                <w:szCs w:val="20"/>
              </w:rPr>
            </w:pPr>
            <w:r w:rsidRPr="0030550C">
              <w:rPr>
                <w:rFonts w:cstheme="minorHAnsi"/>
                <w:sz w:val="20"/>
                <w:szCs w:val="20"/>
              </w:rPr>
              <w:t>&gt;0.037 mg/L</w:t>
            </w:r>
            <w:r w:rsidR="0030550C">
              <w:rPr>
                <w:rFonts w:cstheme="minorHAnsi"/>
                <w:sz w:val="20"/>
                <w:szCs w:val="20"/>
              </w:rPr>
              <w:t xml:space="preserve"> </w:t>
            </w:r>
            <w:r w:rsidR="0030550C" w:rsidRPr="0030550C">
              <w:rPr>
                <w:rFonts w:cstheme="minorHAnsi"/>
                <w:sz w:val="20"/>
                <w:szCs w:val="20"/>
                <w:vertAlign w:val="subscript"/>
              </w:rPr>
              <w:t>e</w:t>
            </w:r>
          </w:p>
        </w:tc>
        <w:tc>
          <w:tcPr>
            <w:tcW w:w="810" w:type="pct"/>
            <w:shd w:val="clear" w:color="auto" w:fill="auto"/>
            <w:vAlign w:val="center"/>
          </w:tcPr>
          <w:p w14:paraId="72739F7E" w14:textId="77777777" w:rsidR="00E77E22" w:rsidRPr="0030550C" w:rsidRDefault="00E77E22" w:rsidP="00E77E22">
            <w:pPr>
              <w:pStyle w:val="NoSpacing"/>
              <w:jc w:val="center"/>
              <w:rPr>
                <w:sz w:val="20"/>
                <w:szCs w:val="20"/>
              </w:rPr>
            </w:pPr>
            <w:r w:rsidRPr="0030550C">
              <w:rPr>
                <w:sz w:val="20"/>
                <w:szCs w:val="20"/>
              </w:rPr>
              <w:t>No Data</w:t>
            </w:r>
          </w:p>
        </w:tc>
        <w:tc>
          <w:tcPr>
            <w:tcW w:w="735" w:type="pct"/>
            <w:shd w:val="clear" w:color="auto" w:fill="auto"/>
            <w:vAlign w:val="center"/>
          </w:tcPr>
          <w:p w14:paraId="58BAA99F" w14:textId="77777777" w:rsidR="00E77E22" w:rsidRPr="0030550C" w:rsidRDefault="00E77E22" w:rsidP="00E77E22">
            <w:pPr>
              <w:pStyle w:val="NoSpacing"/>
              <w:jc w:val="center"/>
              <w:rPr>
                <w:sz w:val="20"/>
                <w:szCs w:val="20"/>
              </w:rPr>
            </w:pPr>
            <w:r w:rsidRPr="0030550C">
              <w:rPr>
                <w:sz w:val="20"/>
                <w:szCs w:val="20"/>
              </w:rPr>
              <w:t>No Data</w:t>
            </w:r>
          </w:p>
        </w:tc>
      </w:tr>
    </w:tbl>
    <w:p w14:paraId="79C32C40" w14:textId="77777777" w:rsidR="00F15AB5" w:rsidRDefault="00F15AB5" w:rsidP="002F7B13"/>
    <w:p w14:paraId="4F859AF2" w14:textId="77777777" w:rsidR="00F15AB5" w:rsidRPr="00F15AB5" w:rsidRDefault="00F15AB5" w:rsidP="00F15AB5">
      <w:pPr>
        <w:pStyle w:val="Caption"/>
        <w:keepNext/>
        <w:jc w:val="center"/>
        <w:rPr>
          <w:sz w:val="22"/>
        </w:rPr>
      </w:pPr>
      <w:bookmarkStart w:id="2664" w:name="_Toc253843565"/>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8</w:t>
      </w:r>
      <w:r w:rsidRPr="00FC052A">
        <w:rPr>
          <w:sz w:val="22"/>
        </w:rPr>
        <w:fldChar w:fldCharType="end"/>
      </w:r>
      <w:r>
        <w:rPr>
          <w:sz w:val="22"/>
        </w:rPr>
        <w:t>.</w:t>
      </w:r>
      <w:proofErr w:type="gramEnd"/>
      <w:r>
        <w:rPr>
          <w:sz w:val="22"/>
        </w:rPr>
        <w:t xml:space="preserve">  </w:t>
      </w:r>
      <w:r w:rsidR="00D958A3">
        <w:rPr>
          <w:sz w:val="22"/>
        </w:rPr>
        <w:t>Cheyenne</w:t>
      </w:r>
      <w:r>
        <w:rPr>
          <w:sz w:val="22"/>
        </w:rPr>
        <w:t xml:space="preserve"> River Stations</w:t>
      </w:r>
      <w:bookmarkEnd w:id="2664"/>
    </w:p>
    <w:tbl>
      <w:tblPr>
        <w:tblpPr w:leftFromText="180" w:rightFromText="180" w:vertAnchor="text" w:tblpY="1"/>
        <w:tblOverlap w:val="never"/>
        <w:tblW w:w="50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77"/>
        <w:gridCol w:w="986"/>
        <w:gridCol w:w="2610"/>
        <w:gridCol w:w="1441"/>
        <w:gridCol w:w="1531"/>
        <w:gridCol w:w="1388"/>
      </w:tblGrid>
      <w:tr w:rsidR="00F15AB5" w:rsidRPr="00A87C7E" w14:paraId="339D3E42" w14:textId="77777777" w:rsidTr="0030550C">
        <w:trPr>
          <w:tblHeader/>
        </w:trPr>
        <w:tc>
          <w:tcPr>
            <w:tcW w:w="827" w:type="pct"/>
            <w:vAlign w:val="center"/>
          </w:tcPr>
          <w:p w14:paraId="53960DF4" w14:textId="77777777" w:rsidR="00F15AB5" w:rsidRPr="00A87C7E" w:rsidRDefault="00F15AB5" w:rsidP="00F15AB5">
            <w:pPr>
              <w:pStyle w:val="NoSpacing"/>
              <w:jc w:val="center"/>
              <w:rPr>
                <w:b/>
                <w:sz w:val="20"/>
                <w:szCs w:val="20"/>
              </w:rPr>
            </w:pPr>
            <w:proofErr w:type="spellStart"/>
            <w:r w:rsidRPr="00A87C7E">
              <w:rPr>
                <w:b/>
                <w:sz w:val="20"/>
                <w:szCs w:val="20"/>
              </w:rPr>
              <w:t>Waterbody</w:t>
            </w:r>
            <w:proofErr w:type="spellEnd"/>
          </w:p>
        </w:tc>
        <w:tc>
          <w:tcPr>
            <w:tcW w:w="517" w:type="pct"/>
            <w:vAlign w:val="center"/>
          </w:tcPr>
          <w:p w14:paraId="3EA233E4" w14:textId="77777777" w:rsidR="00F15AB5" w:rsidRPr="00A87C7E" w:rsidRDefault="00F15AB5" w:rsidP="00F15AB5">
            <w:pPr>
              <w:pStyle w:val="NoSpacing"/>
              <w:jc w:val="center"/>
              <w:rPr>
                <w:b/>
                <w:sz w:val="20"/>
                <w:szCs w:val="20"/>
              </w:rPr>
            </w:pPr>
            <w:r w:rsidRPr="00A87C7E">
              <w:rPr>
                <w:b/>
                <w:sz w:val="20"/>
                <w:szCs w:val="20"/>
              </w:rPr>
              <w:t>Site #</w:t>
            </w:r>
          </w:p>
        </w:tc>
        <w:tc>
          <w:tcPr>
            <w:tcW w:w="1369" w:type="pct"/>
            <w:vAlign w:val="center"/>
          </w:tcPr>
          <w:p w14:paraId="6FAD7B08" w14:textId="77777777" w:rsidR="00F15AB5" w:rsidRPr="00A87C7E" w:rsidRDefault="00F15AB5" w:rsidP="00F15AB5">
            <w:pPr>
              <w:pStyle w:val="NoSpacing"/>
              <w:jc w:val="center"/>
              <w:rPr>
                <w:b/>
                <w:sz w:val="20"/>
                <w:szCs w:val="20"/>
              </w:rPr>
            </w:pPr>
            <w:r w:rsidRPr="00A87C7E">
              <w:rPr>
                <w:b/>
                <w:sz w:val="20"/>
                <w:szCs w:val="20"/>
              </w:rPr>
              <w:t>Parameter</w:t>
            </w:r>
          </w:p>
        </w:tc>
        <w:tc>
          <w:tcPr>
            <w:tcW w:w="756" w:type="pct"/>
            <w:vAlign w:val="center"/>
          </w:tcPr>
          <w:p w14:paraId="6D55CD80" w14:textId="77777777" w:rsidR="00F15AB5" w:rsidRPr="00A87C7E" w:rsidRDefault="00F15AB5" w:rsidP="00F15AB5">
            <w:pPr>
              <w:pStyle w:val="NoSpacing"/>
              <w:jc w:val="center"/>
              <w:rPr>
                <w:b/>
                <w:sz w:val="20"/>
                <w:szCs w:val="20"/>
              </w:rPr>
            </w:pPr>
            <w:r w:rsidRPr="00A87C7E">
              <w:rPr>
                <w:b/>
                <w:sz w:val="20"/>
                <w:szCs w:val="20"/>
              </w:rPr>
              <w:t>Criteria exceeded</w:t>
            </w:r>
          </w:p>
        </w:tc>
        <w:tc>
          <w:tcPr>
            <w:tcW w:w="803" w:type="pct"/>
            <w:vAlign w:val="center"/>
          </w:tcPr>
          <w:p w14:paraId="0FB9A169" w14:textId="77777777" w:rsidR="00F15AB5" w:rsidRPr="00A87C7E" w:rsidRDefault="00F15AB5" w:rsidP="00F15AB5">
            <w:pPr>
              <w:pStyle w:val="NoSpacing"/>
              <w:jc w:val="center"/>
              <w:rPr>
                <w:b/>
                <w:sz w:val="20"/>
                <w:szCs w:val="20"/>
              </w:rPr>
            </w:pPr>
            <w:r w:rsidRPr="00A87C7E">
              <w:rPr>
                <w:b/>
                <w:sz w:val="20"/>
                <w:szCs w:val="20"/>
              </w:rPr>
              <w:t xml:space="preserve"># </w:t>
            </w:r>
            <w:proofErr w:type="gramStart"/>
            <w:r w:rsidRPr="00A87C7E">
              <w:rPr>
                <w:b/>
                <w:sz w:val="20"/>
                <w:szCs w:val="20"/>
              </w:rPr>
              <w:t>of</w:t>
            </w:r>
            <w:proofErr w:type="gramEnd"/>
            <w:r w:rsidRPr="00A87C7E">
              <w:rPr>
                <w:b/>
                <w:sz w:val="20"/>
                <w:szCs w:val="20"/>
              </w:rPr>
              <w:t xml:space="preserve"> Samples</w:t>
            </w:r>
          </w:p>
        </w:tc>
        <w:tc>
          <w:tcPr>
            <w:tcW w:w="728" w:type="pct"/>
            <w:vAlign w:val="center"/>
          </w:tcPr>
          <w:p w14:paraId="5F720100" w14:textId="77777777" w:rsidR="00F15AB5" w:rsidRPr="00A87C7E" w:rsidRDefault="00F15AB5" w:rsidP="00F15AB5">
            <w:pPr>
              <w:pStyle w:val="NoSpacing"/>
              <w:jc w:val="center"/>
              <w:rPr>
                <w:b/>
                <w:sz w:val="20"/>
                <w:szCs w:val="20"/>
              </w:rPr>
            </w:pPr>
            <w:r w:rsidRPr="00A87C7E">
              <w:rPr>
                <w:b/>
                <w:sz w:val="20"/>
                <w:szCs w:val="20"/>
              </w:rPr>
              <w:t>Percent exceedance</w:t>
            </w:r>
          </w:p>
        </w:tc>
      </w:tr>
      <w:tr w:rsidR="00A043CB" w:rsidRPr="00A87C7E" w14:paraId="487437B6" w14:textId="77777777" w:rsidTr="0030550C">
        <w:tc>
          <w:tcPr>
            <w:tcW w:w="827" w:type="pct"/>
            <w:vMerge w:val="restart"/>
          </w:tcPr>
          <w:p w14:paraId="326A3AFA" w14:textId="77777777" w:rsidR="00A043CB" w:rsidRPr="00A043CB" w:rsidRDefault="00A043CB" w:rsidP="00A043CB">
            <w:pPr>
              <w:pStyle w:val="NoSpacing"/>
              <w:rPr>
                <w:sz w:val="20"/>
                <w:szCs w:val="20"/>
              </w:rPr>
            </w:pPr>
            <w:r w:rsidRPr="00A043CB">
              <w:rPr>
                <w:sz w:val="20"/>
                <w:szCs w:val="20"/>
              </w:rPr>
              <w:t xml:space="preserve">Cheyenne River </w:t>
            </w:r>
          </w:p>
        </w:tc>
        <w:tc>
          <w:tcPr>
            <w:tcW w:w="517" w:type="pct"/>
            <w:vMerge w:val="restart"/>
            <w:vAlign w:val="center"/>
          </w:tcPr>
          <w:p w14:paraId="306549DC" w14:textId="77777777" w:rsidR="00A043CB" w:rsidRDefault="00A043CB" w:rsidP="00A043CB">
            <w:pPr>
              <w:pStyle w:val="NoSpacing"/>
              <w:rPr>
                <w:sz w:val="20"/>
                <w:szCs w:val="20"/>
              </w:rPr>
            </w:pPr>
            <w:r w:rsidRPr="00A043CB">
              <w:rPr>
                <w:sz w:val="20"/>
                <w:szCs w:val="20"/>
              </w:rPr>
              <w:t>CHR1</w:t>
            </w:r>
          </w:p>
          <w:p w14:paraId="38CF49E0" w14:textId="77777777" w:rsidR="00AE6F0B" w:rsidRDefault="00AE6F0B" w:rsidP="00A043CB">
            <w:pPr>
              <w:pStyle w:val="NoSpacing"/>
              <w:rPr>
                <w:sz w:val="20"/>
                <w:szCs w:val="20"/>
              </w:rPr>
            </w:pPr>
            <w:r>
              <w:rPr>
                <w:sz w:val="20"/>
                <w:szCs w:val="20"/>
              </w:rPr>
              <w:t>(2009)</w:t>
            </w:r>
          </w:p>
          <w:p w14:paraId="0351DEC2" w14:textId="77777777" w:rsidR="00B219CA" w:rsidRPr="00A043CB" w:rsidRDefault="00B219CA" w:rsidP="00A043CB">
            <w:pPr>
              <w:pStyle w:val="NoSpacing"/>
              <w:rPr>
                <w:sz w:val="20"/>
                <w:szCs w:val="20"/>
              </w:rPr>
            </w:pPr>
            <w:r>
              <w:rPr>
                <w:sz w:val="20"/>
                <w:szCs w:val="20"/>
              </w:rPr>
              <w:t>(2011)</w:t>
            </w:r>
          </w:p>
        </w:tc>
        <w:tc>
          <w:tcPr>
            <w:tcW w:w="1369" w:type="pct"/>
          </w:tcPr>
          <w:p w14:paraId="76DB7DC8" w14:textId="77777777" w:rsidR="00A043CB" w:rsidRDefault="00A043CB" w:rsidP="00A043CB">
            <w:pPr>
              <w:pStyle w:val="NoSpacing"/>
              <w:rPr>
                <w:sz w:val="20"/>
                <w:szCs w:val="20"/>
              </w:rPr>
            </w:pPr>
            <w:r>
              <w:rPr>
                <w:sz w:val="20"/>
                <w:szCs w:val="20"/>
              </w:rPr>
              <w:t>Fecal Coliform</w:t>
            </w:r>
          </w:p>
          <w:p w14:paraId="5D756289" w14:textId="77777777" w:rsidR="00AE6F0B" w:rsidRPr="00AE5A86" w:rsidRDefault="00AE6F0B" w:rsidP="00A043CB">
            <w:pPr>
              <w:pStyle w:val="NoSpacing"/>
              <w:rPr>
                <w:sz w:val="20"/>
                <w:szCs w:val="20"/>
                <w:highlight w:val="yellow"/>
              </w:rPr>
            </w:pPr>
          </w:p>
        </w:tc>
        <w:tc>
          <w:tcPr>
            <w:tcW w:w="756" w:type="pct"/>
            <w:vAlign w:val="center"/>
          </w:tcPr>
          <w:p w14:paraId="7B51FC81" w14:textId="77777777" w:rsidR="00A043CB" w:rsidRPr="00F618C2" w:rsidRDefault="00A043CB" w:rsidP="00A043CB">
            <w:pPr>
              <w:pStyle w:val="NoSpacing"/>
              <w:jc w:val="center"/>
              <w:rPr>
                <w:sz w:val="20"/>
                <w:szCs w:val="20"/>
                <w:highlight w:val="yellow"/>
              </w:rPr>
            </w:pPr>
            <w:r w:rsidRPr="006A638F">
              <w:rPr>
                <w:rFonts w:cstheme="minorHAnsi"/>
                <w:sz w:val="20"/>
                <w:szCs w:val="20"/>
              </w:rPr>
              <w:t>&gt; 400 CFU / 100 ml</w:t>
            </w:r>
          </w:p>
        </w:tc>
        <w:tc>
          <w:tcPr>
            <w:tcW w:w="803" w:type="pct"/>
            <w:vAlign w:val="center"/>
          </w:tcPr>
          <w:p w14:paraId="1350DFCB" w14:textId="77777777" w:rsidR="00A043CB" w:rsidRDefault="00B219CA" w:rsidP="00AE6F0B">
            <w:pPr>
              <w:pStyle w:val="NoSpacing"/>
              <w:jc w:val="center"/>
              <w:rPr>
                <w:sz w:val="20"/>
                <w:szCs w:val="20"/>
              </w:rPr>
            </w:pPr>
            <w:r>
              <w:rPr>
                <w:sz w:val="20"/>
                <w:szCs w:val="20"/>
              </w:rPr>
              <w:t xml:space="preserve">Zero </w:t>
            </w:r>
            <w:r w:rsidRPr="00E77E22">
              <w:rPr>
                <w:sz w:val="20"/>
                <w:szCs w:val="20"/>
              </w:rPr>
              <w:t>of 5</w:t>
            </w:r>
          </w:p>
          <w:p w14:paraId="20A63D33" w14:textId="77777777" w:rsidR="00B219CA" w:rsidRPr="00AE6F0B" w:rsidRDefault="00B219CA" w:rsidP="00AE6F0B">
            <w:pPr>
              <w:pStyle w:val="NoSpacing"/>
              <w:jc w:val="center"/>
              <w:rPr>
                <w:sz w:val="20"/>
                <w:szCs w:val="20"/>
              </w:rPr>
            </w:pPr>
            <w:r>
              <w:rPr>
                <w:sz w:val="20"/>
                <w:szCs w:val="20"/>
              </w:rPr>
              <w:t>1 of 6</w:t>
            </w:r>
          </w:p>
        </w:tc>
        <w:tc>
          <w:tcPr>
            <w:tcW w:w="728" w:type="pct"/>
            <w:vAlign w:val="center"/>
          </w:tcPr>
          <w:p w14:paraId="248687D3" w14:textId="77777777" w:rsidR="00A043CB" w:rsidRDefault="00A043CB" w:rsidP="00A043CB">
            <w:pPr>
              <w:pStyle w:val="NoSpacing"/>
              <w:jc w:val="center"/>
              <w:rPr>
                <w:rFonts w:cstheme="minorHAnsi"/>
                <w:sz w:val="20"/>
                <w:szCs w:val="20"/>
              </w:rPr>
            </w:pPr>
            <w:r w:rsidRPr="00AE6F0B">
              <w:rPr>
                <w:rFonts w:cstheme="minorHAnsi"/>
                <w:sz w:val="20"/>
                <w:szCs w:val="20"/>
              </w:rPr>
              <w:t>0%</w:t>
            </w:r>
          </w:p>
          <w:p w14:paraId="58156944" w14:textId="77777777" w:rsidR="00B219CA" w:rsidRPr="00AE6F0B" w:rsidRDefault="00B219CA" w:rsidP="00A043CB">
            <w:pPr>
              <w:pStyle w:val="NoSpacing"/>
              <w:jc w:val="center"/>
              <w:rPr>
                <w:sz w:val="20"/>
                <w:szCs w:val="20"/>
              </w:rPr>
            </w:pPr>
            <w:r>
              <w:rPr>
                <w:rFonts w:cstheme="minorHAnsi"/>
                <w:sz w:val="20"/>
                <w:szCs w:val="20"/>
              </w:rPr>
              <w:t>17%</w:t>
            </w:r>
          </w:p>
        </w:tc>
      </w:tr>
      <w:tr w:rsidR="00A043CB" w:rsidRPr="00A87C7E" w14:paraId="75E3235D" w14:textId="77777777" w:rsidTr="0030550C">
        <w:tc>
          <w:tcPr>
            <w:tcW w:w="827" w:type="pct"/>
            <w:vMerge/>
          </w:tcPr>
          <w:p w14:paraId="2D8A0B13" w14:textId="77777777" w:rsidR="00A043CB" w:rsidRPr="00AE5A86" w:rsidRDefault="00A043CB" w:rsidP="00A043CB">
            <w:pPr>
              <w:pStyle w:val="NoSpacing"/>
              <w:rPr>
                <w:sz w:val="20"/>
                <w:szCs w:val="20"/>
                <w:highlight w:val="yellow"/>
              </w:rPr>
            </w:pPr>
          </w:p>
        </w:tc>
        <w:tc>
          <w:tcPr>
            <w:tcW w:w="517" w:type="pct"/>
            <w:vMerge/>
            <w:vAlign w:val="center"/>
          </w:tcPr>
          <w:p w14:paraId="23D79618" w14:textId="77777777" w:rsidR="00A043CB" w:rsidRPr="00AE5A86" w:rsidRDefault="00A043CB" w:rsidP="00A043CB">
            <w:pPr>
              <w:pStyle w:val="NoSpacing"/>
              <w:rPr>
                <w:sz w:val="20"/>
                <w:szCs w:val="20"/>
                <w:highlight w:val="yellow"/>
              </w:rPr>
            </w:pPr>
          </w:p>
        </w:tc>
        <w:tc>
          <w:tcPr>
            <w:tcW w:w="1369" w:type="pct"/>
          </w:tcPr>
          <w:p w14:paraId="20A5E76B" w14:textId="77777777" w:rsidR="00A043CB" w:rsidRPr="00AE5A86" w:rsidRDefault="00A043CB" w:rsidP="00A043CB">
            <w:pPr>
              <w:pStyle w:val="NoSpacing"/>
              <w:rPr>
                <w:sz w:val="20"/>
                <w:szCs w:val="20"/>
                <w:highlight w:val="yellow"/>
              </w:rPr>
            </w:pPr>
            <w:r w:rsidRPr="00A87C7E">
              <w:rPr>
                <w:sz w:val="20"/>
                <w:szCs w:val="20"/>
              </w:rPr>
              <w:t>Escherichia coli</w:t>
            </w:r>
            <w:r>
              <w:rPr>
                <w:sz w:val="20"/>
                <w:szCs w:val="20"/>
              </w:rPr>
              <w:t xml:space="preserve"> (E-Coli)</w:t>
            </w:r>
          </w:p>
        </w:tc>
        <w:tc>
          <w:tcPr>
            <w:tcW w:w="756" w:type="pct"/>
            <w:vAlign w:val="center"/>
          </w:tcPr>
          <w:p w14:paraId="17ABBF67" w14:textId="77777777" w:rsidR="00A043CB" w:rsidRPr="00F618C2" w:rsidRDefault="00A043CB" w:rsidP="00A043CB">
            <w:pPr>
              <w:pStyle w:val="NoSpacing"/>
              <w:jc w:val="center"/>
              <w:rPr>
                <w:sz w:val="20"/>
                <w:szCs w:val="20"/>
                <w:highlight w:val="yellow"/>
              </w:rPr>
            </w:pPr>
            <w:r w:rsidRPr="006A638F">
              <w:rPr>
                <w:rFonts w:cstheme="minorHAnsi"/>
                <w:sz w:val="20"/>
                <w:szCs w:val="20"/>
              </w:rPr>
              <w:t xml:space="preserve">&gt; </w:t>
            </w:r>
            <w:r>
              <w:rPr>
                <w:rFonts w:cstheme="minorHAnsi"/>
                <w:sz w:val="20"/>
                <w:szCs w:val="20"/>
              </w:rPr>
              <w:t>235</w:t>
            </w:r>
            <w:r w:rsidRPr="006A638F">
              <w:rPr>
                <w:rFonts w:cstheme="minorHAnsi"/>
                <w:sz w:val="20"/>
                <w:szCs w:val="20"/>
              </w:rPr>
              <w:t xml:space="preserve"> </w:t>
            </w:r>
            <w:proofErr w:type="spellStart"/>
            <w:r>
              <w:rPr>
                <w:rFonts w:cstheme="minorHAnsi"/>
                <w:sz w:val="20"/>
                <w:szCs w:val="20"/>
              </w:rPr>
              <w:t>mpn</w:t>
            </w:r>
            <w:proofErr w:type="spellEnd"/>
            <w:r w:rsidRPr="006A638F">
              <w:rPr>
                <w:rFonts w:cstheme="minorHAnsi"/>
                <w:sz w:val="20"/>
                <w:szCs w:val="20"/>
              </w:rPr>
              <w:t xml:space="preserve"> / 100 ml</w:t>
            </w:r>
          </w:p>
        </w:tc>
        <w:tc>
          <w:tcPr>
            <w:tcW w:w="803" w:type="pct"/>
            <w:vAlign w:val="center"/>
          </w:tcPr>
          <w:p w14:paraId="32DA897E" w14:textId="77777777" w:rsidR="00A043CB" w:rsidRDefault="00AE6F0B" w:rsidP="00A043CB">
            <w:pPr>
              <w:pStyle w:val="NoSpacing"/>
              <w:jc w:val="center"/>
              <w:rPr>
                <w:sz w:val="20"/>
                <w:szCs w:val="20"/>
              </w:rPr>
            </w:pPr>
            <w:r w:rsidRPr="00AE6F0B">
              <w:rPr>
                <w:sz w:val="20"/>
                <w:szCs w:val="20"/>
              </w:rPr>
              <w:t>2</w:t>
            </w:r>
            <w:r w:rsidR="00A043CB" w:rsidRPr="00AE6F0B">
              <w:rPr>
                <w:sz w:val="20"/>
                <w:szCs w:val="20"/>
              </w:rPr>
              <w:t xml:space="preserve"> of 5</w:t>
            </w:r>
          </w:p>
          <w:p w14:paraId="04D96DA9" w14:textId="77777777" w:rsidR="00B219CA" w:rsidRPr="00AE6F0B" w:rsidRDefault="00B219CA" w:rsidP="00A043CB">
            <w:pPr>
              <w:pStyle w:val="NoSpacing"/>
              <w:jc w:val="center"/>
              <w:rPr>
                <w:sz w:val="20"/>
                <w:szCs w:val="20"/>
              </w:rPr>
            </w:pPr>
            <w:r>
              <w:rPr>
                <w:sz w:val="20"/>
                <w:szCs w:val="20"/>
              </w:rPr>
              <w:t>2 of 6</w:t>
            </w:r>
          </w:p>
        </w:tc>
        <w:tc>
          <w:tcPr>
            <w:tcW w:w="728" w:type="pct"/>
            <w:vAlign w:val="center"/>
          </w:tcPr>
          <w:p w14:paraId="2450996E" w14:textId="77777777" w:rsidR="00A043CB" w:rsidRDefault="00AE6F0B" w:rsidP="00A043CB">
            <w:pPr>
              <w:pStyle w:val="NoSpacing"/>
              <w:jc w:val="center"/>
              <w:rPr>
                <w:rFonts w:cstheme="minorHAnsi"/>
                <w:sz w:val="20"/>
                <w:szCs w:val="20"/>
              </w:rPr>
            </w:pPr>
            <w:r w:rsidRPr="00AE6F0B">
              <w:rPr>
                <w:rFonts w:cstheme="minorHAnsi"/>
                <w:sz w:val="20"/>
                <w:szCs w:val="20"/>
              </w:rPr>
              <w:t>4</w:t>
            </w:r>
            <w:r w:rsidR="00A043CB" w:rsidRPr="00AE6F0B">
              <w:rPr>
                <w:rFonts w:cstheme="minorHAnsi"/>
                <w:sz w:val="20"/>
                <w:szCs w:val="20"/>
              </w:rPr>
              <w:t>0%</w:t>
            </w:r>
          </w:p>
          <w:p w14:paraId="431ACACE" w14:textId="77777777" w:rsidR="00B219CA" w:rsidRPr="00AE6F0B" w:rsidRDefault="00B219CA" w:rsidP="00A043CB">
            <w:pPr>
              <w:pStyle w:val="NoSpacing"/>
              <w:jc w:val="center"/>
              <w:rPr>
                <w:sz w:val="20"/>
                <w:szCs w:val="20"/>
              </w:rPr>
            </w:pPr>
            <w:r>
              <w:rPr>
                <w:rFonts w:cstheme="minorHAnsi"/>
                <w:sz w:val="20"/>
                <w:szCs w:val="20"/>
              </w:rPr>
              <w:t>33%</w:t>
            </w:r>
          </w:p>
        </w:tc>
      </w:tr>
      <w:tr w:rsidR="00A043CB" w:rsidRPr="00A87C7E" w14:paraId="7DCF5C3D" w14:textId="77777777" w:rsidTr="0030550C">
        <w:tc>
          <w:tcPr>
            <w:tcW w:w="827" w:type="pct"/>
            <w:vMerge/>
          </w:tcPr>
          <w:p w14:paraId="25D0A185" w14:textId="77777777" w:rsidR="00A043CB" w:rsidRPr="00AE5A86" w:rsidRDefault="00A043CB" w:rsidP="00A043CB">
            <w:pPr>
              <w:pStyle w:val="NoSpacing"/>
              <w:rPr>
                <w:sz w:val="20"/>
                <w:szCs w:val="20"/>
                <w:highlight w:val="yellow"/>
              </w:rPr>
            </w:pPr>
          </w:p>
        </w:tc>
        <w:tc>
          <w:tcPr>
            <w:tcW w:w="517" w:type="pct"/>
            <w:vMerge/>
            <w:vAlign w:val="center"/>
          </w:tcPr>
          <w:p w14:paraId="4FD1332C" w14:textId="77777777" w:rsidR="00A043CB" w:rsidRPr="00AE5A86" w:rsidRDefault="00A043CB" w:rsidP="00A043CB">
            <w:pPr>
              <w:pStyle w:val="NoSpacing"/>
              <w:rPr>
                <w:sz w:val="20"/>
                <w:szCs w:val="20"/>
                <w:highlight w:val="yellow"/>
              </w:rPr>
            </w:pPr>
          </w:p>
        </w:tc>
        <w:tc>
          <w:tcPr>
            <w:tcW w:w="1369" w:type="pct"/>
          </w:tcPr>
          <w:p w14:paraId="27A5003E" w14:textId="77777777" w:rsidR="00A043CB" w:rsidRPr="00AE5A86" w:rsidRDefault="00A043CB" w:rsidP="00A043CB">
            <w:pPr>
              <w:pStyle w:val="NoSpacing"/>
              <w:rPr>
                <w:sz w:val="20"/>
                <w:szCs w:val="20"/>
                <w:highlight w:val="yellow"/>
              </w:rPr>
            </w:pPr>
            <w:r>
              <w:rPr>
                <w:sz w:val="20"/>
                <w:szCs w:val="20"/>
              </w:rPr>
              <w:t>Biochemical Oxygen Demand (BOD)</w:t>
            </w:r>
          </w:p>
        </w:tc>
        <w:tc>
          <w:tcPr>
            <w:tcW w:w="756" w:type="pct"/>
            <w:vAlign w:val="center"/>
          </w:tcPr>
          <w:p w14:paraId="00071B86" w14:textId="77777777" w:rsidR="00A043CB" w:rsidRPr="00F618C2" w:rsidRDefault="00A043CB" w:rsidP="00A043CB">
            <w:pPr>
              <w:pStyle w:val="NoSpacing"/>
              <w:jc w:val="center"/>
              <w:rPr>
                <w:sz w:val="20"/>
                <w:szCs w:val="20"/>
                <w:highlight w:val="yellow"/>
              </w:rPr>
            </w:pPr>
            <w:r>
              <w:rPr>
                <w:rFonts w:cstheme="minorHAnsi"/>
                <w:sz w:val="20"/>
                <w:szCs w:val="20"/>
              </w:rPr>
              <w:t>&gt; 30 mg/L</w:t>
            </w:r>
          </w:p>
        </w:tc>
        <w:tc>
          <w:tcPr>
            <w:tcW w:w="803" w:type="pct"/>
            <w:vAlign w:val="center"/>
          </w:tcPr>
          <w:p w14:paraId="2BB7A4B8" w14:textId="77777777" w:rsidR="00A043CB" w:rsidRDefault="00A043CB" w:rsidP="00A043CB">
            <w:pPr>
              <w:pStyle w:val="NoSpacing"/>
              <w:jc w:val="center"/>
              <w:rPr>
                <w:sz w:val="20"/>
                <w:szCs w:val="20"/>
              </w:rPr>
            </w:pPr>
            <w:r w:rsidRPr="00AE6F0B">
              <w:rPr>
                <w:sz w:val="20"/>
                <w:szCs w:val="20"/>
              </w:rPr>
              <w:t>Zero of 5</w:t>
            </w:r>
          </w:p>
          <w:p w14:paraId="3F36F3CC" w14:textId="77777777" w:rsidR="00B219CA" w:rsidRPr="00AE6F0B" w:rsidRDefault="00B219CA" w:rsidP="00FB61B1">
            <w:pPr>
              <w:pStyle w:val="NoSpacing"/>
              <w:jc w:val="center"/>
              <w:rPr>
                <w:sz w:val="20"/>
                <w:szCs w:val="20"/>
              </w:rPr>
            </w:pPr>
            <w:r>
              <w:rPr>
                <w:sz w:val="20"/>
                <w:szCs w:val="20"/>
              </w:rPr>
              <w:t xml:space="preserve">Zero of </w:t>
            </w:r>
            <w:r w:rsidR="00FB61B1">
              <w:rPr>
                <w:sz w:val="20"/>
                <w:szCs w:val="20"/>
              </w:rPr>
              <w:t>6</w:t>
            </w:r>
          </w:p>
        </w:tc>
        <w:tc>
          <w:tcPr>
            <w:tcW w:w="728" w:type="pct"/>
            <w:vAlign w:val="center"/>
          </w:tcPr>
          <w:p w14:paraId="3A33AF21" w14:textId="77777777" w:rsidR="00A043CB" w:rsidRDefault="00A043CB" w:rsidP="00A043CB">
            <w:pPr>
              <w:pStyle w:val="NoSpacing"/>
              <w:jc w:val="center"/>
              <w:rPr>
                <w:rFonts w:cstheme="minorHAnsi"/>
                <w:sz w:val="20"/>
                <w:szCs w:val="20"/>
              </w:rPr>
            </w:pPr>
            <w:r w:rsidRPr="00AE6F0B">
              <w:rPr>
                <w:rFonts w:cstheme="minorHAnsi"/>
                <w:sz w:val="20"/>
                <w:szCs w:val="20"/>
              </w:rPr>
              <w:t>0%</w:t>
            </w:r>
          </w:p>
          <w:p w14:paraId="6BD24C8B" w14:textId="77777777" w:rsidR="00B219CA" w:rsidRPr="00AE6F0B" w:rsidRDefault="00B219CA" w:rsidP="00A043CB">
            <w:pPr>
              <w:pStyle w:val="NoSpacing"/>
              <w:jc w:val="center"/>
              <w:rPr>
                <w:sz w:val="20"/>
                <w:szCs w:val="20"/>
              </w:rPr>
            </w:pPr>
            <w:r>
              <w:rPr>
                <w:rFonts w:cstheme="minorHAnsi"/>
                <w:sz w:val="20"/>
                <w:szCs w:val="20"/>
              </w:rPr>
              <w:t>0%</w:t>
            </w:r>
          </w:p>
        </w:tc>
      </w:tr>
      <w:tr w:rsidR="00A043CB" w:rsidRPr="00A87C7E" w14:paraId="4548E62E" w14:textId="77777777" w:rsidTr="0030550C">
        <w:tc>
          <w:tcPr>
            <w:tcW w:w="827" w:type="pct"/>
            <w:vMerge/>
          </w:tcPr>
          <w:p w14:paraId="17129828" w14:textId="77777777" w:rsidR="00A043CB" w:rsidRPr="00AE5A86" w:rsidRDefault="00A043CB" w:rsidP="00A043CB">
            <w:pPr>
              <w:pStyle w:val="NoSpacing"/>
              <w:rPr>
                <w:sz w:val="20"/>
                <w:szCs w:val="20"/>
                <w:highlight w:val="yellow"/>
              </w:rPr>
            </w:pPr>
          </w:p>
        </w:tc>
        <w:tc>
          <w:tcPr>
            <w:tcW w:w="517" w:type="pct"/>
            <w:vMerge/>
            <w:vAlign w:val="center"/>
          </w:tcPr>
          <w:p w14:paraId="3F640415" w14:textId="77777777" w:rsidR="00A043CB" w:rsidRPr="00AE5A86" w:rsidRDefault="00A043CB" w:rsidP="00A043CB">
            <w:pPr>
              <w:pStyle w:val="NoSpacing"/>
              <w:rPr>
                <w:sz w:val="20"/>
                <w:szCs w:val="20"/>
                <w:highlight w:val="yellow"/>
              </w:rPr>
            </w:pPr>
          </w:p>
        </w:tc>
        <w:tc>
          <w:tcPr>
            <w:tcW w:w="1369" w:type="pct"/>
          </w:tcPr>
          <w:p w14:paraId="7AFD7364" w14:textId="77777777" w:rsidR="00A043CB" w:rsidRPr="00AE5A86" w:rsidRDefault="00A043CB" w:rsidP="00A043CB">
            <w:pPr>
              <w:pStyle w:val="NoSpacing"/>
              <w:rPr>
                <w:sz w:val="20"/>
                <w:szCs w:val="20"/>
                <w:highlight w:val="yellow"/>
              </w:rPr>
            </w:pPr>
            <w:r>
              <w:rPr>
                <w:sz w:val="20"/>
                <w:szCs w:val="20"/>
              </w:rPr>
              <w:t>Total Suspended Solids (TSS)</w:t>
            </w:r>
          </w:p>
        </w:tc>
        <w:tc>
          <w:tcPr>
            <w:tcW w:w="756" w:type="pct"/>
            <w:vAlign w:val="center"/>
          </w:tcPr>
          <w:p w14:paraId="6840B465" w14:textId="77777777" w:rsidR="00A043CB" w:rsidRPr="00F618C2" w:rsidRDefault="00AE6F0B" w:rsidP="00A043CB">
            <w:pPr>
              <w:pStyle w:val="NoSpacing"/>
              <w:jc w:val="center"/>
              <w:rPr>
                <w:sz w:val="20"/>
                <w:szCs w:val="20"/>
                <w:highlight w:val="yellow"/>
              </w:rPr>
            </w:pPr>
            <w:r w:rsidRPr="00E77E22">
              <w:rPr>
                <w:rFonts w:cstheme="minorHAnsi"/>
                <w:sz w:val="20"/>
                <w:szCs w:val="20"/>
              </w:rPr>
              <w:t>&gt; 158 mg/L</w:t>
            </w:r>
          </w:p>
        </w:tc>
        <w:tc>
          <w:tcPr>
            <w:tcW w:w="803" w:type="pct"/>
            <w:vAlign w:val="center"/>
          </w:tcPr>
          <w:p w14:paraId="15556448" w14:textId="77777777" w:rsidR="00A043CB" w:rsidRDefault="00AE6F0B" w:rsidP="00A043CB">
            <w:pPr>
              <w:pStyle w:val="NoSpacing"/>
              <w:jc w:val="center"/>
              <w:rPr>
                <w:sz w:val="20"/>
                <w:szCs w:val="20"/>
              </w:rPr>
            </w:pPr>
            <w:r w:rsidRPr="00AE6F0B">
              <w:rPr>
                <w:sz w:val="20"/>
                <w:szCs w:val="20"/>
              </w:rPr>
              <w:t>2</w:t>
            </w:r>
            <w:r w:rsidR="00A043CB" w:rsidRPr="00AE6F0B">
              <w:rPr>
                <w:sz w:val="20"/>
                <w:szCs w:val="20"/>
              </w:rPr>
              <w:t xml:space="preserve"> of 5</w:t>
            </w:r>
          </w:p>
          <w:p w14:paraId="07F4CC9E" w14:textId="77777777" w:rsidR="00B219CA" w:rsidRPr="00AE6F0B" w:rsidRDefault="00B219CA" w:rsidP="00FB61B1">
            <w:pPr>
              <w:pStyle w:val="NoSpacing"/>
              <w:jc w:val="center"/>
              <w:rPr>
                <w:sz w:val="20"/>
                <w:szCs w:val="20"/>
              </w:rPr>
            </w:pPr>
            <w:r>
              <w:rPr>
                <w:sz w:val="20"/>
                <w:szCs w:val="20"/>
              </w:rPr>
              <w:t xml:space="preserve">2 of </w:t>
            </w:r>
            <w:r w:rsidR="00FB61B1">
              <w:rPr>
                <w:sz w:val="20"/>
                <w:szCs w:val="20"/>
              </w:rPr>
              <w:t>6</w:t>
            </w:r>
          </w:p>
        </w:tc>
        <w:tc>
          <w:tcPr>
            <w:tcW w:w="728" w:type="pct"/>
            <w:vAlign w:val="center"/>
          </w:tcPr>
          <w:p w14:paraId="555A6E30" w14:textId="77777777" w:rsidR="00A043CB" w:rsidRDefault="00AE6F0B" w:rsidP="00A043CB">
            <w:pPr>
              <w:pStyle w:val="NoSpacing"/>
              <w:jc w:val="center"/>
              <w:rPr>
                <w:rFonts w:cstheme="minorHAnsi"/>
                <w:sz w:val="20"/>
                <w:szCs w:val="20"/>
              </w:rPr>
            </w:pPr>
            <w:r w:rsidRPr="00AE6F0B">
              <w:rPr>
                <w:rFonts w:cstheme="minorHAnsi"/>
                <w:sz w:val="20"/>
                <w:szCs w:val="20"/>
              </w:rPr>
              <w:t>4</w:t>
            </w:r>
            <w:r w:rsidR="00A043CB" w:rsidRPr="00AE6F0B">
              <w:rPr>
                <w:rFonts w:cstheme="minorHAnsi"/>
                <w:sz w:val="20"/>
                <w:szCs w:val="20"/>
              </w:rPr>
              <w:t>0%</w:t>
            </w:r>
          </w:p>
          <w:p w14:paraId="09420866" w14:textId="77777777" w:rsidR="00B219CA" w:rsidRPr="00AE6F0B" w:rsidRDefault="00961AC9" w:rsidP="00A043CB">
            <w:pPr>
              <w:pStyle w:val="NoSpacing"/>
              <w:jc w:val="center"/>
              <w:rPr>
                <w:sz w:val="20"/>
                <w:szCs w:val="20"/>
              </w:rPr>
            </w:pPr>
            <w:r>
              <w:rPr>
                <w:rFonts w:cstheme="minorHAnsi"/>
                <w:sz w:val="20"/>
                <w:szCs w:val="20"/>
              </w:rPr>
              <w:t>33</w:t>
            </w:r>
            <w:r w:rsidR="00B219CA">
              <w:rPr>
                <w:rFonts w:cstheme="minorHAnsi"/>
                <w:sz w:val="20"/>
                <w:szCs w:val="20"/>
              </w:rPr>
              <w:t>%</w:t>
            </w:r>
          </w:p>
        </w:tc>
      </w:tr>
      <w:tr w:rsidR="00A043CB" w:rsidRPr="00A87C7E" w14:paraId="5F223D8A" w14:textId="77777777" w:rsidTr="0030550C">
        <w:tc>
          <w:tcPr>
            <w:tcW w:w="827" w:type="pct"/>
            <w:vMerge/>
          </w:tcPr>
          <w:p w14:paraId="18B3443C" w14:textId="77777777" w:rsidR="00A043CB" w:rsidRPr="00AE5A86" w:rsidRDefault="00A043CB" w:rsidP="00A043CB">
            <w:pPr>
              <w:pStyle w:val="NoSpacing"/>
              <w:rPr>
                <w:sz w:val="20"/>
                <w:szCs w:val="20"/>
                <w:highlight w:val="yellow"/>
              </w:rPr>
            </w:pPr>
          </w:p>
        </w:tc>
        <w:tc>
          <w:tcPr>
            <w:tcW w:w="517" w:type="pct"/>
            <w:vMerge/>
            <w:vAlign w:val="center"/>
          </w:tcPr>
          <w:p w14:paraId="304D7D40" w14:textId="77777777" w:rsidR="00A043CB" w:rsidRPr="00AE5A86" w:rsidRDefault="00A043CB" w:rsidP="00A043CB">
            <w:pPr>
              <w:pStyle w:val="NoSpacing"/>
              <w:rPr>
                <w:sz w:val="20"/>
                <w:szCs w:val="20"/>
                <w:highlight w:val="yellow"/>
              </w:rPr>
            </w:pPr>
          </w:p>
        </w:tc>
        <w:tc>
          <w:tcPr>
            <w:tcW w:w="1369" w:type="pct"/>
          </w:tcPr>
          <w:p w14:paraId="27CAD6B8" w14:textId="77777777" w:rsidR="00A043CB" w:rsidRPr="00AE5A86" w:rsidRDefault="00A043CB" w:rsidP="00A043CB">
            <w:pPr>
              <w:pStyle w:val="NoSpacing"/>
              <w:rPr>
                <w:sz w:val="20"/>
                <w:szCs w:val="20"/>
                <w:highlight w:val="yellow"/>
              </w:rPr>
            </w:pPr>
            <w:r>
              <w:rPr>
                <w:sz w:val="20"/>
                <w:szCs w:val="20"/>
              </w:rPr>
              <w:t>Total Ammonia (NH</w:t>
            </w:r>
            <w:r w:rsidRPr="00A0446C">
              <w:rPr>
                <w:sz w:val="20"/>
                <w:szCs w:val="20"/>
                <w:vertAlign w:val="subscript"/>
              </w:rPr>
              <w:t>3</w:t>
            </w:r>
            <w:r>
              <w:rPr>
                <w:sz w:val="20"/>
                <w:szCs w:val="20"/>
              </w:rPr>
              <w:t xml:space="preserve">) </w:t>
            </w:r>
            <w:r w:rsidRPr="00A87C7E">
              <w:rPr>
                <w:sz w:val="20"/>
                <w:szCs w:val="20"/>
              </w:rPr>
              <w:t>as N</w:t>
            </w:r>
          </w:p>
        </w:tc>
        <w:tc>
          <w:tcPr>
            <w:tcW w:w="756" w:type="pct"/>
            <w:vAlign w:val="center"/>
          </w:tcPr>
          <w:p w14:paraId="2B9C1BD9" w14:textId="77777777" w:rsidR="00A043CB" w:rsidRPr="00F618C2" w:rsidRDefault="00A043CB" w:rsidP="00053F84">
            <w:pPr>
              <w:pStyle w:val="NoSpacing"/>
              <w:jc w:val="center"/>
              <w:rPr>
                <w:sz w:val="20"/>
                <w:szCs w:val="20"/>
                <w:highlight w:val="yellow"/>
              </w:rPr>
            </w:pPr>
            <w:r>
              <w:rPr>
                <w:rFonts w:cstheme="minorHAnsi"/>
                <w:sz w:val="20"/>
                <w:szCs w:val="20"/>
              </w:rPr>
              <w:t>1.8 mg/L</w:t>
            </w:r>
            <w:r w:rsidR="00053F84">
              <w:rPr>
                <w:rFonts w:cstheme="minorHAnsi"/>
                <w:sz w:val="20"/>
                <w:szCs w:val="20"/>
              </w:rPr>
              <w:t xml:space="preserve"> </w:t>
            </w:r>
            <w:r w:rsidR="00053F84" w:rsidRPr="00053F84">
              <w:rPr>
                <w:rFonts w:cstheme="minorHAnsi"/>
                <w:sz w:val="20"/>
                <w:szCs w:val="20"/>
                <w:vertAlign w:val="subscript"/>
              </w:rPr>
              <w:t>a</w:t>
            </w:r>
          </w:p>
        </w:tc>
        <w:tc>
          <w:tcPr>
            <w:tcW w:w="803" w:type="pct"/>
            <w:vAlign w:val="center"/>
          </w:tcPr>
          <w:p w14:paraId="1EE526DB" w14:textId="77777777" w:rsidR="00A043CB" w:rsidRDefault="00A043CB" w:rsidP="00A043CB">
            <w:pPr>
              <w:pStyle w:val="NoSpacing"/>
              <w:jc w:val="center"/>
              <w:rPr>
                <w:sz w:val="20"/>
                <w:szCs w:val="20"/>
              </w:rPr>
            </w:pPr>
            <w:r w:rsidRPr="00AE6F0B">
              <w:rPr>
                <w:sz w:val="20"/>
                <w:szCs w:val="20"/>
              </w:rPr>
              <w:t>Zero of 5</w:t>
            </w:r>
          </w:p>
          <w:p w14:paraId="58105CEC" w14:textId="77777777" w:rsidR="00B219CA" w:rsidRPr="00AE6F0B" w:rsidRDefault="00B219CA" w:rsidP="00FB61B1">
            <w:pPr>
              <w:pStyle w:val="NoSpacing"/>
              <w:jc w:val="center"/>
              <w:rPr>
                <w:sz w:val="20"/>
                <w:szCs w:val="20"/>
              </w:rPr>
            </w:pPr>
            <w:r>
              <w:rPr>
                <w:sz w:val="20"/>
                <w:szCs w:val="20"/>
              </w:rPr>
              <w:t xml:space="preserve">Zero of </w:t>
            </w:r>
            <w:r w:rsidR="00FB61B1">
              <w:rPr>
                <w:sz w:val="20"/>
                <w:szCs w:val="20"/>
              </w:rPr>
              <w:t>6</w:t>
            </w:r>
          </w:p>
        </w:tc>
        <w:tc>
          <w:tcPr>
            <w:tcW w:w="728" w:type="pct"/>
            <w:vAlign w:val="center"/>
          </w:tcPr>
          <w:p w14:paraId="06C9C0E0" w14:textId="77777777" w:rsidR="00A043CB" w:rsidRDefault="00A043CB" w:rsidP="00A043CB">
            <w:pPr>
              <w:pStyle w:val="NoSpacing"/>
              <w:jc w:val="center"/>
              <w:rPr>
                <w:rFonts w:cstheme="minorHAnsi"/>
                <w:sz w:val="20"/>
                <w:szCs w:val="20"/>
              </w:rPr>
            </w:pPr>
            <w:r w:rsidRPr="00AE6F0B">
              <w:rPr>
                <w:rFonts w:cstheme="minorHAnsi"/>
                <w:sz w:val="20"/>
                <w:szCs w:val="20"/>
              </w:rPr>
              <w:t>0%</w:t>
            </w:r>
          </w:p>
          <w:p w14:paraId="04F8FD83" w14:textId="77777777" w:rsidR="00B219CA" w:rsidRPr="00AE6F0B" w:rsidRDefault="00B219CA" w:rsidP="00A043CB">
            <w:pPr>
              <w:pStyle w:val="NoSpacing"/>
              <w:jc w:val="center"/>
              <w:rPr>
                <w:sz w:val="20"/>
                <w:szCs w:val="20"/>
              </w:rPr>
            </w:pPr>
            <w:r>
              <w:rPr>
                <w:rFonts w:cstheme="minorHAnsi"/>
                <w:sz w:val="20"/>
                <w:szCs w:val="20"/>
              </w:rPr>
              <w:t>0%</w:t>
            </w:r>
          </w:p>
        </w:tc>
      </w:tr>
      <w:tr w:rsidR="00A043CB" w:rsidRPr="00A87C7E" w14:paraId="17845775" w14:textId="77777777" w:rsidTr="0030550C">
        <w:tc>
          <w:tcPr>
            <w:tcW w:w="827" w:type="pct"/>
            <w:vMerge/>
          </w:tcPr>
          <w:p w14:paraId="3F9FC4C1" w14:textId="77777777" w:rsidR="00A043CB" w:rsidRPr="00AE5A86" w:rsidRDefault="00A043CB" w:rsidP="00A043CB">
            <w:pPr>
              <w:pStyle w:val="NoSpacing"/>
              <w:rPr>
                <w:sz w:val="20"/>
                <w:szCs w:val="20"/>
                <w:highlight w:val="yellow"/>
              </w:rPr>
            </w:pPr>
          </w:p>
        </w:tc>
        <w:tc>
          <w:tcPr>
            <w:tcW w:w="517" w:type="pct"/>
            <w:vMerge/>
            <w:vAlign w:val="center"/>
          </w:tcPr>
          <w:p w14:paraId="6F4BEFFC" w14:textId="77777777" w:rsidR="00A043CB" w:rsidRPr="00AE5A86" w:rsidRDefault="00A043CB" w:rsidP="00A043CB">
            <w:pPr>
              <w:pStyle w:val="NoSpacing"/>
              <w:rPr>
                <w:sz w:val="20"/>
                <w:szCs w:val="20"/>
                <w:highlight w:val="yellow"/>
              </w:rPr>
            </w:pPr>
          </w:p>
        </w:tc>
        <w:tc>
          <w:tcPr>
            <w:tcW w:w="1369" w:type="pct"/>
          </w:tcPr>
          <w:p w14:paraId="4F428883" w14:textId="77777777" w:rsidR="00A043CB" w:rsidRDefault="00A043CB" w:rsidP="00A043CB">
            <w:pPr>
              <w:pStyle w:val="NoSpacing"/>
              <w:rPr>
                <w:sz w:val="20"/>
                <w:szCs w:val="20"/>
              </w:rPr>
            </w:pPr>
            <w:r>
              <w:rPr>
                <w:sz w:val="20"/>
                <w:szCs w:val="20"/>
              </w:rPr>
              <w:t>Nitrate (NO</w:t>
            </w:r>
            <w:r w:rsidRPr="00A0446C">
              <w:rPr>
                <w:sz w:val="20"/>
                <w:szCs w:val="20"/>
                <w:vertAlign w:val="subscript"/>
              </w:rPr>
              <w:t>3</w:t>
            </w:r>
            <w:r>
              <w:rPr>
                <w:sz w:val="20"/>
                <w:szCs w:val="20"/>
              </w:rPr>
              <w:t>) as N</w:t>
            </w:r>
          </w:p>
          <w:p w14:paraId="467BEE12" w14:textId="77777777" w:rsidR="00A043CB" w:rsidRPr="00AE5A86" w:rsidRDefault="00A043CB" w:rsidP="00A043CB">
            <w:pPr>
              <w:pStyle w:val="NoSpacing"/>
              <w:rPr>
                <w:sz w:val="20"/>
                <w:szCs w:val="20"/>
                <w:highlight w:val="yellow"/>
              </w:rPr>
            </w:pPr>
          </w:p>
        </w:tc>
        <w:tc>
          <w:tcPr>
            <w:tcW w:w="756" w:type="pct"/>
            <w:vAlign w:val="center"/>
          </w:tcPr>
          <w:p w14:paraId="1B68F245" w14:textId="77777777" w:rsidR="00A043CB" w:rsidRDefault="00A043CB" w:rsidP="00A043CB">
            <w:pPr>
              <w:pStyle w:val="NoSpacing"/>
              <w:jc w:val="center"/>
              <w:rPr>
                <w:rFonts w:cstheme="minorHAnsi"/>
                <w:sz w:val="20"/>
                <w:szCs w:val="20"/>
              </w:rPr>
            </w:pPr>
            <w:r>
              <w:rPr>
                <w:rFonts w:cstheme="minorHAnsi"/>
                <w:sz w:val="20"/>
                <w:szCs w:val="20"/>
              </w:rPr>
              <w:t>88 mg/L</w:t>
            </w:r>
          </w:p>
          <w:p w14:paraId="242310B8" w14:textId="77777777" w:rsidR="00A043CB" w:rsidRPr="00F618C2" w:rsidRDefault="00A043CB" w:rsidP="00053F84">
            <w:pPr>
              <w:pStyle w:val="NoSpacing"/>
              <w:jc w:val="center"/>
              <w:rPr>
                <w:sz w:val="20"/>
                <w:szCs w:val="20"/>
                <w:highlight w:val="yellow"/>
              </w:rPr>
            </w:pPr>
            <w:r>
              <w:rPr>
                <w:rFonts w:cstheme="minorHAnsi"/>
                <w:sz w:val="20"/>
                <w:szCs w:val="20"/>
              </w:rPr>
              <w:t>0.56 mg/L</w:t>
            </w:r>
            <w:r w:rsidR="00053F84">
              <w:rPr>
                <w:rFonts w:cstheme="minorHAnsi"/>
                <w:sz w:val="20"/>
                <w:szCs w:val="20"/>
              </w:rPr>
              <w:t xml:space="preserve"> </w:t>
            </w:r>
            <w:r w:rsidR="00053F84" w:rsidRPr="00053F84">
              <w:rPr>
                <w:rFonts w:cstheme="minorHAnsi"/>
                <w:sz w:val="20"/>
                <w:szCs w:val="20"/>
                <w:vertAlign w:val="subscript"/>
              </w:rPr>
              <w:t>b</w:t>
            </w:r>
          </w:p>
        </w:tc>
        <w:tc>
          <w:tcPr>
            <w:tcW w:w="803" w:type="pct"/>
            <w:vAlign w:val="center"/>
          </w:tcPr>
          <w:p w14:paraId="7045198A" w14:textId="77777777" w:rsidR="00A043CB" w:rsidRPr="00AE6F0B" w:rsidRDefault="00A043CB" w:rsidP="00A043CB">
            <w:pPr>
              <w:pStyle w:val="NoSpacing"/>
              <w:jc w:val="center"/>
              <w:rPr>
                <w:sz w:val="20"/>
                <w:szCs w:val="20"/>
              </w:rPr>
            </w:pPr>
            <w:r w:rsidRPr="00AE6F0B">
              <w:rPr>
                <w:sz w:val="20"/>
                <w:szCs w:val="20"/>
              </w:rPr>
              <w:t>Zero of 5</w:t>
            </w:r>
          </w:p>
          <w:p w14:paraId="25F1B3E7" w14:textId="77777777" w:rsidR="00A043CB" w:rsidRDefault="00AE6F0B" w:rsidP="00A043CB">
            <w:pPr>
              <w:pStyle w:val="NoSpacing"/>
              <w:jc w:val="center"/>
              <w:rPr>
                <w:sz w:val="20"/>
                <w:szCs w:val="20"/>
              </w:rPr>
            </w:pPr>
            <w:r w:rsidRPr="00AE6F0B">
              <w:rPr>
                <w:sz w:val="20"/>
                <w:szCs w:val="20"/>
              </w:rPr>
              <w:t>Zero</w:t>
            </w:r>
            <w:r w:rsidR="00A043CB" w:rsidRPr="00AE6F0B">
              <w:rPr>
                <w:sz w:val="20"/>
                <w:szCs w:val="20"/>
              </w:rPr>
              <w:t xml:space="preserve"> of 5</w:t>
            </w:r>
          </w:p>
          <w:p w14:paraId="448F66A1" w14:textId="77777777" w:rsidR="00B219CA" w:rsidRDefault="00B219CA" w:rsidP="00A043CB">
            <w:pPr>
              <w:pStyle w:val="NoSpacing"/>
              <w:jc w:val="center"/>
              <w:rPr>
                <w:sz w:val="20"/>
                <w:szCs w:val="20"/>
              </w:rPr>
            </w:pPr>
            <w:r>
              <w:rPr>
                <w:sz w:val="20"/>
                <w:szCs w:val="20"/>
              </w:rPr>
              <w:t xml:space="preserve">Zero of </w:t>
            </w:r>
            <w:r w:rsidR="00FB61B1">
              <w:rPr>
                <w:sz w:val="20"/>
                <w:szCs w:val="20"/>
              </w:rPr>
              <w:t>6</w:t>
            </w:r>
          </w:p>
          <w:p w14:paraId="4C6113CA" w14:textId="77777777" w:rsidR="00B219CA" w:rsidRPr="00AE6F0B" w:rsidRDefault="00B219CA" w:rsidP="00053F84">
            <w:pPr>
              <w:pStyle w:val="NoSpacing"/>
              <w:jc w:val="center"/>
              <w:rPr>
                <w:sz w:val="20"/>
                <w:szCs w:val="20"/>
              </w:rPr>
            </w:pPr>
            <w:r>
              <w:rPr>
                <w:sz w:val="20"/>
                <w:szCs w:val="20"/>
              </w:rPr>
              <w:t>3 of 6</w:t>
            </w:r>
          </w:p>
        </w:tc>
        <w:tc>
          <w:tcPr>
            <w:tcW w:w="728" w:type="pct"/>
            <w:vAlign w:val="center"/>
          </w:tcPr>
          <w:p w14:paraId="43411C67" w14:textId="77777777" w:rsidR="00A043CB" w:rsidRPr="00AE6F0B" w:rsidRDefault="00A043CB" w:rsidP="00A043CB">
            <w:pPr>
              <w:pStyle w:val="NoSpacing"/>
              <w:jc w:val="center"/>
              <w:rPr>
                <w:rFonts w:cstheme="minorHAnsi"/>
                <w:sz w:val="20"/>
                <w:szCs w:val="20"/>
              </w:rPr>
            </w:pPr>
            <w:r w:rsidRPr="00AE6F0B">
              <w:rPr>
                <w:rFonts w:cstheme="minorHAnsi"/>
                <w:sz w:val="20"/>
                <w:szCs w:val="20"/>
              </w:rPr>
              <w:t>0%</w:t>
            </w:r>
          </w:p>
          <w:p w14:paraId="33EB6419" w14:textId="77777777" w:rsidR="00A043CB" w:rsidRDefault="00AE6F0B" w:rsidP="00A043CB">
            <w:pPr>
              <w:pStyle w:val="NoSpacing"/>
              <w:jc w:val="center"/>
              <w:rPr>
                <w:rFonts w:cstheme="minorHAnsi"/>
                <w:sz w:val="20"/>
                <w:szCs w:val="20"/>
              </w:rPr>
            </w:pPr>
            <w:r w:rsidRPr="00AE6F0B">
              <w:rPr>
                <w:rFonts w:cstheme="minorHAnsi"/>
                <w:sz w:val="20"/>
                <w:szCs w:val="20"/>
              </w:rPr>
              <w:t>0</w:t>
            </w:r>
            <w:r w:rsidR="00A043CB" w:rsidRPr="00AE6F0B">
              <w:rPr>
                <w:rFonts w:cstheme="minorHAnsi"/>
                <w:sz w:val="20"/>
                <w:szCs w:val="20"/>
              </w:rPr>
              <w:t>%</w:t>
            </w:r>
          </w:p>
          <w:p w14:paraId="686BF443" w14:textId="77777777" w:rsidR="00B219CA" w:rsidRDefault="00B219CA" w:rsidP="00A043CB">
            <w:pPr>
              <w:pStyle w:val="NoSpacing"/>
              <w:jc w:val="center"/>
              <w:rPr>
                <w:rFonts w:cstheme="minorHAnsi"/>
                <w:sz w:val="20"/>
                <w:szCs w:val="20"/>
              </w:rPr>
            </w:pPr>
            <w:r>
              <w:rPr>
                <w:rFonts w:cstheme="minorHAnsi"/>
                <w:sz w:val="20"/>
                <w:szCs w:val="20"/>
              </w:rPr>
              <w:t>0%</w:t>
            </w:r>
          </w:p>
          <w:p w14:paraId="10869EBC" w14:textId="77777777" w:rsidR="00B219CA" w:rsidRPr="00AE6F0B" w:rsidRDefault="00B219CA" w:rsidP="00053F84">
            <w:pPr>
              <w:pStyle w:val="NoSpacing"/>
              <w:jc w:val="center"/>
              <w:rPr>
                <w:sz w:val="20"/>
                <w:szCs w:val="20"/>
              </w:rPr>
            </w:pPr>
            <w:r>
              <w:rPr>
                <w:rFonts w:cstheme="minorHAnsi"/>
                <w:sz w:val="20"/>
                <w:szCs w:val="20"/>
              </w:rPr>
              <w:t>50%</w:t>
            </w:r>
          </w:p>
        </w:tc>
      </w:tr>
      <w:tr w:rsidR="00053F84" w:rsidRPr="00A87C7E" w14:paraId="50FFAF47" w14:textId="77777777" w:rsidTr="0030550C">
        <w:tc>
          <w:tcPr>
            <w:tcW w:w="827" w:type="pct"/>
            <w:vMerge/>
          </w:tcPr>
          <w:p w14:paraId="4B1BF015" w14:textId="77777777" w:rsidR="00053F84" w:rsidRPr="00AE5A86" w:rsidRDefault="00053F84" w:rsidP="00053F84">
            <w:pPr>
              <w:pStyle w:val="NoSpacing"/>
              <w:rPr>
                <w:sz w:val="20"/>
                <w:szCs w:val="20"/>
                <w:highlight w:val="yellow"/>
              </w:rPr>
            </w:pPr>
          </w:p>
        </w:tc>
        <w:tc>
          <w:tcPr>
            <w:tcW w:w="517" w:type="pct"/>
            <w:vMerge/>
            <w:vAlign w:val="center"/>
          </w:tcPr>
          <w:p w14:paraId="09D62189" w14:textId="77777777" w:rsidR="00053F84" w:rsidRPr="00AE5A86" w:rsidRDefault="00053F84" w:rsidP="00053F84">
            <w:pPr>
              <w:pStyle w:val="NoSpacing"/>
              <w:rPr>
                <w:sz w:val="20"/>
                <w:szCs w:val="20"/>
                <w:highlight w:val="yellow"/>
              </w:rPr>
            </w:pPr>
          </w:p>
        </w:tc>
        <w:tc>
          <w:tcPr>
            <w:tcW w:w="1369" w:type="pct"/>
            <w:shd w:val="clear" w:color="auto" w:fill="auto"/>
          </w:tcPr>
          <w:p w14:paraId="76D13851" w14:textId="77777777" w:rsidR="00053F84" w:rsidRPr="00AE5A86" w:rsidRDefault="00053F84" w:rsidP="00053F84">
            <w:pPr>
              <w:pStyle w:val="NoSpacing"/>
              <w:rPr>
                <w:sz w:val="20"/>
                <w:szCs w:val="20"/>
                <w:highlight w:val="yellow"/>
              </w:rPr>
            </w:pPr>
            <w:r>
              <w:rPr>
                <w:sz w:val="20"/>
                <w:szCs w:val="20"/>
              </w:rPr>
              <w:t>Total Phosphorus</w:t>
            </w:r>
          </w:p>
        </w:tc>
        <w:tc>
          <w:tcPr>
            <w:tcW w:w="756" w:type="pct"/>
            <w:shd w:val="clear" w:color="auto" w:fill="auto"/>
            <w:vAlign w:val="center"/>
          </w:tcPr>
          <w:p w14:paraId="536A7A6E" w14:textId="77777777" w:rsidR="00053F84" w:rsidRDefault="00053F84" w:rsidP="00053F84">
            <w:pPr>
              <w:pStyle w:val="NoSpacing"/>
              <w:jc w:val="center"/>
              <w:rPr>
                <w:rFonts w:cstheme="minorHAnsi"/>
                <w:sz w:val="20"/>
                <w:szCs w:val="20"/>
              </w:rPr>
            </w:pPr>
            <w:r>
              <w:rPr>
                <w:rFonts w:cstheme="minorHAnsi"/>
                <w:sz w:val="20"/>
                <w:szCs w:val="20"/>
              </w:rPr>
              <w:t xml:space="preserve">&gt;0.037 mg/L </w:t>
            </w:r>
            <w:r w:rsidRPr="00053F84">
              <w:rPr>
                <w:rFonts w:cstheme="minorHAnsi"/>
                <w:sz w:val="20"/>
                <w:szCs w:val="20"/>
                <w:vertAlign w:val="subscript"/>
              </w:rPr>
              <w:t>c</w:t>
            </w:r>
          </w:p>
          <w:p w14:paraId="36E7A34E" w14:textId="77777777" w:rsidR="00053F84" w:rsidRPr="00F618C2" w:rsidRDefault="00053F84" w:rsidP="00053F84">
            <w:pPr>
              <w:pStyle w:val="NoSpacing"/>
              <w:jc w:val="center"/>
              <w:rPr>
                <w:sz w:val="20"/>
                <w:szCs w:val="20"/>
                <w:highlight w:val="yellow"/>
              </w:rPr>
            </w:pPr>
            <w:r>
              <w:rPr>
                <w:rFonts w:cstheme="minorHAnsi"/>
                <w:sz w:val="20"/>
                <w:szCs w:val="20"/>
              </w:rPr>
              <w:t xml:space="preserve">&gt;0.05 mg/L </w:t>
            </w:r>
            <w:r>
              <w:rPr>
                <w:rFonts w:cstheme="minorHAnsi"/>
                <w:sz w:val="20"/>
                <w:szCs w:val="20"/>
                <w:vertAlign w:val="subscript"/>
              </w:rPr>
              <w:t>d</w:t>
            </w:r>
          </w:p>
        </w:tc>
        <w:tc>
          <w:tcPr>
            <w:tcW w:w="803" w:type="pct"/>
            <w:shd w:val="clear" w:color="auto" w:fill="auto"/>
            <w:vAlign w:val="center"/>
          </w:tcPr>
          <w:p w14:paraId="6F70BCE7" w14:textId="77777777" w:rsidR="00053F84" w:rsidRDefault="00053F84" w:rsidP="00053F84">
            <w:pPr>
              <w:pStyle w:val="NoSpacing"/>
              <w:jc w:val="center"/>
              <w:rPr>
                <w:sz w:val="20"/>
                <w:szCs w:val="20"/>
              </w:rPr>
            </w:pPr>
            <w:r w:rsidRPr="00AE6F0B">
              <w:rPr>
                <w:sz w:val="20"/>
                <w:szCs w:val="20"/>
              </w:rPr>
              <w:t>3 of 5</w:t>
            </w:r>
          </w:p>
          <w:p w14:paraId="530BD464" w14:textId="77777777" w:rsidR="00053F84" w:rsidRDefault="00053F84" w:rsidP="00053F84">
            <w:pPr>
              <w:pStyle w:val="NoSpacing"/>
              <w:jc w:val="center"/>
              <w:rPr>
                <w:sz w:val="20"/>
                <w:szCs w:val="20"/>
              </w:rPr>
            </w:pPr>
            <w:r>
              <w:rPr>
                <w:sz w:val="20"/>
                <w:szCs w:val="20"/>
              </w:rPr>
              <w:t>2 of 5</w:t>
            </w:r>
          </w:p>
          <w:p w14:paraId="07DFDE84" w14:textId="77777777" w:rsidR="00053F84" w:rsidRDefault="00053F84" w:rsidP="00053F84">
            <w:pPr>
              <w:pStyle w:val="NoSpacing"/>
              <w:jc w:val="center"/>
              <w:rPr>
                <w:sz w:val="20"/>
                <w:szCs w:val="20"/>
              </w:rPr>
            </w:pPr>
            <w:r>
              <w:rPr>
                <w:sz w:val="20"/>
                <w:szCs w:val="20"/>
              </w:rPr>
              <w:t>2 of 5</w:t>
            </w:r>
          </w:p>
          <w:p w14:paraId="32682DCB" w14:textId="77777777" w:rsidR="00053F84" w:rsidRPr="00AE6F0B" w:rsidRDefault="00053F84" w:rsidP="00053F84">
            <w:pPr>
              <w:pStyle w:val="NoSpacing"/>
              <w:jc w:val="center"/>
              <w:rPr>
                <w:sz w:val="20"/>
                <w:szCs w:val="20"/>
              </w:rPr>
            </w:pPr>
            <w:r>
              <w:rPr>
                <w:sz w:val="20"/>
                <w:szCs w:val="20"/>
              </w:rPr>
              <w:t xml:space="preserve">3 of 5 </w:t>
            </w:r>
          </w:p>
        </w:tc>
        <w:tc>
          <w:tcPr>
            <w:tcW w:w="728" w:type="pct"/>
            <w:shd w:val="clear" w:color="auto" w:fill="auto"/>
            <w:vAlign w:val="center"/>
          </w:tcPr>
          <w:p w14:paraId="61B1954B" w14:textId="77777777" w:rsidR="00053F84" w:rsidRDefault="00053F84" w:rsidP="00053F84">
            <w:pPr>
              <w:pStyle w:val="NoSpacing"/>
              <w:jc w:val="center"/>
              <w:rPr>
                <w:rFonts w:cstheme="minorHAnsi"/>
                <w:sz w:val="20"/>
                <w:szCs w:val="20"/>
              </w:rPr>
            </w:pPr>
            <w:r w:rsidRPr="00AE6F0B">
              <w:rPr>
                <w:rFonts w:cstheme="minorHAnsi"/>
                <w:sz w:val="20"/>
                <w:szCs w:val="20"/>
              </w:rPr>
              <w:t>60%</w:t>
            </w:r>
          </w:p>
          <w:p w14:paraId="74B94233" w14:textId="77777777" w:rsidR="00053F84" w:rsidRDefault="00053F84" w:rsidP="00053F84">
            <w:pPr>
              <w:pStyle w:val="NoSpacing"/>
              <w:jc w:val="center"/>
              <w:rPr>
                <w:rFonts w:cstheme="minorHAnsi"/>
                <w:sz w:val="20"/>
                <w:szCs w:val="20"/>
              </w:rPr>
            </w:pPr>
            <w:r>
              <w:rPr>
                <w:rFonts w:cstheme="minorHAnsi"/>
                <w:sz w:val="20"/>
                <w:szCs w:val="20"/>
              </w:rPr>
              <w:t>40%</w:t>
            </w:r>
          </w:p>
          <w:p w14:paraId="022D8436" w14:textId="77777777" w:rsidR="00053F84" w:rsidRDefault="00053F84" w:rsidP="00053F84">
            <w:pPr>
              <w:pStyle w:val="NoSpacing"/>
              <w:jc w:val="center"/>
              <w:rPr>
                <w:rFonts w:cstheme="minorHAnsi"/>
                <w:sz w:val="20"/>
                <w:szCs w:val="20"/>
              </w:rPr>
            </w:pPr>
            <w:r>
              <w:rPr>
                <w:rFonts w:cstheme="minorHAnsi"/>
                <w:sz w:val="20"/>
                <w:szCs w:val="20"/>
              </w:rPr>
              <w:t>40%</w:t>
            </w:r>
          </w:p>
          <w:p w14:paraId="2735AB77" w14:textId="77777777" w:rsidR="00053F84" w:rsidRPr="00AE6F0B" w:rsidRDefault="00053F84" w:rsidP="00053F84">
            <w:pPr>
              <w:pStyle w:val="NoSpacing"/>
              <w:jc w:val="center"/>
              <w:rPr>
                <w:rFonts w:cstheme="minorHAnsi"/>
                <w:sz w:val="20"/>
                <w:szCs w:val="20"/>
              </w:rPr>
            </w:pPr>
            <w:r>
              <w:rPr>
                <w:rFonts w:cstheme="minorHAnsi"/>
                <w:sz w:val="20"/>
                <w:szCs w:val="20"/>
              </w:rPr>
              <w:t>60%</w:t>
            </w:r>
          </w:p>
        </w:tc>
      </w:tr>
      <w:tr w:rsidR="00A043CB" w:rsidRPr="00A87C7E" w14:paraId="24638AE6" w14:textId="77777777" w:rsidTr="0030550C">
        <w:tc>
          <w:tcPr>
            <w:tcW w:w="827" w:type="pct"/>
            <w:vMerge/>
          </w:tcPr>
          <w:p w14:paraId="7BF4065D" w14:textId="77777777" w:rsidR="00A043CB" w:rsidRPr="00AE5A86" w:rsidRDefault="00A043CB" w:rsidP="00A043CB">
            <w:pPr>
              <w:pStyle w:val="NoSpacing"/>
              <w:rPr>
                <w:sz w:val="20"/>
                <w:szCs w:val="20"/>
                <w:highlight w:val="yellow"/>
              </w:rPr>
            </w:pPr>
          </w:p>
        </w:tc>
        <w:tc>
          <w:tcPr>
            <w:tcW w:w="517" w:type="pct"/>
            <w:vMerge/>
            <w:vAlign w:val="center"/>
          </w:tcPr>
          <w:p w14:paraId="5BA51A3D" w14:textId="77777777" w:rsidR="00A043CB" w:rsidRPr="00AE5A86" w:rsidRDefault="00A043CB" w:rsidP="00A043CB">
            <w:pPr>
              <w:pStyle w:val="NoSpacing"/>
              <w:rPr>
                <w:sz w:val="20"/>
                <w:szCs w:val="20"/>
                <w:highlight w:val="yellow"/>
              </w:rPr>
            </w:pPr>
          </w:p>
        </w:tc>
        <w:tc>
          <w:tcPr>
            <w:tcW w:w="1369" w:type="pct"/>
            <w:shd w:val="clear" w:color="auto" w:fill="auto"/>
          </w:tcPr>
          <w:p w14:paraId="67EC8B1F" w14:textId="77777777" w:rsidR="00A043CB" w:rsidRPr="00AE5A86" w:rsidRDefault="00A043CB" w:rsidP="00A043CB">
            <w:pPr>
              <w:pStyle w:val="NoSpacing"/>
              <w:rPr>
                <w:sz w:val="20"/>
                <w:szCs w:val="20"/>
                <w:highlight w:val="yellow"/>
              </w:rPr>
            </w:pPr>
            <w:r>
              <w:rPr>
                <w:sz w:val="20"/>
                <w:szCs w:val="20"/>
              </w:rPr>
              <w:t>Soluble Reactive Phosphorus</w:t>
            </w:r>
          </w:p>
        </w:tc>
        <w:tc>
          <w:tcPr>
            <w:tcW w:w="756" w:type="pct"/>
            <w:shd w:val="clear" w:color="auto" w:fill="auto"/>
            <w:vAlign w:val="center"/>
          </w:tcPr>
          <w:p w14:paraId="78A212DA" w14:textId="77777777" w:rsidR="00A043CB" w:rsidRDefault="00A043CB" w:rsidP="00A043CB">
            <w:pPr>
              <w:pStyle w:val="NoSpacing"/>
              <w:jc w:val="center"/>
              <w:rPr>
                <w:rFonts w:cstheme="minorHAnsi"/>
                <w:sz w:val="20"/>
                <w:szCs w:val="20"/>
              </w:rPr>
            </w:pPr>
            <w:r w:rsidRPr="00E77E22">
              <w:rPr>
                <w:rFonts w:cstheme="minorHAnsi"/>
                <w:sz w:val="20"/>
                <w:szCs w:val="20"/>
              </w:rPr>
              <w:t xml:space="preserve">&gt;0.037 </w:t>
            </w:r>
            <w:r w:rsidR="00053F84">
              <w:rPr>
                <w:rFonts w:cstheme="minorHAnsi"/>
                <w:sz w:val="20"/>
                <w:szCs w:val="20"/>
              </w:rPr>
              <w:t>m</w:t>
            </w:r>
            <w:r w:rsidRPr="00E77E22">
              <w:rPr>
                <w:rFonts w:cstheme="minorHAnsi"/>
                <w:sz w:val="20"/>
                <w:szCs w:val="20"/>
              </w:rPr>
              <w:t>g/L</w:t>
            </w:r>
            <w:r w:rsidR="00053F84">
              <w:rPr>
                <w:rFonts w:cstheme="minorHAnsi"/>
                <w:sz w:val="20"/>
                <w:szCs w:val="20"/>
              </w:rPr>
              <w:t xml:space="preserve"> </w:t>
            </w:r>
            <w:r w:rsidR="00053F84" w:rsidRPr="00053F84">
              <w:rPr>
                <w:rFonts w:cstheme="minorHAnsi"/>
                <w:sz w:val="20"/>
                <w:szCs w:val="20"/>
                <w:vertAlign w:val="subscript"/>
              </w:rPr>
              <w:t>e</w:t>
            </w:r>
          </w:p>
          <w:p w14:paraId="7CBA394A" w14:textId="77777777" w:rsidR="00A02B03" w:rsidRPr="00F618C2" w:rsidRDefault="00A02B03" w:rsidP="00A043CB">
            <w:pPr>
              <w:pStyle w:val="NoSpacing"/>
              <w:jc w:val="center"/>
              <w:rPr>
                <w:rFonts w:cstheme="minorHAnsi"/>
                <w:sz w:val="20"/>
                <w:szCs w:val="20"/>
                <w:highlight w:val="yellow"/>
              </w:rPr>
            </w:pPr>
          </w:p>
        </w:tc>
        <w:tc>
          <w:tcPr>
            <w:tcW w:w="803" w:type="pct"/>
            <w:shd w:val="clear" w:color="auto" w:fill="auto"/>
            <w:vAlign w:val="center"/>
          </w:tcPr>
          <w:p w14:paraId="0F34D514" w14:textId="77777777" w:rsidR="00A043CB" w:rsidRPr="00AE6F0B" w:rsidRDefault="00B219CA" w:rsidP="00B219CA">
            <w:pPr>
              <w:pStyle w:val="NoSpacing"/>
              <w:jc w:val="center"/>
              <w:rPr>
                <w:sz w:val="20"/>
                <w:szCs w:val="20"/>
              </w:rPr>
            </w:pPr>
            <w:r>
              <w:rPr>
                <w:sz w:val="20"/>
                <w:szCs w:val="20"/>
              </w:rPr>
              <w:t>1 of 6</w:t>
            </w:r>
          </w:p>
        </w:tc>
        <w:tc>
          <w:tcPr>
            <w:tcW w:w="728" w:type="pct"/>
            <w:shd w:val="clear" w:color="auto" w:fill="auto"/>
            <w:vAlign w:val="center"/>
          </w:tcPr>
          <w:p w14:paraId="78DF2A37" w14:textId="77777777" w:rsidR="00A043CB" w:rsidRPr="00AE6F0B" w:rsidRDefault="00B219CA" w:rsidP="00053F84">
            <w:pPr>
              <w:pStyle w:val="NoSpacing"/>
              <w:jc w:val="center"/>
              <w:rPr>
                <w:rFonts w:cstheme="minorHAnsi"/>
                <w:sz w:val="20"/>
                <w:szCs w:val="20"/>
              </w:rPr>
            </w:pPr>
            <w:r>
              <w:rPr>
                <w:rFonts w:cstheme="minorHAnsi"/>
                <w:sz w:val="20"/>
                <w:szCs w:val="20"/>
              </w:rPr>
              <w:t>17%</w:t>
            </w:r>
          </w:p>
        </w:tc>
      </w:tr>
      <w:tr w:rsidR="00AE6F0B" w:rsidRPr="00A87C7E" w14:paraId="3188693F" w14:textId="77777777" w:rsidTr="0030550C">
        <w:tc>
          <w:tcPr>
            <w:tcW w:w="827" w:type="pct"/>
            <w:vMerge/>
          </w:tcPr>
          <w:p w14:paraId="19D46A68" w14:textId="77777777" w:rsidR="00AE6F0B" w:rsidRPr="00AE5A86" w:rsidRDefault="00AE6F0B" w:rsidP="00AE6F0B">
            <w:pPr>
              <w:pStyle w:val="NoSpacing"/>
              <w:rPr>
                <w:sz w:val="20"/>
                <w:szCs w:val="20"/>
                <w:highlight w:val="yellow"/>
              </w:rPr>
            </w:pPr>
          </w:p>
        </w:tc>
        <w:tc>
          <w:tcPr>
            <w:tcW w:w="517" w:type="pct"/>
            <w:vMerge w:val="restart"/>
            <w:shd w:val="clear" w:color="auto" w:fill="auto"/>
            <w:vAlign w:val="center"/>
          </w:tcPr>
          <w:p w14:paraId="0502CAE3" w14:textId="77777777" w:rsidR="00AE6F0B" w:rsidRDefault="00AE6F0B" w:rsidP="00AE6F0B">
            <w:pPr>
              <w:pStyle w:val="NoSpacing"/>
              <w:rPr>
                <w:sz w:val="20"/>
                <w:szCs w:val="20"/>
              </w:rPr>
            </w:pPr>
            <w:r w:rsidRPr="00A043CB">
              <w:rPr>
                <w:sz w:val="20"/>
                <w:szCs w:val="20"/>
              </w:rPr>
              <w:t>CHR</w:t>
            </w:r>
            <w:r>
              <w:rPr>
                <w:sz w:val="20"/>
                <w:szCs w:val="20"/>
              </w:rPr>
              <w:t>2</w:t>
            </w:r>
          </w:p>
          <w:p w14:paraId="572E154B" w14:textId="77777777" w:rsidR="00AE6F0B" w:rsidRDefault="00AE6F0B" w:rsidP="00AE6F0B">
            <w:pPr>
              <w:pStyle w:val="NoSpacing"/>
              <w:rPr>
                <w:sz w:val="20"/>
                <w:szCs w:val="20"/>
              </w:rPr>
            </w:pPr>
            <w:r>
              <w:rPr>
                <w:sz w:val="20"/>
                <w:szCs w:val="20"/>
              </w:rPr>
              <w:t>(2009)</w:t>
            </w:r>
          </w:p>
          <w:p w14:paraId="1DF3CC3E" w14:textId="77777777" w:rsidR="0030550C" w:rsidRPr="00AE5A86" w:rsidRDefault="0030550C" w:rsidP="00AE6F0B">
            <w:pPr>
              <w:pStyle w:val="NoSpacing"/>
              <w:rPr>
                <w:sz w:val="20"/>
                <w:szCs w:val="20"/>
                <w:highlight w:val="yellow"/>
              </w:rPr>
            </w:pPr>
            <w:r>
              <w:rPr>
                <w:sz w:val="20"/>
                <w:szCs w:val="20"/>
              </w:rPr>
              <w:t>(2011)</w:t>
            </w:r>
          </w:p>
        </w:tc>
        <w:tc>
          <w:tcPr>
            <w:tcW w:w="1369" w:type="pct"/>
          </w:tcPr>
          <w:p w14:paraId="2CEF32E0" w14:textId="77777777" w:rsidR="00AE6F0B" w:rsidRPr="00FF2391" w:rsidRDefault="00AE6F0B" w:rsidP="00AE6F0B">
            <w:pPr>
              <w:pStyle w:val="NoSpacing"/>
              <w:rPr>
                <w:sz w:val="20"/>
                <w:szCs w:val="20"/>
              </w:rPr>
            </w:pPr>
            <w:r w:rsidRPr="00FF2391">
              <w:rPr>
                <w:sz w:val="20"/>
                <w:szCs w:val="20"/>
              </w:rPr>
              <w:t>Fecal Coliform</w:t>
            </w:r>
          </w:p>
          <w:p w14:paraId="6F7F98BC" w14:textId="77777777" w:rsidR="00AE6F0B" w:rsidRPr="00FF2391" w:rsidRDefault="00AE6F0B" w:rsidP="00AE6F0B">
            <w:pPr>
              <w:pStyle w:val="NoSpacing"/>
              <w:rPr>
                <w:sz w:val="20"/>
                <w:szCs w:val="20"/>
              </w:rPr>
            </w:pPr>
          </w:p>
        </w:tc>
        <w:tc>
          <w:tcPr>
            <w:tcW w:w="756" w:type="pct"/>
            <w:vAlign w:val="center"/>
          </w:tcPr>
          <w:p w14:paraId="0D134A94" w14:textId="77777777" w:rsidR="00AE6F0B" w:rsidRPr="00FF2391" w:rsidRDefault="00AE6F0B" w:rsidP="00AE6F0B">
            <w:pPr>
              <w:pStyle w:val="NoSpacing"/>
              <w:jc w:val="center"/>
              <w:rPr>
                <w:sz w:val="20"/>
                <w:szCs w:val="20"/>
              </w:rPr>
            </w:pPr>
            <w:r w:rsidRPr="00FF2391">
              <w:rPr>
                <w:rFonts w:cstheme="minorHAnsi"/>
                <w:sz w:val="20"/>
                <w:szCs w:val="20"/>
              </w:rPr>
              <w:t>&gt; 400 CFU / 100 ml</w:t>
            </w:r>
          </w:p>
        </w:tc>
        <w:tc>
          <w:tcPr>
            <w:tcW w:w="803" w:type="pct"/>
            <w:vAlign w:val="center"/>
          </w:tcPr>
          <w:p w14:paraId="3820C0FF" w14:textId="77777777" w:rsidR="00AE6F0B" w:rsidRDefault="00FF2391" w:rsidP="00FF2391">
            <w:pPr>
              <w:pStyle w:val="NoSpacing"/>
              <w:jc w:val="center"/>
              <w:rPr>
                <w:sz w:val="20"/>
                <w:szCs w:val="20"/>
              </w:rPr>
            </w:pPr>
            <w:r w:rsidRPr="00FF2391">
              <w:rPr>
                <w:sz w:val="20"/>
                <w:szCs w:val="20"/>
              </w:rPr>
              <w:t>5</w:t>
            </w:r>
            <w:r w:rsidR="00AE6F0B" w:rsidRPr="00FF2391">
              <w:rPr>
                <w:sz w:val="20"/>
                <w:szCs w:val="20"/>
              </w:rPr>
              <w:t xml:space="preserve"> of </w:t>
            </w:r>
            <w:r w:rsidRPr="00FF2391">
              <w:rPr>
                <w:sz w:val="20"/>
                <w:szCs w:val="20"/>
              </w:rPr>
              <w:t>5</w:t>
            </w:r>
          </w:p>
          <w:p w14:paraId="5B98B713" w14:textId="77777777" w:rsidR="00B219CA" w:rsidRPr="00FF2391" w:rsidRDefault="00B219CA" w:rsidP="00FF2391">
            <w:pPr>
              <w:pStyle w:val="NoSpacing"/>
              <w:jc w:val="center"/>
              <w:rPr>
                <w:sz w:val="20"/>
                <w:szCs w:val="20"/>
              </w:rPr>
            </w:pPr>
            <w:r>
              <w:rPr>
                <w:sz w:val="20"/>
                <w:szCs w:val="20"/>
              </w:rPr>
              <w:t>2</w:t>
            </w:r>
            <w:r w:rsidRPr="00FF2391">
              <w:rPr>
                <w:sz w:val="20"/>
                <w:szCs w:val="20"/>
              </w:rPr>
              <w:t xml:space="preserve"> of </w:t>
            </w:r>
            <w:r>
              <w:rPr>
                <w:sz w:val="20"/>
                <w:szCs w:val="20"/>
              </w:rPr>
              <w:t>6</w:t>
            </w:r>
          </w:p>
        </w:tc>
        <w:tc>
          <w:tcPr>
            <w:tcW w:w="728" w:type="pct"/>
            <w:vAlign w:val="center"/>
          </w:tcPr>
          <w:p w14:paraId="0CB435D6" w14:textId="77777777" w:rsidR="00AE6F0B" w:rsidRDefault="00AE6F0B" w:rsidP="00AE6F0B">
            <w:pPr>
              <w:pStyle w:val="NoSpacing"/>
              <w:jc w:val="center"/>
              <w:rPr>
                <w:rFonts w:cstheme="minorHAnsi"/>
                <w:sz w:val="20"/>
                <w:szCs w:val="20"/>
              </w:rPr>
            </w:pPr>
            <w:r w:rsidRPr="00FF2391">
              <w:rPr>
                <w:rFonts w:cstheme="minorHAnsi"/>
                <w:sz w:val="20"/>
                <w:szCs w:val="20"/>
              </w:rPr>
              <w:t>100%</w:t>
            </w:r>
          </w:p>
          <w:p w14:paraId="788215BA" w14:textId="77777777" w:rsidR="00B219CA" w:rsidRPr="00FF2391" w:rsidRDefault="00B219CA" w:rsidP="00AE6F0B">
            <w:pPr>
              <w:pStyle w:val="NoSpacing"/>
              <w:jc w:val="center"/>
              <w:rPr>
                <w:sz w:val="20"/>
                <w:szCs w:val="20"/>
              </w:rPr>
            </w:pPr>
            <w:r>
              <w:rPr>
                <w:rFonts w:cstheme="minorHAnsi"/>
                <w:sz w:val="20"/>
                <w:szCs w:val="20"/>
              </w:rPr>
              <w:t>33</w:t>
            </w:r>
            <w:r w:rsidRPr="00FF2391">
              <w:rPr>
                <w:rFonts w:cstheme="minorHAnsi"/>
                <w:sz w:val="20"/>
                <w:szCs w:val="20"/>
              </w:rPr>
              <w:t>%</w:t>
            </w:r>
          </w:p>
        </w:tc>
      </w:tr>
      <w:tr w:rsidR="00AE6F0B" w:rsidRPr="00A87C7E" w14:paraId="3A00DDE0" w14:textId="77777777" w:rsidTr="0030550C">
        <w:tc>
          <w:tcPr>
            <w:tcW w:w="827" w:type="pct"/>
            <w:vMerge/>
          </w:tcPr>
          <w:p w14:paraId="593A6649" w14:textId="77777777" w:rsidR="00AE6F0B" w:rsidRPr="00AE5A86" w:rsidRDefault="00AE6F0B" w:rsidP="00AE6F0B">
            <w:pPr>
              <w:pStyle w:val="NoSpacing"/>
              <w:rPr>
                <w:sz w:val="20"/>
                <w:szCs w:val="20"/>
                <w:highlight w:val="yellow"/>
              </w:rPr>
            </w:pPr>
          </w:p>
        </w:tc>
        <w:tc>
          <w:tcPr>
            <w:tcW w:w="517" w:type="pct"/>
            <w:vMerge/>
            <w:shd w:val="clear" w:color="auto" w:fill="auto"/>
            <w:vAlign w:val="center"/>
          </w:tcPr>
          <w:p w14:paraId="3072D48A" w14:textId="77777777" w:rsidR="00AE6F0B" w:rsidRPr="00AE5A86" w:rsidRDefault="00AE6F0B" w:rsidP="00AE6F0B">
            <w:pPr>
              <w:pStyle w:val="NoSpacing"/>
              <w:rPr>
                <w:sz w:val="20"/>
                <w:szCs w:val="20"/>
                <w:highlight w:val="yellow"/>
              </w:rPr>
            </w:pPr>
          </w:p>
        </w:tc>
        <w:tc>
          <w:tcPr>
            <w:tcW w:w="1369" w:type="pct"/>
          </w:tcPr>
          <w:p w14:paraId="405079B1" w14:textId="77777777" w:rsidR="00AE6F0B" w:rsidRPr="00FF2391" w:rsidRDefault="00AE6F0B" w:rsidP="00AE6F0B">
            <w:pPr>
              <w:pStyle w:val="NoSpacing"/>
              <w:rPr>
                <w:sz w:val="20"/>
                <w:szCs w:val="20"/>
              </w:rPr>
            </w:pPr>
            <w:r w:rsidRPr="00FF2391">
              <w:rPr>
                <w:sz w:val="20"/>
                <w:szCs w:val="20"/>
              </w:rPr>
              <w:t>Escherichia coli (E-Coli)</w:t>
            </w:r>
          </w:p>
        </w:tc>
        <w:tc>
          <w:tcPr>
            <w:tcW w:w="756" w:type="pct"/>
            <w:vAlign w:val="center"/>
          </w:tcPr>
          <w:p w14:paraId="6A5940AF" w14:textId="77777777" w:rsidR="00AE6F0B" w:rsidRPr="00FF2391" w:rsidRDefault="00AE6F0B" w:rsidP="00AE6F0B">
            <w:pPr>
              <w:pStyle w:val="NoSpacing"/>
              <w:jc w:val="center"/>
              <w:rPr>
                <w:sz w:val="20"/>
                <w:szCs w:val="20"/>
              </w:rPr>
            </w:pPr>
            <w:r w:rsidRPr="00FF2391">
              <w:rPr>
                <w:rFonts w:cstheme="minorHAnsi"/>
                <w:sz w:val="20"/>
                <w:szCs w:val="20"/>
              </w:rPr>
              <w:t xml:space="preserve">&gt; 235 </w:t>
            </w:r>
            <w:proofErr w:type="spellStart"/>
            <w:r w:rsidRPr="00FF2391">
              <w:rPr>
                <w:rFonts w:cstheme="minorHAnsi"/>
                <w:sz w:val="20"/>
                <w:szCs w:val="20"/>
              </w:rPr>
              <w:t>mpn</w:t>
            </w:r>
            <w:proofErr w:type="spellEnd"/>
            <w:r w:rsidRPr="00FF2391">
              <w:rPr>
                <w:rFonts w:cstheme="minorHAnsi"/>
                <w:sz w:val="20"/>
                <w:szCs w:val="20"/>
              </w:rPr>
              <w:t xml:space="preserve"> / 100 ml</w:t>
            </w:r>
          </w:p>
        </w:tc>
        <w:tc>
          <w:tcPr>
            <w:tcW w:w="803" w:type="pct"/>
            <w:vAlign w:val="center"/>
          </w:tcPr>
          <w:p w14:paraId="7D135B0D" w14:textId="77777777" w:rsidR="00AE6F0B" w:rsidRDefault="00FF2391" w:rsidP="00AE6F0B">
            <w:pPr>
              <w:pStyle w:val="NoSpacing"/>
              <w:jc w:val="center"/>
              <w:rPr>
                <w:sz w:val="20"/>
                <w:szCs w:val="20"/>
              </w:rPr>
            </w:pPr>
            <w:r w:rsidRPr="00FF2391">
              <w:rPr>
                <w:sz w:val="20"/>
                <w:szCs w:val="20"/>
              </w:rPr>
              <w:t>2</w:t>
            </w:r>
            <w:r w:rsidR="00AE6F0B" w:rsidRPr="00FF2391">
              <w:rPr>
                <w:sz w:val="20"/>
                <w:szCs w:val="20"/>
              </w:rPr>
              <w:t xml:space="preserve"> of 5</w:t>
            </w:r>
          </w:p>
          <w:p w14:paraId="6A990DFC" w14:textId="77777777" w:rsidR="00B219CA" w:rsidRPr="00FF2391" w:rsidRDefault="00B219CA" w:rsidP="00FB61B1">
            <w:pPr>
              <w:pStyle w:val="NoSpacing"/>
              <w:jc w:val="center"/>
              <w:rPr>
                <w:sz w:val="20"/>
                <w:szCs w:val="20"/>
              </w:rPr>
            </w:pPr>
            <w:r>
              <w:rPr>
                <w:sz w:val="20"/>
                <w:szCs w:val="20"/>
              </w:rPr>
              <w:t>3</w:t>
            </w:r>
            <w:r w:rsidRPr="00FF2391">
              <w:rPr>
                <w:sz w:val="20"/>
                <w:szCs w:val="20"/>
              </w:rPr>
              <w:t xml:space="preserve"> of </w:t>
            </w:r>
            <w:r w:rsidR="00FB61B1">
              <w:rPr>
                <w:sz w:val="20"/>
                <w:szCs w:val="20"/>
              </w:rPr>
              <w:t>6</w:t>
            </w:r>
          </w:p>
        </w:tc>
        <w:tc>
          <w:tcPr>
            <w:tcW w:w="728" w:type="pct"/>
            <w:vAlign w:val="center"/>
          </w:tcPr>
          <w:p w14:paraId="0CBA7DF4" w14:textId="77777777" w:rsidR="00AE6F0B" w:rsidRDefault="00FF2391" w:rsidP="00AE6F0B">
            <w:pPr>
              <w:pStyle w:val="NoSpacing"/>
              <w:jc w:val="center"/>
              <w:rPr>
                <w:rFonts w:cstheme="minorHAnsi"/>
                <w:sz w:val="20"/>
                <w:szCs w:val="20"/>
              </w:rPr>
            </w:pPr>
            <w:r w:rsidRPr="00FF2391">
              <w:rPr>
                <w:rFonts w:cstheme="minorHAnsi"/>
                <w:sz w:val="20"/>
                <w:szCs w:val="20"/>
              </w:rPr>
              <w:t>4</w:t>
            </w:r>
            <w:r w:rsidR="00AE6F0B" w:rsidRPr="00FF2391">
              <w:rPr>
                <w:rFonts w:cstheme="minorHAnsi"/>
                <w:sz w:val="20"/>
                <w:szCs w:val="20"/>
              </w:rPr>
              <w:t>0%</w:t>
            </w:r>
          </w:p>
          <w:p w14:paraId="697EA15A" w14:textId="77777777" w:rsidR="00B219CA" w:rsidRPr="00FF2391" w:rsidRDefault="00B219CA" w:rsidP="00AE6F0B">
            <w:pPr>
              <w:pStyle w:val="NoSpacing"/>
              <w:jc w:val="center"/>
              <w:rPr>
                <w:sz w:val="20"/>
                <w:szCs w:val="20"/>
              </w:rPr>
            </w:pPr>
            <w:r>
              <w:rPr>
                <w:rFonts w:cstheme="minorHAnsi"/>
                <w:sz w:val="20"/>
                <w:szCs w:val="20"/>
              </w:rPr>
              <w:t>6</w:t>
            </w:r>
            <w:r w:rsidRPr="00FF2391">
              <w:rPr>
                <w:rFonts w:cstheme="minorHAnsi"/>
                <w:sz w:val="20"/>
                <w:szCs w:val="20"/>
              </w:rPr>
              <w:t>0%</w:t>
            </w:r>
          </w:p>
        </w:tc>
      </w:tr>
      <w:tr w:rsidR="00AE6F0B" w:rsidRPr="00A87C7E" w14:paraId="488EC834" w14:textId="77777777" w:rsidTr="0030550C">
        <w:tc>
          <w:tcPr>
            <w:tcW w:w="827" w:type="pct"/>
            <w:vMerge/>
          </w:tcPr>
          <w:p w14:paraId="4E4CAE98" w14:textId="77777777" w:rsidR="00AE6F0B" w:rsidRPr="00AE5A86" w:rsidRDefault="00AE6F0B" w:rsidP="00AE6F0B">
            <w:pPr>
              <w:pStyle w:val="NoSpacing"/>
              <w:rPr>
                <w:sz w:val="20"/>
                <w:szCs w:val="20"/>
                <w:highlight w:val="yellow"/>
              </w:rPr>
            </w:pPr>
          </w:p>
        </w:tc>
        <w:tc>
          <w:tcPr>
            <w:tcW w:w="517" w:type="pct"/>
            <w:vMerge/>
            <w:shd w:val="clear" w:color="auto" w:fill="auto"/>
            <w:vAlign w:val="center"/>
          </w:tcPr>
          <w:p w14:paraId="6ED2DD59" w14:textId="77777777" w:rsidR="00AE6F0B" w:rsidRPr="00AE5A86" w:rsidRDefault="00AE6F0B" w:rsidP="00AE6F0B">
            <w:pPr>
              <w:pStyle w:val="NoSpacing"/>
              <w:rPr>
                <w:sz w:val="20"/>
                <w:szCs w:val="20"/>
                <w:highlight w:val="yellow"/>
              </w:rPr>
            </w:pPr>
          </w:p>
        </w:tc>
        <w:tc>
          <w:tcPr>
            <w:tcW w:w="1369" w:type="pct"/>
          </w:tcPr>
          <w:p w14:paraId="2A82A142" w14:textId="77777777" w:rsidR="00AE6F0B" w:rsidRPr="00FF2391" w:rsidRDefault="00AE6F0B" w:rsidP="00AE6F0B">
            <w:pPr>
              <w:pStyle w:val="NoSpacing"/>
              <w:rPr>
                <w:sz w:val="20"/>
                <w:szCs w:val="20"/>
              </w:rPr>
            </w:pPr>
            <w:r w:rsidRPr="00FF2391">
              <w:rPr>
                <w:sz w:val="20"/>
                <w:szCs w:val="20"/>
              </w:rPr>
              <w:t>Biochemical Oxygen Demand (BOD)</w:t>
            </w:r>
          </w:p>
        </w:tc>
        <w:tc>
          <w:tcPr>
            <w:tcW w:w="756" w:type="pct"/>
            <w:vAlign w:val="center"/>
          </w:tcPr>
          <w:p w14:paraId="7071399D" w14:textId="77777777" w:rsidR="00AE6F0B" w:rsidRPr="00FF2391" w:rsidRDefault="00AE6F0B" w:rsidP="00AE6F0B">
            <w:pPr>
              <w:pStyle w:val="NoSpacing"/>
              <w:jc w:val="center"/>
              <w:rPr>
                <w:sz w:val="20"/>
                <w:szCs w:val="20"/>
              </w:rPr>
            </w:pPr>
            <w:r w:rsidRPr="00FF2391">
              <w:rPr>
                <w:rFonts w:cstheme="minorHAnsi"/>
                <w:sz w:val="20"/>
                <w:szCs w:val="20"/>
              </w:rPr>
              <w:t>&gt; 30 mg/L</w:t>
            </w:r>
          </w:p>
        </w:tc>
        <w:tc>
          <w:tcPr>
            <w:tcW w:w="803" w:type="pct"/>
            <w:vAlign w:val="center"/>
          </w:tcPr>
          <w:p w14:paraId="42BC37AB" w14:textId="77777777" w:rsidR="00AE6F0B" w:rsidRDefault="00AE6F0B" w:rsidP="00AE6F0B">
            <w:pPr>
              <w:pStyle w:val="NoSpacing"/>
              <w:jc w:val="center"/>
              <w:rPr>
                <w:sz w:val="20"/>
                <w:szCs w:val="20"/>
              </w:rPr>
            </w:pPr>
            <w:r w:rsidRPr="00FF2391">
              <w:rPr>
                <w:sz w:val="20"/>
                <w:szCs w:val="20"/>
              </w:rPr>
              <w:t>Zero of 5</w:t>
            </w:r>
          </w:p>
          <w:p w14:paraId="49B069DF" w14:textId="77777777" w:rsidR="00B219CA" w:rsidRPr="00FF2391" w:rsidRDefault="00B219CA" w:rsidP="00FB61B1">
            <w:pPr>
              <w:pStyle w:val="NoSpacing"/>
              <w:jc w:val="center"/>
              <w:rPr>
                <w:sz w:val="20"/>
                <w:szCs w:val="20"/>
              </w:rPr>
            </w:pPr>
            <w:r w:rsidRPr="00FF2391">
              <w:rPr>
                <w:sz w:val="20"/>
                <w:szCs w:val="20"/>
              </w:rPr>
              <w:t xml:space="preserve">Zero of </w:t>
            </w:r>
            <w:r w:rsidR="00FB61B1">
              <w:rPr>
                <w:sz w:val="20"/>
                <w:szCs w:val="20"/>
              </w:rPr>
              <w:t>6</w:t>
            </w:r>
          </w:p>
        </w:tc>
        <w:tc>
          <w:tcPr>
            <w:tcW w:w="728" w:type="pct"/>
            <w:vAlign w:val="center"/>
          </w:tcPr>
          <w:p w14:paraId="0FDA662F" w14:textId="77777777" w:rsidR="00AE6F0B" w:rsidRPr="00FF2391" w:rsidRDefault="00AE6F0B" w:rsidP="00AE6F0B">
            <w:pPr>
              <w:pStyle w:val="NoSpacing"/>
              <w:jc w:val="center"/>
              <w:rPr>
                <w:sz w:val="20"/>
                <w:szCs w:val="20"/>
              </w:rPr>
            </w:pPr>
            <w:r w:rsidRPr="00FF2391">
              <w:rPr>
                <w:rFonts w:cstheme="minorHAnsi"/>
                <w:sz w:val="20"/>
                <w:szCs w:val="20"/>
              </w:rPr>
              <w:t>0%</w:t>
            </w:r>
          </w:p>
        </w:tc>
      </w:tr>
      <w:tr w:rsidR="00AE6F0B" w:rsidRPr="00A87C7E" w14:paraId="5E4E99F3" w14:textId="77777777" w:rsidTr="0030550C">
        <w:tc>
          <w:tcPr>
            <w:tcW w:w="827" w:type="pct"/>
            <w:vMerge/>
          </w:tcPr>
          <w:p w14:paraId="28A35666" w14:textId="77777777" w:rsidR="00AE6F0B" w:rsidRPr="00AE5A86" w:rsidRDefault="00AE6F0B" w:rsidP="00AE6F0B">
            <w:pPr>
              <w:pStyle w:val="NoSpacing"/>
              <w:rPr>
                <w:sz w:val="20"/>
                <w:szCs w:val="20"/>
                <w:highlight w:val="yellow"/>
              </w:rPr>
            </w:pPr>
          </w:p>
        </w:tc>
        <w:tc>
          <w:tcPr>
            <w:tcW w:w="517" w:type="pct"/>
            <w:vMerge/>
            <w:shd w:val="clear" w:color="auto" w:fill="auto"/>
            <w:vAlign w:val="center"/>
          </w:tcPr>
          <w:p w14:paraId="1D3642ED" w14:textId="77777777" w:rsidR="00AE6F0B" w:rsidRPr="00AE5A86" w:rsidRDefault="00AE6F0B" w:rsidP="00AE6F0B">
            <w:pPr>
              <w:pStyle w:val="NoSpacing"/>
              <w:rPr>
                <w:sz w:val="20"/>
                <w:szCs w:val="20"/>
                <w:highlight w:val="yellow"/>
              </w:rPr>
            </w:pPr>
          </w:p>
        </w:tc>
        <w:tc>
          <w:tcPr>
            <w:tcW w:w="1369" w:type="pct"/>
          </w:tcPr>
          <w:p w14:paraId="45B23698" w14:textId="77777777" w:rsidR="00AE6F0B" w:rsidRPr="00FF2391" w:rsidRDefault="00AE6F0B" w:rsidP="00AE6F0B">
            <w:pPr>
              <w:pStyle w:val="NoSpacing"/>
              <w:rPr>
                <w:sz w:val="20"/>
                <w:szCs w:val="20"/>
              </w:rPr>
            </w:pPr>
            <w:r w:rsidRPr="00FF2391">
              <w:rPr>
                <w:sz w:val="20"/>
                <w:szCs w:val="20"/>
              </w:rPr>
              <w:t>Total Suspended Solids (TSS)</w:t>
            </w:r>
          </w:p>
        </w:tc>
        <w:tc>
          <w:tcPr>
            <w:tcW w:w="756" w:type="pct"/>
            <w:vAlign w:val="center"/>
          </w:tcPr>
          <w:p w14:paraId="60E53D68" w14:textId="77777777" w:rsidR="00AE6F0B" w:rsidRPr="00FF2391" w:rsidRDefault="00AE6F0B" w:rsidP="00AE6F0B">
            <w:pPr>
              <w:pStyle w:val="NoSpacing"/>
              <w:jc w:val="center"/>
              <w:rPr>
                <w:sz w:val="20"/>
                <w:szCs w:val="20"/>
              </w:rPr>
            </w:pPr>
            <w:r w:rsidRPr="00FF2391">
              <w:rPr>
                <w:rFonts w:cstheme="minorHAnsi"/>
                <w:sz w:val="20"/>
                <w:szCs w:val="20"/>
              </w:rPr>
              <w:t>&gt; 158 mg/L</w:t>
            </w:r>
          </w:p>
        </w:tc>
        <w:tc>
          <w:tcPr>
            <w:tcW w:w="803" w:type="pct"/>
            <w:vAlign w:val="center"/>
          </w:tcPr>
          <w:p w14:paraId="5571B6F7" w14:textId="77777777" w:rsidR="00AE6F0B" w:rsidRDefault="00AE6F0B" w:rsidP="00AE6F0B">
            <w:pPr>
              <w:pStyle w:val="NoSpacing"/>
              <w:jc w:val="center"/>
              <w:rPr>
                <w:sz w:val="20"/>
                <w:szCs w:val="20"/>
              </w:rPr>
            </w:pPr>
            <w:r w:rsidRPr="00FF2391">
              <w:rPr>
                <w:sz w:val="20"/>
                <w:szCs w:val="20"/>
              </w:rPr>
              <w:t>1 of 5</w:t>
            </w:r>
          </w:p>
          <w:p w14:paraId="0685090F" w14:textId="77777777" w:rsidR="00B219CA" w:rsidRPr="00FF2391" w:rsidRDefault="00B219CA" w:rsidP="00FB61B1">
            <w:pPr>
              <w:pStyle w:val="NoSpacing"/>
              <w:jc w:val="center"/>
              <w:rPr>
                <w:sz w:val="20"/>
                <w:szCs w:val="20"/>
              </w:rPr>
            </w:pPr>
            <w:r>
              <w:rPr>
                <w:sz w:val="20"/>
                <w:szCs w:val="20"/>
              </w:rPr>
              <w:t xml:space="preserve">2 of </w:t>
            </w:r>
            <w:r w:rsidR="00FB61B1">
              <w:rPr>
                <w:sz w:val="20"/>
                <w:szCs w:val="20"/>
              </w:rPr>
              <w:t>6</w:t>
            </w:r>
          </w:p>
        </w:tc>
        <w:tc>
          <w:tcPr>
            <w:tcW w:w="728" w:type="pct"/>
            <w:vAlign w:val="center"/>
          </w:tcPr>
          <w:p w14:paraId="38B94A6F" w14:textId="77777777" w:rsidR="00AE6F0B" w:rsidRDefault="00AE6F0B" w:rsidP="00AE6F0B">
            <w:pPr>
              <w:pStyle w:val="NoSpacing"/>
              <w:jc w:val="center"/>
              <w:rPr>
                <w:rFonts w:cstheme="minorHAnsi"/>
                <w:sz w:val="20"/>
                <w:szCs w:val="20"/>
              </w:rPr>
            </w:pPr>
            <w:r w:rsidRPr="00FF2391">
              <w:rPr>
                <w:rFonts w:cstheme="minorHAnsi"/>
                <w:sz w:val="20"/>
                <w:szCs w:val="20"/>
              </w:rPr>
              <w:t>20%</w:t>
            </w:r>
          </w:p>
          <w:p w14:paraId="376950D4" w14:textId="77777777" w:rsidR="00FB61B1" w:rsidRPr="00FF2391" w:rsidRDefault="00FB61B1" w:rsidP="00AE6F0B">
            <w:pPr>
              <w:pStyle w:val="NoSpacing"/>
              <w:jc w:val="center"/>
              <w:rPr>
                <w:sz w:val="20"/>
                <w:szCs w:val="20"/>
              </w:rPr>
            </w:pPr>
            <w:r>
              <w:rPr>
                <w:rFonts w:cstheme="minorHAnsi"/>
                <w:sz w:val="20"/>
                <w:szCs w:val="20"/>
              </w:rPr>
              <w:t>33%</w:t>
            </w:r>
          </w:p>
        </w:tc>
      </w:tr>
      <w:tr w:rsidR="0030550C" w:rsidRPr="00A87C7E" w14:paraId="4A32211E" w14:textId="77777777" w:rsidTr="0030550C">
        <w:tc>
          <w:tcPr>
            <w:tcW w:w="827" w:type="pct"/>
            <w:vMerge/>
          </w:tcPr>
          <w:p w14:paraId="0874DD51" w14:textId="77777777" w:rsidR="0030550C" w:rsidRPr="00AE5A86" w:rsidRDefault="0030550C" w:rsidP="0030550C">
            <w:pPr>
              <w:pStyle w:val="NoSpacing"/>
              <w:rPr>
                <w:sz w:val="20"/>
                <w:szCs w:val="20"/>
                <w:highlight w:val="yellow"/>
              </w:rPr>
            </w:pPr>
          </w:p>
        </w:tc>
        <w:tc>
          <w:tcPr>
            <w:tcW w:w="517" w:type="pct"/>
            <w:vMerge/>
            <w:shd w:val="clear" w:color="auto" w:fill="auto"/>
            <w:vAlign w:val="center"/>
          </w:tcPr>
          <w:p w14:paraId="065B1E55" w14:textId="77777777" w:rsidR="0030550C" w:rsidRPr="00AE5A86" w:rsidRDefault="0030550C" w:rsidP="0030550C">
            <w:pPr>
              <w:pStyle w:val="NoSpacing"/>
              <w:rPr>
                <w:sz w:val="20"/>
                <w:szCs w:val="20"/>
                <w:highlight w:val="yellow"/>
              </w:rPr>
            </w:pPr>
          </w:p>
        </w:tc>
        <w:tc>
          <w:tcPr>
            <w:tcW w:w="1369" w:type="pct"/>
          </w:tcPr>
          <w:p w14:paraId="70A7554E" w14:textId="77777777" w:rsidR="0030550C" w:rsidRPr="00FF2391" w:rsidRDefault="0030550C" w:rsidP="0030550C">
            <w:pPr>
              <w:pStyle w:val="NoSpacing"/>
              <w:rPr>
                <w:sz w:val="20"/>
                <w:szCs w:val="20"/>
              </w:rPr>
            </w:pPr>
            <w:r w:rsidRPr="00FF2391">
              <w:rPr>
                <w:sz w:val="20"/>
                <w:szCs w:val="20"/>
              </w:rPr>
              <w:t>Total Ammonia (NH</w:t>
            </w:r>
            <w:r w:rsidRPr="00FF2391">
              <w:rPr>
                <w:sz w:val="20"/>
                <w:szCs w:val="20"/>
                <w:vertAlign w:val="subscript"/>
              </w:rPr>
              <w:t>3</w:t>
            </w:r>
            <w:r w:rsidRPr="00FF2391">
              <w:rPr>
                <w:sz w:val="20"/>
                <w:szCs w:val="20"/>
              </w:rPr>
              <w:t>) as N</w:t>
            </w:r>
          </w:p>
        </w:tc>
        <w:tc>
          <w:tcPr>
            <w:tcW w:w="756" w:type="pct"/>
            <w:vAlign w:val="center"/>
          </w:tcPr>
          <w:p w14:paraId="5E80748A" w14:textId="77777777" w:rsidR="0030550C" w:rsidRPr="00FF2391" w:rsidRDefault="0030550C" w:rsidP="0030550C">
            <w:pPr>
              <w:pStyle w:val="NoSpacing"/>
              <w:jc w:val="center"/>
              <w:rPr>
                <w:sz w:val="20"/>
                <w:szCs w:val="20"/>
              </w:rPr>
            </w:pPr>
            <w:r>
              <w:rPr>
                <w:rFonts w:cstheme="minorHAnsi"/>
                <w:sz w:val="20"/>
                <w:szCs w:val="20"/>
              </w:rPr>
              <w:t xml:space="preserve">1.8 mg/L </w:t>
            </w:r>
            <w:r w:rsidRPr="00053F84">
              <w:rPr>
                <w:rFonts w:cstheme="minorHAnsi"/>
                <w:sz w:val="20"/>
                <w:szCs w:val="20"/>
                <w:vertAlign w:val="subscript"/>
              </w:rPr>
              <w:t>a</w:t>
            </w:r>
          </w:p>
        </w:tc>
        <w:tc>
          <w:tcPr>
            <w:tcW w:w="803" w:type="pct"/>
            <w:vAlign w:val="center"/>
          </w:tcPr>
          <w:p w14:paraId="0103BEDC" w14:textId="77777777" w:rsidR="0030550C" w:rsidRDefault="0030550C" w:rsidP="0030550C">
            <w:pPr>
              <w:pStyle w:val="NoSpacing"/>
              <w:jc w:val="center"/>
              <w:rPr>
                <w:sz w:val="20"/>
                <w:szCs w:val="20"/>
              </w:rPr>
            </w:pPr>
            <w:r w:rsidRPr="00FF2391">
              <w:rPr>
                <w:sz w:val="20"/>
                <w:szCs w:val="20"/>
              </w:rPr>
              <w:t>Zero of 5</w:t>
            </w:r>
          </w:p>
          <w:p w14:paraId="07BDA08B" w14:textId="77777777" w:rsidR="0030550C" w:rsidRPr="00FF2391" w:rsidRDefault="0030550C" w:rsidP="0030550C">
            <w:pPr>
              <w:pStyle w:val="NoSpacing"/>
              <w:jc w:val="center"/>
              <w:rPr>
                <w:sz w:val="20"/>
                <w:szCs w:val="20"/>
              </w:rPr>
            </w:pPr>
            <w:r w:rsidRPr="00FF2391">
              <w:rPr>
                <w:sz w:val="20"/>
                <w:szCs w:val="20"/>
              </w:rPr>
              <w:t xml:space="preserve">Zero of </w:t>
            </w:r>
            <w:r>
              <w:rPr>
                <w:sz w:val="20"/>
                <w:szCs w:val="20"/>
              </w:rPr>
              <w:t>6</w:t>
            </w:r>
          </w:p>
        </w:tc>
        <w:tc>
          <w:tcPr>
            <w:tcW w:w="728" w:type="pct"/>
            <w:vAlign w:val="center"/>
          </w:tcPr>
          <w:p w14:paraId="10C4A4D4" w14:textId="77777777" w:rsidR="0030550C" w:rsidRDefault="0030550C" w:rsidP="0030550C">
            <w:pPr>
              <w:pStyle w:val="NoSpacing"/>
              <w:jc w:val="center"/>
              <w:rPr>
                <w:rFonts w:cstheme="minorHAnsi"/>
                <w:sz w:val="20"/>
                <w:szCs w:val="20"/>
              </w:rPr>
            </w:pPr>
            <w:r w:rsidRPr="00FF2391">
              <w:rPr>
                <w:rFonts w:cstheme="minorHAnsi"/>
                <w:sz w:val="20"/>
                <w:szCs w:val="20"/>
              </w:rPr>
              <w:t>0%</w:t>
            </w:r>
          </w:p>
          <w:p w14:paraId="62F41E0F" w14:textId="77777777" w:rsidR="0030550C" w:rsidRPr="00FF2391" w:rsidRDefault="0030550C" w:rsidP="0030550C">
            <w:pPr>
              <w:pStyle w:val="NoSpacing"/>
              <w:jc w:val="center"/>
              <w:rPr>
                <w:sz w:val="20"/>
                <w:szCs w:val="20"/>
              </w:rPr>
            </w:pPr>
            <w:r>
              <w:rPr>
                <w:rFonts w:cstheme="minorHAnsi"/>
                <w:sz w:val="20"/>
                <w:szCs w:val="20"/>
              </w:rPr>
              <w:t>0%</w:t>
            </w:r>
          </w:p>
        </w:tc>
      </w:tr>
      <w:tr w:rsidR="0030550C" w:rsidRPr="00A87C7E" w14:paraId="17DD3994" w14:textId="77777777" w:rsidTr="0030550C">
        <w:tc>
          <w:tcPr>
            <w:tcW w:w="827" w:type="pct"/>
            <w:vMerge/>
          </w:tcPr>
          <w:p w14:paraId="002D6135" w14:textId="77777777" w:rsidR="0030550C" w:rsidRPr="00AE5A86" w:rsidRDefault="0030550C" w:rsidP="0030550C">
            <w:pPr>
              <w:pStyle w:val="NoSpacing"/>
              <w:rPr>
                <w:sz w:val="20"/>
                <w:szCs w:val="20"/>
                <w:highlight w:val="yellow"/>
              </w:rPr>
            </w:pPr>
          </w:p>
        </w:tc>
        <w:tc>
          <w:tcPr>
            <w:tcW w:w="517" w:type="pct"/>
            <w:vMerge/>
            <w:shd w:val="clear" w:color="auto" w:fill="auto"/>
            <w:vAlign w:val="center"/>
          </w:tcPr>
          <w:p w14:paraId="67F6D18B" w14:textId="77777777" w:rsidR="0030550C" w:rsidRPr="00AE5A86" w:rsidRDefault="0030550C" w:rsidP="0030550C">
            <w:pPr>
              <w:pStyle w:val="NoSpacing"/>
              <w:rPr>
                <w:sz w:val="20"/>
                <w:szCs w:val="20"/>
                <w:highlight w:val="yellow"/>
              </w:rPr>
            </w:pPr>
          </w:p>
        </w:tc>
        <w:tc>
          <w:tcPr>
            <w:tcW w:w="1369" w:type="pct"/>
          </w:tcPr>
          <w:p w14:paraId="02D1B08C" w14:textId="77777777" w:rsidR="0030550C" w:rsidRPr="00FF2391" w:rsidRDefault="0030550C" w:rsidP="0030550C">
            <w:pPr>
              <w:pStyle w:val="NoSpacing"/>
              <w:rPr>
                <w:sz w:val="20"/>
                <w:szCs w:val="20"/>
              </w:rPr>
            </w:pPr>
            <w:r w:rsidRPr="00FF2391">
              <w:rPr>
                <w:sz w:val="20"/>
                <w:szCs w:val="20"/>
              </w:rPr>
              <w:t>Nitrate (NO</w:t>
            </w:r>
            <w:r w:rsidRPr="00FF2391">
              <w:rPr>
                <w:sz w:val="20"/>
                <w:szCs w:val="20"/>
                <w:vertAlign w:val="subscript"/>
              </w:rPr>
              <w:t>3</w:t>
            </w:r>
            <w:r w:rsidRPr="00FF2391">
              <w:rPr>
                <w:sz w:val="20"/>
                <w:szCs w:val="20"/>
              </w:rPr>
              <w:t>) as N</w:t>
            </w:r>
          </w:p>
          <w:p w14:paraId="416E8DB4" w14:textId="77777777" w:rsidR="0030550C" w:rsidRPr="00FF2391" w:rsidRDefault="0030550C" w:rsidP="0030550C">
            <w:pPr>
              <w:pStyle w:val="NoSpacing"/>
              <w:rPr>
                <w:sz w:val="20"/>
                <w:szCs w:val="20"/>
              </w:rPr>
            </w:pPr>
          </w:p>
        </w:tc>
        <w:tc>
          <w:tcPr>
            <w:tcW w:w="756" w:type="pct"/>
            <w:vAlign w:val="center"/>
          </w:tcPr>
          <w:p w14:paraId="493EF7A0" w14:textId="77777777" w:rsidR="0030550C" w:rsidRDefault="0030550C" w:rsidP="0030550C">
            <w:pPr>
              <w:pStyle w:val="NoSpacing"/>
              <w:jc w:val="center"/>
              <w:rPr>
                <w:rFonts w:cstheme="minorHAnsi"/>
                <w:sz w:val="20"/>
                <w:szCs w:val="20"/>
              </w:rPr>
            </w:pPr>
            <w:r>
              <w:rPr>
                <w:rFonts w:cstheme="minorHAnsi"/>
                <w:sz w:val="20"/>
                <w:szCs w:val="20"/>
              </w:rPr>
              <w:t>88 mg/L</w:t>
            </w:r>
          </w:p>
          <w:p w14:paraId="0FAE9FAD" w14:textId="77777777" w:rsidR="0030550C" w:rsidRPr="00FF2391" w:rsidRDefault="0030550C" w:rsidP="0030550C">
            <w:pPr>
              <w:pStyle w:val="NoSpacing"/>
              <w:jc w:val="center"/>
              <w:rPr>
                <w:sz w:val="20"/>
                <w:szCs w:val="20"/>
              </w:rPr>
            </w:pPr>
            <w:r>
              <w:rPr>
                <w:rFonts w:cstheme="minorHAnsi"/>
                <w:sz w:val="20"/>
                <w:szCs w:val="20"/>
              </w:rPr>
              <w:t xml:space="preserve">0.56 mg/L </w:t>
            </w:r>
            <w:r w:rsidRPr="00053F84">
              <w:rPr>
                <w:rFonts w:cstheme="minorHAnsi"/>
                <w:sz w:val="20"/>
                <w:szCs w:val="20"/>
                <w:vertAlign w:val="subscript"/>
              </w:rPr>
              <w:t>b</w:t>
            </w:r>
          </w:p>
        </w:tc>
        <w:tc>
          <w:tcPr>
            <w:tcW w:w="803" w:type="pct"/>
            <w:vAlign w:val="center"/>
          </w:tcPr>
          <w:p w14:paraId="39306E90" w14:textId="77777777" w:rsidR="0030550C" w:rsidRPr="00FF2391" w:rsidRDefault="0030550C" w:rsidP="0030550C">
            <w:pPr>
              <w:pStyle w:val="NoSpacing"/>
              <w:jc w:val="center"/>
              <w:rPr>
                <w:sz w:val="20"/>
                <w:szCs w:val="20"/>
              </w:rPr>
            </w:pPr>
            <w:r w:rsidRPr="00FF2391">
              <w:rPr>
                <w:sz w:val="20"/>
                <w:szCs w:val="20"/>
              </w:rPr>
              <w:t>Zero of 5</w:t>
            </w:r>
          </w:p>
          <w:p w14:paraId="120E656E" w14:textId="77777777" w:rsidR="0030550C" w:rsidRDefault="0030550C" w:rsidP="0030550C">
            <w:pPr>
              <w:pStyle w:val="NoSpacing"/>
              <w:jc w:val="center"/>
              <w:rPr>
                <w:sz w:val="20"/>
                <w:szCs w:val="20"/>
              </w:rPr>
            </w:pPr>
            <w:r w:rsidRPr="00FF2391">
              <w:rPr>
                <w:sz w:val="20"/>
                <w:szCs w:val="20"/>
              </w:rPr>
              <w:t>Zero</w:t>
            </w:r>
            <w:r>
              <w:rPr>
                <w:sz w:val="20"/>
                <w:szCs w:val="20"/>
              </w:rPr>
              <w:t xml:space="preserve"> of 5</w:t>
            </w:r>
          </w:p>
          <w:p w14:paraId="4D55DBA4" w14:textId="77777777" w:rsidR="0030550C" w:rsidRPr="00FF2391" w:rsidRDefault="0030550C" w:rsidP="0030550C">
            <w:pPr>
              <w:pStyle w:val="NoSpacing"/>
              <w:jc w:val="center"/>
              <w:rPr>
                <w:sz w:val="20"/>
                <w:szCs w:val="20"/>
              </w:rPr>
            </w:pPr>
            <w:r w:rsidRPr="00FF2391">
              <w:rPr>
                <w:sz w:val="20"/>
                <w:szCs w:val="20"/>
              </w:rPr>
              <w:t>Zero of 5</w:t>
            </w:r>
          </w:p>
          <w:p w14:paraId="71D802A2" w14:textId="77777777" w:rsidR="0030550C" w:rsidRPr="00FF2391" w:rsidRDefault="0030550C" w:rsidP="0030550C">
            <w:pPr>
              <w:pStyle w:val="NoSpacing"/>
              <w:jc w:val="center"/>
              <w:rPr>
                <w:sz w:val="20"/>
                <w:szCs w:val="20"/>
              </w:rPr>
            </w:pPr>
            <w:r>
              <w:rPr>
                <w:sz w:val="20"/>
                <w:szCs w:val="20"/>
              </w:rPr>
              <w:t>3 of 5</w:t>
            </w:r>
          </w:p>
        </w:tc>
        <w:tc>
          <w:tcPr>
            <w:tcW w:w="728" w:type="pct"/>
            <w:vAlign w:val="center"/>
          </w:tcPr>
          <w:p w14:paraId="06E9FBD0" w14:textId="77777777" w:rsidR="0030550C" w:rsidRPr="00FF2391" w:rsidRDefault="0030550C" w:rsidP="0030550C">
            <w:pPr>
              <w:pStyle w:val="NoSpacing"/>
              <w:jc w:val="center"/>
              <w:rPr>
                <w:rFonts w:cstheme="minorHAnsi"/>
                <w:sz w:val="20"/>
                <w:szCs w:val="20"/>
              </w:rPr>
            </w:pPr>
            <w:r w:rsidRPr="00FF2391">
              <w:rPr>
                <w:rFonts w:cstheme="minorHAnsi"/>
                <w:sz w:val="20"/>
                <w:szCs w:val="20"/>
              </w:rPr>
              <w:t>0%</w:t>
            </w:r>
          </w:p>
          <w:p w14:paraId="596E10E2" w14:textId="77777777" w:rsidR="0030550C" w:rsidRDefault="0030550C" w:rsidP="0030550C">
            <w:pPr>
              <w:pStyle w:val="NoSpacing"/>
              <w:jc w:val="center"/>
              <w:rPr>
                <w:rFonts w:cstheme="minorHAnsi"/>
                <w:sz w:val="20"/>
                <w:szCs w:val="20"/>
              </w:rPr>
            </w:pPr>
            <w:r>
              <w:rPr>
                <w:rFonts w:cstheme="minorHAnsi"/>
                <w:sz w:val="20"/>
                <w:szCs w:val="20"/>
              </w:rPr>
              <w:t>0%</w:t>
            </w:r>
          </w:p>
          <w:p w14:paraId="6E8AA263" w14:textId="77777777" w:rsidR="0030550C" w:rsidRDefault="0030550C" w:rsidP="0030550C">
            <w:pPr>
              <w:pStyle w:val="NoSpacing"/>
              <w:jc w:val="center"/>
              <w:rPr>
                <w:rFonts w:cstheme="minorHAnsi"/>
                <w:sz w:val="20"/>
                <w:szCs w:val="20"/>
              </w:rPr>
            </w:pPr>
            <w:r>
              <w:rPr>
                <w:rFonts w:cstheme="minorHAnsi"/>
                <w:sz w:val="20"/>
                <w:szCs w:val="20"/>
              </w:rPr>
              <w:t>0%</w:t>
            </w:r>
          </w:p>
          <w:p w14:paraId="5784AC92" w14:textId="77777777" w:rsidR="0030550C" w:rsidRPr="00FF2391" w:rsidRDefault="0030550C" w:rsidP="0030550C">
            <w:pPr>
              <w:pStyle w:val="NoSpacing"/>
              <w:jc w:val="center"/>
              <w:rPr>
                <w:sz w:val="20"/>
                <w:szCs w:val="20"/>
              </w:rPr>
            </w:pPr>
            <w:r>
              <w:rPr>
                <w:rFonts w:cstheme="minorHAnsi"/>
                <w:sz w:val="20"/>
                <w:szCs w:val="20"/>
              </w:rPr>
              <w:t>60%</w:t>
            </w:r>
          </w:p>
        </w:tc>
      </w:tr>
      <w:tr w:rsidR="0030550C" w:rsidRPr="00A87C7E" w14:paraId="2D732A5C" w14:textId="77777777" w:rsidTr="0030550C">
        <w:tc>
          <w:tcPr>
            <w:tcW w:w="827" w:type="pct"/>
            <w:vMerge/>
          </w:tcPr>
          <w:p w14:paraId="1CF6A2C2" w14:textId="77777777" w:rsidR="0030550C" w:rsidRPr="00AE5A86" w:rsidRDefault="0030550C" w:rsidP="0030550C">
            <w:pPr>
              <w:pStyle w:val="NoSpacing"/>
              <w:rPr>
                <w:sz w:val="20"/>
                <w:szCs w:val="20"/>
                <w:highlight w:val="yellow"/>
              </w:rPr>
            </w:pPr>
          </w:p>
        </w:tc>
        <w:tc>
          <w:tcPr>
            <w:tcW w:w="517" w:type="pct"/>
            <w:vMerge/>
            <w:shd w:val="clear" w:color="auto" w:fill="auto"/>
            <w:vAlign w:val="center"/>
          </w:tcPr>
          <w:p w14:paraId="3CCEA499" w14:textId="77777777" w:rsidR="0030550C" w:rsidRPr="00AE5A86" w:rsidRDefault="0030550C" w:rsidP="0030550C">
            <w:pPr>
              <w:pStyle w:val="NoSpacing"/>
              <w:rPr>
                <w:sz w:val="20"/>
                <w:szCs w:val="20"/>
                <w:highlight w:val="yellow"/>
              </w:rPr>
            </w:pPr>
          </w:p>
        </w:tc>
        <w:tc>
          <w:tcPr>
            <w:tcW w:w="1369" w:type="pct"/>
            <w:shd w:val="clear" w:color="auto" w:fill="auto"/>
          </w:tcPr>
          <w:p w14:paraId="5E8D5D4B" w14:textId="77777777" w:rsidR="0030550C" w:rsidRPr="00FF2391" w:rsidRDefault="0030550C" w:rsidP="0030550C">
            <w:pPr>
              <w:pStyle w:val="NoSpacing"/>
              <w:rPr>
                <w:sz w:val="20"/>
                <w:szCs w:val="20"/>
              </w:rPr>
            </w:pPr>
            <w:r w:rsidRPr="00FF2391">
              <w:rPr>
                <w:sz w:val="20"/>
                <w:szCs w:val="20"/>
              </w:rPr>
              <w:t>Total Phosphorus</w:t>
            </w:r>
          </w:p>
        </w:tc>
        <w:tc>
          <w:tcPr>
            <w:tcW w:w="756" w:type="pct"/>
            <w:shd w:val="clear" w:color="auto" w:fill="auto"/>
            <w:vAlign w:val="center"/>
          </w:tcPr>
          <w:p w14:paraId="7040ECAC" w14:textId="77777777" w:rsidR="0030550C" w:rsidRDefault="0030550C" w:rsidP="0030550C">
            <w:pPr>
              <w:pStyle w:val="NoSpacing"/>
              <w:jc w:val="center"/>
              <w:rPr>
                <w:rFonts w:cstheme="minorHAnsi"/>
                <w:sz w:val="20"/>
                <w:szCs w:val="20"/>
              </w:rPr>
            </w:pPr>
            <w:r>
              <w:rPr>
                <w:rFonts w:cstheme="minorHAnsi"/>
                <w:sz w:val="20"/>
                <w:szCs w:val="20"/>
              </w:rPr>
              <w:t xml:space="preserve">&gt;0.037 mg/L </w:t>
            </w:r>
            <w:r w:rsidRPr="00053F84">
              <w:rPr>
                <w:rFonts w:cstheme="minorHAnsi"/>
                <w:sz w:val="20"/>
                <w:szCs w:val="20"/>
                <w:vertAlign w:val="subscript"/>
              </w:rPr>
              <w:t>c</w:t>
            </w:r>
          </w:p>
          <w:p w14:paraId="05C467F1" w14:textId="77777777" w:rsidR="0030550C" w:rsidRPr="00FF2391" w:rsidRDefault="0030550C" w:rsidP="0030550C">
            <w:pPr>
              <w:pStyle w:val="NoSpacing"/>
              <w:jc w:val="center"/>
              <w:rPr>
                <w:sz w:val="20"/>
                <w:szCs w:val="20"/>
              </w:rPr>
            </w:pPr>
            <w:r>
              <w:rPr>
                <w:rFonts w:cstheme="minorHAnsi"/>
                <w:sz w:val="20"/>
                <w:szCs w:val="20"/>
              </w:rPr>
              <w:t xml:space="preserve">&gt;0.09 mg/L </w:t>
            </w:r>
            <w:r>
              <w:rPr>
                <w:rFonts w:cstheme="minorHAnsi"/>
                <w:sz w:val="20"/>
                <w:szCs w:val="20"/>
                <w:vertAlign w:val="subscript"/>
              </w:rPr>
              <w:t>d</w:t>
            </w:r>
          </w:p>
        </w:tc>
        <w:tc>
          <w:tcPr>
            <w:tcW w:w="803" w:type="pct"/>
            <w:shd w:val="clear" w:color="auto" w:fill="auto"/>
            <w:vAlign w:val="center"/>
          </w:tcPr>
          <w:p w14:paraId="5AD439ED" w14:textId="77777777" w:rsidR="0030550C" w:rsidRDefault="0030550C" w:rsidP="0030550C">
            <w:pPr>
              <w:pStyle w:val="NoSpacing"/>
              <w:jc w:val="center"/>
              <w:rPr>
                <w:sz w:val="20"/>
                <w:szCs w:val="20"/>
              </w:rPr>
            </w:pPr>
            <w:r w:rsidRPr="00FF2391">
              <w:rPr>
                <w:sz w:val="20"/>
                <w:szCs w:val="20"/>
              </w:rPr>
              <w:t>4</w:t>
            </w:r>
            <w:r>
              <w:rPr>
                <w:sz w:val="20"/>
                <w:szCs w:val="20"/>
              </w:rPr>
              <w:t xml:space="preserve"> of 5</w:t>
            </w:r>
          </w:p>
          <w:p w14:paraId="1ABF2DD7" w14:textId="77777777" w:rsidR="0030550C" w:rsidRDefault="0030550C" w:rsidP="0030550C">
            <w:pPr>
              <w:pStyle w:val="NoSpacing"/>
              <w:jc w:val="center"/>
              <w:rPr>
                <w:sz w:val="20"/>
                <w:szCs w:val="20"/>
              </w:rPr>
            </w:pPr>
            <w:r>
              <w:rPr>
                <w:sz w:val="20"/>
                <w:szCs w:val="20"/>
              </w:rPr>
              <w:t>3 of 5</w:t>
            </w:r>
          </w:p>
          <w:p w14:paraId="334E446F" w14:textId="77777777" w:rsidR="0030550C" w:rsidRDefault="0030550C" w:rsidP="0030550C">
            <w:pPr>
              <w:pStyle w:val="NoSpacing"/>
              <w:jc w:val="center"/>
              <w:rPr>
                <w:sz w:val="20"/>
                <w:szCs w:val="20"/>
              </w:rPr>
            </w:pPr>
            <w:r>
              <w:rPr>
                <w:sz w:val="20"/>
                <w:szCs w:val="20"/>
              </w:rPr>
              <w:t>2 of 5</w:t>
            </w:r>
          </w:p>
          <w:p w14:paraId="5CA41A0F" w14:textId="77777777" w:rsidR="0030550C" w:rsidRPr="00FF2391" w:rsidRDefault="0030550C" w:rsidP="0030550C">
            <w:pPr>
              <w:pStyle w:val="NoSpacing"/>
              <w:jc w:val="center"/>
              <w:rPr>
                <w:sz w:val="20"/>
                <w:szCs w:val="20"/>
              </w:rPr>
            </w:pPr>
            <w:r>
              <w:rPr>
                <w:sz w:val="20"/>
                <w:szCs w:val="20"/>
              </w:rPr>
              <w:t>1 of 5</w:t>
            </w:r>
          </w:p>
        </w:tc>
        <w:tc>
          <w:tcPr>
            <w:tcW w:w="728" w:type="pct"/>
            <w:shd w:val="clear" w:color="auto" w:fill="auto"/>
            <w:vAlign w:val="center"/>
          </w:tcPr>
          <w:p w14:paraId="1E889315" w14:textId="77777777" w:rsidR="0030550C" w:rsidRDefault="0030550C" w:rsidP="0030550C">
            <w:pPr>
              <w:pStyle w:val="NoSpacing"/>
              <w:jc w:val="center"/>
              <w:rPr>
                <w:rFonts w:cstheme="minorHAnsi"/>
                <w:sz w:val="20"/>
                <w:szCs w:val="20"/>
              </w:rPr>
            </w:pPr>
            <w:r w:rsidRPr="00FF2391">
              <w:rPr>
                <w:rFonts w:cstheme="minorHAnsi"/>
                <w:sz w:val="20"/>
                <w:szCs w:val="20"/>
              </w:rPr>
              <w:t>8</w:t>
            </w:r>
            <w:r>
              <w:rPr>
                <w:rFonts w:cstheme="minorHAnsi"/>
                <w:sz w:val="20"/>
                <w:szCs w:val="20"/>
              </w:rPr>
              <w:t>0%</w:t>
            </w:r>
          </w:p>
          <w:p w14:paraId="787F5A1A" w14:textId="77777777" w:rsidR="0030550C" w:rsidRDefault="0030550C" w:rsidP="0030550C">
            <w:pPr>
              <w:pStyle w:val="NoSpacing"/>
              <w:jc w:val="center"/>
              <w:rPr>
                <w:rFonts w:cstheme="minorHAnsi"/>
                <w:sz w:val="20"/>
                <w:szCs w:val="20"/>
              </w:rPr>
            </w:pPr>
            <w:r>
              <w:rPr>
                <w:rFonts w:cstheme="minorHAnsi"/>
                <w:sz w:val="20"/>
                <w:szCs w:val="20"/>
              </w:rPr>
              <w:t>60%</w:t>
            </w:r>
          </w:p>
          <w:p w14:paraId="48B0909B" w14:textId="77777777" w:rsidR="0030550C" w:rsidRDefault="0030550C" w:rsidP="0030550C">
            <w:pPr>
              <w:pStyle w:val="NoSpacing"/>
              <w:jc w:val="center"/>
              <w:rPr>
                <w:rFonts w:cstheme="minorHAnsi"/>
                <w:sz w:val="20"/>
                <w:szCs w:val="20"/>
              </w:rPr>
            </w:pPr>
            <w:r>
              <w:rPr>
                <w:rFonts w:cstheme="minorHAnsi"/>
                <w:sz w:val="20"/>
                <w:szCs w:val="20"/>
              </w:rPr>
              <w:t>40%</w:t>
            </w:r>
          </w:p>
          <w:p w14:paraId="38A85935" w14:textId="77777777" w:rsidR="0030550C" w:rsidRPr="00FF2391" w:rsidRDefault="0030550C" w:rsidP="0030550C">
            <w:pPr>
              <w:pStyle w:val="NoSpacing"/>
              <w:jc w:val="center"/>
              <w:rPr>
                <w:sz w:val="20"/>
                <w:szCs w:val="20"/>
              </w:rPr>
            </w:pPr>
            <w:r>
              <w:rPr>
                <w:rFonts w:cstheme="minorHAnsi"/>
                <w:sz w:val="20"/>
                <w:szCs w:val="20"/>
              </w:rPr>
              <w:t>20%</w:t>
            </w:r>
          </w:p>
        </w:tc>
      </w:tr>
      <w:tr w:rsidR="0030550C" w:rsidRPr="00A87C7E" w14:paraId="6703E4F5" w14:textId="77777777" w:rsidTr="0030550C">
        <w:tc>
          <w:tcPr>
            <w:tcW w:w="827" w:type="pct"/>
            <w:vMerge/>
          </w:tcPr>
          <w:p w14:paraId="362CD8AD" w14:textId="77777777" w:rsidR="0030550C" w:rsidRPr="00AE5A86" w:rsidRDefault="0030550C" w:rsidP="0030550C">
            <w:pPr>
              <w:pStyle w:val="NoSpacing"/>
              <w:rPr>
                <w:sz w:val="20"/>
                <w:szCs w:val="20"/>
                <w:highlight w:val="yellow"/>
              </w:rPr>
            </w:pPr>
          </w:p>
        </w:tc>
        <w:tc>
          <w:tcPr>
            <w:tcW w:w="517" w:type="pct"/>
            <w:vMerge/>
            <w:shd w:val="clear" w:color="auto" w:fill="auto"/>
            <w:vAlign w:val="center"/>
          </w:tcPr>
          <w:p w14:paraId="718122BC" w14:textId="77777777" w:rsidR="0030550C" w:rsidRPr="00AE5A86" w:rsidRDefault="0030550C" w:rsidP="0030550C">
            <w:pPr>
              <w:pStyle w:val="NoSpacing"/>
              <w:rPr>
                <w:sz w:val="20"/>
                <w:szCs w:val="20"/>
                <w:highlight w:val="yellow"/>
              </w:rPr>
            </w:pPr>
          </w:p>
        </w:tc>
        <w:tc>
          <w:tcPr>
            <w:tcW w:w="1369" w:type="pct"/>
            <w:shd w:val="clear" w:color="auto" w:fill="auto"/>
          </w:tcPr>
          <w:p w14:paraId="021E87DA" w14:textId="77777777" w:rsidR="0030550C" w:rsidRPr="00FF2391" w:rsidRDefault="0030550C" w:rsidP="0030550C">
            <w:pPr>
              <w:pStyle w:val="NoSpacing"/>
              <w:rPr>
                <w:sz w:val="20"/>
                <w:szCs w:val="20"/>
              </w:rPr>
            </w:pPr>
            <w:r w:rsidRPr="00FF2391">
              <w:rPr>
                <w:sz w:val="20"/>
                <w:szCs w:val="20"/>
              </w:rPr>
              <w:t>Soluble Reactive Phosphorus</w:t>
            </w:r>
          </w:p>
        </w:tc>
        <w:tc>
          <w:tcPr>
            <w:tcW w:w="756" w:type="pct"/>
            <w:shd w:val="clear" w:color="auto" w:fill="auto"/>
            <w:vAlign w:val="center"/>
          </w:tcPr>
          <w:p w14:paraId="684E6BEB" w14:textId="77777777" w:rsidR="0030550C" w:rsidRDefault="0030550C" w:rsidP="0030550C">
            <w:pPr>
              <w:pStyle w:val="NoSpacing"/>
              <w:jc w:val="center"/>
              <w:rPr>
                <w:rFonts w:cstheme="minorHAnsi"/>
                <w:sz w:val="20"/>
                <w:szCs w:val="20"/>
              </w:rPr>
            </w:pPr>
            <w:r w:rsidRPr="00E77E22">
              <w:rPr>
                <w:rFonts w:cstheme="minorHAnsi"/>
                <w:sz w:val="20"/>
                <w:szCs w:val="20"/>
              </w:rPr>
              <w:t xml:space="preserve">&gt;0.037 </w:t>
            </w:r>
            <w:r>
              <w:rPr>
                <w:rFonts w:cstheme="minorHAnsi"/>
                <w:sz w:val="20"/>
                <w:szCs w:val="20"/>
              </w:rPr>
              <w:t>m</w:t>
            </w:r>
            <w:r w:rsidRPr="00E77E22">
              <w:rPr>
                <w:rFonts w:cstheme="minorHAnsi"/>
                <w:sz w:val="20"/>
                <w:szCs w:val="20"/>
              </w:rPr>
              <w:t>g/L</w:t>
            </w:r>
            <w:r>
              <w:rPr>
                <w:rFonts w:cstheme="minorHAnsi"/>
                <w:sz w:val="20"/>
                <w:szCs w:val="20"/>
              </w:rPr>
              <w:t xml:space="preserve"> </w:t>
            </w:r>
            <w:r w:rsidRPr="00053F84">
              <w:rPr>
                <w:rFonts w:cstheme="minorHAnsi"/>
                <w:sz w:val="20"/>
                <w:szCs w:val="20"/>
                <w:vertAlign w:val="subscript"/>
              </w:rPr>
              <w:t>e</w:t>
            </w:r>
          </w:p>
          <w:p w14:paraId="238EF948" w14:textId="77777777" w:rsidR="0030550C" w:rsidRPr="00FF2391" w:rsidRDefault="0030550C" w:rsidP="0030550C">
            <w:pPr>
              <w:pStyle w:val="NoSpacing"/>
              <w:jc w:val="center"/>
              <w:rPr>
                <w:rFonts w:cstheme="minorHAnsi"/>
                <w:sz w:val="20"/>
                <w:szCs w:val="20"/>
              </w:rPr>
            </w:pPr>
          </w:p>
        </w:tc>
        <w:tc>
          <w:tcPr>
            <w:tcW w:w="803" w:type="pct"/>
            <w:shd w:val="clear" w:color="auto" w:fill="auto"/>
            <w:vAlign w:val="center"/>
          </w:tcPr>
          <w:p w14:paraId="3EFE00A5" w14:textId="77777777" w:rsidR="0030550C" w:rsidRDefault="0030550C" w:rsidP="0030550C">
            <w:pPr>
              <w:pStyle w:val="NoSpacing"/>
              <w:jc w:val="center"/>
              <w:rPr>
                <w:sz w:val="20"/>
                <w:szCs w:val="20"/>
              </w:rPr>
            </w:pPr>
            <w:r w:rsidRPr="00FF2391">
              <w:rPr>
                <w:sz w:val="20"/>
                <w:szCs w:val="20"/>
              </w:rPr>
              <w:t>No data</w:t>
            </w:r>
          </w:p>
          <w:p w14:paraId="316B8A57" w14:textId="77777777" w:rsidR="0030550C" w:rsidRPr="00FF2391" w:rsidRDefault="0030550C" w:rsidP="0030550C">
            <w:pPr>
              <w:pStyle w:val="NoSpacing"/>
              <w:jc w:val="center"/>
              <w:rPr>
                <w:sz w:val="20"/>
                <w:szCs w:val="20"/>
              </w:rPr>
            </w:pPr>
            <w:r>
              <w:rPr>
                <w:sz w:val="20"/>
                <w:szCs w:val="20"/>
              </w:rPr>
              <w:t>1 of 5</w:t>
            </w:r>
          </w:p>
        </w:tc>
        <w:tc>
          <w:tcPr>
            <w:tcW w:w="728" w:type="pct"/>
            <w:shd w:val="clear" w:color="auto" w:fill="auto"/>
            <w:vAlign w:val="center"/>
          </w:tcPr>
          <w:p w14:paraId="05A701A1" w14:textId="77777777" w:rsidR="0030550C" w:rsidRDefault="0030550C" w:rsidP="0030550C">
            <w:pPr>
              <w:pStyle w:val="NoSpacing"/>
              <w:jc w:val="center"/>
              <w:rPr>
                <w:rFonts w:cstheme="minorHAnsi"/>
                <w:sz w:val="20"/>
                <w:szCs w:val="20"/>
              </w:rPr>
            </w:pPr>
            <w:r w:rsidRPr="00FF2391">
              <w:rPr>
                <w:rFonts w:cstheme="minorHAnsi"/>
                <w:sz w:val="20"/>
                <w:szCs w:val="20"/>
              </w:rPr>
              <w:t>No data</w:t>
            </w:r>
          </w:p>
          <w:p w14:paraId="72F61EAE" w14:textId="77777777" w:rsidR="0030550C" w:rsidRPr="00FF2391" w:rsidRDefault="0030550C" w:rsidP="0030550C">
            <w:pPr>
              <w:pStyle w:val="NoSpacing"/>
              <w:jc w:val="center"/>
              <w:rPr>
                <w:sz w:val="20"/>
                <w:szCs w:val="20"/>
              </w:rPr>
            </w:pPr>
            <w:r>
              <w:rPr>
                <w:rFonts w:cstheme="minorHAnsi"/>
                <w:sz w:val="20"/>
                <w:szCs w:val="20"/>
              </w:rPr>
              <w:t>20%</w:t>
            </w:r>
          </w:p>
        </w:tc>
      </w:tr>
    </w:tbl>
    <w:p w14:paraId="61667BB8" w14:textId="77777777" w:rsidR="000B776C" w:rsidRDefault="000B776C" w:rsidP="000B776C">
      <w:pPr>
        <w:pStyle w:val="Heading3"/>
      </w:pPr>
    </w:p>
    <w:p w14:paraId="480A3AA7" w14:textId="77777777" w:rsidR="00E02FE9" w:rsidRDefault="00E02FE9">
      <w:pPr>
        <w:rPr>
          <w:rFonts w:asciiTheme="majorHAnsi" w:eastAsiaTheme="majorEastAsia" w:hAnsiTheme="majorHAnsi" w:cstheme="majorBidi"/>
          <w:b/>
          <w:bCs/>
          <w:color w:val="4F81BD" w:themeColor="accent1"/>
          <w:sz w:val="26"/>
          <w:szCs w:val="26"/>
        </w:rPr>
      </w:pPr>
      <w:r>
        <w:br w:type="page"/>
      </w:r>
    </w:p>
    <w:p w14:paraId="331928E9" w14:textId="0057EC20" w:rsidR="00E02FE9" w:rsidRPr="004E6F00" w:rsidRDefault="00E02FE9" w:rsidP="00E02FE9">
      <w:pPr>
        <w:pStyle w:val="Heading2"/>
      </w:pPr>
      <w:bookmarkStart w:id="2665" w:name="_Toc262198164"/>
      <w:r>
        <w:t>3</w:t>
      </w:r>
      <w:r w:rsidRPr="004E6F00">
        <w:t>.</w:t>
      </w:r>
      <w:r>
        <w:t>3</w:t>
      </w:r>
      <w:r w:rsidRPr="004E6F00">
        <w:tab/>
      </w:r>
      <w:r>
        <w:t>Macroinvertebrate Data</w:t>
      </w:r>
      <w:bookmarkEnd w:id="2665"/>
    </w:p>
    <w:p w14:paraId="598A8B91" w14:textId="77777777" w:rsidR="00E02FE9" w:rsidRDefault="00E02FE9" w:rsidP="000B776C">
      <w:pPr>
        <w:pStyle w:val="Heading3"/>
      </w:pPr>
    </w:p>
    <w:p w14:paraId="56A53718" w14:textId="77777777" w:rsidR="00F1062E" w:rsidRDefault="00A035F4" w:rsidP="00F1062E">
      <w:pPr>
        <w:keepNext/>
      </w:pPr>
      <w:r>
        <w:rPr>
          <w:noProof/>
        </w:rPr>
        <w:drawing>
          <wp:inline distT="0" distB="0" distL="0" distR="0" wp14:anchorId="2768A1CA" wp14:editId="7B08429E">
            <wp:extent cx="5486400" cy="3117850"/>
            <wp:effectExtent l="0" t="0" r="0" b="63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17850"/>
                    </a:xfrm>
                    <a:prstGeom prst="rect">
                      <a:avLst/>
                    </a:prstGeom>
                    <a:noFill/>
                    <a:ln>
                      <a:noFill/>
                    </a:ln>
                    <a:extLst/>
                  </pic:spPr>
                </pic:pic>
              </a:graphicData>
            </a:graphic>
          </wp:inline>
        </w:drawing>
      </w:r>
    </w:p>
    <w:p w14:paraId="1B3F88E9" w14:textId="77777777" w:rsidR="00A035F4" w:rsidRDefault="00F1062E" w:rsidP="00F1062E">
      <w:pPr>
        <w:pStyle w:val="Caption"/>
      </w:pPr>
      <w:bookmarkStart w:id="2666" w:name="_Toc253843600"/>
      <w:r>
        <w:t xml:space="preserve">Figure </w:t>
      </w:r>
      <w:fldSimple w:instr=" SEQ Figure \* ARABIC ">
        <w:r w:rsidR="005B32E6">
          <w:rPr>
            <w:noProof/>
          </w:rPr>
          <w:t>11</w:t>
        </w:r>
      </w:fldSimple>
      <w:r>
        <w:t xml:space="preserve">: Macroinvertebrate Taxa Richness for </w:t>
      </w:r>
      <w:r w:rsidR="000A6073">
        <w:t>1993</w:t>
      </w:r>
      <w:r>
        <w:t>-2011 Samples</w:t>
      </w:r>
      <w:bookmarkEnd w:id="2666"/>
    </w:p>
    <w:p w14:paraId="6F74096A" w14:textId="77777777" w:rsidR="00A63423" w:rsidRDefault="00A035F4" w:rsidP="00A63423">
      <w:pPr>
        <w:pStyle w:val="Heading1"/>
      </w:pPr>
      <w:r>
        <w:rPr>
          <w:noProof/>
        </w:rPr>
        <w:drawing>
          <wp:inline distT="0" distB="0" distL="0" distR="0" wp14:anchorId="2D54BFCA" wp14:editId="7EC92E25">
            <wp:extent cx="5486400" cy="342900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519A1F3E" w14:textId="77777777" w:rsidR="00A63423" w:rsidRDefault="00A63423" w:rsidP="00A63423">
      <w:pPr>
        <w:pStyle w:val="Caption"/>
        <w:rPr>
          <w:color w:val="3366FF"/>
        </w:rPr>
      </w:pPr>
      <w:bookmarkStart w:id="2667" w:name="_Toc253843601"/>
      <w:r>
        <w:t xml:space="preserve">Figure </w:t>
      </w:r>
      <w:fldSimple w:instr=" SEQ Figure \* ARABIC ">
        <w:r w:rsidR="005B32E6">
          <w:rPr>
            <w:noProof/>
          </w:rPr>
          <w:t>12</w:t>
        </w:r>
      </w:fldSimple>
      <w:r>
        <w:t xml:space="preserve">: Macroinvertebrate EPT Index for </w:t>
      </w:r>
      <w:r w:rsidR="000A6073">
        <w:t>1993</w:t>
      </w:r>
      <w:r>
        <w:t>-2011 Samples</w:t>
      </w:r>
      <w:bookmarkEnd w:id="2667"/>
    </w:p>
    <w:p w14:paraId="20AD718E" w14:textId="77777777" w:rsidR="00A63423" w:rsidRDefault="00A63423" w:rsidP="00A63423">
      <w:pPr>
        <w:keepNext/>
        <w:tabs>
          <w:tab w:val="left" w:pos="1707"/>
        </w:tabs>
      </w:pPr>
      <w:r>
        <w:rPr>
          <w:noProof/>
        </w:rPr>
        <w:drawing>
          <wp:inline distT="0" distB="0" distL="0" distR="0" wp14:anchorId="06A4FBE3" wp14:editId="025FEC57">
            <wp:extent cx="5486400" cy="3543300"/>
            <wp:effectExtent l="0" t="0" r="0" b="1270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543300"/>
                    </a:xfrm>
                    <a:prstGeom prst="rect">
                      <a:avLst/>
                    </a:prstGeom>
                    <a:noFill/>
                    <a:ln>
                      <a:noFill/>
                    </a:ln>
                    <a:extLst/>
                  </pic:spPr>
                </pic:pic>
              </a:graphicData>
            </a:graphic>
          </wp:inline>
        </w:drawing>
      </w:r>
    </w:p>
    <w:p w14:paraId="38EA1ADF" w14:textId="77777777" w:rsidR="00A035F4" w:rsidRPr="00A63423" w:rsidRDefault="00A63423" w:rsidP="00A63423">
      <w:pPr>
        <w:pStyle w:val="Caption"/>
      </w:pPr>
      <w:bookmarkStart w:id="2668" w:name="_Toc253843602"/>
      <w:r>
        <w:t xml:space="preserve">Figure </w:t>
      </w:r>
      <w:fldSimple w:instr=" SEQ Figure \* ARABIC ">
        <w:r w:rsidR="005B32E6">
          <w:rPr>
            <w:noProof/>
          </w:rPr>
          <w:t>13</w:t>
        </w:r>
      </w:fldSimple>
      <w:r>
        <w:t xml:space="preserve">: Macroinvertebrate Family Biotic Index for </w:t>
      </w:r>
      <w:r w:rsidR="000A6073">
        <w:t>1993</w:t>
      </w:r>
      <w:r>
        <w:t>-2011 Samples</w:t>
      </w:r>
      <w:bookmarkEnd w:id="2668"/>
    </w:p>
    <w:p w14:paraId="08159F07" w14:textId="77777777" w:rsidR="00A63423" w:rsidRDefault="00A035F4" w:rsidP="00A63423">
      <w:pPr>
        <w:pStyle w:val="Heading1"/>
      </w:pPr>
      <w:r>
        <w:rPr>
          <w:noProof/>
        </w:rPr>
        <w:drawing>
          <wp:inline distT="0" distB="0" distL="0" distR="0" wp14:anchorId="34FA73EA" wp14:editId="073D953B">
            <wp:extent cx="5486400" cy="3429000"/>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408283FE" w14:textId="77777777" w:rsidR="00A63423" w:rsidRDefault="00A63423" w:rsidP="00A63423">
      <w:pPr>
        <w:pStyle w:val="Caption"/>
        <w:rPr>
          <w:color w:val="3366FF"/>
        </w:rPr>
      </w:pPr>
      <w:bookmarkStart w:id="2669" w:name="_Toc253843603"/>
      <w:r>
        <w:t xml:space="preserve">Figure </w:t>
      </w:r>
      <w:fldSimple w:instr=" SEQ Figure \* ARABIC ">
        <w:r w:rsidR="005B32E6">
          <w:rPr>
            <w:noProof/>
          </w:rPr>
          <w:t>14</w:t>
        </w:r>
      </w:fldSimple>
      <w:r>
        <w:t xml:space="preserve">: Macroinvertebrate %Dominant Family for </w:t>
      </w:r>
      <w:r w:rsidR="000A6073">
        <w:t>1993</w:t>
      </w:r>
      <w:r>
        <w:t>-2011 Samples</w:t>
      </w:r>
      <w:bookmarkEnd w:id="2669"/>
    </w:p>
    <w:p w14:paraId="6A0E86CE" w14:textId="77777777" w:rsidR="00A63423" w:rsidRDefault="00A63423" w:rsidP="00A63423">
      <w:pPr>
        <w:keepNext/>
        <w:tabs>
          <w:tab w:val="left" w:pos="1000"/>
        </w:tabs>
      </w:pPr>
      <w:r>
        <w:rPr>
          <w:noProof/>
        </w:rPr>
        <w:drawing>
          <wp:inline distT="0" distB="0" distL="0" distR="0" wp14:anchorId="6092ABE8" wp14:editId="75D9DB50">
            <wp:extent cx="5486400" cy="3412067"/>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412067"/>
                    </a:xfrm>
                    <a:prstGeom prst="rect">
                      <a:avLst/>
                    </a:prstGeom>
                    <a:noFill/>
                    <a:ln>
                      <a:noFill/>
                    </a:ln>
                    <a:extLst/>
                  </pic:spPr>
                </pic:pic>
              </a:graphicData>
            </a:graphic>
          </wp:inline>
        </w:drawing>
      </w:r>
    </w:p>
    <w:p w14:paraId="4A567D61" w14:textId="77777777" w:rsidR="00A035F4" w:rsidRPr="00A63423" w:rsidRDefault="00A63423" w:rsidP="00A63423">
      <w:pPr>
        <w:pStyle w:val="Caption"/>
      </w:pPr>
      <w:bookmarkStart w:id="2670" w:name="_Toc253843604"/>
      <w:r>
        <w:t xml:space="preserve">Figure </w:t>
      </w:r>
      <w:fldSimple w:instr=" SEQ Figure \* ARABIC ">
        <w:r w:rsidR="005B32E6">
          <w:rPr>
            <w:noProof/>
          </w:rPr>
          <w:t>15</w:t>
        </w:r>
      </w:fldSimple>
      <w:r>
        <w:t xml:space="preserve">: Macroinvertebrate %Dipteran and Non-Insect for </w:t>
      </w:r>
      <w:r w:rsidR="000A6073">
        <w:t>1993</w:t>
      </w:r>
      <w:r>
        <w:t>-2011 Samples</w:t>
      </w:r>
      <w:bookmarkEnd w:id="2670"/>
    </w:p>
    <w:p w14:paraId="7314C555" w14:textId="77777777" w:rsidR="00A63423" w:rsidRDefault="00A035F4" w:rsidP="00A63423">
      <w:pPr>
        <w:pStyle w:val="Heading1"/>
      </w:pPr>
      <w:r>
        <w:rPr>
          <w:noProof/>
        </w:rPr>
        <w:drawing>
          <wp:inline distT="0" distB="0" distL="0" distR="0" wp14:anchorId="41BF8BD1" wp14:editId="6C639F39">
            <wp:extent cx="5486400" cy="3429000"/>
            <wp:effectExtent l="0" t="0" r="0" b="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a:extLst/>
                  </pic:spPr>
                </pic:pic>
              </a:graphicData>
            </a:graphic>
          </wp:inline>
        </w:drawing>
      </w:r>
    </w:p>
    <w:p w14:paraId="7EE33893" w14:textId="77777777" w:rsidR="00A035F4" w:rsidRDefault="00A63423" w:rsidP="00A63423">
      <w:pPr>
        <w:pStyle w:val="Caption"/>
        <w:rPr>
          <w:color w:val="3366FF"/>
        </w:rPr>
      </w:pPr>
      <w:bookmarkStart w:id="2671" w:name="_Toc253843605"/>
      <w:r>
        <w:t xml:space="preserve">Figure </w:t>
      </w:r>
      <w:fldSimple w:instr=" SEQ Figure \* ARABIC ">
        <w:r w:rsidR="005B32E6">
          <w:rPr>
            <w:noProof/>
          </w:rPr>
          <w:t>16</w:t>
        </w:r>
      </w:fldSimple>
      <w:r>
        <w:t>: Macroinvertebrate %Collector Gatherer for 1993-2011 Samples</w:t>
      </w:r>
      <w:bookmarkEnd w:id="2671"/>
    </w:p>
    <w:p w14:paraId="6DFE526A" w14:textId="77777777" w:rsidR="00A63423" w:rsidRDefault="00A035F4" w:rsidP="00A63423">
      <w:pPr>
        <w:pStyle w:val="Heading1"/>
      </w:pPr>
      <w:r>
        <w:rPr>
          <w:noProof/>
        </w:rPr>
        <w:drawing>
          <wp:inline distT="0" distB="0" distL="0" distR="0" wp14:anchorId="44E046CB" wp14:editId="6B08A19A">
            <wp:extent cx="5485544" cy="3069167"/>
            <wp:effectExtent l="0" t="0" r="1270" b="4445"/>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69646"/>
                    </a:xfrm>
                    <a:prstGeom prst="rect">
                      <a:avLst/>
                    </a:prstGeom>
                    <a:noFill/>
                    <a:ln>
                      <a:noFill/>
                    </a:ln>
                    <a:extLst/>
                  </pic:spPr>
                </pic:pic>
              </a:graphicData>
            </a:graphic>
          </wp:inline>
        </w:drawing>
      </w:r>
    </w:p>
    <w:p w14:paraId="50ACA5D1" w14:textId="77777777" w:rsidR="00A035F4" w:rsidRDefault="00A63423" w:rsidP="00A63423">
      <w:pPr>
        <w:pStyle w:val="Caption"/>
        <w:rPr>
          <w:color w:val="3366FF"/>
        </w:rPr>
      </w:pPr>
      <w:bookmarkStart w:id="2672" w:name="_Toc253843606"/>
      <w:r>
        <w:t xml:space="preserve">Figure </w:t>
      </w:r>
      <w:fldSimple w:instr=" SEQ Figure \* ARABIC ">
        <w:r w:rsidR="005B32E6">
          <w:rPr>
            <w:noProof/>
          </w:rPr>
          <w:t>17</w:t>
        </w:r>
      </w:fldSimple>
      <w:r>
        <w:t>: Macroinvertebrate Total Health Score for 1993-2011 Samples</w:t>
      </w:r>
      <w:bookmarkEnd w:id="2672"/>
    </w:p>
    <w:p w14:paraId="0A621FC4" w14:textId="77777777" w:rsidR="007D6205" w:rsidRDefault="007D6205" w:rsidP="007D6205">
      <w:pPr>
        <w:pStyle w:val="Caption"/>
        <w:keepNext/>
        <w:jc w:val="center"/>
        <w:rPr>
          <w:sz w:val="22"/>
        </w:rPr>
      </w:pPr>
    </w:p>
    <w:p w14:paraId="716957B3" w14:textId="77777777" w:rsidR="007D6205" w:rsidRPr="007D6205" w:rsidRDefault="007D6205" w:rsidP="007D6205">
      <w:pPr>
        <w:pStyle w:val="Caption"/>
        <w:keepNext/>
        <w:jc w:val="center"/>
        <w:rPr>
          <w:sz w:val="22"/>
        </w:rPr>
      </w:pPr>
      <w:bookmarkStart w:id="2673" w:name="_Toc253843566"/>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9</w:t>
      </w:r>
      <w:r w:rsidRPr="00FC052A">
        <w:rPr>
          <w:sz w:val="22"/>
        </w:rPr>
        <w:fldChar w:fldCharType="end"/>
      </w:r>
      <w:r>
        <w:rPr>
          <w:sz w:val="22"/>
        </w:rPr>
        <w:t>.</w:t>
      </w:r>
      <w:proofErr w:type="gramEnd"/>
      <w:r>
        <w:rPr>
          <w:sz w:val="22"/>
        </w:rPr>
        <w:t xml:space="preserve">  Upper White River Stations</w:t>
      </w:r>
      <w:bookmarkEnd w:id="2673"/>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61"/>
        <w:gridCol w:w="1238"/>
        <w:gridCol w:w="2420"/>
        <w:gridCol w:w="1339"/>
        <w:gridCol w:w="1515"/>
        <w:gridCol w:w="1373"/>
      </w:tblGrid>
      <w:tr w:rsidR="00F26B5F" w:rsidRPr="001C1910" w14:paraId="17B33DE2" w14:textId="77777777" w:rsidTr="00BC22D5">
        <w:trPr>
          <w:tblHeader/>
        </w:trPr>
        <w:tc>
          <w:tcPr>
            <w:tcW w:w="826" w:type="pct"/>
            <w:vAlign w:val="center"/>
          </w:tcPr>
          <w:p w14:paraId="71566263" w14:textId="77777777" w:rsidR="00F26B5F" w:rsidRPr="001C1910" w:rsidRDefault="00F26B5F" w:rsidP="00F26B5F">
            <w:pPr>
              <w:pStyle w:val="NoSpacing"/>
              <w:jc w:val="center"/>
              <w:rPr>
                <w:b/>
                <w:sz w:val="20"/>
                <w:szCs w:val="20"/>
              </w:rPr>
            </w:pPr>
            <w:proofErr w:type="spellStart"/>
            <w:r w:rsidRPr="001C1910">
              <w:rPr>
                <w:b/>
                <w:sz w:val="20"/>
                <w:szCs w:val="20"/>
              </w:rPr>
              <w:t>Waterbody</w:t>
            </w:r>
            <w:proofErr w:type="spellEnd"/>
          </w:p>
        </w:tc>
        <w:tc>
          <w:tcPr>
            <w:tcW w:w="655" w:type="pct"/>
            <w:vAlign w:val="center"/>
          </w:tcPr>
          <w:p w14:paraId="1A09739E" w14:textId="77777777" w:rsidR="00F26B5F" w:rsidRPr="001C1910" w:rsidRDefault="00F26B5F" w:rsidP="00F26B5F">
            <w:pPr>
              <w:pStyle w:val="NoSpacing"/>
              <w:jc w:val="center"/>
              <w:rPr>
                <w:b/>
                <w:sz w:val="20"/>
                <w:szCs w:val="20"/>
              </w:rPr>
            </w:pPr>
            <w:r w:rsidRPr="001C1910">
              <w:rPr>
                <w:b/>
                <w:sz w:val="20"/>
                <w:szCs w:val="20"/>
              </w:rPr>
              <w:t>Site #</w:t>
            </w:r>
          </w:p>
        </w:tc>
        <w:tc>
          <w:tcPr>
            <w:tcW w:w="1281" w:type="pct"/>
            <w:vAlign w:val="center"/>
          </w:tcPr>
          <w:p w14:paraId="77A52D6A" w14:textId="77777777" w:rsidR="00F26B5F" w:rsidRPr="001C1910" w:rsidRDefault="00F26B5F" w:rsidP="00F26B5F">
            <w:pPr>
              <w:pStyle w:val="NoSpacing"/>
              <w:jc w:val="center"/>
              <w:rPr>
                <w:b/>
                <w:sz w:val="20"/>
                <w:szCs w:val="20"/>
              </w:rPr>
            </w:pPr>
            <w:r w:rsidRPr="001C1910">
              <w:rPr>
                <w:b/>
                <w:sz w:val="20"/>
                <w:szCs w:val="20"/>
              </w:rPr>
              <w:t>Parameter</w:t>
            </w:r>
          </w:p>
        </w:tc>
        <w:tc>
          <w:tcPr>
            <w:tcW w:w="709" w:type="pct"/>
            <w:vAlign w:val="center"/>
          </w:tcPr>
          <w:p w14:paraId="16CC447B" w14:textId="77777777" w:rsidR="00F26B5F" w:rsidRPr="001C1910" w:rsidRDefault="00F26B5F" w:rsidP="00F26B5F">
            <w:pPr>
              <w:pStyle w:val="NoSpacing"/>
              <w:jc w:val="center"/>
              <w:rPr>
                <w:b/>
                <w:sz w:val="20"/>
                <w:szCs w:val="20"/>
              </w:rPr>
            </w:pPr>
            <w:r w:rsidRPr="001C1910">
              <w:rPr>
                <w:b/>
                <w:sz w:val="20"/>
                <w:szCs w:val="20"/>
              </w:rPr>
              <w:t>Value</w:t>
            </w:r>
          </w:p>
        </w:tc>
        <w:tc>
          <w:tcPr>
            <w:tcW w:w="802" w:type="pct"/>
            <w:vAlign w:val="center"/>
          </w:tcPr>
          <w:p w14:paraId="356BD7A9" w14:textId="77777777" w:rsidR="00F26B5F" w:rsidRPr="001C1910" w:rsidRDefault="00F26B5F" w:rsidP="00F26B5F">
            <w:pPr>
              <w:pStyle w:val="NoSpacing"/>
              <w:jc w:val="center"/>
              <w:rPr>
                <w:b/>
                <w:sz w:val="20"/>
                <w:szCs w:val="20"/>
              </w:rPr>
            </w:pPr>
            <w:r w:rsidRPr="001C1910">
              <w:rPr>
                <w:b/>
                <w:sz w:val="20"/>
                <w:szCs w:val="20"/>
              </w:rPr>
              <w:t>Mean</w:t>
            </w:r>
          </w:p>
        </w:tc>
        <w:tc>
          <w:tcPr>
            <w:tcW w:w="727" w:type="pct"/>
            <w:vAlign w:val="center"/>
          </w:tcPr>
          <w:p w14:paraId="053D31FC" w14:textId="77777777" w:rsidR="00F26B5F" w:rsidRPr="001C1910" w:rsidRDefault="00F26B5F" w:rsidP="00F26B5F">
            <w:pPr>
              <w:pStyle w:val="NoSpacing"/>
              <w:jc w:val="center"/>
              <w:rPr>
                <w:b/>
                <w:sz w:val="20"/>
                <w:szCs w:val="20"/>
              </w:rPr>
            </w:pPr>
            <w:proofErr w:type="spellStart"/>
            <w:r w:rsidRPr="001C1910">
              <w:rPr>
                <w:b/>
                <w:sz w:val="20"/>
                <w:szCs w:val="20"/>
              </w:rPr>
              <w:t>StDev</w:t>
            </w:r>
            <w:proofErr w:type="spellEnd"/>
          </w:p>
        </w:tc>
      </w:tr>
      <w:tr w:rsidR="00D87C72" w:rsidRPr="001C1910" w14:paraId="363EC91D" w14:textId="77777777" w:rsidTr="00BC22D5">
        <w:tc>
          <w:tcPr>
            <w:tcW w:w="826" w:type="pct"/>
            <w:vMerge w:val="restart"/>
          </w:tcPr>
          <w:p w14:paraId="5259B675" w14:textId="77777777" w:rsidR="00D87C72" w:rsidRPr="001C1910" w:rsidRDefault="00D87C72" w:rsidP="00D87C72">
            <w:pPr>
              <w:pStyle w:val="NoSpacing"/>
              <w:rPr>
                <w:sz w:val="20"/>
                <w:szCs w:val="20"/>
              </w:rPr>
            </w:pPr>
            <w:r w:rsidRPr="001C1910">
              <w:rPr>
                <w:sz w:val="20"/>
                <w:szCs w:val="20"/>
              </w:rPr>
              <w:t>White Clay Creek</w:t>
            </w:r>
          </w:p>
        </w:tc>
        <w:tc>
          <w:tcPr>
            <w:tcW w:w="655" w:type="pct"/>
            <w:vMerge w:val="restart"/>
            <w:vAlign w:val="center"/>
          </w:tcPr>
          <w:p w14:paraId="56B9788D" w14:textId="77777777" w:rsidR="00D87C72" w:rsidRPr="001C1910" w:rsidRDefault="00D87C72" w:rsidP="00D87C72">
            <w:pPr>
              <w:pStyle w:val="NoSpacing"/>
              <w:rPr>
                <w:sz w:val="20"/>
                <w:szCs w:val="20"/>
              </w:rPr>
            </w:pPr>
            <w:r w:rsidRPr="001C1910">
              <w:rPr>
                <w:sz w:val="20"/>
                <w:szCs w:val="20"/>
              </w:rPr>
              <w:t>W</w:t>
            </w:r>
            <w:r w:rsidR="00287473" w:rsidRPr="001C1910">
              <w:rPr>
                <w:sz w:val="20"/>
                <w:szCs w:val="20"/>
              </w:rPr>
              <w:t>CC1</w:t>
            </w:r>
          </w:p>
          <w:p w14:paraId="24528F18" w14:textId="77777777" w:rsidR="00D87C72" w:rsidRPr="001C1910" w:rsidRDefault="00D87C72" w:rsidP="00D87C72">
            <w:pPr>
              <w:pStyle w:val="NoSpacing"/>
              <w:rPr>
                <w:sz w:val="20"/>
                <w:szCs w:val="20"/>
              </w:rPr>
            </w:pPr>
            <w:r w:rsidRPr="001C1910">
              <w:rPr>
                <w:sz w:val="20"/>
                <w:szCs w:val="20"/>
              </w:rPr>
              <w:t>(2011)</w:t>
            </w:r>
          </w:p>
          <w:p w14:paraId="0E484558" w14:textId="77777777" w:rsidR="00D87C72" w:rsidRPr="001C1910" w:rsidRDefault="00D87C72" w:rsidP="00D87C72">
            <w:pPr>
              <w:pStyle w:val="NoSpacing"/>
              <w:rPr>
                <w:sz w:val="20"/>
                <w:szCs w:val="20"/>
              </w:rPr>
            </w:pPr>
            <w:proofErr w:type="spellStart"/>
            <w:r w:rsidRPr="001C1910">
              <w:rPr>
                <w:sz w:val="20"/>
                <w:szCs w:val="20"/>
              </w:rPr>
              <w:t>Oligichaeta</w:t>
            </w:r>
            <w:proofErr w:type="spellEnd"/>
          </w:p>
          <w:p w14:paraId="0598E83C" w14:textId="77777777" w:rsidR="00D87C72" w:rsidRPr="001C1910" w:rsidRDefault="00D87C72" w:rsidP="00D87C72">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5612002A" w14:textId="77777777" w:rsidR="00D87C72" w:rsidRPr="001C1910" w:rsidRDefault="00D87C72" w:rsidP="00D87C72">
            <w:pPr>
              <w:pStyle w:val="NoSpacing"/>
              <w:rPr>
                <w:sz w:val="20"/>
                <w:szCs w:val="20"/>
              </w:rPr>
            </w:pPr>
          </w:p>
          <w:p w14:paraId="0B9D3835" w14:textId="77777777" w:rsidR="00D87C72" w:rsidRPr="001C1910" w:rsidRDefault="00D87C72" w:rsidP="00D87C72">
            <w:pPr>
              <w:pStyle w:val="NoSpacing"/>
              <w:rPr>
                <w:sz w:val="20"/>
                <w:szCs w:val="20"/>
              </w:rPr>
            </w:pPr>
            <w:r w:rsidRPr="001C1910">
              <w:rPr>
                <w:sz w:val="20"/>
                <w:szCs w:val="20"/>
              </w:rPr>
              <w:t>Great Plains Ecoregion</w:t>
            </w:r>
          </w:p>
          <w:p w14:paraId="298200C7" w14:textId="77777777" w:rsidR="00D87C72" w:rsidRPr="001C1910" w:rsidRDefault="00D87C72" w:rsidP="00D87C72">
            <w:pPr>
              <w:pStyle w:val="NoSpacing"/>
              <w:rPr>
                <w:sz w:val="20"/>
                <w:szCs w:val="20"/>
              </w:rPr>
            </w:pPr>
          </w:p>
        </w:tc>
        <w:tc>
          <w:tcPr>
            <w:tcW w:w="1281" w:type="pct"/>
          </w:tcPr>
          <w:p w14:paraId="7B649C9E" w14:textId="77777777" w:rsidR="00D87C72" w:rsidRPr="001C1910" w:rsidRDefault="00D87C72" w:rsidP="00D87C72">
            <w:pPr>
              <w:pStyle w:val="NoSpacing"/>
              <w:rPr>
                <w:sz w:val="20"/>
                <w:szCs w:val="20"/>
                <w:highlight w:val="yellow"/>
              </w:rPr>
            </w:pPr>
            <w:r w:rsidRPr="001C1910">
              <w:rPr>
                <w:sz w:val="20"/>
                <w:szCs w:val="20"/>
              </w:rPr>
              <w:t>Taxa Richness</w:t>
            </w:r>
          </w:p>
        </w:tc>
        <w:tc>
          <w:tcPr>
            <w:tcW w:w="709" w:type="pct"/>
            <w:vAlign w:val="center"/>
          </w:tcPr>
          <w:p w14:paraId="5DD960CB" w14:textId="77777777" w:rsidR="00D87C72" w:rsidRPr="001C1910" w:rsidRDefault="00D87C72" w:rsidP="00D87C72">
            <w:pPr>
              <w:pStyle w:val="NoSpacing"/>
              <w:jc w:val="center"/>
              <w:rPr>
                <w:sz w:val="20"/>
                <w:szCs w:val="20"/>
                <w:highlight w:val="yellow"/>
              </w:rPr>
            </w:pPr>
            <w:r w:rsidRPr="001C1910">
              <w:rPr>
                <w:rFonts w:cstheme="minorHAnsi"/>
                <w:sz w:val="20"/>
                <w:szCs w:val="20"/>
              </w:rPr>
              <w:t>9</w:t>
            </w:r>
          </w:p>
        </w:tc>
        <w:tc>
          <w:tcPr>
            <w:tcW w:w="802" w:type="pct"/>
            <w:vAlign w:val="center"/>
          </w:tcPr>
          <w:p w14:paraId="77632E46" w14:textId="77777777" w:rsidR="00D87C72" w:rsidRPr="001C1910" w:rsidRDefault="00D87C72" w:rsidP="00D87C72">
            <w:pPr>
              <w:pStyle w:val="NoSpacing"/>
              <w:jc w:val="center"/>
              <w:rPr>
                <w:sz w:val="20"/>
                <w:szCs w:val="20"/>
              </w:rPr>
            </w:pPr>
            <w:r w:rsidRPr="001C1910">
              <w:rPr>
                <w:sz w:val="20"/>
                <w:szCs w:val="20"/>
              </w:rPr>
              <w:t>9</w:t>
            </w:r>
          </w:p>
        </w:tc>
        <w:tc>
          <w:tcPr>
            <w:tcW w:w="727" w:type="pct"/>
            <w:vAlign w:val="center"/>
          </w:tcPr>
          <w:p w14:paraId="32F32E2A" w14:textId="77777777" w:rsidR="00D87C72" w:rsidRPr="001C1910" w:rsidRDefault="00D87C72" w:rsidP="00D87C72">
            <w:pPr>
              <w:pStyle w:val="NoSpacing"/>
              <w:jc w:val="center"/>
              <w:rPr>
                <w:sz w:val="20"/>
                <w:szCs w:val="20"/>
              </w:rPr>
            </w:pPr>
            <w:r w:rsidRPr="001C1910">
              <w:rPr>
                <w:rFonts w:cstheme="minorHAnsi"/>
                <w:sz w:val="20"/>
                <w:szCs w:val="20"/>
              </w:rPr>
              <w:t>1</w:t>
            </w:r>
          </w:p>
        </w:tc>
      </w:tr>
      <w:tr w:rsidR="00D87C72" w:rsidRPr="001C1910" w14:paraId="6182BFE9" w14:textId="77777777" w:rsidTr="00BC22D5">
        <w:tc>
          <w:tcPr>
            <w:tcW w:w="826" w:type="pct"/>
            <w:vMerge/>
          </w:tcPr>
          <w:p w14:paraId="21B63ECB" w14:textId="77777777" w:rsidR="00D87C72" w:rsidRPr="001C1910" w:rsidRDefault="00D87C72" w:rsidP="00D87C72">
            <w:pPr>
              <w:pStyle w:val="NoSpacing"/>
              <w:rPr>
                <w:sz w:val="20"/>
                <w:szCs w:val="20"/>
                <w:highlight w:val="yellow"/>
              </w:rPr>
            </w:pPr>
          </w:p>
        </w:tc>
        <w:tc>
          <w:tcPr>
            <w:tcW w:w="655" w:type="pct"/>
            <w:vMerge/>
            <w:vAlign w:val="center"/>
          </w:tcPr>
          <w:p w14:paraId="6793C2BE" w14:textId="77777777" w:rsidR="00D87C72" w:rsidRPr="001C1910" w:rsidRDefault="00D87C72" w:rsidP="00D87C72">
            <w:pPr>
              <w:pStyle w:val="NoSpacing"/>
              <w:rPr>
                <w:sz w:val="20"/>
                <w:szCs w:val="20"/>
                <w:highlight w:val="yellow"/>
              </w:rPr>
            </w:pPr>
          </w:p>
        </w:tc>
        <w:tc>
          <w:tcPr>
            <w:tcW w:w="1281" w:type="pct"/>
          </w:tcPr>
          <w:p w14:paraId="2AA2DA6D" w14:textId="77777777" w:rsidR="00D87C72" w:rsidRPr="001C1910" w:rsidRDefault="00D87C72" w:rsidP="00D87C72">
            <w:pPr>
              <w:pStyle w:val="NoSpacing"/>
              <w:rPr>
                <w:sz w:val="20"/>
                <w:szCs w:val="20"/>
                <w:highlight w:val="yellow"/>
              </w:rPr>
            </w:pPr>
            <w:r w:rsidRPr="001C1910">
              <w:rPr>
                <w:sz w:val="20"/>
                <w:szCs w:val="20"/>
              </w:rPr>
              <w:t>EPT Index</w:t>
            </w:r>
          </w:p>
        </w:tc>
        <w:tc>
          <w:tcPr>
            <w:tcW w:w="709" w:type="pct"/>
            <w:vAlign w:val="center"/>
          </w:tcPr>
          <w:p w14:paraId="44A2548D" w14:textId="77777777" w:rsidR="00D87C72" w:rsidRPr="001C1910" w:rsidRDefault="00D87C72" w:rsidP="00D87C72">
            <w:pPr>
              <w:pStyle w:val="NoSpacing"/>
              <w:jc w:val="center"/>
              <w:rPr>
                <w:sz w:val="20"/>
                <w:szCs w:val="20"/>
                <w:highlight w:val="yellow"/>
              </w:rPr>
            </w:pPr>
            <w:r w:rsidRPr="001C1910">
              <w:rPr>
                <w:rFonts w:cstheme="minorHAnsi"/>
                <w:sz w:val="20"/>
                <w:szCs w:val="20"/>
              </w:rPr>
              <w:t>3</w:t>
            </w:r>
          </w:p>
        </w:tc>
        <w:tc>
          <w:tcPr>
            <w:tcW w:w="802" w:type="pct"/>
            <w:vAlign w:val="center"/>
          </w:tcPr>
          <w:p w14:paraId="22926D9B" w14:textId="77777777" w:rsidR="00D87C72" w:rsidRPr="001C1910" w:rsidRDefault="00D87C72" w:rsidP="00D87C72">
            <w:pPr>
              <w:pStyle w:val="NoSpacing"/>
              <w:jc w:val="center"/>
              <w:rPr>
                <w:sz w:val="20"/>
                <w:szCs w:val="20"/>
              </w:rPr>
            </w:pPr>
            <w:r w:rsidRPr="001C1910">
              <w:rPr>
                <w:sz w:val="20"/>
                <w:szCs w:val="20"/>
              </w:rPr>
              <w:t>3.67</w:t>
            </w:r>
          </w:p>
        </w:tc>
        <w:tc>
          <w:tcPr>
            <w:tcW w:w="727" w:type="pct"/>
            <w:vAlign w:val="center"/>
          </w:tcPr>
          <w:p w14:paraId="6683989E" w14:textId="77777777" w:rsidR="00D87C72" w:rsidRPr="001C1910" w:rsidRDefault="00D87C72" w:rsidP="00D87C72">
            <w:pPr>
              <w:pStyle w:val="NoSpacing"/>
              <w:jc w:val="center"/>
              <w:rPr>
                <w:sz w:val="20"/>
                <w:szCs w:val="20"/>
              </w:rPr>
            </w:pPr>
            <w:r w:rsidRPr="001C1910">
              <w:rPr>
                <w:sz w:val="20"/>
                <w:szCs w:val="20"/>
              </w:rPr>
              <w:t>.58</w:t>
            </w:r>
          </w:p>
        </w:tc>
      </w:tr>
      <w:tr w:rsidR="00D87C72" w:rsidRPr="001C1910" w14:paraId="2389473D" w14:textId="77777777" w:rsidTr="00BC22D5">
        <w:tc>
          <w:tcPr>
            <w:tcW w:w="826" w:type="pct"/>
            <w:vMerge/>
          </w:tcPr>
          <w:p w14:paraId="700937AA" w14:textId="77777777" w:rsidR="00D87C72" w:rsidRPr="001C1910" w:rsidRDefault="00D87C72" w:rsidP="00D87C72">
            <w:pPr>
              <w:pStyle w:val="NoSpacing"/>
              <w:rPr>
                <w:sz w:val="20"/>
                <w:szCs w:val="20"/>
                <w:highlight w:val="yellow"/>
              </w:rPr>
            </w:pPr>
          </w:p>
        </w:tc>
        <w:tc>
          <w:tcPr>
            <w:tcW w:w="655" w:type="pct"/>
            <w:vMerge/>
            <w:vAlign w:val="center"/>
          </w:tcPr>
          <w:p w14:paraId="2CA975C9" w14:textId="77777777" w:rsidR="00D87C72" w:rsidRPr="001C1910" w:rsidRDefault="00D87C72" w:rsidP="00D87C72">
            <w:pPr>
              <w:pStyle w:val="NoSpacing"/>
              <w:rPr>
                <w:sz w:val="20"/>
                <w:szCs w:val="20"/>
                <w:highlight w:val="yellow"/>
              </w:rPr>
            </w:pPr>
          </w:p>
        </w:tc>
        <w:tc>
          <w:tcPr>
            <w:tcW w:w="1281" w:type="pct"/>
          </w:tcPr>
          <w:p w14:paraId="7C1871C3" w14:textId="77777777" w:rsidR="00D87C72" w:rsidRPr="001C1910" w:rsidRDefault="00D87C72" w:rsidP="00D87C72">
            <w:pPr>
              <w:pStyle w:val="NoSpacing"/>
              <w:rPr>
                <w:sz w:val="20"/>
                <w:szCs w:val="20"/>
                <w:highlight w:val="yellow"/>
              </w:rPr>
            </w:pPr>
            <w:r w:rsidRPr="001C1910">
              <w:rPr>
                <w:sz w:val="20"/>
                <w:szCs w:val="20"/>
              </w:rPr>
              <w:t>% EPT</w:t>
            </w:r>
          </w:p>
        </w:tc>
        <w:tc>
          <w:tcPr>
            <w:tcW w:w="709" w:type="pct"/>
            <w:vAlign w:val="center"/>
          </w:tcPr>
          <w:p w14:paraId="50D14C8F" w14:textId="77777777" w:rsidR="00D87C72" w:rsidRPr="001C1910" w:rsidRDefault="00D87C72" w:rsidP="00D87C72">
            <w:pPr>
              <w:pStyle w:val="NoSpacing"/>
              <w:jc w:val="center"/>
              <w:rPr>
                <w:sz w:val="20"/>
                <w:szCs w:val="20"/>
                <w:highlight w:val="yellow"/>
              </w:rPr>
            </w:pPr>
            <w:r w:rsidRPr="001C1910">
              <w:rPr>
                <w:sz w:val="20"/>
                <w:szCs w:val="20"/>
              </w:rPr>
              <w:t>6%</w:t>
            </w:r>
          </w:p>
        </w:tc>
        <w:tc>
          <w:tcPr>
            <w:tcW w:w="802" w:type="pct"/>
            <w:vAlign w:val="center"/>
          </w:tcPr>
          <w:p w14:paraId="0872FA92" w14:textId="77777777" w:rsidR="00D87C72" w:rsidRPr="001C1910" w:rsidRDefault="00D87C72" w:rsidP="00D87C72">
            <w:pPr>
              <w:pStyle w:val="NoSpacing"/>
              <w:jc w:val="center"/>
              <w:rPr>
                <w:sz w:val="20"/>
                <w:szCs w:val="20"/>
              </w:rPr>
            </w:pPr>
            <w:r w:rsidRPr="001C1910">
              <w:rPr>
                <w:sz w:val="20"/>
                <w:szCs w:val="20"/>
              </w:rPr>
              <w:t>23%</w:t>
            </w:r>
          </w:p>
        </w:tc>
        <w:tc>
          <w:tcPr>
            <w:tcW w:w="727" w:type="pct"/>
            <w:vAlign w:val="center"/>
          </w:tcPr>
          <w:p w14:paraId="3E0366BD" w14:textId="77777777" w:rsidR="00D87C72" w:rsidRPr="001C1910" w:rsidRDefault="00D87C72" w:rsidP="00D87C72">
            <w:pPr>
              <w:pStyle w:val="NoSpacing"/>
              <w:jc w:val="center"/>
              <w:rPr>
                <w:sz w:val="20"/>
                <w:szCs w:val="20"/>
              </w:rPr>
            </w:pPr>
            <w:r w:rsidRPr="001C1910">
              <w:rPr>
                <w:sz w:val="20"/>
                <w:szCs w:val="20"/>
              </w:rPr>
              <w:t>23%</w:t>
            </w:r>
          </w:p>
        </w:tc>
      </w:tr>
      <w:tr w:rsidR="00D87C72" w:rsidRPr="001C1910" w14:paraId="3C40EF3D" w14:textId="77777777" w:rsidTr="00BC22D5">
        <w:tc>
          <w:tcPr>
            <w:tcW w:w="826" w:type="pct"/>
            <w:vMerge/>
          </w:tcPr>
          <w:p w14:paraId="647EBC2F" w14:textId="77777777" w:rsidR="00D87C72" w:rsidRPr="001C1910" w:rsidRDefault="00D87C72" w:rsidP="00D87C72">
            <w:pPr>
              <w:pStyle w:val="NoSpacing"/>
              <w:rPr>
                <w:sz w:val="20"/>
                <w:szCs w:val="20"/>
                <w:highlight w:val="yellow"/>
              </w:rPr>
            </w:pPr>
          </w:p>
        </w:tc>
        <w:tc>
          <w:tcPr>
            <w:tcW w:w="655" w:type="pct"/>
            <w:vMerge/>
            <w:vAlign w:val="center"/>
          </w:tcPr>
          <w:p w14:paraId="6D064CC9" w14:textId="77777777" w:rsidR="00D87C72" w:rsidRPr="001C1910" w:rsidRDefault="00D87C72" w:rsidP="00D87C72">
            <w:pPr>
              <w:pStyle w:val="NoSpacing"/>
              <w:rPr>
                <w:sz w:val="20"/>
                <w:szCs w:val="20"/>
                <w:highlight w:val="yellow"/>
              </w:rPr>
            </w:pPr>
          </w:p>
        </w:tc>
        <w:tc>
          <w:tcPr>
            <w:tcW w:w="1281" w:type="pct"/>
          </w:tcPr>
          <w:p w14:paraId="25BCA293" w14:textId="77777777" w:rsidR="00D87C72" w:rsidRPr="001C1910" w:rsidRDefault="00D87C72" w:rsidP="00D87C72">
            <w:pPr>
              <w:pStyle w:val="NoSpacing"/>
              <w:rPr>
                <w:sz w:val="20"/>
                <w:szCs w:val="20"/>
                <w:highlight w:val="yellow"/>
              </w:rPr>
            </w:pPr>
            <w:r w:rsidRPr="001C1910">
              <w:rPr>
                <w:sz w:val="20"/>
                <w:szCs w:val="20"/>
              </w:rPr>
              <w:t>Family Biotic Index</w:t>
            </w:r>
          </w:p>
        </w:tc>
        <w:tc>
          <w:tcPr>
            <w:tcW w:w="709" w:type="pct"/>
            <w:vAlign w:val="center"/>
          </w:tcPr>
          <w:p w14:paraId="50B59614" w14:textId="77777777" w:rsidR="00D87C72" w:rsidRPr="001C1910" w:rsidRDefault="00D87C72" w:rsidP="00D87C72">
            <w:pPr>
              <w:pStyle w:val="NoSpacing"/>
              <w:jc w:val="center"/>
              <w:rPr>
                <w:sz w:val="20"/>
                <w:szCs w:val="20"/>
                <w:highlight w:val="yellow"/>
              </w:rPr>
            </w:pPr>
            <w:r w:rsidRPr="001C1910">
              <w:rPr>
                <w:rFonts w:cstheme="minorHAnsi"/>
                <w:sz w:val="20"/>
                <w:szCs w:val="20"/>
              </w:rPr>
              <w:t>8.25</w:t>
            </w:r>
          </w:p>
        </w:tc>
        <w:tc>
          <w:tcPr>
            <w:tcW w:w="802" w:type="pct"/>
            <w:vAlign w:val="center"/>
          </w:tcPr>
          <w:p w14:paraId="614B4B57" w14:textId="77777777" w:rsidR="00D87C72" w:rsidRPr="001C1910" w:rsidRDefault="00D87C72" w:rsidP="00D87C72">
            <w:pPr>
              <w:pStyle w:val="NoSpacing"/>
              <w:jc w:val="center"/>
              <w:rPr>
                <w:sz w:val="20"/>
                <w:szCs w:val="20"/>
              </w:rPr>
            </w:pPr>
            <w:r w:rsidRPr="001C1910">
              <w:rPr>
                <w:sz w:val="20"/>
                <w:szCs w:val="20"/>
              </w:rPr>
              <w:t>6.19</w:t>
            </w:r>
          </w:p>
        </w:tc>
        <w:tc>
          <w:tcPr>
            <w:tcW w:w="727" w:type="pct"/>
            <w:vAlign w:val="center"/>
          </w:tcPr>
          <w:p w14:paraId="20962CC9" w14:textId="77777777" w:rsidR="00D87C72" w:rsidRPr="001C1910" w:rsidRDefault="00D87C72" w:rsidP="00D87C72">
            <w:pPr>
              <w:pStyle w:val="NoSpacing"/>
              <w:jc w:val="center"/>
              <w:rPr>
                <w:sz w:val="20"/>
                <w:szCs w:val="20"/>
              </w:rPr>
            </w:pPr>
            <w:r w:rsidRPr="001C1910">
              <w:rPr>
                <w:sz w:val="20"/>
                <w:szCs w:val="20"/>
              </w:rPr>
              <w:t>1.79</w:t>
            </w:r>
          </w:p>
        </w:tc>
      </w:tr>
      <w:tr w:rsidR="00D87C72" w:rsidRPr="001C1910" w14:paraId="033C7E60" w14:textId="77777777" w:rsidTr="00BC22D5">
        <w:tc>
          <w:tcPr>
            <w:tcW w:w="826" w:type="pct"/>
            <w:vMerge/>
          </w:tcPr>
          <w:p w14:paraId="2226D74C" w14:textId="77777777" w:rsidR="00D87C72" w:rsidRPr="001C1910" w:rsidRDefault="00D87C72" w:rsidP="00D87C72">
            <w:pPr>
              <w:pStyle w:val="NoSpacing"/>
              <w:rPr>
                <w:sz w:val="20"/>
                <w:szCs w:val="20"/>
                <w:highlight w:val="yellow"/>
              </w:rPr>
            </w:pPr>
          </w:p>
        </w:tc>
        <w:tc>
          <w:tcPr>
            <w:tcW w:w="655" w:type="pct"/>
            <w:vMerge/>
            <w:vAlign w:val="center"/>
          </w:tcPr>
          <w:p w14:paraId="471E33CF" w14:textId="77777777" w:rsidR="00D87C72" w:rsidRPr="001C1910" w:rsidRDefault="00D87C72" w:rsidP="00D87C72">
            <w:pPr>
              <w:pStyle w:val="NoSpacing"/>
              <w:rPr>
                <w:sz w:val="20"/>
                <w:szCs w:val="20"/>
                <w:highlight w:val="yellow"/>
              </w:rPr>
            </w:pPr>
          </w:p>
        </w:tc>
        <w:tc>
          <w:tcPr>
            <w:tcW w:w="1281" w:type="pct"/>
          </w:tcPr>
          <w:p w14:paraId="6CB664B0" w14:textId="77777777" w:rsidR="00D87C72" w:rsidRPr="001C1910" w:rsidRDefault="00D87C72" w:rsidP="00D87C72">
            <w:pPr>
              <w:pStyle w:val="NoSpacing"/>
              <w:rPr>
                <w:sz w:val="20"/>
                <w:szCs w:val="20"/>
                <w:highlight w:val="yellow"/>
              </w:rPr>
            </w:pPr>
            <w:r w:rsidRPr="001C1910">
              <w:rPr>
                <w:sz w:val="20"/>
                <w:szCs w:val="20"/>
              </w:rPr>
              <w:t>% Dominant Family</w:t>
            </w:r>
          </w:p>
        </w:tc>
        <w:tc>
          <w:tcPr>
            <w:tcW w:w="709" w:type="pct"/>
            <w:vAlign w:val="center"/>
          </w:tcPr>
          <w:p w14:paraId="2C41A1A2" w14:textId="77777777" w:rsidR="00D87C72" w:rsidRPr="001C1910" w:rsidRDefault="00D87C72" w:rsidP="00D87C72">
            <w:pPr>
              <w:pStyle w:val="NoSpacing"/>
              <w:jc w:val="center"/>
              <w:rPr>
                <w:sz w:val="20"/>
                <w:szCs w:val="20"/>
                <w:highlight w:val="yellow"/>
              </w:rPr>
            </w:pPr>
            <w:r w:rsidRPr="001C1910">
              <w:rPr>
                <w:rFonts w:cstheme="minorHAnsi"/>
                <w:sz w:val="20"/>
                <w:szCs w:val="20"/>
              </w:rPr>
              <w:t>48%</w:t>
            </w:r>
          </w:p>
        </w:tc>
        <w:tc>
          <w:tcPr>
            <w:tcW w:w="802" w:type="pct"/>
            <w:vAlign w:val="center"/>
          </w:tcPr>
          <w:p w14:paraId="6CE29AB1" w14:textId="77777777" w:rsidR="00D87C72" w:rsidRPr="001C1910" w:rsidRDefault="00D87C72" w:rsidP="00D87C72">
            <w:pPr>
              <w:pStyle w:val="NoSpacing"/>
              <w:jc w:val="center"/>
              <w:rPr>
                <w:sz w:val="20"/>
                <w:szCs w:val="20"/>
              </w:rPr>
            </w:pPr>
            <w:r w:rsidRPr="001C1910">
              <w:rPr>
                <w:sz w:val="20"/>
                <w:szCs w:val="20"/>
              </w:rPr>
              <w:t>51%</w:t>
            </w:r>
          </w:p>
        </w:tc>
        <w:tc>
          <w:tcPr>
            <w:tcW w:w="727" w:type="pct"/>
            <w:vAlign w:val="center"/>
          </w:tcPr>
          <w:p w14:paraId="4C556625" w14:textId="77777777" w:rsidR="00D87C72" w:rsidRPr="001C1910" w:rsidRDefault="00D87C72" w:rsidP="00D87C72">
            <w:pPr>
              <w:pStyle w:val="NoSpacing"/>
              <w:jc w:val="center"/>
              <w:rPr>
                <w:sz w:val="20"/>
                <w:szCs w:val="20"/>
              </w:rPr>
            </w:pPr>
            <w:r w:rsidRPr="001C1910">
              <w:rPr>
                <w:sz w:val="20"/>
                <w:szCs w:val="20"/>
              </w:rPr>
              <w:t>14%</w:t>
            </w:r>
          </w:p>
        </w:tc>
      </w:tr>
      <w:tr w:rsidR="00D87C72" w:rsidRPr="001C1910" w14:paraId="25F7ED25" w14:textId="77777777" w:rsidTr="00BC22D5">
        <w:tc>
          <w:tcPr>
            <w:tcW w:w="826" w:type="pct"/>
            <w:vMerge/>
          </w:tcPr>
          <w:p w14:paraId="42C8CFB0" w14:textId="77777777" w:rsidR="00D87C72" w:rsidRPr="001C1910" w:rsidRDefault="00D87C72" w:rsidP="00D87C72">
            <w:pPr>
              <w:pStyle w:val="NoSpacing"/>
              <w:rPr>
                <w:sz w:val="20"/>
                <w:szCs w:val="20"/>
                <w:highlight w:val="yellow"/>
              </w:rPr>
            </w:pPr>
          </w:p>
        </w:tc>
        <w:tc>
          <w:tcPr>
            <w:tcW w:w="655" w:type="pct"/>
            <w:vMerge/>
            <w:vAlign w:val="center"/>
          </w:tcPr>
          <w:p w14:paraId="2CD4703A" w14:textId="77777777" w:rsidR="00D87C72" w:rsidRPr="001C1910" w:rsidRDefault="00D87C72" w:rsidP="00D87C72">
            <w:pPr>
              <w:pStyle w:val="NoSpacing"/>
              <w:rPr>
                <w:sz w:val="20"/>
                <w:szCs w:val="20"/>
                <w:highlight w:val="yellow"/>
              </w:rPr>
            </w:pPr>
          </w:p>
        </w:tc>
        <w:tc>
          <w:tcPr>
            <w:tcW w:w="1281" w:type="pct"/>
          </w:tcPr>
          <w:p w14:paraId="6CE23104" w14:textId="77777777" w:rsidR="00D87C72" w:rsidRPr="001C1910" w:rsidRDefault="00D87C72" w:rsidP="00D87C72">
            <w:pPr>
              <w:pStyle w:val="NoSpacing"/>
              <w:rPr>
                <w:sz w:val="20"/>
                <w:szCs w:val="20"/>
                <w:highlight w:val="yellow"/>
              </w:rPr>
            </w:pPr>
            <w:r w:rsidRPr="001C1910">
              <w:rPr>
                <w:sz w:val="20"/>
                <w:szCs w:val="20"/>
              </w:rPr>
              <w:t>% Dipteran &amp; Non-insects</w:t>
            </w:r>
          </w:p>
        </w:tc>
        <w:tc>
          <w:tcPr>
            <w:tcW w:w="709" w:type="pct"/>
            <w:vAlign w:val="center"/>
          </w:tcPr>
          <w:p w14:paraId="3C7F5F63" w14:textId="77777777" w:rsidR="00D87C72" w:rsidRPr="001C1910" w:rsidRDefault="00D87C72" w:rsidP="00D87C72">
            <w:pPr>
              <w:pStyle w:val="NoSpacing"/>
              <w:jc w:val="center"/>
              <w:rPr>
                <w:sz w:val="20"/>
                <w:szCs w:val="20"/>
                <w:highlight w:val="yellow"/>
              </w:rPr>
            </w:pPr>
            <w:r w:rsidRPr="001C1910">
              <w:rPr>
                <w:rFonts w:cstheme="minorHAnsi"/>
                <w:sz w:val="20"/>
                <w:szCs w:val="20"/>
              </w:rPr>
              <w:t>94%</w:t>
            </w:r>
          </w:p>
        </w:tc>
        <w:tc>
          <w:tcPr>
            <w:tcW w:w="802" w:type="pct"/>
            <w:vAlign w:val="center"/>
          </w:tcPr>
          <w:p w14:paraId="7D7B3965" w14:textId="77777777" w:rsidR="00D87C72" w:rsidRPr="001C1910" w:rsidRDefault="00D87C72" w:rsidP="00D87C72">
            <w:pPr>
              <w:pStyle w:val="NoSpacing"/>
              <w:jc w:val="center"/>
              <w:rPr>
                <w:sz w:val="20"/>
                <w:szCs w:val="20"/>
              </w:rPr>
            </w:pPr>
            <w:r w:rsidRPr="001C1910">
              <w:rPr>
                <w:sz w:val="20"/>
                <w:szCs w:val="20"/>
              </w:rPr>
              <w:t>74%</w:t>
            </w:r>
          </w:p>
        </w:tc>
        <w:tc>
          <w:tcPr>
            <w:tcW w:w="727" w:type="pct"/>
            <w:vAlign w:val="center"/>
          </w:tcPr>
          <w:p w14:paraId="7B55CF20" w14:textId="77777777" w:rsidR="00D87C72" w:rsidRPr="001C1910" w:rsidRDefault="00D87C72" w:rsidP="00D87C72">
            <w:pPr>
              <w:pStyle w:val="NoSpacing"/>
              <w:jc w:val="center"/>
              <w:rPr>
                <w:sz w:val="20"/>
                <w:szCs w:val="20"/>
              </w:rPr>
            </w:pPr>
            <w:r w:rsidRPr="001C1910">
              <w:rPr>
                <w:sz w:val="20"/>
                <w:szCs w:val="20"/>
              </w:rPr>
              <w:t>23%</w:t>
            </w:r>
          </w:p>
        </w:tc>
      </w:tr>
      <w:tr w:rsidR="00D87C72" w:rsidRPr="001C1910" w14:paraId="258FB70C" w14:textId="77777777" w:rsidTr="00BC22D5">
        <w:tc>
          <w:tcPr>
            <w:tcW w:w="826" w:type="pct"/>
            <w:vMerge/>
          </w:tcPr>
          <w:p w14:paraId="33517B49" w14:textId="77777777" w:rsidR="00D87C72" w:rsidRPr="001C1910" w:rsidRDefault="00D87C72" w:rsidP="00D87C72">
            <w:pPr>
              <w:pStyle w:val="NoSpacing"/>
              <w:rPr>
                <w:sz w:val="20"/>
                <w:szCs w:val="20"/>
                <w:highlight w:val="yellow"/>
              </w:rPr>
            </w:pPr>
          </w:p>
        </w:tc>
        <w:tc>
          <w:tcPr>
            <w:tcW w:w="655" w:type="pct"/>
            <w:vMerge/>
            <w:vAlign w:val="center"/>
          </w:tcPr>
          <w:p w14:paraId="57F36700" w14:textId="77777777" w:rsidR="00D87C72" w:rsidRPr="001C1910" w:rsidRDefault="00D87C72" w:rsidP="00D87C72">
            <w:pPr>
              <w:pStyle w:val="NoSpacing"/>
              <w:rPr>
                <w:sz w:val="20"/>
                <w:szCs w:val="20"/>
                <w:highlight w:val="yellow"/>
              </w:rPr>
            </w:pPr>
          </w:p>
        </w:tc>
        <w:tc>
          <w:tcPr>
            <w:tcW w:w="1281" w:type="pct"/>
            <w:shd w:val="clear" w:color="auto" w:fill="auto"/>
          </w:tcPr>
          <w:p w14:paraId="2FC34FC8" w14:textId="77777777" w:rsidR="00D87C72" w:rsidRPr="001C1910" w:rsidRDefault="00D87C72" w:rsidP="00D87C72">
            <w:pPr>
              <w:pStyle w:val="NoSpacing"/>
              <w:rPr>
                <w:sz w:val="20"/>
                <w:szCs w:val="20"/>
                <w:highlight w:val="yellow"/>
              </w:rPr>
            </w:pPr>
            <w:r w:rsidRPr="001C1910">
              <w:rPr>
                <w:sz w:val="20"/>
                <w:szCs w:val="20"/>
              </w:rPr>
              <w:t>% Collector Gatherers</w:t>
            </w:r>
          </w:p>
        </w:tc>
        <w:tc>
          <w:tcPr>
            <w:tcW w:w="709" w:type="pct"/>
            <w:shd w:val="clear" w:color="auto" w:fill="auto"/>
            <w:vAlign w:val="center"/>
          </w:tcPr>
          <w:p w14:paraId="72D86AE5" w14:textId="77777777" w:rsidR="00D87C72" w:rsidRPr="001C1910" w:rsidRDefault="00D87C72" w:rsidP="00D87C72">
            <w:pPr>
              <w:pStyle w:val="NoSpacing"/>
              <w:jc w:val="center"/>
              <w:rPr>
                <w:sz w:val="20"/>
                <w:szCs w:val="20"/>
                <w:highlight w:val="yellow"/>
              </w:rPr>
            </w:pPr>
            <w:r w:rsidRPr="001C1910">
              <w:rPr>
                <w:rFonts w:cstheme="minorHAnsi"/>
                <w:sz w:val="20"/>
                <w:szCs w:val="20"/>
              </w:rPr>
              <w:t>66%</w:t>
            </w:r>
          </w:p>
        </w:tc>
        <w:tc>
          <w:tcPr>
            <w:tcW w:w="802" w:type="pct"/>
            <w:shd w:val="clear" w:color="auto" w:fill="auto"/>
            <w:vAlign w:val="center"/>
          </w:tcPr>
          <w:p w14:paraId="7389B8B7" w14:textId="77777777" w:rsidR="00D87C72" w:rsidRPr="001C1910" w:rsidRDefault="00D87C72" w:rsidP="00D87C72">
            <w:pPr>
              <w:pStyle w:val="NoSpacing"/>
              <w:jc w:val="center"/>
              <w:rPr>
                <w:sz w:val="20"/>
                <w:szCs w:val="20"/>
              </w:rPr>
            </w:pPr>
            <w:r w:rsidRPr="001C1910">
              <w:rPr>
                <w:sz w:val="20"/>
                <w:szCs w:val="20"/>
              </w:rPr>
              <w:t>46%</w:t>
            </w:r>
          </w:p>
        </w:tc>
        <w:tc>
          <w:tcPr>
            <w:tcW w:w="727" w:type="pct"/>
            <w:shd w:val="clear" w:color="auto" w:fill="auto"/>
            <w:vAlign w:val="center"/>
          </w:tcPr>
          <w:p w14:paraId="0580497B" w14:textId="77777777" w:rsidR="00D87C72" w:rsidRPr="001C1910" w:rsidRDefault="00D87C72" w:rsidP="00D87C72">
            <w:pPr>
              <w:pStyle w:val="NoSpacing"/>
              <w:jc w:val="center"/>
              <w:rPr>
                <w:rFonts w:cstheme="minorHAnsi"/>
                <w:sz w:val="20"/>
                <w:szCs w:val="20"/>
              </w:rPr>
            </w:pPr>
            <w:r w:rsidRPr="001C1910">
              <w:rPr>
                <w:sz w:val="20"/>
                <w:szCs w:val="20"/>
              </w:rPr>
              <w:t>25%</w:t>
            </w:r>
          </w:p>
        </w:tc>
      </w:tr>
      <w:tr w:rsidR="00D87C72" w:rsidRPr="001C1910" w14:paraId="039CCA5B" w14:textId="77777777" w:rsidTr="00BC22D5">
        <w:tc>
          <w:tcPr>
            <w:tcW w:w="826" w:type="pct"/>
            <w:vMerge/>
          </w:tcPr>
          <w:p w14:paraId="156E0627" w14:textId="77777777" w:rsidR="00D87C72" w:rsidRPr="001C1910" w:rsidRDefault="00D87C72" w:rsidP="00D87C72">
            <w:pPr>
              <w:pStyle w:val="NoSpacing"/>
              <w:rPr>
                <w:sz w:val="20"/>
                <w:szCs w:val="20"/>
                <w:highlight w:val="yellow"/>
              </w:rPr>
            </w:pPr>
          </w:p>
        </w:tc>
        <w:tc>
          <w:tcPr>
            <w:tcW w:w="655" w:type="pct"/>
            <w:vMerge/>
            <w:vAlign w:val="center"/>
          </w:tcPr>
          <w:p w14:paraId="38EEC1E3" w14:textId="77777777" w:rsidR="00D87C72" w:rsidRPr="001C1910" w:rsidRDefault="00D87C72" w:rsidP="00D87C72">
            <w:pPr>
              <w:pStyle w:val="NoSpacing"/>
              <w:rPr>
                <w:sz w:val="20"/>
                <w:szCs w:val="20"/>
                <w:highlight w:val="yellow"/>
              </w:rPr>
            </w:pPr>
          </w:p>
        </w:tc>
        <w:tc>
          <w:tcPr>
            <w:tcW w:w="1281" w:type="pct"/>
            <w:shd w:val="clear" w:color="auto" w:fill="C6D9F1" w:themeFill="text2" w:themeFillTint="33"/>
          </w:tcPr>
          <w:p w14:paraId="3A90F263" w14:textId="77777777" w:rsidR="00D87C72" w:rsidRPr="001C1910" w:rsidRDefault="00D87C72" w:rsidP="00D87C72">
            <w:pPr>
              <w:pStyle w:val="NoSpacing"/>
              <w:rPr>
                <w:b/>
                <w:sz w:val="20"/>
                <w:szCs w:val="20"/>
              </w:rPr>
            </w:pPr>
            <w:r w:rsidRPr="001C1910">
              <w:rPr>
                <w:b/>
                <w:sz w:val="20"/>
                <w:szCs w:val="20"/>
              </w:rPr>
              <w:t>Total Score</w:t>
            </w:r>
          </w:p>
          <w:p w14:paraId="65AFA065" w14:textId="77777777" w:rsidR="00D87C72" w:rsidRPr="001C1910" w:rsidRDefault="00D87C72" w:rsidP="00D87C72">
            <w:pPr>
              <w:pStyle w:val="NoSpacing"/>
              <w:rPr>
                <w:b/>
                <w:sz w:val="20"/>
                <w:szCs w:val="20"/>
                <w:highlight w:val="yellow"/>
              </w:rPr>
            </w:pPr>
            <w:r w:rsidRPr="001C1910">
              <w:rPr>
                <w:b/>
                <w:sz w:val="20"/>
                <w:szCs w:val="20"/>
              </w:rPr>
              <w:t>Max = 18</w:t>
            </w:r>
          </w:p>
        </w:tc>
        <w:tc>
          <w:tcPr>
            <w:tcW w:w="709" w:type="pct"/>
            <w:shd w:val="clear" w:color="auto" w:fill="C6D9F1" w:themeFill="text2" w:themeFillTint="33"/>
            <w:vAlign w:val="center"/>
          </w:tcPr>
          <w:p w14:paraId="1DA93A21" w14:textId="77777777" w:rsidR="00D87C72" w:rsidRPr="001C1910" w:rsidRDefault="00D87C72" w:rsidP="00D87C72">
            <w:pPr>
              <w:pStyle w:val="NoSpacing"/>
              <w:jc w:val="center"/>
              <w:rPr>
                <w:rFonts w:cstheme="minorHAnsi"/>
                <w:b/>
                <w:sz w:val="20"/>
                <w:szCs w:val="20"/>
                <w:highlight w:val="yellow"/>
              </w:rPr>
            </w:pPr>
            <w:r w:rsidRPr="001C1910">
              <w:rPr>
                <w:rFonts w:cstheme="minorHAnsi"/>
                <w:b/>
                <w:sz w:val="20"/>
                <w:szCs w:val="20"/>
              </w:rPr>
              <w:t>6</w:t>
            </w:r>
          </w:p>
        </w:tc>
        <w:tc>
          <w:tcPr>
            <w:tcW w:w="802" w:type="pct"/>
            <w:shd w:val="clear" w:color="auto" w:fill="C6D9F1" w:themeFill="text2" w:themeFillTint="33"/>
            <w:vAlign w:val="center"/>
          </w:tcPr>
          <w:p w14:paraId="0027CC00" w14:textId="77777777" w:rsidR="00D87C72" w:rsidRPr="001C1910" w:rsidRDefault="00D87C72" w:rsidP="00D87C72">
            <w:pPr>
              <w:pStyle w:val="NoSpacing"/>
              <w:jc w:val="center"/>
              <w:rPr>
                <w:b/>
                <w:sz w:val="20"/>
                <w:szCs w:val="20"/>
              </w:rPr>
            </w:pPr>
            <w:r w:rsidRPr="001C1910">
              <w:rPr>
                <w:b/>
                <w:sz w:val="20"/>
                <w:szCs w:val="20"/>
              </w:rPr>
              <w:t>13</w:t>
            </w:r>
          </w:p>
        </w:tc>
        <w:tc>
          <w:tcPr>
            <w:tcW w:w="727" w:type="pct"/>
            <w:shd w:val="clear" w:color="auto" w:fill="C6D9F1" w:themeFill="text2" w:themeFillTint="33"/>
            <w:vAlign w:val="center"/>
          </w:tcPr>
          <w:p w14:paraId="11C9BE78" w14:textId="77777777" w:rsidR="00D87C72" w:rsidRPr="001C1910" w:rsidRDefault="00D87C72" w:rsidP="00D87C72">
            <w:pPr>
              <w:pStyle w:val="NoSpacing"/>
              <w:jc w:val="center"/>
              <w:rPr>
                <w:rFonts w:cstheme="minorHAnsi"/>
                <w:b/>
                <w:sz w:val="20"/>
                <w:szCs w:val="20"/>
              </w:rPr>
            </w:pPr>
            <w:r w:rsidRPr="001C1910">
              <w:rPr>
                <w:b/>
                <w:sz w:val="20"/>
                <w:szCs w:val="20"/>
              </w:rPr>
              <w:t>6.2</w:t>
            </w:r>
          </w:p>
        </w:tc>
      </w:tr>
      <w:tr w:rsidR="00D87C72" w:rsidRPr="001C1910" w14:paraId="14431A15" w14:textId="77777777" w:rsidTr="00BC22D5">
        <w:tc>
          <w:tcPr>
            <w:tcW w:w="826" w:type="pct"/>
            <w:vMerge/>
          </w:tcPr>
          <w:p w14:paraId="310BAEDA" w14:textId="77777777" w:rsidR="00D87C72" w:rsidRPr="001C1910" w:rsidRDefault="00D87C72" w:rsidP="00D87C72">
            <w:pPr>
              <w:pStyle w:val="NoSpacing"/>
              <w:rPr>
                <w:sz w:val="20"/>
                <w:szCs w:val="20"/>
                <w:highlight w:val="yellow"/>
              </w:rPr>
            </w:pPr>
          </w:p>
        </w:tc>
        <w:tc>
          <w:tcPr>
            <w:tcW w:w="655" w:type="pct"/>
            <w:vMerge w:val="restart"/>
            <w:vAlign w:val="center"/>
          </w:tcPr>
          <w:p w14:paraId="283FAA29" w14:textId="77777777" w:rsidR="00D87C72" w:rsidRPr="001C1910" w:rsidRDefault="00D87C72" w:rsidP="00D87C72">
            <w:pPr>
              <w:pStyle w:val="NoSpacing"/>
              <w:rPr>
                <w:sz w:val="20"/>
                <w:szCs w:val="20"/>
              </w:rPr>
            </w:pPr>
            <w:r w:rsidRPr="001C1910">
              <w:rPr>
                <w:sz w:val="20"/>
                <w:szCs w:val="20"/>
              </w:rPr>
              <w:t>W</w:t>
            </w:r>
            <w:r w:rsidR="00BC22D5" w:rsidRPr="001C1910">
              <w:rPr>
                <w:sz w:val="20"/>
                <w:szCs w:val="20"/>
              </w:rPr>
              <w:t>OL1</w:t>
            </w:r>
          </w:p>
          <w:p w14:paraId="2D6F9F18" w14:textId="77777777" w:rsidR="00D87C72" w:rsidRPr="001C1910" w:rsidRDefault="00D87C72" w:rsidP="00D87C72">
            <w:pPr>
              <w:pStyle w:val="NoSpacing"/>
              <w:rPr>
                <w:sz w:val="20"/>
                <w:szCs w:val="20"/>
              </w:rPr>
            </w:pPr>
            <w:r w:rsidRPr="001C1910">
              <w:rPr>
                <w:sz w:val="20"/>
                <w:szCs w:val="20"/>
              </w:rPr>
              <w:t>(2011)</w:t>
            </w:r>
          </w:p>
          <w:p w14:paraId="2E37180A" w14:textId="77777777" w:rsidR="00D87C72" w:rsidRPr="001C1910" w:rsidRDefault="00D87C72" w:rsidP="00D87C72">
            <w:pPr>
              <w:pStyle w:val="NoSpacing"/>
              <w:rPr>
                <w:sz w:val="20"/>
                <w:szCs w:val="20"/>
              </w:rPr>
            </w:pPr>
            <w:proofErr w:type="spellStart"/>
            <w:r w:rsidRPr="001C1910">
              <w:rPr>
                <w:sz w:val="20"/>
                <w:szCs w:val="20"/>
              </w:rPr>
              <w:t>Chironomidae</w:t>
            </w:r>
            <w:proofErr w:type="spellEnd"/>
          </w:p>
          <w:p w14:paraId="12A1F394" w14:textId="77777777" w:rsidR="00D87C72" w:rsidRPr="001C1910" w:rsidRDefault="00D87C72" w:rsidP="00D87C72">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6A0A343A" w14:textId="77777777" w:rsidR="00D87C72" w:rsidRPr="001C1910" w:rsidRDefault="00D87C72" w:rsidP="00D87C72">
            <w:pPr>
              <w:pStyle w:val="NoSpacing"/>
              <w:rPr>
                <w:sz w:val="20"/>
                <w:szCs w:val="20"/>
              </w:rPr>
            </w:pPr>
          </w:p>
          <w:p w14:paraId="24828F81" w14:textId="77777777" w:rsidR="00D87C72" w:rsidRPr="001C1910" w:rsidRDefault="00D87C72" w:rsidP="00D87C72">
            <w:pPr>
              <w:pStyle w:val="NoSpacing"/>
              <w:rPr>
                <w:sz w:val="20"/>
                <w:szCs w:val="20"/>
              </w:rPr>
            </w:pPr>
            <w:r w:rsidRPr="001C1910">
              <w:rPr>
                <w:sz w:val="20"/>
                <w:szCs w:val="20"/>
              </w:rPr>
              <w:t>Great Plains Ecoregion</w:t>
            </w:r>
          </w:p>
          <w:p w14:paraId="3FC81A0F" w14:textId="77777777" w:rsidR="00D87C72" w:rsidRPr="001C1910" w:rsidRDefault="00D87C72" w:rsidP="00D87C72">
            <w:pPr>
              <w:pStyle w:val="NoSpacing"/>
              <w:rPr>
                <w:sz w:val="20"/>
                <w:szCs w:val="20"/>
                <w:highlight w:val="yellow"/>
              </w:rPr>
            </w:pPr>
          </w:p>
        </w:tc>
        <w:tc>
          <w:tcPr>
            <w:tcW w:w="1281" w:type="pct"/>
          </w:tcPr>
          <w:p w14:paraId="7A9C9540" w14:textId="77777777" w:rsidR="00D87C72" w:rsidRPr="001C1910" w:rsidRDefault="00D87C72" w:rsidP="00D87C72">
            <w:pPr>
              <w:pStyle w:val="NoSpacing"/>
              <w:rPr>
                <w:sz w:val="20"/>
                <w:szCs w:val="20"/>
                <w:highlight w:val="yellow"/>
              </w:rPr>
            </w:pPr>
            <w:r w:rsidRPr="001C1910">
              <w:rPr>
                <w:sz w:val="20"/>
                <w:szCs w:val="20"/>
              </w:rPr>
              <w:t>Taxa Richness</w:t>
            </w:r>
          </w:p>
        </w:tc>
        <w:tc>
          <w:tcPr>
            <w:tcW w:w="709" w:type="pct"/>
            <w:vAlign w:val="center"/>
          </w:tcPr>
          <w:p w14:paraId="6416B65A" w14:textId="77777777" w:rsidR="00D87C72" w:rsidRPr="001C1910" w:rsidRDefault="00D87C72" w:rsidP="00D87C72">
            <w:pPr>
              <w:pStyle w:val="NoSpacing"/>
              <w:jc w:val="center"/>
              <w:rPr>
                <w:sz w:val="20"/>
                <w:szCs w:val="20"/>
              </w:rPr>
            </w:pPr>
            <w:r w:rsidRPr="001C1910">
              <w:rPr>
                <w:rFonts w:cstheme="minorHAnsi"/>
                <w:sz w:val="20"/>
                <w:szCs w:val="20"/>
              </w:rPr>
              <w:t>17</w:t>
            </w:r>
          </w:p>
        </w:tc>
        <w:tc>
          <w:tcPr>
            <w:tcW w:w="802" w:type="pct"/>
            <w:vAlign w:val="center"/>
          </w:tcPr>
          <w:p w14:paraId="565E8F82" w14:textId="77777777" w:rsidR="00D87C72" w:rsidRPr="001C1910" w:rsidRDefault="00BC22D5" w:rsidP="00D87C72">
            <w:pPr>
              <w:pStyle w:val="NoSpacing"/>
              <w:jc w:val="center"/>
              <w:rPr>
                <w:sz w:val="20"/>
                <w:szCs w:val="20"/>
              </w:rPr>
            </w:pPr>
            <w:r w:rsidRPr="001C1910">
              <w:rPr>
                <w:sz w:val="20"/>
                <w:szCs w:val="20"/>
              </w:rPr>
              <w:t>11</w:t>
            </w:r>
            <w:r w:rsidR="00D87C72" w:rsidRPr="001C1910">
              <w:rPr>
                <w:sz w:val="20"/>
                <w:szCs w:val="20"/>
              </w:rPr>
              <w:t>.5</w:t>
            </w:r>
          </w:p>
        </w:tc>
        <w:tc>
          <w:tcPr>
            <w:tcW w:w="727" w:type="pct"/>
            <w:vAlign w:val="center"/>
          </w:tcPr>
          <w:p w14:paraId="04B44EE3" w14:textId="77777777" w:rsidR="00D87C72" w:rsidRPr="001C1910" w:rsidRDefault="00BC22D5" w:rsidP="00D87C72">
            <w:pPr>
              <w:pStyle w:val="NoSpacing"/>
              <w:jc w:val="center"/>
              <w:rPr>
                <w:rFonts w:cstheme="minorHAnsi"/>
                <w:sz w:val="20"/>
                <w:szCs w:val="20"/>
              </w:rPr>
            </w:pPr>
            <w:r w:rsidRPr="001C1910">
              <w:rPr>
                <w:rFonts w:cstheme="minorHAnsi"/>
                <w:sz w:val="20"/>
                <w:szCs w:val="20"/>
              </w:rPr>
              <w:t>4.43</w:t>
            </w:r>
          </w:p>
        </w:tc>
      </w:tr>
      <w:tr w:rsidR="00D87C72" w:rsidRPr="001C1910" w14:paraId="2956C9DF" w14:textId="77777777" w:rsidTr="00BC22D5">
        <w:tc>
          <w:tcPr>
            <w:tcW w:w="826" w:type="pct"/>
            <w:vMerge/>
          </w:tcPr>
          <w:p w14:paraId="6D4C5345" w14:textId="77777777" w:rsidR="00D87C72" w:rsidRPr="001C1910" w:rsidRDefault="00D87C72" w:rsidP="00D87C72">
            <w:pPr>
              <w:pStyle w:val="NoSpacing"/>
              <w:rPr>
                <w:sz w:val="20"/>
                <w:szCs w:val="20"/>
                <w:highlight w:val="yellow"/>
              </w:rPr>
            </w:pPr>
          </w:p>
        </w:tc>
        <w:tc>
          <w:tcPr>
            <w:tcW w:w="655" w:type="pct"/>
            <w:vMerge/>
            <w:vAlign w:val="center"/>
          </w:tcPr>
          <w:p w14:paraId="24236E63" w14:textId="77777777" w:rsidR="00D87C72" w:rsidRPr="001C1910" w:rsidRDefault="00D87C72" w:rsidP="00D87C72">
            <w:pPr>
              <w:pStyle w:val="NoSpacing"/>
              <w:rPr>
                <w:sz w:val="20"/>
                <w:szCs w:val="20"/>
                <w:highlight w:val="yellow"/>
              </w:rPr>
            </w:pPr>
          </w:p>
        </w:tc>
        <w:tc>
          <w:tcPr>
            <w:tcW w:w="1281" w:type="pct"/>
          </w:tcPr>
          <w:p w14:paraId="7E4E8A3A" w14:textId="77777777" w:rsidR="00D87C72" w:rsidRPr="001C1910" w:rsidRDefault="00D87C72" w:rsidP="00D87C72">
            <w:pPr>
              <w:pStyle w:val="NoSpacing"/>
              <w:rPr>
                <w:sz w:val="20"/>
                <w:szCs w:val="20"/>
                <w:highlight w:val="yellow"/>
              </w:rPr>
            </w:pPr>
            <w:r w:rsidRPr="001C1910">
              <w:rPr>
                <w:sz w:val="20"/>
                <w:szCs w:val="20"/>
              </w:rPr>
              <w:t>EPT Index</w:t>
            </w:r>
          </w:p>
        </w:tc>
        <w:tc>
          <w:tcPr>
            <w:tcW w:w="709" w:type="pct"/>
            <w:vAlign w:val="center"/>
          </w:tcPr>
          <w:p w14:paraId="2619D11A" w14:textId="77777777" w:rsidR="00D87C72" w:rsidRPr="001C1910" w:rsidRDefault="00D87C72" w:rsidP="00D87C72">
            <w:pPr>
              <w:pStyle w:val="NoSpacing"/>
              <w:jc w:val="center"/>
              <w:rPr>
                <w:sz w:val="20"/>
                <w:szCs w:val="20"/>
              </w:rPr>
            </w:pPr>
            <w:r w:rsidRPr="001C1910">
              <w:rPr>
                <w:rFonts w:cstheme="minorHAnsi"/>
                <w:sz w:val="20"/>
                <w:szCs w:val="20"/>
              </w:rPr>
              <w:t>6</w:t>
            </w:r>
          </w:p>
        </w:tc>
        <w:tc>
          <w:tcPr>
            <w:tcW w:w="802" w:type="pct"/>
            <w:vAlign w:val="center"/>
          </w:tcPr>
          <w:p w14:paraId="47779A00" w14:textId="77777777" w:rsidR="00D87C72" w:rsidRPr="001C1910" w:rsidRDefault="00D87C72" w:rsidP="00D87C72">
            <w:pPr>
              <w:pStyle w:val="NoSpacing"/>
              <w:jc w:val="center"/>
              <w:rPr>
                <w:sz w:val="20"/>
                <w:szCs w:val="20"/>
              </w:rPr>
            </w:pPr>
            <w:r w:rsidRPr="001C1910">
              <w:rPr>
                <w:sz w:val="20"/>
                <w:szCs w:val="20"/>
              </w:rPr>
              <w:t>3</w:t>
            </w:r>
            <w:r w:rsidR="00287473" w:rsidRPr="001C1910">
              <w:rPr>
                <w:sz w:val="20"/>
                <w:szCs w:val="20"/>
              </w:rPr>
              <w:t>.</w:t>
            </w:r>
            <w:r w:rsidR="00BC22D5" w:rsidRPr="001C1910">
              <w:rPr>
                <w:sz w:val="20"/>
                <w:szCs w:val="20"/>
              </w:rPr>
              <w:t>00</w:t>
            </w:r>
          </w:p>
        </w:tc>
        <w:tc>
          <w:tcPr>
            <w:tcW w:w="727" w:type="pct"/>
            <w:vAlign w:val="center"/>
          </w:tcPr>
          <w:p w14:paraId="525BDDBF" w14:textId="77777777" w:rsidR="00D87C72" w:rsidRPr="001C1910" w:rsidRDefault="00D87C72" w:rsidP="00D87C72">
            <w:pPr>
              <w:pStyle w:val="NoSpacing"/>
              <w:jc w:val="center"/>
              <w:rPr>
                <w:sz w:val="20"/>
                <w:szCs w:val="20"/>
              </w:rPr>
            </w:pPr>
            <w:r w:rsidRPr="001C1910">
              <w:rPr>
                <w:sz w:val="20"/>
                <w:szCs w:val="20"/>
              </w:rPr>
              <w:t>2</w:t>
            </w:r>
            <w:r w:rsidR="00BC22D5" w:rsidRPr="001C1910">
              <w:rPr>
                <w:sz w:val="20"/>
                <w:szCs w:val="20"/>
              </w:rPr>
              <w:t>.00</w:t>
            </w:r>
          </w:p>
        </w:tc>
      </w:tr>
      <w:tr w:rsidR="00D87C72" w:rsidRPr="001C1910" w14:paraId="4BD8D758" w14:textId="77777777" w:rsidTr="00BC22D5">
        <w:tc>
          <w:tcPr>
            <w:tcW w:w="826" w:type="pct"/>
            <w:vMerge/>
          </w:tcPr>
          <w:p w14:paraId="018B2F8E" w14:textId="77777777" w:rsidR="00D87C72" w:rsidRPr="001C1910" w:rsidRDefault="00D87C72" w:rsidP="00D87C72">
            <w:pPr>
              <w:pStyle w:val="NoSpacing"/>
              <w:rPr>
                <w:sz w:val="20"/>
                <w:szCs w:val="20"/>
                <w:highlight w:val="yellow"/>
              </w:rPr>
            </w:pPr>
          </w:p>
        </w:tc>
        <w:tc>
          <w:tcPr>
            <w:tcW w:w="655" w:type="pct"/>
            <w:vMerge/>
            <w:vAlign w:val="center"/>
          </w:tcPr>
          <w:p w14:paraId="53AC0F42" w14:textId="77777777" w:rsidR="00D87C72" w:rsidRPr="001C1910" w:rsidRDefault="00D87C72" w:rsidP="00D87C72">
            <w:pPr>
              <w:pStyle w:val="NoSpacing"/>
              <w:rPr>
                <w:sz w:val="20"/>
                <w:szCs w:val="20"/>
                <w:highlight w:val="yellow"/>
              </w:rPr>
            </w:pPr>
          </w:p>
        </w:tc>
        <w:tc>
          <w:tcPr>
            <w:tcW w:w="1281" w:type="pct"/>
          </w:tcPr>
          <w:p w14:paraId="0AD24B6B" w14:textId="77777777" w:rsidR="00D87C72" w:rsidRPr="001C1910" w:rsidRDefault="00D87C72" w:rsidP="00D87C72">
            <w:pPr>
              <w:pStyle w:val="NoSpacing"/>
              <w:rPr>
                <w:sz w:val="20"/>
                <w:szCs w:val="20"/>
                <w:highlight w:val="yellow"/>
              </w:rPr>
            </w:pPr>
            <w:r w:rsidRPr="001C1910">
              <w:rPr>
                <w:sz w:val="20"/>
                <w:szCs w:val="20"/>
              </w:rPr>
              <w:t>% EPT</w:t>
            </w:r>
          </w:p>
        </w:tc>
        <w:tc>
          <w:tcPr>
            <w:tcW w:w="709" w:type="pct"/>
            <w:vAlign w:val="center"/>
          </w:tcPr>
          <w:p w14:paraId="40A41127" w14:textId="77777777" w:rsidR="00D87C72" w:rsidRPr="001C1910" w:rsidRDefault="00D87C72" w:rsidP="00D87C72">
            <w:pPr>
              <w:pStyle w:val="NoSpacing"/>
              <w:jc w:val="center"/>
              <w:rPr>
                <w:sz w:val="20"/>
                <w:szCs w:val="20"/>
              </w:rPr>
            </w:pPr>
            <w:r w:rsidRPr="001C1910">
              <w:rPr>
                <w:sz w:val="20"/>
                <w:szCs w:val="20"/>
              </w:rPr>
              <w:t>6%</w:t>
            </w:r>
          </w:p>
        </w:tc>
        <w:tc>
          <w:tcPr>
            <w:tcW w:w="802" w:type="pct"/>
            <w:vAlign w:val="center"/>
          </w:tcPr>
          <w:p w14:paraId="7132D15E" w14:textId="77777777" w:rsidR="00D87C72" w:rsidRPr="001C1910" w:rsidRDefault="00BC22D5" w:rsidP="00D87C72">
            <w:pPr>
              <w:pStyle w:val="NoSpacing"/>
              <w:jc w:val="center"/>
              <w:rPr>
                <w:sz w:val="20"/>
                <w:szCs w:val="20"/>
              </w:rPr>
            </w:pPr>
            <w:r w:rsidRPr="001C1910">
              <w:rPr>
                <w:sz w:val="20"/>
                <w:szCs w:val="20"/>
              </w:rPr>
              <w:t>9</w:t>
            </w:r>
            <w:r w:rsidR="00D87C72" w:rsidRPr="001C1910">
              <w:rPr>
                <w:sz w:val="20"/>
                <w:szCs w:val="20"/>
              </w:rPr>
              <w:t>%</w:t>
            </w:r>
          </w:p>
        </w:tc>
        <w:tc>
          <w:tcPr>
            <w:tcW w:w="727" w:type="pct"/>
            <w:vAlign w:val="center"/>
          </w:tcPr>
          <w:p w14:paraId="4596F8F0" w14:textId="77777777" w:rsidR="00D87C72" w:rsidRPr="001C1910" w:rsidRDefault="00BC22D5" w:rsidP="00D87C72">
            <w:pPr>
              <w:pStyle w:val="NoSpacing"/>
              <w:jc w:val="center"/>
              <w:rPr>
                <w:sz w:val="20"/>
                <w:szCs w:val="20"/>
              </w:rPr>
            </w:pPr>
            <w:r w:rsidRPr="001C1910">
              <w:rPr>
                <w:sz w:val="20"/>
                <w:szCs w:val="20"/>
              </w:rPr>
              <w:t>4</w:t>
            </w:r>
            <w:r w:rsidR="00D87C72" w:rsidRPr="001C1910">
              <w:rPr>
                <w:sz w:val="20"/>
                <w:szCs w:val="20"/>
              </w:rPr>
              <w:t>%</w:t>
            </w:r>
          </w:p>
        </w:tc>
      </w:tr>
      <w:tr w:rsidR="00D87C72" w:rsidRPr="001C1910" w14:paraId="72B12121" w14:textId="77777777" w:rsidTr="00BC22D5">
        <w:tc>
          <w:tcPr>
            <w:tcW w:w="826" w:type="pct"/>
            <w:vMerge/>
          </w:tcPr>
          <w:p w14:paraId="58CA21BC" w14:textId="77777777" w:rsidR="00D87C72" w:rsidRPr="001C1910" w:rsidRDefault="00D87C72" w:rsidP="00D87C72">
            <w:pPr>
              <w:pStyle w:val="NoSpacing"/>
              <w:rPr>
                <w:sz w:val="20"/>
                <w:szCs w:val="20"/>
                <w:highlight w:val="yellow"/>
              </w:rPr>
            </w:pPr>
          </w:p>
        </w:tc>
        <w:tc>
          <w:tcPr>
            <w:tcW w:w="655" w:type="pct"/>
            <w:vMerge/>
            <w:vAlign w:val="center"/>
          </w:tcPr>
          <w:p w14:paraId="5D7D102C" w14:textId="77777777" w:rsidR="00D87C72" w:rsidRPr="001C1910" w:rsidRDefault="00D87C72" w:rsidP="00D87C72">
            <w:pPr>
              <w:pStyle w:val="NoSpacing"/>
              <w:rPr>
                <w:sz w:val="20"/>
                <w:szCs w:val="20"/>
                <w:highlight w:val="yellow"/>
              </w:rPr>
            </w:pPr>
          </w:p>
        </w:tc>
        <w:tc>
          <w:tcPr>
            <w:tcW w:w="1281" w:type="pct"/>
          </w:tcPr>
          <w:p w14:paraId="21E250E3" w14:textId="77777777" w:rsidR="00D87C72" w:rsidRPr="001C1910" w:rsidRDefault="00D87C72" w:rsidP="00D87C72">
            <w:pPr>
              <w:pStyle w:val="NoSpacing"/>
              <w:rPr>
                <w:sz w:val="20"/>
                <w:szCs w:val="20"/>
                <w:highlight w:val="yellow"/>
              </w:rPr>
            </w:pPr>
            <w:r w:rsidRPr="001C1910">
              <w:rPr>
                <w:sz w:val="20"/>
                <w:szCs w:val="20"/>
              </w:rPr>
              <w:t>Family Biotic Index</w:t>
            </w:r>
          </w:p>
        </w:tc>
        <w:tc>
          <w:tcPr>
            <w:tcW w:w="709" w:type="pct"/>
            <w:vAlign w:val="center"/>
          </w:tcPr>
          <w:p w14:paraId="0245D355" w14:textId="77777777" w:rsidR="00D87C72" w:rsidRPr="001C1910" w:rsidRDefault="00D87C72" w:rsidP="00D87C72">
            <w:pPr>
              <w:pStyle w:val="NoSpacing"/>
              <w:jc w:val="center"/>
              <w:rPr>
                <w:sz w:val="20"/>
                <w:szCs w:val="20"/>
              </w:rPr>
            </w:pPr>
            <w:r w:rsidRPr="001C1910">
              <w:rPr>
                <w:rFonts w:cstheme="minorHAnsi"/>
                <w:sz w:val="20"/>
                <w:szCs w:val="20"/>
              </w:rPr>
              <w:t>6.37</w:t>
            </w:r>
          </w:p>
        </w:tc>
        <w:tc>
          <w:tcPr>
            <w:tcW w:w="802" w:type="pct"/>
            <w:vAlign w:val="center"/>
          </w:tcPr>
          <w:p w14:paraId="4BC92691" w14:textId="77777777" w:rsidR="00D87C72" w:rsidRPr="001C1910" w:rsidRDefault="00BC22D5" w:rsidP="00BC22D5">
            <w:pPr>
              <w:pStyle w:val="NoSpacing"/>
              <w:jc w:val="center"/>
              <w:rPr>
                <w:sz w:val="20"/>
                <w:szCs w:val="20"/>
              </w:rPr>
            </w:pPr>
            <w:r w:rsidRPr="001C1910">
              <w:rPr>
                <w:sz w:val="20"/>
                <w:szCs w:val="20"/>
              </w:rPr>
              <w:t>6</w:t>
            </w:r>
            <w:r w:rsidR="00287473" w:rsidRPr="001C1910">
              <w:rPr>
                <w:sz w:val="20"/>
                <w:szCs w:val="20"/>
              </w:rPr>
              <w:t>.</w:t>
            </w:r>
            <w:r w:rsidRPr="001C1910">
              <w:rPr>
                <w:sz w:val="20"/>
                <w:szCs w:val="20"/>
              </w:rPr>
              <w:t>05</w:t>
            </w:r>
          </w:p>
        </w:tc>
        <w:tc>
          <w:tcPr>
            <w:tcW w:w="727" w:type="pct"/>
            <w:vAlign w:val="center"/>
          </w:tcPr>
          <w:p w14:paraId="7ED9557A" w14:textId="77777777" w:rsidR="00D87C72" w:rsidRPr="001C1910" w:rsidRDefault="00BC22D5" w:rsidP="00D87C72">
            <w:pPr>
              <w:pStyle w:val="NoSpacing"/>
              <w:jc w:val="center"/>
              <w:rPr>
                <w:sz w:val="20"/>
                <w:szCs w:val="20"/>
              </w:rPr>
            </w:pPr>
            <w:r w:rsidRPr="001C1910">
              <w:rPr>
                <w:sz w:val="20"/>
                <w:szCs w:val="20"/>
              </w:rPr>
              <w:t>0.95</w:t>
            </w:r>
          </w:p>
        </w:tc>
      </w:tr>
      <w:tr w:rsidR="00D87C72" w:rsidRPr="001C1910" w14:paraId="022EB4F7" w14:textId="77777777" w:rsidTr="00BC22D5">
        <w:tc>
          <w:tcPr>
            <w:tcW w:w="826" w:type="pct"/>
            <w:vMerge/>
          </w:tcPr>
          <w:p w14:paraId="1050D9EA" w14:textId="77777777" w:rsidR="00D87C72" w:rsidRPr="001C1910" w:rsidRDefault="00D87C72" w:rsidP="00D87C72">
            <w:pPr>
              <w:pStyle w:val="NoSpacing"/>
              <w:rPr>
                <w:sz w:val="20"/>
                <w:szCs w:val="20"/>
                <w:highlight w:val="yellow"/>
              </w:rPr>
            </w:pPr>
          </w:p>
        </w:tc>
        <w:tc>
          <w:tcPr>
            <w:tcW w:w="655" w:type="pct"/>
            <w:vMerge/>
            <w:vAlign w:val="center"/>
          </w:tcPr>
          <w:p w14:paraId="08C4A148" w14:textId="77777777" w:rsidR="00D87C72" w:rsidRPr="001C1910" w:rsidRDefault="00D87C72" w:rsidP="00D87C72">
            <w:pPr>
              <w:pStyle w:val="NoSpacing"/>
              <w:rPr>
                <w:sz w:val="20"/>
                <w:szCs w:val="20"/>
                <w:highlight w:val="yellow"/>
              </w:rPr>
            </w:pPr>
          </w:p>
        </w:tc>
        <w:tc>
          <w:tcPr>
            <w:tcW w:w="1281" w:type="pct"/>
          </w:tcPr>
          <w:p w14:paraId="7A6BEE44" w14:textId="77777777" w:rsidR="00D87C72" w:rsidRPr="001C1910" w:rsidRDefault="00D87C72" w:rsidP="00D87C72">
            <w:pPr>
              <w:pStyle w:val="NoSpacing"/>
              <w:rPr>
                <w:sz w:val="20"/>
                <w:szCs w:val="20"/>
                <w:highlight w:val="yellow"/>
              </w:rPr>
            </w:pPr>
            <w:r w:rsidRPr="001C1910">
              <w:rPr>
                <w:sz w:val="20"/>
                <w:szCs w:val="20"/>
              </w:rPr>
              <w:t>% Dominant Family</w:t>
            </w:r>
          </w:p>
        </w:tc>
        <w:tc>
          <w:tcPr>
            <w:tcW w:w="709" w:type="pct"/>
            <w:vAlign w:val="center"/>
          </w:tcPr>
          <w:p w14:paraId="19A09FDD" w14:textId="77777777" w:rsidR="00D87C72" w:rsidRPr="001C1910" w:rsidRDefault="00D87C72" w:rsidP="00D87C72">
            <w:pPr>
              <w:pStyle w:val="NoSpacing"/>
              <w:jc w:val="center"/>
              <w:rPr>
                <w:sz w:val="20"/>
                <w:szCs w:val="20"/>
              </w:rPr>
            </w:pPr>
            <w:r w:rsidRPr="001C1910">
              <w:rPr>
                <w:rFonts w:cstheme="minorHAnsi"/>
                <w:sz w:val="20"/>
                <w:szCs w:val="20"/>
              </w:rPr>
              <w:t>60%</w:t>
            </w:r>
          </w:p>
        </w:tc>
        <w:tc>
          <w:tcPr>
            <w:tcW w:w="802" w:type="pct"/>
            <w:vAlign w:val="center"/>
          </w:tcPr>
          <w:p w14:paraId="4221B02F" w14:textId="77777777" w:rsidR="00D87C72" w:rsidRPr="001C1910" w:rsidRDefault="00BC22D5" w:rsidP="00D87C72">
            <w:pPr>
              <w:pStyle w:val="NoSpacing"/>
              <w:jc w:val="center"/>
              <w:rPr>
                <w:sz w:val="20"/>
                <w:szCs w:val="20"/>
              </w:rPr>
            </w:pPr>
            <w:r w:rsidRPr="001C1910">
              <w:rPr>
                <w:sz w:val="20"/>
                <w:szCs w:val="20"/>
              </w:rPr>
              <w:t>45</w:t>
            </w:r>
            <w:r w:rsidR="00D87C72" w:rsidRPr="001C1910">
              <w:rPr>
                <w:sz w:val="20"/>
                <w:szCs w:val="20"/>
              </w:rPr>
              <w:t>%</w:t>
            </w:r>
          </w:p>
        </w:tc>
        <w:tc>
          <w:tcPr>
            <w:tcW w:w="727" w:type="pct"/>
            <w:vAlign w:val="center"/>
          </w:tcPr>
          <w:p w14:paraId="2170DF2E" w14:textId="77777777" w:rsidR="00D87C72" w:rsidRPr="001C1910" w:rsidRDefault="00BC22D5" w:rsidP="00D87C72">
            <w:pPr>
              <w:pStyle w:val="NoSpacing"/>
              <w:jc w:val="center"/>
              <w:rPr>
                <w:sz w:val="20"/>
                <w:szCs w:val="20"/>
              </w:rPr>
            </w:pPr>
            <w:r w:rsidRPr="001C1910">
              <w:rPr>
                <w:sz w:val="20"/>
                <w:szCs w:val="20"/>
              </w:rPr>
              <w:t>15</w:t>
            </w:r>
            <w:r w:rsidR="00D87C72" w:rsidRPr="001C1910">
              <w:rPr>
                <w:sz w:val="20"/>
                <w:szCs w:val="20"/>
              </w:rPr>
              <w:t>%</w:t>
            </w:r>
          </w:p>
        </w:tc>
      </w:tr>
      <w:tr w:rsidR="00D87C72" w:rsidRPr="001C1910" w14:paraId="01995C2D" w14:textId="77777777" w:rsidTr="00BC22D5">
        <w:tc>
          <w:tcPr>
            <w:tcW w:w="826" w:type="pct"/>
            <w:vMerge/>
          </w:tcPr>
          <w:p w14:paraId="54E1259F" w14:textId="77777777" w:rsidR="00D87C72" w:rsidRPr="001C1910" w:rsidRDefault="00D87C72" w:rsidP="00D87C72">
            <w:pPr>
              <w:pStyle w:val="NoSpacing"/>
              <w:rPr>
                <w:sz w:val="20"/>
                <w:szCs w:val="20"/>
                <w:highlight w:val="yellow"/>
              </w:rPr>
            </w:pPr>
          </w:p>
        </w:tc>
        <w:tc>
          <w:tcPr>
            <w:tcW w:w="655" w:type="pct"/>
            <w:vMerge/>
            <w:vAlign w:val="center"/>
          </w:tcPr>
          <w:p w14:paraId="5C6D1FF3" w14:textId="77777777" w:rsidR="00D87C72" w:rsidRPr="001C1910" w:rsidRDefault="00D87C72" w:rsidP="00D87C72">
            <w:pPr>
              <w:pStyle w:val="NoSpacing"/>
              <w:rPr>
                <w:sz w:val="20"/>
                <w:szCs w:val="20"/>
                <w:highlight w:val="yellow"/>
              </w:rPr>
            </w:pPr>
          </w:p>
        </w:tc>
        <w:tc>
          <w:tcPr>
            <w:tcW w:w="1281" w:type="pct"/>
          </w:tcPr>
          <w:p w14:paraId="616FA04A" w14:textId="77777777" w:rsidR="00D87C72" w:rsidRPr="001C1910" w:rsidRDefault="00D87C72" w:rsidP="00D87C72">
            <w:pPr>
              <w:pStyle w:val="NoSpacing"/>
              <w:rPr>
                <w:sz w:val="20"/>
                <w:szCs w:val="20"/>
                <w:highlight w:val="yellow"/>
              </w:rPr>
            </w:pPr>
            <w:r w:rsidRPr="001C1910">
              <w:rPr>
                <w:sz w:val="20"/>
                <w:szCs w:val="20"/>
              </w:rPr>
              <w:t>% Dipteran &amp; Non-insects</w:t>
            </w:r>
          </w:p>
        </w:tc>
        <w:tc>
          <w:tcPr>
            <w:tcW w:w="709" w:type="pct"/>
            <w:vAlign w:val="center"/>
          </w:tcPr>
          <w:p w14:paraId="1265301F" w14:textId="77777777" w:rsidR="00D87C72" w:rsidRPr="001C1910" w:rsidRDefault="00D87C72" w:rsidP="00D87C72">
            <w:pPr>
              <w:pStyle w:val="NoSpacing"/>
              <w:jc w:val="center"/>
              <w:rPr>
                <w:sz w:val="20"/>
                <w:szCs w:val="20"/>
              </w:rPr>
            </w:pPr>
            <w:r w:rsidRPr="001C1910">
              <w:rPr>
                <w:rFonts w:cstheme="minorHAnsi"/>
                <w:sz w:val="20"/>
                <w:szCs w:val="20"/>
              </w:rPr>
              <w:t>81%</w:t>
            </w:r>
          </w:p>
        </w:tc>
        <w:tc>
          <w:tcPr>
            <w:tcW w:w="802" w:type="pct"/>
            <w:vAlign w:val="center"/>
          </w:tcPr>
          <w:p w14:paraId="4EF3C4B1" w14:textId="77777777" w:rsidR="00D87C72" w:rsidRPr="001C1910" w:rsidRDefault="00BC22D5" w:rsidP="00D87C72">
            <w:pPr>
              <w:pStyle w:val="NoSpacing"/>
              <w:jc w:val="center"/>
              <w:rPr>
                <w:sz w:val="20"/>
                <w:szCs w:val="20"/>
              </w:rPr>
            </w:pPr>
            <w:r w:rsidRPr="001C1910">
              <w:rPr>
                <w:sz w:val="20"/>
                <w:szCs w:val="20"/>
              </w:rPr>
              <w:t>82</w:t>
            </w:r>
            <w:r w:rsidR="00D87C72" w:rsidRPr="001C1910">
              <w:rPr>
                <w:sz w:val="20"/>
                <w:szCs w:val="20"/>
              </w:rPr>
              <w:t>%</w:t>
            </w:r>
          </w:p>
        </w:tc>
        <w:tc>
          <w:tcPr>
            <w:tcW w:w="727" w:type="pct"/>
            <w:vAlign w:val="center"/>
          </w:tcPr>
          <w:p w14:paraId="78CD9350" w14:textId="77777777" w:rsidR="00D87C72" w:rsidRPr="001C1910" w:rsidRDefault="00BC22D5" w:rsidP="00D87C72">
            <w:pPr>
              <w:pStyle w:val="NoSpacing"/>
              <w:jc w:val="center"/>
              <w:rPr>
                <w:sz w:val="20"/>
                <w:szCs w:val="20"/>
              </w:rPr>
            </w:pPr>
            <w:r w:rsidRPr="001C1910">
              <w:rPr>
                <w:sz w:val="20"/>
                <w:szCs w:val="20"/>
              </w:rPr>
              <w:t>6</w:t>
            </w:r>
            <w:r w:rsidR="00D87C72" w:rsidRPr="001C1910">
              <w:rPr>
                <w:sz w:val="20"/>
                <w:szCs w:val="20"/>
              </w:rPr>
              <w:t>%</w:t>
            </w:r>
          </w:p>
        </w:tc>
      </w:tr>
      <w:tr w:rsidR="00D87C72" w:rsidRPr="001C1910" w14:paraId="27FC0E79" w14:textId="77777777" w:rsidTr="00BC22D5">
        <w:tc>
          <w:tcPr>
            <w:tcW w:w="826" w:type="pct"/>
            <w:vMerge/>
          </w:tcPr>
          <w:p w14:paraId="7371E46A" w14:textId="77777777" w:rsidR="00D87C72" w:rsidRPr="001C1910" w:rsidRDefault="00D87C72" w:rsidP="00D87C72">
            <w:pPr>
              <w:pStyle w:val="NoSpacing"/>
              <w:rPr>
                <w:sz w:val="20"/>
                <w:szCs w:val="20"/>
                <w:highlight w:val="yellow"/>
              </w:rPr>
            </w:pPr>
          </w:p>
        </w:tc>
        <w:tc>
          <w:tcPr>
            <w:tcW w:w="655" w:type="pct"/>
            <w:vMerge/>
            <w:vAlign w:val="center"/>
          </w:tcPr>
          <w:p w14:paraId="7354ADF1" w14:textId="77777777" w:rsidR="00D87C72" w:rsidRPr="001C1910" w:rsidRDefault="00D87C72" w:rsidP="00D87C72">
            <w:pPr>
              <w:pStyle w:val="NoSpacing"/>
              <w:rPr>
                <w:sz w:val="20"/>
                <w:szCs w:val="20"/>
                <w:highlight w:val="yellow"/>
              </w:rPr>
            </w:pPr>
          </w:p>
        </w:tc>
        <w:tc>
          <w:tcPr>
            <w:tcW w:w="1281" w:type="pct"/>
          </w:tcPr>
          <w:p w14:paraId="12A1F076" w14:textId="77777777" w:rsidR="00D87C72" w:rsidRPr="001C1910" w:rsidRDefault="00D87C72" w:rsidP="00D87C72">
            <w:pPr>
              <w:pStyle w:val="NoSpacing"/>
              <w:rPr>
                <w:sz w:val="20"/>
                <w:szCs w:val="20"/>
                <w:highlight w:val="yellow"/>
              </w:rPr>
            </w:pPr>
            <w:r w:rsidRPr="001C1910">
              <w:rPr>
                <w:sz w:val="20"/>
                <w:szCs w:val="20"/>
              </w:rPr>
              <w:t>% Collector Gatherers</w:t>
            </w:r>
          </w:p>
        </w:tc>
        <w:tc>
          <w:tcPr>
            <w:tcW w:w="709" w:type="pct"/>
            <w:vAlign w:val="center"/>
          </w:tcPr>
          <w:p w14:paraId="6992A6B9" w14:textId="77777777" w:rsidR="00D87C72" w:rsidRPr="001C1910" w:rsidRDefault="00D87C72" w:rsidP="00D87C72">
            <w:pPr>
              <w:pStyle w:val="NoSpacing"/>
              <w:jc w:val="center"/>
              <w:rPr>
                <w:sz w:val="20"/>
                <w:szCs w:val="20"/>
              </w:rPr>
            </w:pPr>
            <w:r w:rsidRPr="001C1910">
              <w:rPr>
                <w:rFonts w:cstheme="minorHAnsi"/>
                <w:sz w:val="20"/>
                <w:szCs w:val="20"/>
              </w:rPr>
              <w:t>69%</w:t>
            </w:r>
          </w:p>
        </w:tc>
        <w:tc>
          <w:tcPr>
            <w:tcW w:w="802" w:type="pct"/>
            <w:vAlign w:val="center"/>
          </w:tcPr>
          <w:p w14:paraId="3A12E877" w14:textId="77777777" w:rsidR="00D87C72" w:rsidRPr="001C1910" w:rsidRDefault="00BC22D5" w:rsidP="00D87C72">
            <w:pPr>
              <w:pStyle w:val="NoSpacing"/>
              <w:jc w:val="center"/>
              <w:rPr>
                <w:sz w:val="20"/>
                <w:szCs w:val="20"/>
              </w:rPr>
            </w:pPr>
            <w:r w:rsidRPr="001C1910">
              <w:rPr>
                <w:sz w:val="20"/>
                <w:szCs w:val="20"/>
              </w:rPr>
              <w:t>69</w:t>
            </w:r>
            <w:r w:rsidR="00D87C72" w:rsidRPr="001C1910">
              <w:rPr>
                <w:sz w:val="20"/>
                <w:szCs w:val="20"/>
              </w:rPr>
              <w:t>%</w:t>
            </w:r>
          </w:p>
        </w:tc>
        <w:tc>
          <w:tcPr>
            <w:tcW w:w="727" w:type="pct"/>
            <w:vAlign w:val="center"/>
          </w:tcPr>
          <w:p w14:paraId="026CEE3B" w14:textId="77777777" w:rsidR="00D87C72" w:rsidRPr="001C1910" w:rsidRDefault="00BC22D5" w:rsidP="00D87C72">
            <w:pPr>
              <w:pStyle w:val="NoSpacing"/>
              <w:jc w:val="center"/>
              <w:rPr>
                <w:sz w:val="20"/>
                <w:szCs w:val="20"/>
              </w:rPr>
            </w:pPr>
            <w:r w:rsidRPr="001C1910">
              <w:rPr>
                <w:sz w:val="20"/>
                <w:szCs w:val="20"/>
              </w:rPr>
              <w:t>18</w:t>
            </w:r>
            <w:r w:rsidR="00D87C72" w:rsidRPr="001C1910">
              <w:rPr>
                <w:sz w:val="20"/>
                <w:szCs w:val="20"/>
              </w:rPr>
              <w:t>%</w:t>
            </w:r>
          </w:p>
        </w:tc>
      </w:tr>
      <w:tr w:rsidR="00D87C72" w:rsidRPr="001C1910" w14:paraId="45B21769" w14:textId="77777777" w:rsidTr="00BC22D5">
        <w:tc>
          <w:tcPr>
            <w:tcW w:w="826" w:type="pct"/>
            <w:vMerge/>
          </w:tcPr>
          <w:p w14:paraId="0BC404EA" w14:textId="77777777" w:rsidR="00D87C72" w:rsidRPr="001C1910" w:rsidRDefault="00D87C72" w:rsidP="00D87C72">
            <w:pPr>
              <w:pStyle w:val="NoSpacing"/>
              <w:rPr>
                <w:sz w:val="20"/>
                <w:szCs w:val="20"/>
                <w:highlight w:val="yellow"/>
              </w:rPr>
            </w:pPr>
          </w:p>
        </w:tc>
        <w:tc>
          <w:tcPr>
            <w:tcW w:w="655" w:type="pct"/>
            <w:vMerge/>
            <w:vAlign w:val="center"/>
          </w:tcPr>
          <w:p w14:paraId="79FD3E06" w14:textId="77777777" w:rsidR="00D87C72" w:rsidRPr="001C1910" w:rsidRDefault="00D87C72" w:rsidP="00D87C72">
            <w:pPr>
              <w:pStyle w:val="NoSpacing"/>
              <w:rPr>
                <w:sz w:val="20"/>
                <w:szCs w:val="20"/>
                <w:highlight w:val="yellow"/>
              </w:rPr>
            </w:pPr>
          </w:p>
        </w:tc>
        <w:tc>
          <w:tcPr>
            <w:tcW w:w="1281" w:type="pct"/>
            <w:shd w:val="clear" w:color="auto" w:fill="C6D9F1" w:themeFill="text2" w:themeFillTint="33"/>
          </w:tcPr>
          <w:p w14:paraId="03417527" w14:textId="77777777" w:rsidR="00D87C72" w:rsidRPr="001C1910" w:rsidRDefault="00D87C72" w:rsidP="00D87C72">
            <w:pPr>
              <w:pStyle w:val="NoSpacing"/>
              <w:rPr>
                <w:b/>
                <w:sz w:val="20"/>
                <w:szCs w:val="20"/>
              </w:rPr>
            </w:pPr>
            <w:r w:rsidRPr="001C1910">
              <w:rPr>
                <w:b/>
                <w:sz w:val="20"/>
                <w:szCs w:val="20"/>
              </w:rPr>
              <w:t>Total Score</w:t>
            </w:r>
          </w:p>
          <w:p w14:paraId="01380E25" w14:textId="77777777" w:rsidR="00D87C72" w:rsidRPr="001C1910" w:rsidRDefault="00D87C72" w:rsidP="00BC22D5">
            <w:pPr>
              <w:pStyle w:val="NoSpacing"/>
              <w:rPr>
                <w:sz w:val="20"/>
                <w:szCs w:val="20"/>
                <w:highlight w:val="yellow"/>
              </w:rPr>
            </w:pPr>
            <w:r w:rsidRPr="001C1910">
              <w:rPr>
                <w:b/>
                <w:sz w:val="20"/>
                <w:szCs w:val="20"/>
              </w:rPr>
              <w:t xml:space="preserve">Max = </w:t>
            </w:r>
            <w:r w:rsidR="00BC22D5" w:rsidRPr="001C1910">
              <w:rPr>
                <w:b/>
                <w:sz w:val="20"/>
                <w:szCs w:val="20"/>
              </w:rPr>
              <w:t>18</w:t>
            </w:r>
          </w:p>
        </w:tc>
        <w:tc>
          <w:tcPr>
            <w:tcW w:w="709" w:type="pct"/>
            <w:shd w:val="clear" w:color="auto" w:fill="C6D9F1" w:themeFill="text2" w:themeFillTint="33"/>
            <w:vAlign w:val="center"/>
          </w:tcPr>
          <w:p w14:paraId="5E836507" w14:textId="77777777" w:rsidR="00D87C72" w:rsidRPr="001C1910" w:rsidRDefault="00BC22D5" w:rsidP="00D87C72">
            <w:pPr>
              <w:pStyle w:val="NoSpacing"/>
              <w:jc w:val="center"/>
              <w:rPr>
                <w:rFonts w:cstheme="minorHAnsi"/>
                <w:b/>
                <w:sz w:val="20"/>
                <w:szCs w:val="20"/>
              </w:rPr>
            </w:pPr>
            <w:r w:rsidRPr="001C1910">
              <w:rPr>
                <w:rFonts w:cstheme="minorHAnsi"/>
                <w:b/>
                <w:sz w:val="20"/>
                <w:szCs w:val="20"/>
              </w:rPr>
              <w:t>18</w:t>
            </w:r>
          </w:p>
        </w:tc>
        <w:tc>
          <w:tcPr>
            <w:tcW w:w="802" w:type="pct"/>
            <w:shd w:val="clear" w:color="auto" w:fill="C6D9F1" w:themeFill="text2" w:themeFillTint="33"/>
            <w:vAlign w:val="center"/>
          </w:tcPr>
          <w:p w14:paraId="71C7A83B" w14:textId="77777777" w:rsidR="00D87C72" w:rsidRPr="001C1910" w:rsidRDefault="00BC22D5" w:rsidP="00D87C72">
            <w:pPr>
              <w:pStyle w:val="NoSpacing"/>
              <w:jc w:val="center"/>
              <w:rPr>
                <w:b/>
                <w:sz w:val="20"/>
                <w:szCs w:val="20"/>
              </w:rPr>
            </w:pPr>
            <w:r w:rsidRPr="001C1910">
              <w:rPr>
                <w:b/>
                <w:sz w:val="20"/>
                <w:szCs w:val="20"/>
              </w:rPr>
              <w:t>12.0</w:t>
            </w:r>
          </w:p>
        </w:tc>
        <w:tc>
          <w:tcPr>
            <w:tcW w:w="727" w:type="pct"/>
            <w:shd w:val="clear" w:color="auto" w:fill="C6D9F1" w:themeFill="text2" w:themeFillTint="33"/>
            <w:vAlign w:val="center"/>
          </w:tcPr>
          <w:p w14:paraId="138DE5B5" w14:textId="77777777" w:rsidR="00D87C72" w:rsidRPr="001C1910" w:rsidRDefault="00BC22D5" w:rsidP="00D87C72">
            <w:pPr>
              <w:pStyle w:val="NoSpacing"/>
              <w:jc w:val="center"/>
              <w:rPr>
                <w:b/>
                <w:sz w:val="20"/>
                <w:szCs w:val="20"/>
              </w:rPr>
            </w:pPr>
            <w:r w:rsidRPr="001C1910">
              <w:rPr>
                <w:b/>
                <w:sz w:val="20"/>
                <w:szCs w:val="20"/>
              </w:rPr>
              <w:t>4.24</w:t>
            </w:r>
          </w:p>
        </w:tc>
      </w:tr>
      <w:tr w:rsidR="00287473" w:rsidRPr="001C1910" w14:paraId="785DB125" w14:textId="77777777" w:rsidTr="00BC22D5">
        <w:tc>
          <w:tcPr>
            <w:tcW w:w="826" w:type="pct"/>
            <w:vMerge/>
          </w:tcPr>
          <w:p w14:paraId="5C38FBFF" w14:textId="77777777" w:rsidR="00287473" w:rsidRPr="001C1910" w:rsidRDefault="00287473" w:rsidP="00287473">
            <w:pPr>
              <w:pStyle w:val="NoSpacing"/>
              <w:rPr>
                <w:sz w:val="20"/>
                <w:szCs w:val="20"/>
                <w:highlight w:val="yellow"/>
              </w:rPr>
            </w:pPr>
          </w:p>
        </w:tc>
        <w:tc>
          <w:tcPr>
            <w:tcW w:w="655" w:type="pct"/>
            <w:vMerge w:val="restart"/>
            <w:vAlign w:val="center"/>
          </w:tcPr>
          <w:p w14:paraId="11285236" w14:textId="77777777" w:rsidR="00287473" w:rsidRPr="001C1910" w:rsidRDefault="00287473" w:rsidP="00287473">
            <w:pPr>
              <w:pStyle w:val="NoSpacing"/>
              <w:rPr>
                <w:sz w:val="20"/>
                <w:szCs w:val="20"/>
              </w:rPr>
            </w:pPr>
            <w:r w:rsidRPr="001C1910">
              <w:rPr>
                <w:sz w:val="20"/>
                <w:szCs w:val="20"/>
              </w:rPr>
              <w:t>WCC2</w:t>
            </w:r>
          </w:p>
          <w:p w14:paraId="52E69CA9" w14:textId="77777777" w:rsidR="00287473" w:rsidRPr="001C1910" w:rsidRDefault="00287473" w:rsidP="00287473">
            <w:pPr>
              <w:pStyle w:val="NoSpacing"/>
              <w:rPr>
                <w:sz w:val="20"/>
                <w:szCs w:val="20"/>
              </w:rPr>
            </w:pPr>
            <w:r w:rsidRPr="001C1910">
              <w:rPr>
                <w:sz w:val="20"/>
                <w:szCs w:val="20"/>
              </w:rPr>
              <w:t>(2011)</w:t>
            </w:r>
          </w:p>
          <w:p w14:paraId="7414DE53" w14:textId="77777777" w:rsidR="00287473" w:rsidRPr="001C1910" w:rsidRDefault="00287473" w:rsidP="00287473">
            <w:pPr>
              <w:pStyle w:val="NoSpacing"/>
              <w:rPr>
                <w:sz w:val="20"/>
                <w:szCs w:val="20"/>
              </w:rPr>
            </w:pPr>
            <w:proofErr w:type="spellStart"/>
            <w:r w:rsidRPr="001C1910">
              <w:rPr>
                <w:sz w:val="20"/>
                <w:szCs w:val="20"/>
              </w:rPr>
              <w:t>Chironomidae</w:t>
            </w:r>
            <w:proofErr w:type="spellEnd"/>
          </w:p>
          <w:p w14:paraId="5FA21BAC" w14:textId="77777777" w:rsidR="00287473" w:rsidRPr="001C1910" w:rsidRDefault="00287473" w:rsidP="00287473">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690C89B2" w14:textId="77777777" w:rsidR="00287473" w:rsidRPr="001C1910" w:rsidRDefault="00287473" w:rsidP="00287473">
            <w:pPr>
              <w:pStyle w:val="NoSpacing"/>
              <w:rPr>
                <w:sz w:val="20"/>
                <w:szCs w:val="20"/>
              </w:rPr>
            </w:pPr>
          </w:p>
          <w:p w14:paraId="210B674E" w14:textId="77777777" w:rsidR="00287473" w:rsidRPr="001C1910" w:rsidRDefault="00287473" w:rsidP="00287473">
            <w:pPr>
              <w:pStyle w:val="NoSpacing"/>
              <w:rPr>
                <w:sz w:val="20"/>
                <w:szCs w:val="20"/>
              </w:rPr>
            </w:pPr>
            <w:r w:rsidRPr="001C1910">
              <w:rPr>
                <w:sz w:val="20"/>
                <w:szCs w:val="20"/>
              </w:rPr>
              <w:t>Great Plains Ecoregion</w:t>
            </w:r>
          </w:p>
          <w:p w14:paraId="4D86D58E" w14:textId="77777777" w:rsidR="00287473" w:rsidRPr="001C1910" w:rsidRDefault="00287473" w:rsidP="00287473">
            <w:pPr>
              <w:pStyle w:val="NoSpacing"/>
              <w:rPr>
                <w:sz w:val="20"/>
                <w:szCs w:val="20"/>
                <w:highlight w:val="yellow"/>
              </w:rPr>
            </w:pPr>
          </w:p>
        </w:tc>
        <w:tc>
          <w:tcPr>
            <w:tcW w:w="1281" w:type="pct"/>
          </w:tcPr>
          <w:p w14:paraId="48BB8798" w14:textId="77777777" w:rsidR="00287473" w:rsidRPr="001C1910" w:rsidRDefault="00287473" w:rsidP="00287473">
            <w:pPr>
              <w:pStyle w:val="NoSpacing"/>
              <w:rPr>
                <w:sz w:val="20"/>
                <w:szCs w:val="20"/>
                <w:highlight w:val="yellow"/>
              </w:rPr>
            </w:pPr>
            <w:r w:rsidRPr="001C1910">
              <w:rPr>
                <w:sz w:val="20"/>
                <w:szCs w:val="20"/>
              </w:rPr>
              <w:t>Taxa Richness</w:t>
            </w:r>
          </w:p>
        </w:tc>
        <w:tc>
          <w:tcPr>
            <w:tcW w:w="709" w:type="pct"/>
            <w:vAlign w:val="center"/>
          </w:tcPr>
          <w:p w14:paraId="5D4DB858" w14:textId="77777777" w:rsidR="00287473" w:rsidRPr="001C1910" w:rsidRDefault="00287473" w:rsidP="00287473">
            <w:pPr>
              <w:pStyle w:val="NoSpacing"/>
              <w:jc w:val="center"/>
              <w:rPr>
                <w:sz w:val="20"/>
                <w:szCs w:val="20"/>
                <w:highlight w:val="yellow"/>
              </w:rPr>
            </w:pPr>
            <w:r w:rsidRPr="001C1910">
              <w:rPr>
                <w:rFonts w:cstheme="minorHAnsi"/>
                <w:sz w:val="20"/>
                <w:szCs w:val="20"/>
              </w:rPr>
              <w:t>7</w:t>
            </w:r>
          </w:p>
        </w:tc>
        <w:tc>
          <w:tcPr>
            <w:tcW w:w="802" w:type="pct"/>
            <w:vAlign w:val="center"/>
          </w:tcPr>
          <w:p w14:paraId="09A5F7EA" w14:textId="77777777" w:rsidR="00287473" w:rsidRPr="001C1910" w:rsidRDefault="00287473" w:rsidP="00287473">
            <w:pPr>
              <w:pStyle w:val="NoSpacing"/>
              <w:jc w:val="center"/>
              <w:rPr>
                <w:sz w:val="20"/>
                <w:szCs w:val="20"/>
              </w:rPr>
            </w:pPr>
            <w:r w:rsidRPr="001C1910">
              <w:rPr>
                <w:sz w:val="20"/>
                <w:szCs w:val="20"/>
              </w:rPr>
              <w:t>8.5</w:t>
            </w:r>
          </w:p>
        </w:tc>
        <w:tc>
          <w:tcPr>
            <w:tcW w:w="727" w:type="pct"/>
            <w:vAlign w:val="center"/>
          </w:tcPr>
          <w:p w14:paraId="3F248DB8" w14:textId="77777777" w:rsidR="00287473" w:rsidRPr="001C1910" w:rsidRDefault="00287473" w:rsidP="00287473">
            <w:pPr>
              <w:pStyle w:val="NoSpacing"/>
              <w:jc w:val="center"/>
              <w:rPr>
                <w:sz w:val="20"/>
                <w:szCs w:val="20"/>
              </w:rPr>
            </w:pPr>
            <w:r w:rsidRPr="001C1910">
              <w:rPr>
                <w:rFonts w:cstheme="minorHAnsi"/>
                <w:sz w:val="20"/>
                <w:szCs w:val="20"/>
              </w:rPr>
              <w:t>2.38</w:t>
            </w:r>
          </w:p>
        </w:tc>
      </w:tr>
      <w:tr w:rsidR="00287473" w:rsidRPr="001C1910" w14:paraId="29A2C20D" w14:textId="77777777" w:rsidTr="00BC22D5">
        <w:tc>
          <w:tcPr>
            <w:tcW w:w="826" w:type="pct"/>
            <w:vMerge/>
          </w:tcPr>
          <w:p w14:paraId="3D61C876" w14:textId="77777777" w:rsidR="00287473" w:rsidRPr="001C1910" w:rsidRDefault="00287473" w:rsidP="00287473">
            <w:pPr>
              <w:pStyle w:val="NoSpacing"/>
              <w:rPr>
                <w:sz w:val="20"/>
                <w:szCs w:val="20"/>
                <w:highlight w:val="yellow"/>
              </w:rPr>
            </w:pPr>
          </w:p>
        </w:tc>
        <w:tc>
          <w:tcPr>
            <w:tcW w:w="655" w:type="pct"/>
            <w:vMerge/>
            <w:vAlign w:val="center"/>
          </w:tcPr>
          <w:p w14:paraId="6B541F9F" w14:textId="77777777" w:rsidR="00287473" w:rsidRPr="001C1910" w:rsidRDefault="00287473" w:rsidP="00287473">
            <w:pPr>
              <w:pStyle w:val="NoSpacing"/>
              <w:rPr>
                <w:sz w:val="20"/>
                <w:szCs w:val="20"/>
                <w:highlight w:val="yellow"/>
              </w:rPr>
            </w:pPr>
          </w:p>
        </w:tc>
        <w:tc>
          <w:tcPr>
            <w:tcW w:w="1281" w:type="pct"/>
          </w:tcPr>
          <w:p w14:paraId="154DFEEA" w14:textId="77777777" w:rsidR="00287473" w:rsidRPr="001C1910" w:rsidRDefault="00287473" w:rsidP="00287473">
            <w:pPr>
              <w:pStyle w:val="NoSpacing"/>
              <w:rPr>
                <w:sz w:val="20"/>
                <w:szCs w:val="20"/>
                <w:highlight w:val="yellow"/>
              </w:rPr>
            </w:pPr>
            <w:r w:rsidRPr="001C1910">
              <w:rPr>
                <w:sz w:val="20"/>
                <w:szCs w:val="20"/>
              </w:rPr>
              <w:t>EPT Index</w:t>
            </w:r>
          </w:p>
        </w:tc>
        <w:tc>
          <w:tcPr>
            <w:tcW w:w="709" w:type="pct"/>
            <w:vAlign w:val="center"/>
          </w:tcPr>
          <w:p w14:paraId="6C391D10" w14:textId="77777777" w:rsidR="00287473" w:rsidRPr="001C1910" w:rsidRDefault="00287473" w:rsidP="00287473">
            <w:pPr>
              <w:pStyle w:val="NoSpacing"/>
              <w:jc w:val="center"/>
              <w:rPr>
                <w:sz w:val="20"/>
                <w:szCs w:val="20"/>
                <w:highlight w:val="yellow"/>
              </w:rPr>
            </w:pPr>
            <w:r w:rsidRPr="001C1910">
              <w:rPr>
                <w:rFonts w:cstheme="minorHAnsi"/>
                <w:sz w:val="20"/>
                <w:szCs w:val="20"/>
              </w:rPr>
              <w:t>1</w:t>
            </w:r>
          </w:p>
        </w:tc>
        <w:tc>
          <w:tcPr>
            <w:tcW w:w="802" w:type="pct"/>
            <w:vAlign w:val="center"/>
          </w:tcPr>
          <w:p w14:paraId="661CE8A5" w14:textId="77777777" w:rsidR="00287473" w:rsidRPr="001C1910" w:rsidRDefault="00287473" w:rsidP="00287473">
            <w:pPr>
              <w:pStyle w:val="NoSpacing"/>
              <w:jc w:val="center"/>
              <w:rPr>
                <w:sz w:val="20"/>
                <w:szCs w:val="20"/>
              </w:rPr>
            </w:pPr>
            <w:r w:rsidRPr="001C1910">
              <w:rPr>
                <w:sz w:val="20"/>
                <w:szCs w:val="20"/>
              </w:rPr>
              <w:t>3.25</w:t>
            </w:r>
          </w:p>
        </w:tc>
        <w:tc>
          <w:tcPr>
            <w:tcW w:w="727" w:type="pct"/>
            <w:vAlign w:val="center"/>
          </w:tcPr>
          <w:p w14:paraId="7E15E944" w14:textId="77777777" w:rsidR="00287473" w:rsidRPr="001C1910" w:rsidRDefault="00287473" w:rsidP="00287473">
            <w:pPr>
              <w:pStyle w:val="NoSpacing"/>
              <w:jc w:val="center"/>
              <w:rPr>
                <w:sz w:val="20"/>
                <w:szCs w:val="20"/>
              </w:rPr>
            </w:pPr>
            <w:r w:rsidRPr="001C1910">
              <w:rPr>
                <w:sz w:val="20"/>
                <w:szCs w:val="20"/>
              </w:rPr>
              <w:t>2.22</w:t>
            </w:r>
          </w:p>
        </w:tc>
      </w:tr>
      <w:tr w:rsidR="00287473" w:rsidRPr="001C1910" w14:paraId="633DD11F" w14:textId="77777777" w:rsidTr="00BC22D5">
        <w:tc>
          <w:tcPr>
            <w:tcW w:w="826" w:type="pct"/>
            <w:vMerge/>
          </w:tcPr>
          <w:p w14:paraId="63FB395F" w14:textId="77777777" w:rsidR="00287473" w:rsidRPr="001C1910" w:rsidRDefault="00287473" w:rsidP="00287473">
            <w:pPr>
              <w:pStyle w:val="NoSpacing"/>
              <w:rPr>
                <w:sz w:val="20"/>
                <w:szCs w:val="20"/>
                <w:highlight w:val="yellow"/>
              </w:rPr>
            </w:pPr>
          </w:p>
        </w:tc>
        <w:tc>
          <w:tcPr>
            <w:tcW w:w="655" w:type="pct"/>
            <w:vMerge/>
            <w:vAlign w:val="center"/>
          </w:tcPr>
          <w:p w14:paraId="37D4EABF" w14:textId="77777777" w:rsidR="00287473" w:rsidRPr="001C1910" w:rsidRDefault="00287473" w:rsidP="00287473">
            <w:pPr>
              <w:pStyle w:val="NoSpacing"/>
              <w:rPr>
                <w:sz w:val="20"/>
                <w:szCs w:val="20"/>
                <w:highlight w:val="yellow"/>
              </w:rPr>
            </w:pPr>
          </w:p>
        </w:tc>
        <w:tc>
          <w:tcPr>
            <w:tcW w:w="1281" w:type="pct"/>
          </w:tcPr>
          <w:p w14:paraId="7E3E772D" w14:textId="77777777" w:rsidR="00287473" w:rsidRPr="001C1910" w:rsidRDefault="00287473" w:rsidP="00287473">
            <w:pPr>
              <w:pStyle w:val="NoSpacing"/>
              <w:rPr>
                <w:sz w:val="20"/>
                <w:szCs w:val="20"/>
                <w:highlight w:val="yellow"/>
              </w:rPr>
            </w:pPr>
            <w:r w:rsidRPr="001C1910">
              <w:rPr>
                <w:sz w:val="20"/>
                <w:szCs w:val="20"/>
              </w:rPr>
              <w:t>% EPT</w:t>
            </w:r>
          </w:p>
        </w:tc>
        <w:tc>
          <w:tcPr>
            <w:tcW w:w="709" w:type="pct"/>
            <w:vAlign w:val="center"/>
          </w:tcPr>
          <w:p w14:paraId="3D6EF8BA" w14:textId="77777777" w:rsidR="00287473" w:rsidRPr="001C1910" w:rsidRDefault="00287473" w:rsidP="00287473">
            <w:pPr>
              <w:pStyle w:val="NoSpacing"/>
              <w:jc w:val="center"/>
              <w:rPr>
                <w:sz w:val="20"/>
                <w:szCs w:val="20"/>
                <w:highlight w:val="yellow"/>
              </w:rPr>
            </w:pPr>
            <w:r w:rsidRPr="001C1910">
              <w:rPr>
                <w:sz w:val="20"/>
                <w:szCs w:val="20"/>
              </w:rPr>
              <w:t>22%</w:t>
            </w:r>
          </w:p>
        </w:tc>
        <w:tc>
          <w:tcPr>
            <w:tcW w:w="802" w:type="pct"/>
            <w:vAlign w:val="center"/>
          </w:tcPr>
          <w:p w14:paraId="6548C951" w14:textId="77777777" w:rsidR="00287473" w:rsidRPr="001C1910" w:rsidRDefault="00287473" w:rsidP="00287473">
            <w:pPr>
              <w:pStyle w:val="NoSpacing"/>
              <w:jc w:val="center"/>
              <w:rPr>
                <w:sz w:val="20"/>
                <w:szCs w:val="20"/>
              </w:rPr>
            </w:pPr>
            <w:r w:rsidRPr="001C1910">
              <w:rPr>
                <w:sz w:val="20"/>
                <w:szCs w:val="20"/>
              </w:rPr>
              <w:t>48%</w:t>
            </w:r>
          </w:p>
        </w:tc>
        <w:tc>
          <w:tcPr>
            <w:tcW w:w="727" w:type="pct"/>
            <w:vAlign w:val="center"/>
          </w:tcPr>
          <w:p w14:paraId="346008C9" w14:textId="77777777" w:rsidR="00287473" w:rsidRPr="001C1910" w:rsidRDefault="00287473" w:rsidP="00287473">
            <w:pPr>
              <w:pStyle w:val="NoSpacing"/>
              <w:jc w:val="center"/>
              <w:rPr>
                <w:sz w:val="20"/>
                <w:szCs w:val="20"/>
              </w:rPr>
            </w:pPr>
            <w:r w:rsidRPr="001C1910">
              <w:rPr>
                <w:sz w:val="20"/>
                <w:szCs w:val="20"/>
              </w:rPr>
              <w:t>19%</w:t>
            </w:r>
          </w:p>
        </w:tc>
      </w:tr>
      <w:tr w:rsidR="00287473" w:rsidRPr="001C1910" w14:paraId="2D8BA9AD" w14:textId="77777777" w:rsidTr="00BC22D5">
        <w:tc>
          <w:tcPr>
            <w:tcW w:w="826" w:type="pct"/>
            <w:vMerge/>
          </w:tcPr>
          <w:p w14:paraId="558C84C0" w14:textId="77777777" w:rsidR="00287473" w:rsidRPr="001C1910" w:rsidRDefault="00287473" w:rsidP="00287473">
            <w:pPr>
              <w:pStyle w:val="NoSpacing"/>
              <w:rPr>
                <w:sz w:val="20"/>
                <w:szCs w:val="20"/>
                <w:highlight w:val="yellow"/>
              </w:rPr>
            </w:pPr>
          </w:p>
        </w:tc>
        <w:tc>
          <w:tcPr>
            <w:tcW w:w="655" w:type="pct"/>
            <w:vMerge/>
            <w:vAlign w:val="center"/>
          </w:tcPr>
          <w:p w14:paraId="0ACDA893" w14:textId="77777777" w:rsidR="00287473" w:rsidRPr="001C1910" w:rsidRDefault="00287473" w:rsidP="00287473">
            <w:pPr>
              <w:pStyle w:val="NoSpacing"/>
              <w:rPr>
                <w:sz w:val="20"/>
                <w:szCs w:val="20"/>
                <w:highlight w:val="yellow"/>
              </w:rPr>
            </w:pPr>
          </w:p>
        </w:tc>
        <w:tc>
          <w:tcPr>
            <w:tcW w:w="1281" w:type="pct"/>
          </w:tcPr>
          <w:p w14:paraId="0EC8B552" w14:textId="77777777" w:rsidR="00287473" w:rsidRPr="001C1910" w:rsidRDefault="00287473" w:rsidP="00287473">
            <w:pPr>
              <w:pStyle w:val="NoSpacing"/>
              <w:rPr>
                <w:sz w:val="20"/>
                <w:szCs w:val="20"/>
                <w:highlight w:val="yellow"/>
              </w:rPr>
            </w:pPr>
            <w:r w:rsidRPr="001C1910">
              <w:rPr>
                <w:sz w:val="20"/>
                <w:szCs w:val="20"/>
              </w:rPr>
              <w:t>Family Biotic Index</w:t>
            </w:r>
          </w:p>
        </w:tc>
        <w:tc>
          <w:tcPr>
            <w:tcW w:w="709" w:type="pct"/>
            <w:vAlign w:val="center"/>
          </w:tcPr>
          <w:p w14:paraId="44E0BAD1" w14:textId="77777777" w:rsidR="00287473" w:rsidRPr="001C1910" w:rsidRDefault="00287473" w:rsidP="00287473">
            <w:pPr>
              <w:pStyle w:val="NoSpacing"/>
              <w:jc w:val="center"/>
              <w:rPr>
                <w:sz w:val="20"/>
                <w:szCs w:val="20"/>
                <w:highlight w:val="yellow"/>
              </w:rPr>
            </w:pPr>
            <w:r w:rsidRPr="001C1910">
              <w:rPr>
                <w:rFonts w:cstheme="minorHAnsi"/>
                <w:sz w:val="20"/>
                <w:szCs w:val="20"/>
              </w:rPr>
              <w:t>6.05</w:t>
            </w:r>
          </w:p>
        </w:tc>
        <w:tc>
          <w:tcPr>
            <w:tcW w:w="802" w:type="pct"/>
            <w:vAlign w:val="center"/>
          </w:tcPr>
          <w:p w14:paraId="7C6BCE52" w14:textId="77777777" w:rsidR="00287473" w:rsidRPr="001C1910" w:rsidRDefault="00287473" w:rsidP="00287473">
            <w:pPr>
              <w:pStyle w:val="NoSpacing"/>
              <w:jc w:val="center"/>
              <w:rPr>
                <w:sz w:val="20"/>
                <w:szCs w:val="20"/>
              </w:rPr>
            </w:pPr>
            <w:r w:rsidRPr="001C1910">
              <w:rPr>
                <w:sz w:val="20"/>
                <w:szCs w:val="20"/>
              </w:rPr>
              <w:t>5.30</w:t>
            </w:r>
          </w:p>
        </w:tc>
        <w:tc>
          <w:tcPr>
            <w:tcW w:w="727" w:type="pct"/>
            <w:vAlign w:val="center"/>
          </w:tcPr>
          <w:p w14:paraId="4ED71D4B" w14:textId="77777777" w:rsidR="00287473" w:rsidRPr="001C1910" w:rsidRDefault="00287473" w:rsidP="00287473">
            <w:pPr>
              <w:pStyle w:val="NoSpacing"/>
              <w:jc w:val="center"/>
              <w:rPr>
                <w:sz w:val="20"/>
                <w:szCs w:val="20"/>
              </w:rPr>
            </w:pPr>
            <w:r w:rsidRPr="001C1910">
              <w:rPr>
                <w:sz w:val="20"/>
                <w:szCs w:val="20"/>
              </w:rPr>
              <w:t>1.36</w:t>
            </w:r>
          </w:p>
        </w:tc>
      </w:tr>
      <w:tr w:rsidR="00287473" w:rsidRPr="001C1910" w14:paraId="33EAD921" w14:textId="77777777" w:rsidTr="00BC22D5">
        <w:tc>
          <w:tcPr>
            <w:tcW w:w="826" w:type="pct"/>
            <w:vMerge/>
          </w:tcPr>
          <w:p w14:paraId="61F92D1C" w14:textId="77777777" w:rsidR="00287473" w:rsidRPr="001C1910" w:rsidRDefault="00287473" w:rsidP="00287473">
            <w:pPr>
              <w:pStyle w:val="NoSpacing"/>
              <w:rPr>
                <w:sz w:val="20"/>
                <w:szCs w:val="20"/>
                <w:highlight w:val="yellow"/>
              </w:rPr>
            </w:pPr>
          </w:p>
        </w:tc>
        <w:tc>
          <w:tcPr>
            <w:tcW w:w="655" w:type="pct"/>
            <w:vMerge/>
            <w:vAlign w:val="center"/>
          </w:tcPr>
          <w:p w14:paraId="2F446E27" w14:textId="77777777" w:rsidR="00287473" w:rsidRPr="001C1910" w:rsidRDefault="00287473" w:rsidP="00287473">
            <w:pPr>
              <w:pStyle w:val="NoSpacing"/>
              <w:rPr>
                <w:sz w:val="20"/>
                <w:szCs w:val="20"/>
                <w:highlight w:val="yellow"/>
              </w:rPr>
            </w:pPr>
          </w:p>
        </w:tc>
        <w:tc>
          <w:tcPr>
            <w:tcW w:w="1281" w:type="pct"/>
          </w:tcPr>
          <w:p w14:paraId="6F42A5FB" w14:textId="77777777" w:rsidR="00287473" w:rsidRPr="001C1910" w:rsidRDefault="00287473" w:rsidP="00287473">
            <w:pPr>
              <w:pStyle w:val="NoSpacing"/>
              <w:rPr>
                <w:sz w:val="20"/>
                <w:szCs w:val="20"/>
                <w:highlight w:val="yellow"/>
              </w:rPr>
            </w:pPr>
            <w:r w:rsidRPr="001C1910">
              <w:rPr>
                <w:sz w:val="20"/>
                <w:szCs w:val="20"/>
              </w:rPr>
              <w:t>% Dominant Family</w:t>
            </w:r>
          </w:p>
        </w:tc>
        <w:tc>
          <w:tcPr>
            <w:tcW w:w="709" w:type="pct"/>
            <w:vAlign w:val="center"/>
          </w:tcPr>
          <w:p w14:paraId="6AE689E3" w14:textId="77777777" w:rsidR="00287473" w:rsidRPr="001C1910" w:rsidRDefault="00287473" w:rsidP="00287473">
            <w:pPr>
              <w:pStyle w:val="NoSpacing"/>
              <w:jc w:val="center"/>
              <w:rPr>
                <w:sz w:val="20"/>
                <w:szCs w:val="20"/>
                <w:highlight w:val="yellow"/>
              </w:rPr>
            </w:pPr>
            <w:r w:rsidRPr="001C1910">
              <w:rPr>
                <w:rFonts w:cstheme="minorHAnsi"/>
                <w:sz w:val="20"/>
                <w:szCs w:val="20"/>
              </w:rPr>
              <w:t>49%</w:t>
            </w:r>
          </w:p>
        </w:tc>
        <w:tc>
          <w:tcPr>
            <w:tcW w:w="802" w:type="pct"/>
            <w:vAlign w:val="center"/>
          </w:tcPr>
          <w:p w14:paraId="2944C579" w14:textId="77777777" w:rsidR="00287473" w:rsidRPr="001C1910" w:rsidRDefault="00287473" w:rsidP="00287473">
            <w:pPr>
              <w:pStyle w:val="NoSpacing"/>
              <w:jc w:val="center"/>
              <w:rPr>
                <w:sz w:val="20"/>
                <w:szCs w:val="20"/>
              </w:rPr>
            </w:pPr>
            <w:r w:rsidRPr="001C1910">
              <w:rPr>
                <w:sz w:val="20"/>
                <w:szCs w:val="20"/>
              </w:rPr>
              <w:t>37%</w:t>
            </w:r>
          </w:p>
        </w:tc>
        <w:tc>
          <w:tcPr>
            <w:tcW w:w="727" w:type="pct"/>
            <w:vAlign w:val="center"/>
          </w:tcPr>
          <w:p w14:paraId="4E587E1C" w14:textId="77777777" w:rsidR="00287473" w:rsidRPr="001C1910" w:rsidRDefault="00287473" w:rsidP="00287473">
            <w:pPr>
              <w:pStyle w:val="NoSpacing"/>
              <w:jc w:val="center"/>
              <w:rPr>
                <w:sz w:val="20"/>
                <w:szCs w:val="20"/>
              </w:rPr>
            </w:pPr>
            <w:r w:rsidRPr="001C1910">
              <w:rPr>
                <w:sz w:val="20"/>
                <w:szCs w:val="20"/>
              </w:rPr>
              <w:t>9%</w:t>
            </w:r>
          </w:p>
        </w:tc>
      </w:tr>
      <w:tr w:rsidR="00287473" w:rsidRPr="001C1910" w14:paraId="6A566037" w14:textId="77777777" w:rsidTr="00BC22D5">
        <w:tc>
          <w:tcPr>
            <w:tcW w:w="826" w:type="pct"/>
            <w:vMerge/>
          </w:tcPr>
          <w:p w14:paraId="5398A27A" w14:textId="77777777" w:rsidR="00287473" w:rsidRPr="001C1910" w:rsidRDefault="00287473" w:rsidP="00287473">
            <w:pPr>
              <w:pStyle w:val="NoSpacing"/>
              <w:rPr>
                <w:sz w:val="20"/>
                <w:szCs w:val="20"/>
                <w:highlight w:val="yellow"/>
              </w:rPr>
            </w:pPr>
          </w:p>
        </w:tc>
        <w:tc>
          <w:tcPr>
            <w:tcW w:w="655" w:type="pct"/>
            <w:vMerge/>
            <w:vAlign w:val="center"/>
          </w:tcPr>
          <w:p w14:paraId="219DF3D8" w14:textId="77777777" w:rsidR="00287473" w:rsidRPr="001C1910" w:rsidRDefault="00287473" w:rsidP="00287473">
            <w:pPr>
              <w:pStyle w:val="NoSpacing"/>
              <w:rPr>
                <w:sz w:val="20"/>
                <w:szCs w:val="20"/>
                <w:highlight w:val="yellow"/>
              </w:rPr>
            </w:pPr>
          </w:p>
        </w:tc>
        <w:tc>
          <w:tcPr>
            <w:tcW w:w="1281" w:type="pct"/>
          </w:tcPr>
          <w:p w14:paraId="43A070EC" w14:textId="77777777" w:rsidR="00287473" w:rsidRPr="001C1910" w:rsidRDefault="00287473" w:rsidP="00287473">
            <w:pPr>
              <w:pStyle w:val="NoSpacing"/>
              <w:rPr>
                <w:sz w:val="20"/>
                <w:szCs w:val="20"/>
                <w:highlight w:val="yellow"/>
              </w:rPr>
            </w:pPr>
            <w:r w:rsidRPr="001C1910">
              <w:rPr>
                <w:sz w:val="20"/>
                <w:szCs w:val="20"/>
              </w:rPr>
              <w:t>% Dipteran &amp; Non-insects</w:t>
            </w:r>
          </w:p>
        </w:tc>
        <w:tc>
          <w:tcPr>
            <w:tcW w:w="709" w:type="pct"/>
            <w:vAlign w:val="center"/>
          </w:tcPr>
          <w:p w14:paraId="7D18E433" w14:textId="77777777" w:rsidR="00287473" w:rsidRPr="001C1910" w:rsidRDefault="00287473" w:rsidP="00287473">
            <w:pPr>
              <w:pStyle w:val="NoSpacing"/>
              <w:jc w:val="center"/>
              <w:rPr>
                <w:sz w:val="20"/>
                <w:szCs w:val="20"/>
                <w:highlight w:val="yellow"/>
              </w:rPr>
            </w:pPr>
            <w:r w:rsidRPr="001C1910">
              <w:rPr>
                <w:rFonts w:cstheme="minorHAnsi"/>
                <w:sz w:val="20"/>
                <w:szCs w:val="20"/>
              </w:rPr>
              <w:t>71%</w:t>
            </w:r>
          </w:p>
        </w:tc>
        <w:tc>
          <w:tcPr>
            <w:tcW w:w="802" w:type="pct"/>
            <w:vAlign w:val="center"/>
          </w:tcPr>
          <w:p w14:paraId="3EF769E5" w14:textId="77777777" w:rsidR="00287473" w:rsidRPr="001C1910" w:rsidRDefault="00287473" w:rsidP="00287473">
            <w:pPr>
              <w:pStyle w:val="NoSpacing"/>
              <w:jc w:val="center"/>
              <w:rPr>
                <w:sz w:val="20"/>
                <w:szCs w:val="20"/>
              </w:rPr>
            </w:pPr>
            <w:r w:rsidRPr="001C1910">
              <w:rPr>
                <w:sz w:val="20"/>
                <w:szCs w:val="20"/>
              </w:rPr>
              <w:t>47%</w:t>
            </w:r>
          </w:p>
        </w:tc>
        <w:tc>
          <w:tcPr>
            <w:tcW w:w="727" w:type="pct"/>
            <w:vAlign w:val="center"/>
          </w:tcPr>
          <w:p w14:paraId="34A6494A" w14:textId="77777777" w:rsidR="00287473" w:rsidRPr="001C1910" w:rsidRDefault="00287473" w:rsidP="00287473">
            <w:pPr>
              <w:pStyle w:val="NoSpacing"/>
              <w:jc w:val="center"/>
              <w:rPr>
                <w:sz w:val="20"/>
                <w:szCs w:val="20"/>
              </w:rPr>
            </w:pPr>
            <w:r w:rsidRPr="001C1910">
              <w:rPr>
                <w:sz w:val="20"/>
                <w:szCs w:val="20"/>
              </w:rPr>
              <w:t>19%</w:t>
            </w:r>
          </w:p>
        </w:tc>
      </w:tr>
      <w:tr w:rsidR="00287473" w:rsidRPr="001C1910" w14:paraId="09DBC9BF" w14:textId="77777777" w:rsidTr="00BC22D5">
        <w:tc>
          <w:tcPr>
            <w:tcW w:w="826" w:type="pct"/>
            <w:vMerge/>
          </w:tcPr>
          <w:p w14:paraId="0EB61100" w14:textId="77777777" w:rsidR="00287473" w:rsidRPr="001C1910" w:rsidRDefault="00287473" w:rsidP="00287473">
            <w:pPr>
              <w:pStyle w:val="NoSpacing"/>
              <w:rPr>
                <w:sz w:val="20"/>
                <w:szCs w:val="20"/>
                <w:highlight w:val="yellow"/>
              </w:rPr>
            </w:pPr>
          </w:p>
        </w:tc>
        <w:tc>
          <w:tcPr>
            <w:tcW w:w="655" w:type="pct"/>
            <w:vMerge/>
            <w:vAlign w:val="center"/>
          </w:tcPr>
          <w:p w14:paraId="79B6D981" w14:textId="77777777" w:rsidR="00287473" w:rsidRPr="001C1910" w:rsidRDefault="00287473" w:rsidP="00287473">
            <w:pPr>
              <w:pStyle w:val="NoSpacing"/>
              <w:rPr>
                <w:sz w:val="20"/>
                <w:szCs w:val="20"/>
                <w:highlight w:val="yellow"/>
              </w:rPr>
            </w:pPr>
          </w:p>
        </w:tc>
        <w:tc>
          <w:tcPr>
            <w:tcW w:w="1281" w:type="pct"/>
            <w:shd w:val="clear" w:color="auto" w:fill="auto"/>
          </w:tcPr>
          <w:p w14:paraId="76C32604" w14:textId="77777777" w:rsidR="00287473" w:rsidRPr="001C1910" w:rsidRDefault="00287473" w:rsidP="00287473">
            <w:pPr>
              <w:pStyle w:val="NoSpacing"/>
              <w:rPr>
                <w:sz w:val="20"/>
                <w:szCs w:val="20"/>
                <w:highlight w:val="yellow"/>
              </w:rPr>
            </w:pPr>
            <w:r w:rsidRPr="001C1910">
              <w:rPr>
                <w:sz w:val="20"/>
                <w:szCs w:val="20"/>
              </w:rPr>
              <w:t>% Collector Gatherers</w:t>
            </w:r>
          </w:p>
        </w:tc>
        <w:tc>
          <w:tcPr>
            <w:tcW w:w="709" w:type="pct"/>
            <w:shd w:val="clear" w:color="auto" w:fill="auto"/>
            <w:vAlign w:val="center"/>
          </w:tcPr>
          <w:p w14:paraId="379666E8" w14:textId="77777777" w:rsidR="00287473" w:rsidRPr="001C1910" w:rsidRDefault="00287473" w:rsidP="00287473">
            <w:pPr>
              <w:pStyle w:val="NoSpacing"/>
              <w:jc w:val="center"/>
              <w:rPr>
                <w:sz w:val="20"/>
                <w:szCs w:val="20"/>
                <w:highlight w:val="yellow"/>
              </w:rPr>
            </w:pPr>
            <w:r w:rsidRPr="001C1910">
              <w:rPr>
                <w:rFonts w:cstheme="minorHAnsi"/>
                <w:sz w:val="20"/>
                <w:szCs w:val="20"/>
              </w:rPr>
              <w:t>75%</w:t>
            </w:r>
          </w:p>
        </w:tc>
        <w:tc>
          <w:tcPr>
            <w:tcW w:w="802" w:type="pct"/>
            <w:shd w:val="clear" w:color="auto" w:fill="auto"/>
            <w:vAlign w:val="center"/>
          </w:tcPr>
          <w:p w14:paraId="1FF6AB13" w14:textId="77777777" w:rsidR="00287473" w:rsidRPr="001C1910" w:rsidRDefault="00287473" w:rsidP="00287473">
            <w:pPr>
              <w:pStyle w:val="NoSpacing"/>
              <w:jc w:val="center"/>
              <w:rPr>
                <w:sz w:val="20"/>
                <w:szCs w:val="20"/>
              </w:rPr>
            </w:pPr>
            <w:r w:rsidRPr="001C1910">
              <w:rPr>
                <w:sz w:val="20"/>
                <w:szCs w:val="20"/>
              </w:rPr>
              <w:t>57%</w:t>
            </w:r>
          </w:p>
        </w:tc>
        <w:tc>
          <w:tcPr>
            <w:tcW w:w="727" w:type="pct"/>
            <w:shd w:val="clear" w:color="auto" w:fill="auto"/>
            <w:vAlign w:val="center"/>
          </w:tcPr>
          <w:p w14:paraId="550DB4BE" w14:textId="77777777" w:rsidR="00287473" w:rsidRPr="001C1910" w:rsidRDefault="00287473" w:rsidP="00287473">
            <w:pPr>
              <w:pStyle w:val="NoSpacing"/>
              <w:jc w:val="center"/>
              <w:rPr>
                <w:sz w:val="20"/>
                <w:szCs w:val="20"/>
              </w:rPr>
            </w:pPr>
            <w:r w:rsidRPr="001C1910">
              <w:rPr>
                <w:sz w:val="20"/>
                <w:szCs w:val="20"/>
              </w:rPr>
              <w:t>24%</w:t>
            </w:r>
          </w:p>
        </w:tc>
      </w:tr>
      <w:tr w:rsidR="00287473" w:rsidRPr="001C1910" w14:paraId="7402F0B8" w14:textId="77777777" w:rsidTr="00BC22D5">
        <w:tc>
          <w:tcPr>
            <w:tcW w:w="826" w:type="pct"/>
            <w:vMerge/>
          </w:tcPr>
          <w:p w14:paraId="4FD76D5E" w14:textId="77777777" w:rsidR="00287473" w:rsidRPr="001C1910" w:rsidRDefault="00287473" w:rsidP="00287473">
            <w:pPr>
              <w:pStyle w:val="NoSpacing"/>
              <w:rPr>
                <w:sz w:val="20"/>
                <w:szCs w:val="20"/>
                <w:highlight w:val="yellow"/>
              </w:rPr>
            </w:pPr>
          </w:p>
        </w:tc>
        <w:tc>
          <w:tcPr>
            <w:tcW w:w="655" w:type="pct"/>
            <w:vMerge/>
            <w:vAlign w:val="center"/>
          </w:tcPr>
          <w:p w14:paraId="168B85D8" w14:textId="77777777" w:rsidR="00287473" w:rsidRPr="001C1910" w:rsidRDefault="00287473" w:rsidP="00287473">
            <w:pPr>
              <w:pStyle w:val="NoSpacing"/>
              <w:rPr>
                <w:sz w:val="20"/>
                <w:szCs w:val="20"/>
                <w:highlight w:val="yellow"/>
              </w:rPr>
            </w:pPr>
          </w:p>
        </w:tc>
        <w:tc>
          <w:tcPr>
            <w:tcW w:w="1281" w:type="pct"/>
            <w:shd w:val="clear" w:color="auto" w:fill="C6D9F1" w:themeFill="text2" w:themeFillTint="33"/>
          </w:tcPr>
          <w:p w14:paraId="019A6905" w14:textId="77777777" w:rsidR="00287473" w:rsidRPr="001C1910" w:rsidRDefault="00287473" w:rsidP="00287473">
            <w:pPr>
              <w:pStyle w:val="NoSpacing"/>
              <w:rPr>
                <w:b/>
                <w:sz w:val="20"/>
                <w:szCs w:val="20"/>
              </w:rPr>
            </w:pPr>
            <w:r w:rsidRPr="001C1910">
              <w:rPr>
                <w:b/>
                <w:sz w:val="20"/>
                <w:szCs w:val="20"/>
              </w:rPr>
              <w:t>Total Score</w:t>
            </w:r>
          </w:p>
          <w:p w14:paraId="1BBB851D" w14:textId="77777777" w:rsidR="00287473" w:rsidRPr="001C1910" w:rsidRDefault="00287473" w:rsidP="00287473">
            <w:pPr>
              <w:pStyle w:val="NoSpacing"/>
              <w:rPr>
                <w:sz w:val="20"/>
                <w:szCs w:val="20"/>
                <w:highlight w:val="yellow"/>
              </w:rPr>
            </w:pPr>
            <w:r w:rsidRPr="001C1910">
              <w:rPr>
                <w:b/>
                <w:sz w:val="20"/>
                <w:szCs w:val="20"/>
              </w:rPr>
              <w:t>Max = 24</w:t>
            </w:r>
          </w:p>
        </w:tc>
        <w:tc>
          <w:tcPr>
            <w:tcW w:w="709" w:type="pct"/>
            <w:shd w:val="clear" w:color="auto" w:fill="C6D9F1" w:themeFill="text2" w:themeFillTint="33"/>
            <w:vAlign w:val="center"/>
          </w:tcPr>
          <w:p w14:paraId="03EE6808" w14:textId="77777777" w:rsidR="00287473" w:rsidRPr="001C1910" w:rsidRDefault="00287473" w:rsidP="00287473">
            <w:pPr>
              <w:pStyle w:val="NoSpacing"/>
              <w:jc w:val="center"/>
              <w:rPr>
                <w:rFonts w:cstheme="minorHAnsi"/>
                <w:sz w:val="20"/>
                <w:szCs w:val="20"/>
                <w:highlight w:val="yellow"/>
              </w:rPr>
            </w:pPr>
            <w:r w:rsidRPr="001C1910">
              <w:rPr>
                <w:rFonts w:cstheme="minorHAnsi"/>
                <w:b/>
                <w:sz w:val="20"/>
                <w:szCs w:val="20"/>
              </w:rPr>
              <w:t>9</w:t>
            </w:r>
          </w:p>
        </w:tc>
        <w:tc>
          <w:tcPr>
            <w:tcW w:w="802" w:type="pct"/>
            <w:shd w:val="clear" w:color="auto" w:fill="C6D9F1" w:themeFill="text2" w:themeFillTint="33"/>
            <w:vAlign w:val="center"/>
          </w:tcPr>
          <w:p w14:paraId="6C19A640" w14:textId="77777777" w:rsidR="00287473" w:rsidRPr="001C1910" w:rsidRDefault="00287473" w:rsidP="00287473">
            <w:pPr>
              <w:pStyle w:val="NoSpacing"/>
              <w:jc w:val="center"/>
              <w:rPr>
                <w:sz w:val="20"/>
                <w:szCs w:val="20"/>
              </w:rPr>
            </w:pPr>
            <w:r w:rsidRPr="001C1910">
              <w:rPr>
                <w:b/>
                <w:sz w:val="20"/>
                <w:szCs w:val="20"/>
              </w:rPr>
              <w:t>19.5</w:t>
            </w:r>
          </w:p>
        </w:tc>
        <w:tc>
          <w:tcPr>
            <w:tcW w:w="727" w:type="pct"/>
            <w:shd w:val="clear" w:color="auto" w:fill="C6D9F1" w:themeFill="text2" w:themeFillTint="33"/>
            <w:vAlign w:val="center"/>
          </w:tcPr>
          <w:p w14:paraId="2F0BD54E" w14:textId="77777777" w:rsidR="00287473" w:rsidRPr="001C1910" w:rsidRDefault="00BC22D5" w:rsidP="00287473">
            <w:pPr>
              <w:pStyle w:val="NoSpacing"/>
              <w:jc w:val="center"/>
              <w:rPr>
                <w:sz w:val="20"/>
                <w:szCs w:val="20"/>
              </w:rPr>
            </w:pPr>
            <w:r w:rsidRPr="001C1910">
              <w:rPr>
                <w:b/>
                <w:sz w:val="20"/>
                <w:szCs w:val="20"/>
              </w:rPr>
              <w:t>7.14</w:t>
            </w:r>
          </w:p>
        </w:tc>
      </w:tr>
      <w:tr w:rsidR="00287473" w:rsidRPr="001C1910" w14:paraId="44CEEC3C" w14:textId="77777777" w:rsidTr="00BC22D5">
        <w:tc>
          <w:tcPr>
            <w:tcW w:w="826" w:type="pct"/>
            <w:vMerge/>
          </w:tcPr>
          <w:p w14:paraId="2FD9A573" w14:textId="77777777" w:rsidR="00287473" w:rsidRPr="001C1910" w:rsidRDefault="00287473" w:rsidP="00287473">
            <w:pPr>
              <w:pStyle w:val="NoSpacing"/>
              <w:rPr>
                <w:sz w:val="20"/>
                <w:szCs w:val="20"/>
                <w:highlight w:val="yellow"/>
              </w:rPr>
            </w:pPr>
          </w:p>
        </w:tc>
        <w:tc>
          <w:tcPr>
            <w:tcW w:w="655" w:type="pct"/>
            <w:vMerge w:val="restart"/>
            <w:vAlign w:val="center"/>
          </w:tcPr>
          <w:p w14:paraId="4BAD081D" w14:textId="77777777" w:rsidR="00287473" w:rsidRPr="001C1910" w:rsidRDefault="00287473" w:rsidP="00287473">
            <w:pPr>
              <w:pStyle w:val="NoSpacing"/>
              <w:rPr>
                <w:sz w:val="20"/>
                <w:szCs w:val="20"/>
              </w:rPr>
            </w:pPr>
            <w:r w:rsidRPr="001C1910">
              <w:rPr>
                <w:sz w:val="20"/>
                <w:szCs w:val="20"/>
              </w:rPr>
              <w:t>WCC3</w:t>
            </w:r>
          </w:p>
          <w:p w14:paraId="481D2A7C" w14:textId="77777777" w:rsidR="00287473" w:rsidRPr="001C1910" w:rsidRDefault="00287473" w:rsidP="00287473">
            <w:pPr>
              <w:pStyle w:val="NoSpacing"/>
              <w:rPr>
                <w:sz w:val="20"/>
                <w:szCs w:val="20"/>
              </w:rPr>
            </w:pPr>
            <w:r w:rsidRPr="001C1910">
              <w:rPr>
                <w:sz w:val="20"/>
                <w:szCs w:val="20"/>
              </w:rPr>
              <w:t>(2011)</w:t>
            </w:r>
          </w:p>
          <w:p w14:paraId="21F3AABE" w14:textId="77777777" w:rsidR="00287473" w:rsidRPr="001C1910" w:rsidRDefault="00287473" w:rsidP="00287473">
            <w:pPr>
              <w:pStyle w:val="NoSpacing"/>
              <w:rPr>
                <w:sz w:val="20"/>
                <w:szCs w:val="20"/>
              </w:rPr>
            </w:pPr>
            <w:proofErr w:type="spellStart"/>
            <w:r w:rsidRPr="001C1910">
              <w:rPr>
                <w:sz w:val="20"/>
                <w:szCs w:val="20"/>
              </w:rPr>
              <w:t>Oligichaeta</w:t>
            </w:r>
            <w:proofErr w:type="spellEnd"/>
          </w:p>
          <w:p w14:paraId="1BEA10BE" w14:textId="77777777" w:rsidR="00287473" w:rsidRPr="001C1910" w:rsidRDefault="00287473" w:rsidP="00287473">
            <w:pPr>
              <w:pStyle w:val="NoSpacing"/>
              <w:rPr>
                <w:sz w:val="20"/>
                <w:szCs w:val="20"/>
              </w:rPr>
            </w:pPr>
            <w:proofErr w:type="gramStart"/>
            <w:r w:rsidRPr="001C1910">
              <w:rPr>
                <w:sz w:val="20"/>
                <w:szCs w:val="20"/>
              </w:rPr>
              <w:t>n</w:t>
            </w:r>
            <w:proofErr w:type="gramEnd"/>
            <w:r w:rsidRPr="001C1910">
              <w:rPr>
                <w:sz w:val="20"/>
                <w:szCs w:val="20"/>
              </w:rPr>
              <w:t xml:space="preserve"> = </w:t>
            </w:r>
            <w:r w:rsidR="00BC22D5" w:rsidRPr="001C1910">
              <w:rPr>
                <w:sz w:val="20"/>
                <w:szCs w:val="20"/>
              </w:rPr>
              <w:t>2</w:t>
            </w:r>
            <w:r w:rsidRPr="001C1910">
              <w:rPr>
                <w:sz w:val="20"/>
                <w:szCs w:val="20"/>
              </w:rPr>
              <w:t xml:space="preserve"> years</w:t>
            </w:r>
          </w:p>
          <w:p w14:paraId="7D911B11" w14:textId="77777777" w:rsidR="00287473" w:rsidRPr="001C1910" w:rsidRDefault="00287473" w:rsidP="00287473">
            <w:pPr>
              <w:pStyle w:val="NoSpacing"/>
              <w:rPr>
                <w:sz w:val="20"/>
                <w:szCs w:val="20"/>
              </w:rPr>
            </w:pPr>
          </w:p>
          <w:p w14:paraId="42C85768" w14:textId="77777777" w:rsidR="00287473" w:rsidRPr="001C1910" w:rsidRDefault="00287473" w:rsidP="00287473">
            <w:pPr>
              <w:pStyle w:val="NoSpacing"/>
              <w:rPr>
                <w:sz w:val="20"/>
                <w:szCs w:val="20"/>
              </w:rPr>
            </w:pPr>
            <w:r w:rsidRPr="001C1910">
              <w:rPr>
                <w:sz w:val="20"/>
                <w:szCs w:val="20"/>
              </w:rPr>
              <w:t>Great Plains Ecoregion</w:t>
            </w:r>
          </w:p>
          <w:p w14:paraId="1ACE10EB" w14:textId="77777777" w:rsidR="00287473" w:rsidRPr="001C1910" w:rsidRDefault="00287473" w:rsidP="00287473">
            <w:pPr>
              <w:pStyle w:val="NoSpacing"/>
              <w:rPr>
                <w:sz w:val="20"/>
                <w:szCs w:val="20"/>
                <w:highlight w:val="yellow"/>
              </w:rPr>
            </w:pPr>
          </w:p>
        </w:tc>
        <w:tc>
          <w:tcPr>
            <w:tcW w:w="1281" w:type="pct"/>
          </w:tcPr>
          <w:p w14:paraId="6E6BBC91" w14:textId="77777777" w:rsidR="00287473" w:rsidRPr="001C1910" w:rsidRDefault="00287473" w:rsidP="00287473">
            <w:pPr>
              <w:pStyle w:val="NoSpacing"/>
              <w:rPr>
                <w:sz w:val="20"/>
                <w:szCs w:val="20"/>
                <w:highlight w:val="yellow"/>
              </w:rPr>
            </w:pPr>
            <w:r w:rsidRPr="001C1910">
              <w:rPr>
                <w:sz w:val="20"/>
                <w:szCs w:val="20"/>
              </w:rPr>
              <w:t>Taxa Richness</w:t>
            </w:r>
          </w:p>
        </w:tc>
        <w:tc>
          <w:tcPr>
            <w:tcW w:w="709" w:type="pct"/>
            <w:vAlign w:val="center"/>
          </w:tcPr>
          <w:p w14:paraId="362E0588" w14:textId="77777777" w:rsidR="00287473" w:rsidRPr="001C1910" w:rsidRDefault="00BC22D5" w:rsidP="00287473">
            <w:pPr>
              <w:pStyle w:val="NoSpacing"/>
              <w:jc w:val="center"/>
              <w:rPr>
                <w:sz w:val="20"/>
                <w:szCs w:val="20"/>
              </w:rPr>
            </w:pPr>
            <w:r w:rsidRPr="001C1910">
              <w:rPr>
                <w:rFonts w:cstheme="minorHAnsi"/>
                <w:sz w:val="20"/>
                <w:szCs w:val="20"/>
              </w:rPr>
              <w:t>5</w:t>
            </w:r>
          </w:p>
        </w:tc>
        <w:tc>
          <w:tcPr>
            <w:tcW w:w="802" w:type="pct"/>
            <w:vAlign w:val="center"/>
          </w:tcPr>
          <w:p w14:paraId="1E96F9D1" w14:textId="77777777" w:rsidR="00287473" w:rsidRPr="001C1910" w:rsidRDefault="00BC22D5" w:rsidP="00287473">
            <w:pPr>
              <w:pStyle w:val="NoSpacing"/>
              <w:jc w:val="center"/>
              <w:rPr>
                <w:sz w:val="20"/>
                <w:szCs w:val="20"/>
              </w:rPr>
            </w:pPr>
            <w:r w:rsidRPr="001C1910">
              <w:rPr>
                <w:sz w:val="20"/>
                <w:szCs w:val="20"/>
              </w:rPr>
              <w:t>7.0</w:t>
            </w:r>
          </w:p>
        </w:tc>
        <w:tc>
          <w:tcPr>
            <w:tcW w:w="727" w:type="pct"/>
            <w:vAlign w:val="center"/>
          </w:tcPr>
          <w:p w14:paraId="20FA7E60" w14:textId="77777777" w:rsidR="00287473" w:rsidRPr="001C1910" w:rsidRDefault="00BC22D5" w:rsidP="00287473">
            <w:pPr>
              <w:pStyle w:val="NoSpacing"/>
              <w:jc w:val="center"/>
              <w:rPr>
                <w:sz w:val="20"/>
                <w:szCs w:val="20"/>
              </w:rPr>
            </w:pPr>
            <w:r w:rsidRPr="001C1910">
              <w:rPr>
                <w:sz w:val="20"/>
                <w:szCs w:val="20"/>
              </w:rPr>
              <w:t>2.83</w:t>
            </w:r>
          </w:p>
        </w:tc>
      </w:tr>
      <w:tr w:rsidR="00287473" w:rsidRPr="001C1910" w14:paraId="14E33A7D" w14:textId="77777777" w:rsidTr="00BC22D5">
        <w:tc>
          <w:tcPr>
            <w:tcW w:w="826" w:type="pct"/>
            <w:vMerge/>
          </w:tcPr>
          <w:p w14:paraId="51499EF3" w14:textId="77777777" w:rsidR="00287473" w:rsidRPr="001C1910" w:rsidRDefault="00287473" w:rsidP="00287473">
            <w:pPr>
              <w:pStyle w:val="NoSpacing"/>
              <w:rPr>
                <w:sz w:val="20"/>
                <w:szCs w:val="20"/>
                <w:highlight w:val="yellow"/>
              </w:rPr>
            </w:pPr>
          </w:p>
        </w:tc>
        <w:tc>
          <w:tcPr>
            <w:tcW w:w="655" w:type="pct"/>
            <w:vMerge/>
            <w:vAlign w:val="center"/>
          </w:tcPr>
          <w:p w14:paraId="1063B25D" w14:textId="77777777" w:rsidR="00287473" w:rsidRPr="001C1910" w:rsidRDefault="00287473" w:rsidP="00287473">
            <w:pPr>
              <w:pStyle w:val="NoSpacing"/>
              <w:rPr>
                <w:sz w:val="20"/>
                <w:szCs w:val="20"/>
                <w:highlight w:val="yellow"/>
              </w:rPr>
            </w:pPr>
          </w:p>
        </w:tc>
        <w:tc>
          <w:tcPr>
            <w:tcW w:w="1281" w:type="pct"/>
          </w:tcPr>
          <w:p w14:paraId="5BBE4458" w14:textId="77777777" w:rsidR="00287473" w:rsidRPr="001C1910" w:rsidRDefault="00287473" w:rsidP="00287473">
            <w:pPr>
              <w:pStyle w:val="NoSpacing"/>
              <w:rPr>
                <w:sz w:val="20"/>
                <w:szCs w:val="20"/>
                <w:highlight w:val="yellow"/>
              </w:rPr>
            </w:pPr>
            <w:r w:rsidRPr="001C1910">
              <w:rPr>
                <w:sz w:val="20"/>
                <w:szCs w:val="20"/>
              </w:rPr>
              <w:t>EPT Index</w:t>
            </w:r>
          </w:p>
        </w:tc>
        <w:tc>
          <w:tcPr>
            <w:tcW w:w="709" w:type="pct"/>
            <w:vAlign w:val="center"/>
          </w:tcPr>
          <w:p w14:paraId="2D50C467" w14:textId="77777777" w:rsidR="00287473" w:rsidRPr="001C1910" w:rsidRDefault="00BC22D5" w:rsidP="00287473">
            <w:pPr>
              <w:pStyle w:val="NoSpacing"/>
              <w:jc w:val="center"/>
              <w:rPr>
                <w:sz w:val="20"/>
                <w:szCs w:val="20"/>
              </w:rPr>
            </w:pPr>
            <w:r w:rsidRPr="001C1910">
              <w:rPr>
                <w:rFonts w:cstheme="minorHAnsi"/>
                <w:sz w:val="20"/>
                <w:szCs w:val="20"/>
              </w:rPr>
              <w:t>1</w:t>
            </w:r>
          </w:p>
        </w:tc>
        <w:tc>
          <w:tcPr>
            <w:tcW w:w="802" w:type="pct"/>
            <w:vAlign w:val="center"/>
          </w:tcPr>
          <w:p w14:paraId="0E8B747E" w14:textId="77777777" w:rsidR="00287473" w:rsidRPr="001C1910" w:rsidRDefault="00BC22D5" w:rsidP="00287473">
            <w:pPr>
              <w:pStyle w:val="NoSpacing"/>
              <w:jc w:val="center"/>
              <w:rPr>
                <w:sz w:val="20"/>
                <w:szCs w:val="20"/>
              </w:rPr>
            </w:pPr>
            <w:r w:rsidRPr="001C1910">
              <w:rPr>
                <w:sz w:val="20"/>
                <w:szCs w:val="20"/>
              </w:rPr>
              <w:t>2.00</w:t>
            </w:r>
          </w:p>
        </w:tc>
        <w:tc>
          <w:tcPr>
            <w:tcW w:w="727" w:type="pct"/>
            <w:vAlign w:val="center"/>
          </w:tcPr>
          <w:p w14:paraId="1700CDC8" w14:textId="77777777" w:rsidR="00287473" w:rsidRPr="001C1910" w:rsidRDefault="00BC22D5" w:rsidP="00287473">
            <w:pPr>
              <w:pStyle w:val="NoSpacing"/>
              <w:jc w:val="center"/>
              <w:rPr>
                <w:sz w:val="20"/>
                <w:szCs w:val="20"/>
              </w:rPr>
            </w:pPr>
            <w:r w:rsidRPr="001C1910">
              <w:rPr>
                <w:sz w:val="20"/>
                <w:szCs w:val="20"/>
              </w:rPr>
              <w:t>1.41</w:t>
            </w:r>
          </w:p>
        </w:tc>
      </w:tr>
      <w:tr w:rsidR="00287473" w:rsidRPr="001C1910" w14:paraId="49BCE904" w14:textId="77777777" w:rsidTr="00BC22D5">
        <w:tc>
          <w:tcPr>
            <w:tcW w:w="826" w:type="pct"/>
            <w:vMerge/>
          </w:tcPr>
          <w:p w14:paraId="6C47962A" w14:textId="77777777" w:rsidR="00287473" w:rsidRPr="001C1910" w:rsidRDefault="00287473" w:rsidP="00287473">
            <w:pPr>
              <w:pStyle w:val="NoSpacing"/>
              <w:rPr>
                <w:sz w:val="20"/>
                <w:szCs w:val="20"/>
                <w:highlight w:val="yellow"/>
              </w:rPr>
            </w:pPr>
          </w:p>
        </w:tc>
        <w:tc>
          <w:tcPr>
            <w:tcW w:w="655" w:type="pct"/>
            <w:vMerge/>
            <w:vAlign w:val="center"/>
          </w:tcPr>
          <w:p w14:paraId="1158B169" w14:textId="77777777" w:rsidR="00287473" w:rsidRPr="001C1910" w:rsidRDefault="00287473" w:rsidP="00287473">
            <w:pPr>
              <w:pStyle w:val="NoSpacing"/>
              <w:rPr>
                <w:sz w:val="20"/>
                <w:szCs w:val="20"/>
                <w:highlight w:val="yellow"/>
              </w:rPr>
            </w:pPr>
          </w:p>
        </w:tc>
        <w:tc>
          <w:tcPr>
            <w:tcW w:w="1281" w:type="pct"/>
          </w:tcPr>
          <w:p w14:paraId="129ACF35" w14:textId="77777777" w:rsidR="00287473" w:rsidRPr="001C1910" w:rsidRDefault="00287473" w:rsidP="00287473">
            <w:pPr>
              <w:pStyle w:val="NoSpacing"/>
              <w:rPr>
                <w:sz w:val="20"/>
                <w:szCs w:val="20"/>
                <w:highlight w:val="yellow"/>
              </w:rPr>
            </w:pPr>
            <w:r w:rsidRPr="001C1910">
              <w:rPr>
                <w:sz w:val="20"/>
                <w:szCs w:val="20"/>
              </w:rPr>
              <w:t>% EPT</w:t>
            </w:r>
          </w:p>
        </w:tc>
        <w:tc>
          <w:tcPr>
            <w:tcW w:w="709" w:type="pct"/>
            <w:vAlign w:val="center"/>
          </w:tcPr>
          <w:p w14:paraId="580BD15C" w14:textId="77777777" w:rsidR="00287473" w:rsidRPr="001C1910" w:rsidRDefault="00BC22D5" w:rsidP="00287473">
            <w:pPr>
              <w:pStyle w:val="NoSpacing"/>
              <w:jc w:val="center"/>
              <w:rPr>
                <w:sz w:val="20"/>
                <w:szCs w:val="20"/>
              </w:rPr>
            </w:pPr>
            <w:r w:rsidRPr="001C1910">
              <w:rPr>
                <w:sz w:val="20"/>
                <w:szCs w:val="20"/>
              </w:rPr>
              <w:t>19%</w:t>
            </w:r>
          </w:p>
        </w:tc>
        <w:tc>
          <w:tcPr>
            <w:tcW w:w="802" w:type="pct"/>
            <w:vAlign w:val="center"/>
          </w:tcPr>
          <w:p w14:paraId="586B9D99" w14:textId="77777777" w:rsidR="00287473" w:rsidRPr="001C1910" w:rsidRDefault="00BC22D5" w:rsidP="00287473">
            <w:pPr>
              <w:pStyle w:val="NoSpacing"/>
              <w:jc w:val="center"/>
              <w:rPr>
                <w:sz w:val="20"/>
                <w:szCs w:val="20"/>
              </w:rPr>
            </w:pPr>
            <w:r w:rsidRPr="001C1910">
              <w:rPr>
                <w:sz w:val="20"/>
                <w:szCs w:val="20"/>
              </w:rPr>
              <w:t>21%</w:t>
            </w:r>
          </w:p>
        </w:tc>
        <w:tc>
          <w:tcPr>
            <w:tcW w:w="727" w:type="pct"/>
            <w:vAlign w:val="center"/>
          </w:tcPr>
          <w:p w14:paraId="3389D4FE" w14:textId="77777777" w:rsidR="00287473" w:rsidRPr="001C1910" w:rsidRDefault="00BC22D5" w:rsidP="00287473">
            <w:pPr>
              <w:pStyle w:val="NoSpacing"/>
              <w:jc w:val="center"/>
              <w:rPr>
                <w:sz w:val="20"/>
                <w:szCs w:val="20"/>
              </w:rPr>
            </w:pPr>
            <w:r w:rsidRPr="001C1910">
              <w:rPr>
                <w:sz w:val="20"/>
                <w:szCs w:val="20"/>
              </w:rPr>
              <w:t>2%</w:t>
            </w:r>
          </w:p>
        </w:tc>
      </w:tr>
      <w:tr w:rsidR="00287473" w:rsidRPr="001C1910" w14:paraId="7DE19161" w14:textId="77777777" w:rsidTr="00BC22D5">
        <w:tc>
          <w:tcPr>
            <w:tcW w:w="826" w:type="pct"/>
            <w:vMerge/>
          </w:tcPr>
          <w:p w14:paraId="6F442900" w14:textId="77777777" w:rsidR="00287473" w:rsidRPr="001C1910" w:rsidRDefault="00287473" w:rsidP="00287473">
            <w:pPr>
              <w:pStyle w:val="NoSpacing"/>
              <w:rPr>
                <w:sz w:val="20"/>
                <w:szCs w:val="20"/>
                <w:highlight w:val="yellow"/>
              </w:rPr>
            </w:pPr>
          </w:p>
        </w:tc>
        <w:tc>
          <w:tcPr>
            <w:tcW w:w="655" w:type="pct"/>
            <w:vMerge/>
            <w:vAlign w:val="center"/>
          </w:tcPr>
          <w:p w14:paraId="24E5CA15" w14:textId="77777777" w:rsidR="00287473" w:rsidRPr="001C1910" w:rsidRDefault="00287473" w:rsidP="00287473">
            <w:pPr>
              <w:pStyle w:val="NoSpacing"/>
              <w:rPr>
                <w:sz w:val="20"/>
                <w:szCs w:val="20"/>
                <w:highlight w:val="yellow"/>
              </w:rPr>
            </w:pPr>
          </w:p>
        </w:tc>
        <w:tc>
          <w:tcPr>
            <w:tcW w:w="1281" w:type="pct"/>
          </w:tcPr>
          <w:p w14:paraId="1E863C75" w14:textId="77777777" w:rsidR="00287473" w:rsidRPr="001C1910" w:rsidRDefault="00287473" w:rsidP="00287473">
            <w:pPr>
              <w:pStyle w:val="NoSpacing"/>
              <w:rPr>
                <w:sz w:val="20"/>
                <w:szCs w:val="20"/>
                <w:highlight w:val="yellow"/>
              </w:rPr>
            </w:pPr>
            <w:r w:rsidRPr="001C1910">
              <w:rPr>
                <w:sz w:val="20"/>
                <w:szCs w:val="20"/>
              </w:rPr>
              <w:t>Family Biotic Index</w:t>
            </w:r>
          </w:p>
        </w:tc>
        <w:tc>
          <w:tcPr>
            <w:tcW w:w="709" w:type="pct"/>
            <w:vAlign w:val="center"/>
          </w:tcPr>
          <w:p w14:paraId="1ECA0A28" w14:textId="77777777" w:rsidR="00287473" w:rsidRPr="001C1910" w:rsidRDefault="00BC22D5" w:rsidP="00287473">
            <w:pPr>
              <w:pStyle w:val="NoSpacing"/>
              <w:jc w:val="center"/>
              <w:rPr>
                <w:sz w:val="20"/>
                <w:szCs w:val="20"/>
              </w:rPr>
            </w:pPr>
            <w:r w:rsidRPr="001C1910">
              <w:rPr>
                <w:rFonts w:cstheme="minorHAnsi"/>
                <w:sz w:val="20"/>
                <w:szCs w:val="20"/>
              </w:rPr>
              <w:t>7.23</w:t>
            </w:r>
          </w:p>
        </w:tc>
        <w:tc>
          <w:tcPr>
            <w:tcW w:w="802" w:type="pct"/>
            <w:vAlign w:val="center"/>
          </w:tcPr>
          <w:p w14:paraId="47F4561B" w14:textId="77777777" w:rsidR="00287473" w:rsidRPr="001C1910" w:rsidRDefault="00BC22D5" w:rsidP="00287473">
            <w:pPr>
              <w:pStyle w:val="NoSpacing"/>
              <w:jc w:val="center"/>
              <w:rPr>
                <w:sz w:val="20"/>
                <w:szCs w:val="20"/>
              </w:rPr>
            </w:pPr>
            <w:r w:rsidRPr="001C1910">
              <w:rPr>
                <w:sz w:val="20"/>
                <w:szCs w:val="20"/>
              </w:rPr>
              <w:t>6.74</w:t>
            </w:r>
          </w:p>
        </w:tc>
        <w:tc>
          <w:tcPr>
            <w:tcW w:w="727" w:type="pct"/>
            <w:vAlign w:val="center"/>
          </w:tcPr>
          <w:p w14:paraId="03981EC8" w14:textId="77777777" w:rsidR="00287473" w:rsidRPr="001C1910" w:rsidRDefault="00BC22D5" w:rsidP="00287473">
            <w:pPr>
              <w:pStyle w:val="NoSpacing"/>
              <w:jc w:val="center"/>
              <w:rPr>
                <w:sz w:val="20"/>
                <w:szCs w:val="20"/>
              </w:rPr>
            </w:pPr>
            <w:r w:rsidRPr="001C1910">
              <w:rPr>
                <w:sz w:val="20"/>
                <w:szCs w:val="20"/>
              </w:rPr>
              <w:t>0.70</w:t>
            </w:r>
          </w:p>
        </w:tc>
      </w:tr>
      <w:tr w:rsidR="00287473" w:rsidRPr="001C1910" w14:paraId="4C3350DB" w14:textId="77777777" w:rsidTr="00BC22D5">
        <w:tc>
          <w:tcPr>
            <w:tcW w:w="826" w:type="pct"/>
            <w:vMerge/>
          </w:tcPr>
          <w:p w14:paraId="51933551" w14:textId="77777777" w:rsidR="00287473" w:rsidRPr="001C1910" w:rsidRDefault="00287473" w:rsidP="00287473">
            <w:pPr>
              <w:pStyle w:val="NoSpacing"/>
              <w:rPr>
                <w:sz w:val="20"/>
                <w:szCs w:val="20"/>
                <w:highlight w:val="yellow"/>
              </w:rPr>
            </w:pPr>
          </w:p>
        </w:tc>
        <w:tc>
          <w:tcPr>
            <w:tcW w:w="655" w:type="pct"/>
            <w:vMerge/>
            <w:vAlign w:val="center"/>
          </w:tcPr>
          <w:p w14:paraId="177140AA" w14:textId="77777777" w:rsidR="00287473" w:rsidRPr="001C1910" w:rsidRDefault="00287473" w:rsidP="00287473">
            <w:pPr>
              <w:pStyle w:val="NoSpacing"/>
              <w:rPr>
                <w:sz w:val="20"/>
                <w:szCs w:val="20"/>
                <w:highlight w:val="yellow"/>
              </w:rPr>
            </w:pPr>
          </w:p>
        </w:tc>
        <w:tc>
          <w:tcPr>
            <w:tcW w:w="1281" w:type="pct"/>
            <w:shd w:val="clear" w:color="auto" w:fill="auto"/>
          </w:tcPr>
          <w:p w14:paraId="6ECA843C" w14:textId="77777777" w:rsidR="00287473" w:rsidRPr="001C1910" w:rsidRDefault="00287473" w:rsidP="00287473">
            <w:pPr>
              <w:pStyle w:val="NoSpacing"/>
              <w:rPr>
                <w:sz w:val="20"/>
                <w:szCs w:val="20"/>
                <w:highlight w:val="yellow"/>
              </w:rPr>
            </w:pPr>
            <w:r w:rsidRPr="001C1910">
              <w:rPr>
                <w:sz w:val="20"/>
                <w:szCs w:val="20"/>
              </w:rPr>
              <w:t>% Dominant Family</w:t>
            </w:r>
          </w:p>
        </w:tc>
        <w:tc>
          <w:tcPr>
            <w:tcW w:w="709" w:type="pct"/>
            <w:shd w:val="clear" w:color="auto" w:fill="auto"/>
            <w:vAlign w:val="center"/>
          </w:tcPr>
          <w:p w14:paraId="6A3FE0C3" w14:textId="77777777" w:rsidR="00287473" w:rsidRPr="001C1910" w:rsidRDefault="00BC22D5" w:rsidP="00287473">
            <w:pPr>
              <w:pStyle w:val="NoSpacing"/>
              <w:jc w:val="center"/>
              <w:rPr>
                <w:sz w:val="20"/>
                <w:szCs w:val="20"/>
              </w:rPr>
            </w:pPr>
            <w:r w:rsidRPr="001C1910">
              <w:rPr>
                <w:rFonts w:cstheme="minorHAnsi"/>
                <w:sz w:val="20"/>
                <w:szCs w:val="20"/>
              </w:rPr>
              <w:t>40%</w:t>
            </w:r>
          </w:p>
        </w:tc>
        <w:tc>
          <w:tcPr>
            <w:tcW w:w="802" w:type="pct"/>
            <w:shd w:val="clear" w:color="auto" w:fill="auto"/>
            <w:vAlign w:val="center"/>
          </w:tcPr>
          <w:p w14:paraId="2F9E997E" w14:textId="77777777" w:rsidR="00287473" w:rsidRPr="001C1910" w:rsidRDefault="00BC22D5" w:rsidP="00287473">
            <w:pPr>
              <w:pStyle w:val="NoSpacing"/>
              <w:jc w:val="center"/>
              <w:rPr>
                <w:sz w:val="20"/>
                <w:szCs w:val="20"/>
              </w:rPr>
            </w:pPr>
            <w:r w:rsidRPr="001C1910">
              <w:rPr>
                <w:sz w:val="20"/>
                <w:szCs w:val="20"/>
              </w:rPr>
              <w:t>44%</w:t>
            </w:r>
          </w:p>
        </w:tc>
        <w:tc>
          <w:tcPr>
            <w:tcW w:w="727" w:type="pct"/>
            <w:shd w:val="clear" w:color="auto" w:fill="auto"/>
            <w:vAlign w:val="center"/>
          </w:tcPr>
          <w:p w14:paraId="72734BE4" w14:textId="77777777" w:rsidR="00287473" w:rsidRPr="001C1910" w:rsidRDefault="00BC22D5" w:rsidP="00287473">
            <w:pPr>
              <w:pStyle w:val="NoSpacing"/>
              <w:jc w:val="center"/>
              <w:rPr>
                <w:sz w:val="20"/>
                <w:szCs w:val="20"/>
              </w:rPr>
            </w:pPr>
            <w:r w:rsidRPr="001C1910">
              <w:rPr>
                <w:sz w:val="20"/>
                <w:szCs w:val="20"/>
              </w:rPr>
              <w:t>5%</w:t>
            </w:r>
          </w:p>
        </w:tc>
      </w:tr>
      <w:tr w:rsidR="00287473" w:rsidRPr="001C1910" w14:paraId="3A62220E" w14:textId="77777777" w:rsidTr="00BC22D5">
        <w:tc>
          <w:tcPr>
            <w:tcW w:w="826" w:type="pct"/>
            <w:vMerge/>
          </w:tcPr>
          <w:p w14:paraId="67B1B21B" w14:textId="77777777" w:rsidR="00287473" w:rsidRPr="001C1910" w:rsidRDefault="00287473" w:rsidP="00287473">
            <w:pPr>
              <w:pStyle w:val="NoSpacing"/>
              <w:rPr>
                <w:sz w:val="20"/>
                <w:szCs w:val="20"/>
                <w:highlight w:val="yellow"/>
              </w:rPr>
            </w:pPr>
          </w:p>
        </w:tc>
        <w:tc>
          <w:tcPr>
            <w:tcW w:w="655" w:type="pct"/>
            <w:vMerge/>
            <w:vAlign w:val="center"/>
          </w:tcPr>
          <w:p w14:paraId="270A99C4" w14:textId="77777777" w:rsidR="00287473" w:rsidRPr="001C1910" w:rsidRDefault="00287473" w:rsidP="00287473">
            <w:pPr>
              <w:pStyle w:val="NoSpacing"/>
              <w:rPr>
                <w:sz w:val="20"/>
                <w:szCs w:val="20"/>
                <w:highlight w:val="yellow"/>
              </w:rPr>
            </w:pPr>
          </w:p>
        </w:tc>
        <w:tc>
          <w:tcPr>
            <w:tcW w:w="1281" w:type="pct"/>
          </w:tcPr>
          <w:p w14:paraId="5CB9B384" w14:textId="77777777" w:rsidR="00287473" w:rsidRPr="001C1910" w:rsidRDefault="00287473" w:rsidP="00287473">
            <w:pPr>
              <w:pStyle w:val="NoSpacing"/>
              <w:rPr>
                <w:sz w:val="20"/>
                <w:szCs w:val="20"/>
                <w:highlight w:val="yellow"/>
              </w:rPr>
            </w:pPr>
            <w:r w:rsidRPr="001C1910">
              <w:rPr>
                <w:sz w:val="20"/>
                <w:szCs w:val="20"/>
              </w:rPr>
              <w:t>% Dipteran &amp; Non-insects</w:t>
            </w:r>
          </w:p>
        </w:tc>
        <w:tc>
          <w:tcPr>
            <w:tcW w:w="709" w:type="pct"/>
            <w:vAlign w:val="center"/>
          </w:tcPr>
          <w:p w14:paraId="5B28BB73" w14:textId="77777777" w:rsidR="00287473" w:rsidRPr="001C1910" w:rsidRDefault="00BC22D5" w:rsidP="00287473">
            <w:pPr>
              <w:pStyle w:val="NoSpacing"/>
              <w:jc w:val="center"/>
              <w:rPr>
                <w:sz w:val="20"/>
                <w:szCs w:val="20"/>
              </w:rPr>
            </w:pPr>
            <w:r w:rsidRPr="001C1910">
              <w:rPr>
                <w:rFonts w:cstheme="minorHAnsi"/>
                <w:sz w:val="20"/>
                <w:szCs w:val="20"/>
              </w:rPr>
              <w:t>81%</w:t>
            </w:r>
          </w:p>
        </w:tc>
        <w:tc>
          <w:tcPr>
            <w:tcW w:w="802" w:type="pct"/>
            <w:vAlign w:val="center"/>
          </w:tcPr>
          <w:p w14:paraId="44AC0537" w14:textId="77777777" w:rsidR="00287473" w:rsidRPr="001C1910" w:rsidRDefault="00BC22D5" w:rsidP="00287473">
            <w:pPr>
              <w:pStyle w:val="NoSpacing"/>
              <w:jc w:val="center"/>
              <w:rPr>
                <w:sz w:val="20"/>
                <w:szCs w:val="20"/>
              </w:rPr>
            </w:pPr>
            <w:r w:rsidRPr="001C1910">
              <w:rPr>
                <w:sz w:val="20"/>
                <w:szCs w:val="20"/>
              </w:rPr>
              <w:t>76%</w:t>
            </w:r>
          </w:p>
        </w:tc>
        <w:tc>
          <w:tcPr>
            <w:tcW w:w="727" w:type="pct"/>
            <w:vAlign w:val="center"/>
          </w:tcPr>
          <w:p w14:paraId="1650F20A" w14:textId="77777777" w:rsidR="00287473" w:rsidRPr="001C1910" w:rsidRDefault="00BC22D5" w:rsidP="00287473">
            <w:pPr>
              <w:pStyle w:val="NoSpacing"/>
              <w:jc w:val="center"/>
              <w:rPr>
                <w:sz w:val="20"/>
                <w:szCs w:val="20"/>
              </w:rPr>
            </w:pPr>
            <w:r w:rsidRPr="001C1910">
              <w:rPr>
                <w:sz w:val="20"/>
                <w:szCs w:val="20"/>
              </w:rPr>
              <w:t>6%</w:t>
            </w:r>
          </w:p>
        </w:tc>
      </w:tr>
      <w:tr w:rsidR="00287473" w:rsidRPr="001C1910" w14:paraId="4F02C9A0" w14:textId="77777777" w:rsidTr="00BC22D5">
        <w:tc>
          <w:tcPr>
            <w:tcW w:w="826" w:type="pct"/>
            <w:vMerge/>
          </w:tcPr>
          <w:p w14:paraId="61C1444E" w14:textId="77777777" w:rsidR="00287473" w:rsidRPr="001C1910" w:rsidRDefault="00287473" w:rsidP="00287473">
            <w:pPr>
              <w:pStyle w:val="NoSpacing"/>
              <w:rPr>
                <w:sz w:val="20"/>
                <w:szCs w:val="20"/>
                <w:highlight w:val="yellow"/>
              </w:rPr>
            </w:pPr>
          </w:p>
        </w:tc>
        <w:tc>
          <w:tcPr>
            <w:tcW w:w="655" w:type="pct"/>
            <w:vMerge/>
            <w:vAlign w:val="center"/>
          </w:tcPr>
          <w:p w14:paraId="4E6660A4" w14:textId="77777777" w:rsidR="00287473" w:rsidRPr="001C1910" w:rsidRDefault="00287473" w:rsidP="00287473">
            <w:pPr>
              <w:pStyle w:val="NoSpacing"/>
              <w:rPr>
                <w:sz w:val="20"/>
                <w:szCs w:val="20"/>
                <w:highlight w:val="yellow"/>
              </w:rPr>
            </w:pPr>
          </w:p>
        </w:tc>
        <w:tc>
          <w:tcPr>
            <w:tcW w:w="1281" w:type="pct"/>
            <w:shd w:val="clear" w:color="auto" w:fill="auto"/>
          </w:tcPr>
          <w:p w14:paraId="48965A88" w14:textId="77777777" w:rsidR="00287473" w:rsidRPr="001C1910" w:rsidRDefault="00287473" w:rsidP="00287473">
            <w:pPr>
              <w:pStyle w:val="NoSpacing"/>
              <w:rPr>
                <w:sz w:val="20"/>
                <w:szCs w:val="20"/>
                <w:highlight w:val="yellow"/>
              </w:rPr>
            </w:pPr>
            <w:r w:rsidRPr="001C1910">
              <w:rPr>
                <w:sz w:val="20"/>
                <w:szCs w:val="20"/>
              </w:rPr>
              <w:t>% Collector Gatherers</w:t>
            </w:r>
          </w:p>
        </w:tc>
        <w:tc>
          <w:tcPr>
            <w:tcW w:w="709" w:type="pct"/>
            <w:shd w:val="clear" w:color="auto" w:fill="auto"/>
            <w:vAlign w:val="center"/>
          </w:tcPr>
          <w:p w14:paraId="4B1BDCE9" w14:textId="77777777" w:rsidR="00287473" w:rsidRPr="001C1910" w:rsidRDefault="00BC22D5" w:rsidP="00287473">
            <w:pPr>
              <w:pStyle w:val="NoSpacing"/>
              <w:jc w:val="center"/>
              <w:rPr>
                <w:sz w:val="20"/>
                <w:szCs w:val="20"/>
              </w:rPr>
            </w:pPr>
            <w:r w:rsidRPr="001C1910">
              <w:rPr>
                <w:rFonts w:cstheme="minorHAnsi"/>
                <w:sz w:val="20"/>
                <w:szCs w:val="20"/>
              </w:rPr>
              <w:t>70%</w:t>
            </w:r>
          </w:p>
        </w:tc>
        <w:tc>
          <w:tcPr>
            <w:tcW w:w="802" w:type="pct"/>
            <w:shd w:val="clear" w:color="auto" w:fill="auto"/>
            <w:vAlign w:val="center"/>
          </w:tcPr>
          <w:p w14:paraId="06F6B7C1" w14:textId="77777777" w:rsidR="00287473" w:rsidRPr="001C1910" w:rsidRDefault="00BC22D5" w:rsidP="00287473">
            <w:pPr>
              <w:pStyle w:val="NoSpacing"/>
              <w:jc w:val="center"/>
              <w:rPr>
                <w:sz w:val="20"/>
                <w:szCs w:val="20"/>
              </w:rPr>
            </w:pPr>
            <w:r w:rsidRPr="001C1910">
              <w:rPr>
                <w:sz w:val="20"/>
                <w:szCs w:val="20"/>
              </w:rPr>
              <w:t>79%</w:t>
            </w:r>
          </w:p>
        </w:tc>
        <w:tc>
          <w:tcPr>
            <w:tcW w:w="727" w:type="pct"/>
            <w:shd w:val="clear" w:color="auto" w:fill="auto"/>
            <w:vAlign w:val="center"/>
          </w:tcPr>
          <w:p w14:paraId="41F42A2D" w14:textId="77777777" w:rsidR="00287473" w:rsidRPr="001C1910" w:rsidRDefault="00BC22D5" w:rsidP="00287473">
            <w:pPr>
              <w:pStyle w:val="NoSpacing"/>
              <w:jc w:val="center"/>
              <w:rPr>
                <w:sz w:val="20"/>
                <w:szCs w:val="20"/>
              </w:rPr>
            </w:pPr>
            <w:r w:rsidRPr="001C1910">
              <w:rPr>
                <w:sz w:val="20"/>
                <w:szCs w:val="20"/>
              </w:rPr>
              <w:t>12%</w:t>
            </w:r>
          </w:p>
        </w:tc>
      </w:tr>
      <w:tr w:rsidR="00287473" w:rsidRPr="001C1910" w14:paraId="7E94DE18" w14:textId="77777777" w:rsidTr="00BC22D5">
        <w:tc>
          <w:tcPr>
            <w:tcW w:w="826" w:type="pct"/>
            <w:vMerge/>
          </w:tcPr>
          <w:p w14:paraId="38FDF1B1" w14:textId="77777777" w:rsidR="00287473" w:rsidRPr="001C1910" w:rsidRDefault="00287473" w:rsidP="00287473">
            <w:pPr>
              <w:pStyle w:val="NoSpacing"/>
              <w:rPr>
                <w:sz w:val="20"/>
                <w:szCs w:val="20"/>
                <w:highlight w:val="yellow"/>
              </w:rPr>
            </w:pPr>
          </w:p>
        </w:tc>
        <w:tc>
          <w:tcPr>
            <w:tcW w:w="655" w:type="pct"/>
            <w:vMerge/>
            <w:vAlign w:val="center"/>
          </w:tcPr>
          <w:p w14:paraId="012DE2BB" w14:textId="77777777" w:rsidR="00287473" w:rsidRPr="001C1910" w:rsidRDefault="00287473" w:rsidP="00287473">
            <w:pPr>
              <w:pStyle w:val="NoSpacing"/>
              <w:rPr>
                <w:sz w:val="20"/>
                <w:szCs w:val="20"/>
                <w:highlight w:val="yellow"/>
              </w:rPr>
            </w:pPr>
          </w:p>
        </w:tc>
        <w:tc>
          <w:tcPr>
            <w:tcW w:w="1281" w:type="pct"/>
            <w:shd w:val="clear" w:color="auto" w:fill="C6D9F1" w:themeFill="text2" w:themeFillTint="33"/>
          </w:tcPr>
          <w:p w14:paraId="585FC1BA" w14:textId="77777777" w:rsidR="00287473" w:rsidRPr="001C1910" w:rsidRDefault="00287473" w:rsidP="00287473">
            <w:pPr>
              <w:pStyle w:val="NoSpacing"/>
              <w:rPr>
                <w:b/>
                <w:sz w:val="20"/>
                <w:szCs w:val="20"/>
              </w:rPr>
            </w:pPr>
            <w:r w:rsidRPr="001C1910">
              <w:rPr>
                <w:b/>
                <w:sz w:val="20"/>
                <w:szCs w:val="20"/>
              </w:rPr>
              <w:t>Total Score</w:t>
            </w:r>
          </w:p>
          <w:p w14:paraId="6C97D356" w14:textId="77777777" w:rsidR="00BC22D5" w:rsidRPr="001C1910" w:rsidRDefault="00BC22D5" w:rsidP="00287473">
            <w:pPr>
              <w:pStyle w:val="NoSpacing"/>
              <w:rPr>
                <w:sz w:val="20"/>
                <w:szCs w:val="20"/>
                <w:highlight w:val="yellow"/>
              </w:rPr>
            </w:pPr>
            <w:r w:rsidRPr="001C1910">
              <w:rPr>
                <w:b/>
                <w:sz w:val="20"/>
                <w:szCs w:val="20"/>
              </w:rPr>
              <w:t>Max = 12</w:t>
            </w:r>
          </w:p>
        </w:tc>
        <w:tc>
          <w:tcPr>
            <w:tcW w:w="709" w:type="pct"/>
            <w:shd w:val="clear" w:color="auto" w:fill="C6D9F1" w:themeFill="text2" w:themeFillTint="33"/>
            <w:vAlign w:val="center"/>
          </w:tcPr>
          <w:p w14:paraId="17937C96" w14:textId="77777777" w:rsidR="00287473" w:rsidRPr="001C1910" w:rsidRDefault="00BC22D5" w:rsidP="00287473">
            <w:pPr>
              <w:pStyle w:val="NoSpacing"/>
              <w:jc w:val="center"/>
              <w:rPr>
                <w:rFonts w:cstheme="minorHAnsi"/>
                <w:b/>
                <w:sz w:val="20"/>
                <w:szCs w:val="20"/>
              </w:rPr>
            </w:pPr>
            <w:r w:rsidRPr="001C1910">
              <w:rPr>
                <w:rFonts w:cstheme="minorHAnsi"/>
                <w:b/>
                <w:sz w:val="20"/>
                <w:szCs w:val="20"/>
              </w:rPr>
              <w:t>6</w:t>
            </w:r>
          </w:p>
        </w:tc>
        <w:tc>
          <w:tcPr>
            <w:tcW w:w="802" w:type="pct"/>
            <w:shd w:val="clear" w:color="auto" w:fill="C6D9F1" w:themeFill="text2" w:themeFillTint="33"/>
            <w:vAlign w:val="center"/>
          </w:tcPr>
          <w:p w14:paraId="101F412A" w14:textId="77777777" w:rsidR="00287473" w:rsidRPr="001C1910" w:rsidRDefault="00BC22D5" w:rsidP="00287473">
            <w:pPr>
              <w:pStyle w:val="NoSpacing"/>
              <w:jc w:val="center"/>
              <w:rPr>
                <w:sz w:val="20"/>
                <w:szCs w:val="20"/>
              </w:rPr>
            </w:pPr>
            <w:r w:rsidRPr="001C1910">
              <w:rPr>
                <w:sz w:val="20"/>
                <w:szCs w:val="20"/>
              </w:rPr>
              <w:t>9</w:t>
            </w:r>
          </w:p>
        </w:tc>
        <w:tc>
          <w:tcPr>
            <w:tcW w:w="727" w:type="pct"/>
            <w:shd w:val="clear" w:color="auto" w:fill="C6D9F1" w:themeFill="text2" w:themeFillTint="33"/>
            <w:vAlign w:val="center"/>
          </w:tcPr>
          <w:p w14:paraId="1A13A45A" w14:textId="77777777" w:rsidR="00287473" w:rsidRPr="001C1910" w:rsidRDefault="00BC22D5" w:rsidP="00287473">
            <w:pPr>
              <w:pStyle w:val="NoSpacing"/>
              <w:jc w:val="center"/>
              <w:rPr>
                <w:sz w:val="20"/>
                <w:szCs w:val="20"/>
              </w:rPr>
            </w:pPr>
            <w:r w:rsidRPr="001C1910">
              <w:rPr>
                <w:sz w:val="20"/>
                <w:szCs w:val="20"/>
              </w:rPr>
              <w:t>4.2</w:t>
            </w:r>
          </w:p>
        </w:tc>
      </w:tr>
      <w:tr w:rsidR="00287473" w:rsidRPr="001C1910" w14:paraId="2EC5A429" w14:textId="77777777" w:rsidTr="00BC22D5">
        <w:tc>
          <w:tcPr>
            <w:tcW w:w="826" w:type="pct"/>
            <w:vMerge w:val="restart"/>
          </w:tcPr>
          <w:p w14:paraId="301930E9" w14:textId="77777777" w:rsidR="00287473" w:rsidRPr="001C1910" w:rsidRDefault="00287473" w:rsidP="00287473">
            <w:pPr>
              <w:pStyle w:val="NoSpacing"/>
              <w:rPr>
                <w:sz w:val="20"/>
                <w:szCs w:val="20"/>
              </w:rPr>
            </w:pPr>
            <w:r w:rsidRPr="001C1910">
              <w:rPr>
                <w:sz w:val="20"/>
                <w:szCs w:val="20"/>
              </w:rPr>
              <w:t>White River</w:t>
            </w:r>
          </w:p>
          <w:p w14:paraId="51762D97" w14:textId="77777777" w:rsidR="00287473" w:rsidRPr="001C1910" w:rsidRDefault="00287473" w:rsidP="00287473">
            <w:pPr>
              <w:pStyle w:val="NoSpacing"/>
              <w:rPr>
                <w:sz w:val="20"/>
                <w:szCs w:val="20"/>
              </w:rPr>
            </w:pPr>
          </w:p>
        </w:tc>
        <w:tc>
          <w:tcPr>
            <w:tcW w:w="655" w:type="pct"/>
            <w:vMerge w:val="restart"/>
            <w:vAlign w:val="center"/>
          </w:tcPr>
          <w:p w14:paraId="3DBFD69E" w14:textId="77777777" w:rsidR="00287473" w:rsidRPr="001C1910" w:rsidRDefault="00287473" w:rsidP="00287473">
            <w:pPr>
              <w:pStyle w:val="NoSpacing"/>
              <w:rPr>
                <w:sz w:val="20"/>
                <w:szCs w:val="20"/>
              </w:rPr>
            </w:pPr>
            <w:r w:rsidRPr="001C1910">
              <w:rPr>
                <w:sz w:val="20"/>
                <w:szCs w:val="20"/>
              </w:rPr>
              <w:t>WHR1</w:t>
            </w:r>
          </w:p>
          <w:p w14:paraId="0399404C" w14:textId="77777777" w:rsidR="00287473" w:rsidRPr="001C1910" w:rsidRDefault="00287473" w:rsidP="00287473">
            <w:pPr>
              <w:pStyle w:val="NoSpacing"/>
              <w:rPr>
                <w:sz w:val="20"/>
                <w:szCs w:val="20"/>
              </w:rPr>
            </w:pPr>
            <w:r w:rsidRPr="001C1910">
              <w:rPr>
                <w:sz w:val="20"/>
                <w:szCs w:val="20"/>
              </w:rPr>
              <w:t>(2011)</w:t>
            </w:r>
          </w:p>
          <w:p w14:paraId="29444F5F" w14:textId="77777777" w:rsidR="00287473" w:rsidRPr="001C1910" w:rsidRDefault="00287473" w:rsidP="00287473">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3CA5A5FC" w14:textId="77777777" w:rsidR="00287473" w:rsidRPr="001C1910" w:rsidRDefault="00287473" w:rsidP="00287473">
            <w:pPr>
              <w:pStyle w:val="NoSpacing"/>
              <w:rPr>
                <w:sz w:val="20"/>
                <w:szCs w:val="20"/>
              </w:rPr>
            </w:pPr>
            <w:proofErr w:type="spellStart"/>
            <w:r w:rsidRPr="001C1910">
              <w:rPr>
                <w:sz w:val="20"/>
                <w:szCs w:val="20"/>
              </w:rPr>
              <w:t>Baetidae</w:t>
            </w:r>
            <w:proofErr w:type="spellEnd"/>
          </w:p>
          <w:p w14:paraId="39DD9069" w14:textId="77777777" w:rsidR="00287473" w:rsidRPr="001C1910" w:rsidRDefault="00287473" w:rsidP="00287473">
            <w:pPr>
              <w:pStyle w:val="NoSpacing"/>
              <w:rPr>
                <w:sz w:val="20"/>
                <w:szCs w:val="20"/>
              </w:rPr>
            </w:pPr>
          </w:p>
          <w:p w14:paraId="03F9DA26" w14:textId="77777777" w:rsidR="00F734F8" w:rsidRPr="001C1910" w:rsidRDefault="00F734F8" w:rsidP="00287473">
            <w:pPr>
              <w:pStyle w:val="NoSpacing"/>
              <w:rPr>
                <w:sz w:val="20"/>
                <w:szCs w:val="20"/>
              </w:rPr>
            </w:pPr>
            <w:r w:rsidRPr="001C1910">
              <w:rPr>
                <w:sz w:val="20"/>
                <w:szCs w:val="20"/>
              </w:rPr>
              <w:t>White River Ecoregion</w:t>
            </w:r>
          </w:p>
        </w:tc>
        <w:tc>
          <w:tcPr>
            <w:tcW w:w="1281" w:type="pct"/>
          </w:tcPr>
          <w:p w14:paraId="23329AA7" w14:textId="77777777" w:rsidR="00287473" w:rsidRPr="001C1910" w:rsidRDefault="00287473" w:rsidP="00287473">
            <w:pPr>
              <w:pStyle w:val="NoSpacing"/>
              <w:rPr>
                <w:sz w:val="20"/>
                <w:szCs w:val="20"/>
              </w:rPr>
            </w:pPr>
            <w:r w:rsidRPr="001C1910">
              <w:rPr>
                <w:sz w:val="20"/>
                <w:szCs w:val="20"/>
              </w:rPr>
              <w:t>Taxa Richness</w:t>
            </w:r>
          </w:p>
        </w:tc>
        <w:tc>
          <w:tcPr>
            <w:tcW w:w="709" w:type="pct"/>
            <w:vAlign w:val="center"/>
          </w:tcPr>
          <w:p w14:paraId="6763D102" w14:textId="77777777" w:rsidR="00287473" w:rsidRPr="001C1910" w:rsidRDefault="00287473" w:rsidP="00287473">
            <w:pPr>
              <w:pStyle w:val="NoSpacing"/>
              <w:jc w:val="center"/>
              <w:rPr>
                <w:rFonts w:cstheme="minorHAnsi"/>
                <w:sz w:val="20"/>
                <w:szCs w:val="20"/>
                <w:highlight w:val="yellow"/>
              </w:rPr>
            </w:pPr>
            <w:r w:rsidRPr="001C1910">
              <w:rPr>
                <w:rFonts w:cstheme="minorHAnsi"/>
                <w:sz w:val="20"/>
                <w:szCs w:val="20"/>
              </w:rPr>
              <w:t>13</w:t>
            </w:r>
          </w:p>
        </w:tc>
        <w:tc>
          <w:tcPr>
            <w:tcW w:w="802" w:type="pct"/>
            <w:vAlign w:val="center"/>
          </w:tcPr>
          <w:p w14:paraId="7B56197B" w14:textId="77777777" w:rsidR="00287473" w:rsidRPr="001C1910" w:rsidRDefault="00287473" w:rsidP="00287473">
            <w:pPr>
              <w:pStyle w:val="NoSpacing"/>
              <w:jc w:val="center"/>
              <w:rPr>
                <w:sz w:val="20"/>
                <w:szCs w:val="20"/>
              </w:rPr>
            </w:pPr>
            <w:r w:rsidRPr="001C1910">
              <w:rPr>
                <w:sz w:val="20"/>
                <w:szCs w:val="20"/>
              </w:rPr>
              <w:t>10.0</w:t>
            </w:r>
          </w:p>
        </w:tc>
        <w:tc>
          <w:tcPr>
            <w:tcW w:w="727" w:type="pct"/>
            <w:vAlign w:val="center"/>
          </w:tcPr>
          <w:p w14:paraId="311C8922" w14:textId="77777777" w:rsidR="00287473" w:rsidRPr="001C1910" w:rsidRDefault="00287473" w:rsidP="00287473">
            <w:pPr>
              <w:pStyle w:val="NoSpacing"/>
              <w:jc w:val="center"/>
              <w:rPr>
                <w:rFonts w:cstheme="minorHAnsi"/>
                <w:sz w:val="20"/>
                <w:szCs w:val="20"/>
              </w:rPr>
            </w:pPr>
            <w:r w:rsidRPr="001C1910">
              <w:rPr>
                <w:rFonts w:cstheme="minorHAnsi"/>
                <w:sz w:val="20"/>
                <w:szCs w:val="20"/>
              </w:rPr>
              <w:t>3.16</w:t>
            </w:r>
          </w:p>
        </w:tc>
      </w:tr>
      <w:tr w:rsidR="00287473" w:rsidRPr="001C1910" w14:paraId="32439854" w14:textId="77777777" w:rsidTr="00BC22D5">
        <w:tc>
          <w:tcPr>
            <w:tcW w:w="826" w:type="pct"/>
            <w:vMerge/>
          </w:tcPr>
          <w:p w14:paraId="6F378552" w14:textId="77777777" w:rsidR="00287473" w:rsidRPr="001C1910" w:rsidRDefault="00287473" w:rsidP="00287473">
            <w:pPr>
              <w:pStyle w:val="NoSpacing"/>
              <w:rPr>
                <w:sz w:val="20"/>
                <w:szCs w:val="20"/>
              </w:rPr>
            </w:pPr>
          </w:p>
        </w:tc>
        <w:tc>
          <w:tcPr>
            <w:tcW w:w="655" w:type="pct"/>
            <w:vMerge/>
            <w:vAlign w:val="center"/>
          </w:tcPr>
          <w:p w14:paraId="40027F1E" w14:textId="77777777" w:rsidR="00287473" w:rsidRPr="001C1910" w:rsidRDefault="00287473" w:rsidP="00287473">
            <w:pPr>
              <w:pStyle w:val="NoSpacing"/>
              <w:rPr>
                <w:sz w:val="20"/>
                <w:szCs w:val="20"/>
              </w:rPr>
            </w:pPr>
          </w:p>
        </w:tc>
        <w:tc>
          <w:tcPr>
            <w:tcW w:w="1281" w:type="pct"/>
          </w:tcPr>
          <w:p w14:paraId="3AD38421" w14:textId="77777777" w:rsidR="00287473" w:rsidRPr="001C1910" w:rsidRDefault="00287473" w:rsidP="00287473">
            <w:pPr>
              <w:pStyle w:val="NoSpacing"/>
              <w:rPr>
                <w:sz w:val="20"/>
                <w:szCs w:val="20"/>
              </w:rPr>
            </w:pPr>
            <w:r w:rsidRPr="001C1910">
              <w:rPr>
                <w:sz w:val="20"/>
                <w:szCs w:val="20"/>
              </w:rPr>
              <w:t>EPT Index</w:t>
            </w:r>
          </w:p>
        </w:tc>
        <w:tc>
          <w:tcPr>
            <w:tcW w:w="709" w:type="pct"/>
            <w:vAlign w:val="center"/>
          </w:tcPr>
          <w:p w14:paraId="5F80C4D9" w14:textId="77777777" w:rsidR="00287473" w:rsidRPr="001C1910" w:rsidRDefault="00287473" w:rsidP="00287473">
            <w:pPr>
              <w:pStyle w:val="NoSpacing"/>
              <w:jc w:val="center"/>
              <w:rPr>
                <w:rFonts w:cstheme="minorHAnsi"/>
                <w:sz w:val="20"/>
                <w:szCs w:val="20"/>
                <w:highlight w:val="yellow"/>
              </w:rPr>
            </w:pPr>
            <w:r w:rsidRPr="001C1910">
              <w:rPr>
                <w:rFonts w:cstheme="minorHAnsi"/>
                <w:sz w:val="20"/>
                <w:szCs w:val="20"/>
              </w:rPr>
              <w:t>5</w:t>
            </w:r>
          </w:p>
        </w:tc>
        <w:tc>
          <w:tcPr>
            <w:tcW w:w="802" w:type="pct"/>
            <w:vAlign w:val="center"/>
          </w:tcPr>
          <w:p w14:paraId="6A0C9105" w14:textId="77777777" w:rsidR="00287473" w:rsidRPr="001C1910" w:rsidRDefault="00287473" w:rsidP="00287473">
            <w:pPr>
              <w:pStyle w:val="NoSpacing"/>
              <w:jc w:val="center"/>
              <w:rPr>
                <w:sz w:val="20"/>
                <w:szCs w:val="20"/>
              </w:rPr>
            </w:pPr>
            <w:r w:rsidRPr="001C1910">
              <w:rPr>
                <w:sz w:val="20"/>
                <w:szCs w:val="20"/>
              </w:rPr>
              <w:t>5.8</w:t>
            </w:r>
          </w:p>
        </w:tc>
        <w:tc>
          <w:tcPr>
            <w:tcW w:w="727" w:type="pct"/>
            <w:vAlign w:val="center"/>
          </w:tcPr>
          <w:p w14:paraId="7F2464FF"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0.96</w:t>
            </w:r>
          </w:p>
        </w:tc>
      </w:tr>
      <w:tr w:rsidR="00287473" w:rsidRPr="001C1910" w14:paraId="7139908E" w14:textId="77777777" w:rsidTr="00BC22D5">
        <w:tc>
          <w:tcPr>
            <w:tcW w:w="826" w:type="pct"/>
            <w:vMerge/>
          </w:tcPr>
          <w:p w14:paraId="66379492" w14:textId="77777777" w:rsidR="00287473" w:rsidRPr="001C1910" w:rsidRDefault="00287473" w:rsidP="00287473">
            <w:pPr>
              <w:pStyle w:val="NoSpacing"/>
              <w:rPr>
                <w:sz w:val="20"/>
                <w:szCs w:val="20"/>
              </w:rPr>
            </w:pPr>
          </w:p>
        </w:tc>
        <w:tc>
          <w:tcPr>
            <w:tcW w:w="655" w:type="pct"/>
            <w:vMerge/>
            <w:vAlign w:val="center"/>
          </w:tcPr>
          <w:p w14:paraId="7D4B9EDE" w14:textId="77777777" w:rsidR="00287473" w:rsidRPr="001C1910" w:rsidRDefault="00287473" w:rsidP="00287473">
            <w:pPr>
              <w:pStyle w:val="NoSpacing"/>
              <w:rPr>
                <w:sz w:val="20"/>
                <w:szCs w:val="20"/>
              </w:rPr>
            </w:pPr>
          </w:p>
        </w:tc>
        <w:tc>
          <w:tcPr>
            <w:tcW w:w="1281" w:type="pct"/>
          </w:tcPr>
          <w:p w14:paraId="591AB830" w14:textId="77777777" w:rsidR="00287473" w:rsidRPr="001C1910" w:rsidRDefault="00287473" w:rsidP="00287473">
            <w:pPr>
              <w:pStyle w:val="NoSpacing"/>
              <w:rPr>
                <w:sz w:val="20"/>
                <w:szCs w:val="20"/>
              </w:rPr>
            </w:pPr>
            <w:r w:rsidRPr="001C1910">
              <w:rPr>
                <w:sz w:val="20"/>
                <w:szCs w:val="20"/>
              </w:rPr>
              <w:t>% EPT</w:t>
            </w:r>
          </w:p>
        </w:tc>
        <w:tc>
          <w:tcPr>
            <w:tcW w:w="709" w:type="pct"/>
            <w:vAlign w:val="center"/>
          </w:tcPr>
          <w:p w14:paraId="7118E7EB" w14:textId="77777777" w:rsidR="00287473" w:rsidRPr="001C1910" w:rsidRDefault="00287473" w:rsidP="00287473">
            <w:pPr>
              <w:pStyle w:val="NoSpacing"/>
              <w:jc w:val="center"/>
              <w:rPr>
                <w:rFonts w:cstheme="minorHAnsi"/>
                <w:sz w:val="20"/>
                <w:szCs w:val="20"/>
              </w:rPr>
            </w:pPr>
            <w:r w:rsidRPr="001C1910">
              <w:rPr>
                <w:rFonts w:cstheme="minorHAnsi"/>
                <w:sz w:val="20"/>
                <w:szCs w:val="20"/>
              </w:rPr>
              <w:t>56%</w:t>
            </w:r>
          </w:p>
        </w:tc>
        <w:tc>
          <w:tcPr>
            <w:tcW w:w="802" w:type="pct"/>
            <w:vAlign w:val="center"/>
          </w:tcPr>
          <w:p w14:paraId="63862472" w14:textId="77777777" w:rsidR="00287473" w:rsidRPr="001C1910" w:rsidRDefault="00287473" w:rsidP="00287473">
            <w:pPr>
              <w:pStyle w:val="NoSpacing"/>
              <w:jc w:val="center"/>
              <w:rPr>
                <w:sz w:val="20"/>
                <w:szCs w:val="20"/>
              </w:rPr>
            </w:pPr>
            <w:r w:rsidRPr="001C1910">
              <w:rPr>
                <w:sz w:val="20"/>
                <w:szCs w:val="20"/>
              </w:rPr>
              <w:t>78%</w:t>
            </w:r>
          </w:p>
        </w:tc>
        <w:tc>
          <w:tcPr>
            <w:tcW w:w="727" w:type="pct"/>
            <w:vAlign w:val="center"/>
          </w:tcPr>
          <w:p w14:paraId="2C310FD8"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0.2</w:t>
            </w:r>
          </w:p>
        </w:tc>
      </w:tr>
      <w:tr w:rsidR="00287473" w:rsidRPr="001C1910" w14:paraId="599878FC" w14:textId="77777777" w:rsidTr="00BC22D5">
        <w:tc>
          <w:tcPr>
            <w:tcW w:w="826" w:type="pct"/>
            <w:vMerge/>
          </w:tcPr>
          <w:p w14:paraId="486B958A" w14:textId="77777777" w:rsidR="00287473" w:rsidRPr="001C1910" w:rsidRDefault="00287473" w:rsidP="00287473">
            <w:pPr>
              <w:pStyle w:val="NoSpacing"/>
              <w:rPr>
                <w:sz w:val="20"/>
                <w:szCs w:val="20"/>
              </w:rPr>
            </w:pPr>
          </w:p>
        </w:tc>
        <w:tc>
          <w:tcPr>
            <w:tcW w:w="655" w:type="pct"/>
            <w:vMerge/>
            <w:vAlign w:val="center"/>
          </w:tcPr>
          <w:p w14:paraId="6254B602" w14:textId="77777777" w:rsidR="00287473" w:rsidRPr="001C1910" w:rsidRDefault="00287473" w:rsidP="00287473">
            <w:pPr>
              <w:pStyle w:val="NoSpacing"/>
              <w:rPr>
                <w:sz w:val="20"/>
                <w:szCs w:val="20"/>
              </w:rPr>
            </w:pPr>
          </w:p>
        </w:tc>
        <w:tc>
          <w:tcPr>
            <w:tcW w:w="1281" w:type="pct"/>
          </w:tcPr>
          <w:p w14:paraId="66D753A0" w14:textId="77777777" w:rsidR="00287473" w:rsidRPr="001C1910" w:rsidRDefault="00287473" w:rsidP="00287473">
            <w:pPr>
              <w:pStyle w:val="NoSpacing"/>
              <w:rPr>
                <w:sz w:val="20"/>
                <w:szCs w:val="20"/>
              </w:rPr>
            </w:pPr>
            <w:r w:rsidRPr="001C1910">
              <w:rPr>
                <w:sz w:val="20"/>
                <w:szCs w:val="20"/>
              </w:rPr>
              <w:t>Family Biotic Index</w:t>
            </w:r>
          </w:p>
        </w:tc>
        <w:tc>
          <w:tcPr>
            <w:tcW w:w="709" w:type="pct"/>
            <w:vAlign w:val="center"/>
          </w:tcPr>
          <w:p w14:paraId="6DB0065A" w14:textId="77777777" w:rsidR="00287473" w:rsidRPr="001C1910" w:rsidRDefault="00287473" w:rsidP="00287473">
            <w:pPr>
              <w:pStyle w:val="NoSpacing"/>
              <w:jc w:val="center"/>
              <w:rPr>
                <w:rFonts w:cstheme="minorHAnsi"/>
                <w:sz w:val="20"/>
                <w:szCs w:val="20"/>
              </w:rPr>
            </w:pPr>
            <w:r w:rsidRPr="001C1910">
              <w:rPr>
                <w:rFonts w:cstheme="minorHAnsi"/>
                <w:sz w:val="20"/>
                <w:szCs w:val="20"/>
              </w:rPr>
              <w:t>5.2</w:t>
            </w:r>
          </w:p>
        </w:tc>
        <w:tc>
          <w:tcPr>
            <w:tcW w:w="802" w:type="pct"/>
            <w:vAlign w:val="center"/>
          </w:tcPr>
          <w:p w14:paraId="14F093BF" w14:textId="77777777" w:rsidR="00287473" w:rsidRPr="001C1910" w:rsidRDefault="00287473" w:rsidP="00287473">
            <w:pPr>
              <w:pStyle w:val="NoSpacing"/>
              <w:jc w:val="center"/>
              <w:rPr>
                <w:sz w:val="20"/>
                <w:szCs w:val="20"/>
              </w:rPr>
            </w:pPr>
            <w:r w:rsidRPr="001C1910">
              <w:rPr>
                <w:sz w:val="20"/>
                <w:szCs w:val="20"/>
              </w:rPr>
              <w:t>4.4</w:t>
            </w:r>
          </w:p>
        </w:tc>
        <w:tc>
          <w:tcPr>
            <w:tcW w:w="727" w:type="pct"/>
            <w:vAlign w:val="center"/>
          </w:tcPr>
          <w:p w14:paraId="6C60D356"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0.56</w:t>
            </w:r>
          </w:p>
        </w:tc>
      </w:tr>
      <w:tr w:rsidR="00287473" w:rsidRPr="001C1910" w14:paraId="695E242F" w14:textId="77777777" w:rsidTr="00BC22D5">
        <w:tc>
          <w:tcPr>
            <w:tcW w:w="826" w:type="pct"/>
            <w:vMerge/>
          </w:tcPr>
          <w:p w14:paraId="4966475E" w14:textId="77777777" w:rsidR="00287473" w:rsidRPr="001C1910" w:rsidRDefault="00287473" w:rsidP="00287473">
            <w:pPr>
              <w:pStyle w:val="NoSpacing"/>
              <w:rPr>
                <w:sz w:val="20"/>
                <w:szCs w:val="20"/>
              </w:rPr>
            </w:pPr>
          </w:p>
        </w:tc>
        <w:tc>
          <w:tcPr>
            <w:tcW w:w="655" w:type="pct"/>
            <w:vMerge/>
            <w:vAlign w:val="center"/>
          </w:tcPr>
          <w:p w14:paraId="73CCC998" w14:textId="77777777" w:rsidR="00287473" w:rsidRPr="001C1910" w:rsidRDefault="00287473" w:rsidP="00287473">
            <w:pPr>
              <w:pStyle w:val="NoSpacing"/>
              <w:rPr>
                <w:sz w:val="20"/>
                <w:szCs w:val="20"/>
              </w:rPr>
            </w:pPr>
          </w:p>
        </w:tc>
        <w:tc>
          <w:tcPr>
            <w:tcW w:w="1281" w:type="pct"/>
          </w:tcPr>
          <w:p w14:paraId="125ED45E" w14:textId="77777777" w:rsidR="00287473" w:rsidRPr="001C1910" w:rsidRDefault="00287473" w:rsidP="00287473">
            <w:pPr>
              <w:pStyle w:val="NoSpacing"/>
              <w:rPr>
                <w:sz w:val="20"/>
                <w:szCs w:val="20"/>
              </w:rPr>
            </w:pPr>
            <w:r w:rsidRPr="001C1910">
              <w:rPr>
                <w:sz w:val="20"/>
                <w:szCs w:val="20"/>
              </w:rPr>
              <w:t>% Dominant Family</w:t>
            </w:r>
          </w:p>
        </w:tc>
        <w:tc>
          <w:tcPr>
            <w:tcW w:w="709" w:type="pct"/>
            <w:vAlign w:val="center"/>
          </w:tcPr>
          <w:p w14:paraId="5B05CF45" w14:textId="77777777" w:rsidR="00287473" w:rsidRPr="001C1910" w:rsidRDefault="00287473" w:rsidP="00287473">
            <w:pPr>
              <w:pStyle w:val="NoSpacing"/>
              <w:jc w:val="center"/>
              <w:rPr>
                <w:rFonts w:cstheme="minorHAnsi"/>
                <w:sz w:val="20"/>
                <w:szCs w:val="20"/>
              </w:rPr>
            </w:pPr>
            <w:r w:rsidRPr="001C1910">
              <w:rPr>
                <w:rFonts w:cstheme="minorHAnsi"/>
                <w:sz w:val="20"/>
                <w:szCs w:val="20"/>
              </w:rPr>
              <w:t>25%</w:t>
            </w:r>
          </w:p>
        </w:tc>
        <w:tc>
          <w:tcPr>
            <w:tcW w:w="802" w:type="pct"/>
            <w:vAlign w:val="center"/>
          </w:tcPr>
          <w:p w14:paraId="08ED81F5" w14:textId="77777777" w:rsidR="00287473" w:rsidRPr="001C1910" w:rsidRDefault="00287473" w:rsidP="00287473">
            <w:pPr>
              <w:pStyle w:val="NoSpacing"/>
              <w:jc w:val="center"/>
              <w:rPr>
                <w:sz w:val="20"/>
                <w:szCs w:val="20"/>
              </w:rPr>
            </w:pPr>
            <w:r w:rsidRPr="001C1910">
              <w:rPr>
                <w:sz w:val="20"/>
                <w:szCs w:val="20"/>
              </w:rPr>
              <w:t>41%</w:t>
            </w:r>
          </w:p>
        </w:tc>
        <w:tc>
          <w:tcPr>
            <w:tcW w:w="727" w:type="pct"/>
            <w:vAlign w:val="center"/>
          </w:tcPr>
          <w:p w14:paraId="1A9F3919"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0.21</w:t>
            </w:r>
          </w:p>
        </w:tc>
      </w:tr>
      <w:tr w:rsidR="00287473" w:rsidRPr="001C1910" w14:paraId="3E6F727A" w14:textId="77777777" w:rsidTr="00BC22D5">
        <w:tc>
          <w:tcPr>
            <w:tcW w:w="826" w:type="pct"/>
            <w:vMerge/>
          </w:tcPr>
          <w:p w14:paraId="5B9F1070" w14:textId="77777777" w:rsidR="00287473" w:rsidRPr="001C1910" w:rsidRDefault="00287473" w:rsidP="00287473">
            <w:pPr>
              <w:pStyle w:val="NoSpacing"/>
              <w:rPr>
                <w:sz w:val="20"/>
                <w:szCs w:val="20"/>
              </w:rPr>
            </w:pPr>
          </w:p>
        </w:tc>
        <w:tc>
          <w:tcPr>
            <w:tcW w:w="655" w:type="pct"/>
            <w:vMerge/>
            <w:vAlign w:val="center"/>
          </w:tcPr>
          <w:p w14:paraId="00469213" w14:textId="77777777" w:rsidR="00287473" w:rsidRPr="001C1910" w:rsidRDefault="00287473" w:rsidP="00287473">
            <w:pPr>
              <w:pStyle w:val="NoSpacing"/>
              <w:rPr>
                <w:sz w:val="20"/>
                <w:szCs w:val="20"/>
              </w:rPr>
            </w:pPr>
          </w:p>
        </w:tc>
        <w:tc>
          <w:tcPr>
            <w:tcW w:w="1281" w:type="pct"/>
          </w:tcPr>
          <w:p w14:paraId="2E5EA045" w14:textId="77777777" w:rsidR="00287473" w:rsidRPr="001C1910" w:rsidRDefault="00287473" w:rsidP="00287473">
            <w:pPr>
              <w:pStyle w:val="NoSpacing"/>
              <w:rPr>
                <w:sz w:val="20"/>
                <w:szCs w:val="20"/>
              </w:rPr>
            </w:pPr>
            <w:r w:rsidRPr="001C1910">
              <w:rPr>
                <w:sz w:val="20"/>
                <w:szCs w:val="20"/>
              </w:rPr>
              <w:t>% Dipteran &amp; Non-insects</w:t>
            </w:r>
          </w:p>
        </w:tc>
        <w:tc>
          <w:tcPr>
            <w:tcW w:w="709" w:type="pct"/>
            <w:vAlign w:val="center"/>
          </w:tcPr>
          <w:p w14:paraId="7F3747D6" w14:textId="77777777" w:rsidR="00287473" w:rsidRPr="001C1910" w:rsidRDefault="00287473" w:rsidP="00287473">
            <w:pPr>
              <w:pStyle w:val="NoSpacing"/>
              <w:jc w:val="center"/>
              <w:rPr>
                <w:rFonts w:cstheme="minorHAnsi"/>
                <w:sz w:val="20"/>
                <w:szCs w:val="20"/>
              </w:rPr>
            </w:pPr>
            <w:r w:rsidRPr="001C1910">
              <w:rPr>
                <w:rFonts w:cstheme="minorHAnsi"/>
                <w:sz w:val="20"/>
                <w:szCs w:val="20"/>
              </w:rPr>
              <w:t>43%</w:t>
            </w:r>
          </w:p>
        </w:tc>
        <w:tc>
          <w:tcPr>
            <w:tcW w:w="802" w:type="pct"/>
            <w:vAlign w:val="center"/>
          </w:tcPr>
          <w:p w14:paraId="06CBE3FE" w14:textId="77777777" w:rsidR="00287473" w:rsidRPr="001C1910" w:rsidRDefault="00287473" w:rsidP="00287473">
            <w:pPr>
              <w:pStyle w:val="NoSpacing"/>
              <w:jc w:val="center"/>
              <w:rPr>
                <w:sz w:val="20"/>
                <w:szCs w:val="20"/>
              </w:rPr>
            </w:pPr>
            <w:r w:rsidRPr="001C1910">
              <w:rPr>
                <w:sz w:val="20"/>
                <w:szCs w:val="20"/>
              </w:rPr>
              <w:t>15%</w:t>
            </w:r>
          </w:p>
        </w:tc>
        <w:tc>
          <w:tcPr>
            <w:tcW w:w="727" w:type="pct"/>
            <w:vAlign w:val="center"/>
          </w:tcPr>
          <w:p w14:paraId="56F63581"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0.19</w:t>
            </w:r>
          </w:p>
        </w:tc>
      </w:tr>
      <w:tr w:rsidR="00287473" w:rsidRPr="001C1910" w14:paraId="671D3187" w14:textId="77777777" w:rsidTr="00BC22D5">
        <w:tc>
          <w:tcPr>
            <w:tcW w:w="826" w:type="pct"/>
            <w:vMerge/>
          </w:tcPr>
          <w:p w14:paraId="54877947" w14:textId="77777777" w:rsidR="00287473" w:rsidRPr="001C1910" w:rsidRDefault="00287473" w:rsidP="00287473">
            <w:pPr>
              <w:pStyle w:val="NoSpacing"/>
              <w:rPr>
                <w:sz w:val="20"/>
                <w:szCs w:val="20"/>
              </w:rPr>
            </w:pPr>
          </w:p>
        </w:tc>
        <w:tc>
          <w:tcPr>
            <w:tcW w:w="655" w:type="pct"/>
            <w:vMerge/>
            <w:vAlign w:val="center"/>
          </w:tcPr>
          <w:p w14:paraId="6C447327" w14:textId="77777777" w:rsidR="00287473" w:rsidRPr="001C1910" w:rsidRDefault="00287473" w:rsidP="00287473">
            <w:pPr>
              <w:pStyle w:val="NoSpacing"/>
              <w:rPr>
                <w:sz w:val="20"/>
                <w:szCs w:val="20"/>
              </w:rPr>
            </w:pPr>
          </w:p>
        </w:tc>
        <w:tc>
          <w:tcPr>
            <w:tcW w:w="1281" w:type="pct"/>
          </w:tcPr>
          <w:p w14:paraId="1902A19F" w14:textId="77777777" w:rsidR="00287473" w:rsidRPr="001C1910" w:rsidRDefault="00287473" w:rsidP="00287473">
            <w:pPr>
              <w:pStyle w:val="NoSpacing"/>
              <w:rPr>
                <w:sz w:val="20"/>
                <w:szCs w:val="20"/>
              </w:rPr>
            </w:pPr>
            <w:r w:rsidRPr="001C1910">
              <w:rPr>
                <w:sz w:val="20"/>
                <w:szCs w:val="20"/>
              </w:rPr>
              <w:t>% Collector Gatherers</w:t>
            </w:r>
          </w:p>
        </w:tc>
        <w:tc>
          <w:tcPr>
            <w:tcW w:w="709" w:type="pct"/>
            <w:vAlign w:val="center"/>
          </w:tcPr>
          <w:p w14:paraId="14FF0D62" w14:textId="77777777" w:rsidR="00287473" w:rsidRPr="001C1910" w:rsidRDefault="00287473" w:rsidP="00287473">
            <w:pPr>
              <w:pStyle w:val="NoSpacing"/>
              <w:jc w:val="center"/>
              <w:rPr>
                <w:rFonts w:cstheme="minorHAnsi"/>
                <w:sz w:val="20"/>
                <w:szCs w:val="20"/>
              </w:rPr>
            </w:pPr>
            <w:r w:rsidRPr="001C1910">
              <w:rPr>
                <w:rFonts w:cstheme="minorHAnsi"/>
                <w:sz w:val="20"/>
                <w:szCs w:val="20"/>
              </w:rPr>
              <w:t>57%</w:t>
            </w:r>
          </w:p>
        </w:tc>
        <w:tc>
          <w:tcPr>
            <w:tcW w:w="802" w:type="pct"/>
            <w:vAlign w:val="center"/>
          </w:tcPr>
          <w:p w14:paraId="17B11A0F" w14:textId="77777777" w:rsidR="00287473" w:rsidRPr="001C1910" w:rsidRDefault="00287473" w:rsidP="00287473">
            <w:pPr>
              <w:pStyle w:val="NoSpacing"/>
              <w:jc w:val="center"/>
              <w:rPr>
                <w:sz w:val="20"/>
                <w:szCs w:val="20"/>
              </w:rPr>
            </w:pPr>
            <w:r w:rsidRPr="001C1910">
              <w:rPr>
                <w:sz w:val="20"/>
                <w:szCs w:val="20"/>
              </w:rPr>
              <w:t>55%</w:t>
            </w:r>
          </w:p>
        </w:tc>
        <w:tc>
          <w:tcPr>
            <w:tcW w:w="727" w:type="pct"/>
            <w:vAlign w:val="center"/>
          </w:tcPr>
          <w:p w14:paraId="0041606F"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0.15</w:t>
            </w:r>
          </w:p>
        </w:tc>
      </w:tr>
      <w:tr w:rsidR="00287473" w:rsidRPr="001C1910" w14:paraId="5D955CE6" w14:textId="77777777" w:rsidTr="00F734F8">
        <w:tc>
          <w:tcPr>
            <w:tcW w:w="826" w:type="pct"/>
            <w:vMerge/>
          </w:tcPr>
          <w:p w14:paraId="6601F284" w14:textId="77777777" w:rsidR="00287473" w:rsidRPr="001C1910" w:rsidRDefault="00287473" w:rsidP="00287473">
            <w:pPr>
              <w:pStyle w:val="NoSpacing"/>
              <w:rPr>
                <w:sz w:val="20"/>
                <w:szCs w:val="20"/>
              </w:rPr>
            </w:pPr>
          </w:p>
        </w:tc>
        <w:tc>
          <w:tcPr>
            <w:tcW w:w="655" w:type="pct"/>
            <w:vMerge/>
            <w:vAlign w:val="center"/>
          </w:tcPr>
          <w:p w14:paraId="73C19E72" w14:textId="77777777" w:rsidR="00287473" w:rsidRPr="001C1910" w:rsidRDefault="00287473" w:rsidP="00287473">
            <w:pPr>
              <w:pStyle w:val="NoSpacing"/>
              <w:rPr>
                <w:sz w:val="20"/>
                <w:szCs w:val="20"/>
              </w:rPr>
            </w:pPr>
          </w:p>
        </w:tc>
        <w:tc>
          <w:tcPr>
            <w:tcW w:w="1281" w:type="pct"/>
            <w:shd w:val="clear" w:color="auto" w:fill="C6D9F1" w:themeFill="text2" w:themeFillTint="33"/>
          </w:tcPr>
          <w:p w14:paraId="65E87C37" w14:textId="77777777" w:rsidR="00287473" w:rsidRPr="001C1910" w:rsidRDefault="00287473" w:rsidP="00287473">
            <w:pPr>
              <w:pStyle w:val="NoSpacing"/>
              <w:rPr>
                <w:b/>
                <w:sz w:val="20"/>
                <w:szCs w:val="20"/>
              </w:rPr>
            </w:pPr>
            <w:r w:rsidRPr="001C1910">
              <w:rPr>
                <w:b/>
                <w:sz w:val="20"/>
                <w:szCs w:val="20"/>
              </w:rPr>
              <w:t>Total Score</w:t>
            </w:r>
          </w:p>
          <w:p w14:paraId="22F22D1D" w14:textId="77777777" w:rsidR="00F734F8" w:rsidRPr="001C1910" w:rsidRDefault="00F734F8" w:rsidP="00287473">
            <w:pPr>
              <w:pStyle w:val="NoSpacing"/>
              <w:rPr>
                <w:b/>
                <w:sz w:val="20"/>
                <w:szCs w:val="20"/>
              </w:rPr>
            </w:pPr>
            <w:r w:rsidRPr="001C1910">
              <w:rPr>
                <w:b/>
                <w:sz w:val="20"/>
                <w:szCs w:val="20"/>
              </w:rPr>
              <w:t>Max Score = 33</w:t>
            </w:r>
          </w:p>
        </w:tc>
        <w:tc>
          <w:tcPr>
            <w:tcW w:w="709" w:type="pct"/>
            <w:shd w:val="clear" w:color="auto" w:fill="C6D9F1" w:themeFill="text2" w:themeFillTint="33"/>
            <w:vAlign w:val="center"/>
          </w:tcPr>
          <w:p w14:paraId="3FB970ED" w14:textId="77777777" w:rsidR="00287473" w:rsidRPr="001C1910" w:rsidRDefault="00F734F8" w:rsidP="00287473">
            <w:pPr>
              <w:pStyle w:val="NoSpacing"/>
              <w:jc w:val="center"/>
              <w:rPr>
                <w:rFonts w:cstheme="minorHAnsi"/>
                <w:b/>
                <w:sz w:val="20"/>
                <w:szCs w:val="20"/>
              </w:rPr>
            </w:pPr>
            <w:r w:rsidRPr="001C1910">
              <w:rPr>
                <w:rFonts w:cstheme="minorHAnsi"/>
                <w:b/>
                <w:sz w:val="20"/>
                <w:szCs w:val="20"/>
              </w:rPr>
              <w:t>27</w:t>
            </w:r>
          </w:p>
        </w:tc>
        <w:tc>
          <w:tcPr>
            <w:tcW w:w="802" w:type="pct"/>
            <w:shd w:val="clear" w:color="auto" w:fill="C6D9F1" w:themeFill="text2" w:themeFillTint="33"/>
            <w:vAlign w:val="center"/>
          </w:tcPr>
          <w:p w14:paraId="482E0133" w14:textId="77777777" w:rsidR="00287473" w:rsidRPr="001C1910" w:rsidRDefault="00287473" w:rsidP="00F734F8">
            <w:pPr>
              <w:pStyle w:val="NoSpacing"/>
              <w:jc w:val="center"/>
              <w:rPr>
                <w:b/>
                <w:sz w:val="20"/>
                <w:szCs w:val="20"/>
              </w:rPr>
            </w:pPr>
            <w:r w:rsidRPr="001C1910">
              <w:rPr>
                <w:b/>
                <w:sz w:val="20"/>
                <w:szCs w:val="20"/>
              </w:rPr>
              <w:t>2</w:t>
            </w:r>
            <w:r w:rsidR="00F734F8" w:rsidRPr="001C1910">
              <w:rPr>
                <w:b/>
                <w:sz w:val="20"/>
                <w:szCs w:val="20"/>
              </w:rPr>
              <w:t>8</w:t>
            </w:r>
            <w:r w:rsidRPr="001C1910">
              <w:rPr>
                <w:b/>
                <w:sz w:val="20"/>
                <w:szCs w:val="20"/>
              </w:rPr>
              <w:t>.</w:t>
            </w:r>
            <w:r w:rsidR="00F734F8" w:rsidRPr="001C1910">
              <w:rPr>
                <w:b/>
                <w:sz w:val="20"/>
                <w:szCs w:val="20"/>
              </w:rPr>
              <w:t>5</w:t>
            </w:r>
          </w:p>
        </w:tc>
        <w:tc>
          <w:tcPr>
            <w:tcW w:w="727" w:type="pct"/>
            <w:shd w:val="clear" w:color="auto" w:fill="C6D9F1" w:themeFill="text2" w:themeFillTint="33"/>
            <w:vAlign w:val="center"/>
          </w:tcPr>
          <w:p w14:paraId="27F0D7D9" w14:textId="77777777" w:rsidR="00287473" w:rsidRPr="001C1910" w:rsidRDefault="00F734F8" w:rsidP="00287473">
            <w:pPr>
              <w:pStyle w:val="NoSpacing"/>
              <w:jc w:val="center"/>
              <w:rPr>
                <w:rFonts w:cstheme="minorHAnsi"/>
                <w:b/>
                <w:sz w:val="20"/>
                <w:szCs w:val="20"/>
              </w:rPr>
            </w:pPr>
            <w:r w:rsidRPr="001C1910">
              <w:rPr>
                <w:rFonts w:cstheme="minorHAnsi"/>
                <w:b/>
                <w:sz w:val="20"/>
                <w:szCs w:val="20"/>
              </w:rPr>
              <w:t>3.9</w:t>
            </w:r>
          </w:p>
        </w:tc>
      </w:tr>
      <w:tr w:rsidR="00287473" w:rsidRPr="001C1910" w14:paraId="32A9E512" w14:textId="77777777" w:rsidTr="00BC22D5">
        <w:tc>
          <w:tcPr>
            <w:tcW w:w="826" w:type="pct"/>
            <w:vMerge/>
          </w:tcPr>
          <w:p w14:paraId="4619BED1" w14:textId="77777777" w:rsidR="00287473" w:rsidRPr="001C1910" w:rsidRDefault="00287473" w:rsidP="00287473">
            <w:pPr>
              <w:pStyle w:val="NoSpacing"/>
              <w:rPr>
                <w:sz w:val="20"/>
                <w:szCs w:val="20"/>
              </w:rPr>
            </w:pPr>
          </w:p>
        </w:tc>
        <w:tc>
          <w:tcPr>
            <w:tcW w:w="655" w:type="pct"/>
            <w:vMerge w:val="restart"/>
            <w:vAlign w:val="center"/>
          </w:tcPr>
          <w:p w14:paraId="64BA3AE7" w14:textId="77777777" w:rsidR="00287473" w:rsidRPr="001C1910" w:rsidRDefault="00287473" w:rsidP="00287473">
            <w:pPr>
              <w:pStyle w:val="NoSpacing"/>
              <w:rPr>
                <w:sz w:val="20"/>
                <w:szCs w:val="20"/>
              </w:rPr>
            </w:pPr>
            <w:r w:rsidRPr="001C1910">
              <w:rPr>
                <w:sz w:val="20"/>
                <w:szCs w:val="20"/>
              </w:rPr>
              <w:t>WHR2</w:t>
            </w:r>
          </w:p>
          <w:p w14:paraId="5772AE19" w14:textId="77777777" w:rsidR="00287473" w:rsidRPr="001C1910" w:rsidRDefault="00287473" w:rsidP="00287473">
            <w:pPr>
              <w:pStyle w:val="NoSpacing"/>
              <w:rPr>
                <w:sz w:val="20"/>
                <w:szCs w:val="20"/>
              </w:rPr>
            </w:pPr>
            <w:r w:rsidRPr="001C1910">
              <w:rPr>
                <w:sz w:val="20"/>
                <w:szCs w:val="20"/>
              </w:rPr>
              <w:t>(2011)</w:t>
            </w:r>
          </w:p>
          <w:p w14:paraId="658DCA6C" w14:textId="77777777" w:rsidR="00287473" w:rsidRPr="001C1910" w:rsidRDefault="00287473" w:rsidP="00287473">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0B9B8D2B" w14:textId="77777777" w:rsidR="00287473" w:rsidRPr="001C1910" w:rsidRDefault="00287473" w:rsidP="00287473">
            <w:pPr>
              <w:pStyle w:val="NoSpacing"/>
              <w:rPr>
                <w:sz w:val="20"/>
                <w:szCs w:val="20"/>
              </w:rPr>
            </w:pPr>
            <w:proofErr w:type="spellStart"/>
            <w:r w:rsidRPr="001C1910">
              <w:rPr>
                <w:sz w:val="20"/>
                <w:szCs w:val="20"/>
              </w:rPr>
              <w:t>Simuliidae</w:t>
            </w:r>
            <w:proofErr w:type="spellEnd"/>
          </w:p>
          <w:p w14:paraId="69836EBB" w14:textId="77777777" w:rsidR="00F734F8" w:rsidRPr="001C1910" w:rsidRDefault="00F734F8" w:rsidP="00287473">
            <w:pPr>
              <w:pStyle w:val="NoSpacing"/>
              <w:rPr>
                <w:sz w:val="20"/>
                <w:szCs w:val="20"/>
              </w:rPr>
            </w:pPr>
          </w:p>
          <w:p w14:paraId="723BDA0A" w14:textId="77777777" w:rsidR="00F734F8" w:rsidRPr="001C1910" w:rsidRDefault="00F734F8" w:rsidP="00287473">
            <w:pPr>
              <w:pStyle w:val="NoSpacing"/>
              <w:rPr>
                <w:sz w:val="20"/>
                <w:szCs w:val="20"/>
              </w:rPr>
            </w:pPr>
            <w:r w:rsidRPr="001C1910">
              <w:rPr>
                <w:sz w:val="20"/>
                <w:szCs w:val="20"/>
              </w:rPr>
              <w:t>White River Ecoregion</w:t>
            </w:r>
          </w:p>
        </w:tc>
        <w:tc>
          <w:tcPr>
            <w:tcW w:w="1281" w:type="pct"/>
          </w:tcPr>
          <w:p w14:paraId="7D28B73A" w14:textId="77777777" w:rsidR="00287473" w:rsidRPr="001C1910" w:rsidRDefault="00287473" w:rsidP="00287473">
            <w:pPr>
              <w:pStyle w:val="NoSpacing"/>
              <w:rPr>
                <w:sz w:val="20"/>
                <w:szCs w:val="20"/>
              </w:rPr>
            </w:pPr>
            <w:r w:rsidRPr="001C1910">
              <w:rPr>
                <w:sz w:val="20"/>
                <w:szCs w:val="20"/>
              </w:rPr>
              <w:t>Taxa Richness</w:t>
            </w:r>
          </w:p>
        </w:tc>
        <w:tc>
          <w:tcPr>
            <w:tcW w:w="709" w:type="pct"/>
            <w:vAlign w:val="center"/>
          </w:tcPr>
          <w:p w14:paraId="1E0A272E" w14:textId="77777777" w:rsidR="00287473" w:rsidRPr="001C1910" w:rsidRDefault="00287473" w:rsidP="00287473">
            <w:pPr>
              <w:pStyle w:val="NoSpacing"/>
              <w:jc w:val="center"/>
              <w:rPr>
                <w:rFonts w:cstheme="minorHAnsi"/>
                <w:sz w:val="20"/>
                <w:szCs w:val="20"/>
              </w:rPr>
            </w:pPr>
            <w:r w:rsidRPr="001C1910">
              <w:rPr>
                <w:rFonts w:cstheme="minorHAnsi"/>
                <w:sz w:val="20"/>
                <w:szCs w:val="20"/>
              </w:rPr>
              <w:t>9</w:t>
            </w:r>
          </w:p>
        </w:tc>
        <w:tc>
          <w:tcPr>
            <w:tcW w:w="802" w:type="pct"/>
            <w:vAlign w:val="center"/>
          </w:tcPr>
          <w:p w14:paraId="068DD3F9" w14:textId="77777777" w:rsidR="00287473" w:rsidRPr="001C1910" w:rsidRDefault="00287473" w:rsidP="00287473">
            <w:pPr>
              <w:pStyle w:val="NoSpacing"/>
              <w:jc w:val="center"/>
              <w:rPr>
                <w:sz w:val="20"/>
                <w:szCs w:val="20"/>
              </w:rPr>
            </w:pPr>
            <w:r w:rsidRPr="001C1910">
              <w:rPr>
                <w:sz w:val="20"/>
                <w:szCs w:val="20"/>
              </w:rPr>
              <w:t>7.7</w:t>
            </w:r>
          </w:p>
        </w:tc>
        <w:tc>
          <w:tcPr>
            <w:tcW w:w="727" w:type="pct"/>
            <w:vAlign w:val="center"/>
          </w:tcPr>
          <w:p w14:paraId="0A09BD25" w14:textId="77777777" w:rsidR="00287473" w:rsidRPr="001C1910" w:rsidRDefault="00287473" w:rsidP="00287473">
            <w:pPr>
              <w:pStyle w:val="NoSpacing"/>
              <w:jc w:val="center"/>
              <w:rPr>
                <w:rFonts w:cstheme="minorHAnsi"/>
                <w:sz w:val="20"/>
                <w:szCs w:val="20"/>
              </w:rPr>
            </w:pPr>
            <w:r w:rsidRPr="001C1910">
              <w:rPr>
                <w:rFonts w:cstheme="minorHAnsi"/>
                <w:sz w:val="20"/>
                <w:szCs w:val="20"/>
              </w:rPr>
              <w:t>1.53</w:t>
            </w:r>
          </w:p>
        </w:tc>
      </w:tr>
      <w:tr w:rsidR="00287473" w:rsidRPr="001C1910" w14:paraId="649E0D9A" w14:textId="77777777" w:rsidTr="00BC22D5">
        <w:tc>
          <w:tcPr>
            <w:tcW w:w="826" w:type="pct"/>
            <w:vMerge/>
          </w:tcPr>
          <w:p w14:paraId="3AC5B8F5" w14:textId="77777777" w:rsidR="00287473" w:rsidRPr="001C1910" w:rsidRDefault="00287473" w:rsidP="00287473">
            <w:pPr>
              <w:pStyle w:val="NoSpacing"/>
              <w:rPr>
                <w:sz w:val="20"/>
                <w:szCs w:val="20"/>
              </w:rPr>
            </w:pPr>
          </w:p>
        </w:tc>
        <w:tc>
          <w:tcPr>
            <w:tcW w:w="655" w:type="pct"/>
            <w:vMerge/>
            <w:vAlign w:val="center"/>
          </w:tcPr>
          <w:p w14:paraId="4E556B8A" w14:textId="77777777" w:rsidR="00287473" w:rsidRPr="001C1910" w:rsidRDefault="00287473" w:rsidP="00287473">
            <w:pPr>
              <w:pStyle w:val="NoSpacing"/>
              <w:rPr>
                <w:sz w:val="20"/>
                <w:szCs w:val="20"/>
              </w:rPr>
            </w:pPr>
          </w:p>
        </w:tc>
        <w:tc>
          <w:tcPr>
            <w:tcW w:w="1281" w:type="pct"/>
          </w:tcPr>
          <w:p w14:paraId="3E0B737C" w14:textId="77777777" w:rsidR="00287473" w:rsidRPr="001C1910" w:rsidRDefault="00287473" w:rsidP="00287473">
            <w:pPr>
              <w:pStyle w:val="NoSpacing"/>
              <w:rPr>
                <w:sz w:val="20"/>
                <w:szCs w:val="20"/>
              </w:rPr>
            </w:pPr>
            <w:r w:rsidRPr="001C1910">
              <w:rPr>
                <w:sz w:val="20"/>
                <w:szCs w:val="20"/>
              </w:rPr>
              <w:t>EPT Index</w:t>
            </w:r>
          </w:p>
        </w:tc>
        <w:tc>
          <w:tcPr>
            <w:tcW w:w="709" w:type="pct"/>
            <w:vAlign w:val="center"/>
          </w:tcPr>
          <w:p w14:paraId="585A3A88" w14:textId="77777777" w:rsidR="00287473" w:rsidRPr="001C1910" w:rsidRDefault="00287473" w:rsidP="00287473">
            <w:pPr>
              <w:pStyle w:val="NoSpacing"/>
              <w:jc w:val="center"/>
              <w:rPr>
                <w:rFonts w:cstheme="minorHAnsi"/>
                <w:sz w:val="20"/>
                <w:szCs w:val="20"/>
              </w:rPr>
            </w:pPr>
            <w:r w:rsidRPr="001C1910">
              <w:rPr>
                <w:rFonts w:cstheme="minorHAnsi"/>
                <w:sz w:val="20"/>
                <w:szCs w:val="20"/>
              </w:rPr>
              <w:t>4</w:t>
            </w:r>
          </w:p>
        </w:tc>
        <w:tc>
          <w:tcPr>
            <w:tcW w:w="802" w:type="pct"/>
            <w:vAlign w:val="center"/>
          </w:tcPr>
          <w:p w14:paraId="18844F1F" w14:textId="77777777" w:rsidR="00287473" w:rsidRPr="001C1910" w:rsidRDefault="00287473" w:rsidP="00287473">
            <w:pPr>
              <w:pStyle w:val="NoSpacing"/>
              <w:jc w:val="center"/>
              <w:rPr>
                <w:sz w:val="20"/>
                <w:szCs w:val="20"/>
              </w:rPr>
            </w:pPr>
            <w:r w:rsidRPr="001C1910">
              <w:rPr>
                <w:sz w:val="20"/>
                <w:szCs w:val="20"/>
              </w:rPr>
              <w:t>4.33</w:t>
            </w:r>
          </w:p>
        </w:tc>
        <w:tc>
          <w:tcPr>
            <w:tcW w:w="727" w:type="pct"/>
            <w:vAlign w:val="center"/>
          </w:tcPr>
          <w:p w14:paraId="26DC1854"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0.58</w:t>
            </w:r>
          </w:p>
        </w:tc>
      </w:tr>
      <w:tr w:rsidR="00287473" w:rsidRPr="001C1910" w14:paraId="7D016C52" w14:textId="77777777" w:rsidTr="00BC22D5">
        <w:tc>
          <w:tcPr>
            <w:tcW w:w="826" w:type="pct"/>
            <w:vMerge/>
          </w:tcPr>
          <w:p w14:paraId="1E7CCAE7" w14:textId="77777777" w:rsidR="00287473" w:rsidRPr="001C1910" w:rsidRDefault="00287473" w:rsidP="00287473">
            <w:pPr>
              <w:pStyle w:val="NoSpacing"/>
              <w:rPr>
                <w:sz w:val="20"/>
                <w:szCs w:val="20"/>
              </w:rPr>
            </w:pPr>
          </w:p>
        </w:tc>
        <w:tc>
          <w:tcPr>
            <w:tcW w:w="655" w:type="pct"/>
            <w:vMerge/>
            <w:vAlign w:val="center"/>
          </w:tcPr>
          <w:p w14:paraId="3480C05B" w14:textId="77777777" w:rsidR="00287473" w:rsidRPr="001C1910" w:rsidRDefault="00287473" w:rsidP="00287473">
            <w:pPr>
              <w:pStyle w:val="NoSpacing"/>
              <w:rPr>
                <w:sz w:val="20"/>
                <w:szCs w:val="20"/>
              </w:rPr>
            </w:pPr>
          </w:p>
        </w:tc>
        <w:tc>
          <w:tcPr>
            <w:tcW w:w="1281" w:type="pct"/>
          </w:tcPr>
          <w:p w14:paraId="4A6044FD" w14:textId="77777777" w:rsidR="00287473" w:rsidRPr="001C1910" w:rsidRDefault="00287473" w:rsidP="00287473">
            <w:pPr>
              <w:pStyle w:val="NoSpacing"/>
              <w:rPr>
                <w:sz w:val="20"/>
                <w:szCs w:val="20"/>
              </w:rPr>
            </w:pPr>
            <w:r w:rsidRPr="001C1910">
              <w:rPr>
                <w:sz w:val="20"/>
                <w:szCs w:val="20"/>
              </w:rPr>
              <w:t>% EPT</w:t>
            </w:r>
          </w:p>
        </w:tc>
        <w:tc>
          <w:tcPr>
            <w:tcW w:w="709" w:type="pct"/>
            <w:vAlign w:val="center"/>
          </w:tcPr>
          <w:p w14:paraId="6A438742" w14:textId="77777777" w:rsidR="00287473" w:rsidRPr="001C1910" w:rsidRDefault="00287473" w:rsidP="00287473">
            <w:pPr>
              <w:pStyle w:val="NoSpacing"/>
              <w:jc w:val="center"/>
              <w:rPr>
                <w:rFonts w:cstheme="minorHAnsi"/>
                <w:sz w:val="20"/>
                <w:szCs w:val="20"/>
              </w:rPr>
            </w:pPr>
            <w:r w:rsidRPr="001C1910">
              <w:rPr>
                <w:rFonts w:cstheme="minorHAnsi"/>
                <w:sz w:val="20"/>
                <w:szCs w:val="20"/>
              </w:rPr>
              <w:t>23%</w:t>
            </w:r>
          </w:p>
        </w:tc>
        <w:tc>
          <w:tcPr>
            <w:tcW w:w="802" w:type="pct"/>
            <w:vAlign w:val="center"/>
          </w:tcPr>
          <w:p w14:paraId="3BA8D7A7" w14:textId="77777777" w:rsidR="00287473" w:rsidRPr="001C1910" w:rsidRDefault="00287473" w:rsidP="00287473">
            <w:pPr>
              <w:pStyle w:val="NoSpacing"/>
              <w:jc w:val="center"/>
              <w:rPr>
                <w:sz w:val="20"/>
                <w:szCs w:val="20"/>
              </w:rPr>
            </w:pPr>
            <w:r w:rsidRPr="001C1910">
              <w:rPr>
                <w:sz w:val="20"/>
                <w:szCs w:val="20"/>
              </w:rPr>
              <w:t>56%</w:t>
            </w:r>
          </w:p>
        </w:tc>
        <w:tc>
          <w:tcPr>
            <w:tcW w:w="727" w:type="pct"/>
            <w:vAlign w:val="center"/>
          </w:tcPr>
          <w:p w14:paraId="5765F1FD"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0.31</w:t>
            </w:r>
          </w:p>
        </w:tc>
      </w:tr>
      <w:tr w:rsidR="00287473" w:rsidRPr="001C1910" w14:paraId="20E4C714" w14:textId="77777777" w:rsidTr="00BC22D5">
        <w:tc>
          <w:tcPr>
            <w:tcW w:w="826" w:type="pct"/>
            <w:vMerge/>
          </w:tcPr>
          <w:p w14:paraId="3AA577D5" w14:textId="77777777" w:rsidR="00287473" w:rsidRPr="001C1910" w:rsidRDefault="00287473" w:rsidP="00287473">
            <w:pPr>
              <w:pStyle w:val="NoSpacing"/>
              <w:rPr>
                <w:sz w:val="20"/>
                <w:szCs w:val="20"/>
              </w:rPr>
            </w:pPr>
          </w:p>
        </w:tc>
        <w:tc>
          <w:tcPr>
            <w:tcW w:w="655" w:type="pct"/>
            <w:vMerge/>
            <w:vAlign w:val="center"/>
          </w:tcPr>
          <w:p w14:paraId="78F2EB89" w14:textId="77777777" w:rsidR="00287473" w:rsidRPr="001C1910" w:rsidRDefault="00287473" w:rsidP="00287473">
            <w:pPr>
              <w:pStyle w:val="NoSpacing"/>
              <w:rPr>
                <w:sz w:val="20"/>
                <w:szCs w:val="20"/>
              </w:rPr>
            </w:pPr>
          </w:p>
        </w:tc>
        <w:tc>
          <w:tcPr>
            <w:tcW w:w="1281" w:type="pct"/>
          </w:tcPr>
          <w:p w14:paraId="1A42D9B6" w14:textId="77777777" w:rsidR="00287473" w:rsidRPr="001C1910" w:rsidRDefault="00287473" w:rsidP="00287473">
            <w:pPr>
              <w:pStyle w:val="NoSpacing"/>
              <w:rPr>
                <w:sz w:val="20"/>
                <w:szCs w:val="20"/>
              </w:rPr>
            </w:pPr>
            <w:r w:rsidRPr="001C1910">
              <w:rPr>
                <w:sz w:val="20"/>
                <w:szCs w:val="20"/>
              </w:rPr>
              <w:t>Family Biotic Index</w:t>
            </w:r>
          </w:p>
        </w:tc>
        <w:tc>
          <w:tcPr>
            <w:tcW w:w="709" w:type="pct"/>
            <w:vAlign w:val="center"/>
          </w:tcPr>
          <w:p w14:paraId="11A6E72C" w14:textId="77777777" w:rsidR="00287473" w:rsidRPr="001C1910" w:rsidRDefault="00287473" w:rsidP="00287473">
            <w:pPr>
              <w:pStyle w:val="NoSpacing"/>
              <w:jc w:val="center"/>
              <w:rPr>
                <w:rFonts w:cstheme="minorHAnsi"/>
                <w:sz w:val="20"/>
                <w:szCs w:val="20"/>
              </w:rPr>
            </w:pPr>
            <w:r w:rsidRPr="001C1910">
              <w:rPr>
                <w:rFonts w:cstheme="minorHAnsi"/>
                <w:sz w:val="20"/>
                <w:szCs w:val="20"/>
              </w:rPr>
              <w:t>5.5</w:t>
            </w:r>
          </w:p>
        </w:tc>
        <w:tc>
          <w:tcPr>
            <w:tcW w:w="802" w:type="pct"/>
            <w:vAlign w:val="center"/>
          </w:tcPr>
          <w:p w14:paraId="4AFF4479" w14:textId="77777777" w:rsidR="00287473" w:rsidRPr="001C1910" w:rsidRDefault="00287473" w:rsidP="00287473">
            <w:pPr>
              <w:pStyle w:val="NoSpacing"/>
              <w:jc w:val="center"/>
              <w:rPr>
                <w:sz w:val="20"/>
                <w:szCs w:val="20"/>
              </w:rPr>
            </w:pPr>
            <w:r w:rsidRPr="001C1910">
              <w:rPr>
                <w:sz w:val="20"/>
                <w:szCs w:val="20"/>
              </w:rPr>
              <w:t>4.46</w:t>
            </w:r>
          </w:p>
        </w:tc>
        <w:tc>
          <w:tcPr>
            <w:tcW w:w="727" w:type="pct"/>
            <w:vAlign w:val="center"/>
          </w:tcPr>
          <w:p w14:paraId="3DF2A65B" w14:textId="77777777" w:rsidR="00287473" w:rsidRPr="001C1910" w:rsidRDefault="00287473" w:rsidP="00287473">
            <w:pPr>
              <w:pStyle w:val="NoSpacing"/>
              <w:jc w:val="center"/>
              <w:rPr>
                <w:rFonts w:cstheme="minorHAnsi"/>
                <w:sz w:val="20"/>
                <w:szCs w:val="20"/>
              </w:rPr>
            </w:pPr>
            <w:r w:rsidRPr="001C1910">
              <w:rPr>
                <w:rFonts w:cstheme="minorHAnsi"/>
                <w:sz w:val="20"/>
                <w:szCs w:val="20"/>
              </w:rPr>
              <w:t>1.28</w:t>
            </w:r>
          </w:p>
        </w:tc>
      </w:tr>
      <w:tr w:rsidR="00287473" w:rsidRPr="001C1910" w14:paraId="7F7EA965" w14:textId="77777777" w:rsidTr="00BC22D5">
        <w:tc>
          <w:tcPr>
            <w:tcW w:w="826" w:type="pct"/>
            <w:vMerge/>
          </w:tcPr>
          <w:p w14:paraId="03B611D3" w14:textId="77777777" w:rsidR="00287473" w:rsidRPr="001C1910" w:rsidRDefault="00287473" w:rsidP="00287473">
            <w:pPr>
              <w:pStyle w:val="NoSpacing"/>
              <w:rPr>
                <w:sz w:val="20"/>
                <w:szCs w:val="20"/>
              </w:rPr>
            </w:pPr>
          </w:p>
        </w:tc>
        <w:tc>
          <w:tcPr>
            <w:tcW w:w="655" w:type="pct"/>
            <w:vMerge/>
            <w:vAlign w:val="center"/>
          </w:tcPr>
          <w:p w14:paraId="7AD69108" w14:textId="77777777" w:rsidR="00287473" w:rsidRPr="001C1910" w:rsidRDefault="00287473" w:rsidP="00287473">
            <w:pPr>
              <w:pStyle w:val="NoSpacing"/>
              <w:rPr>
                <w:sz w:val="20"/>
                <w:szCs w:val="20"/>
              </w:rPr>
            </w:pPr>
          </w:p>
        </w:tc>
        <w:tc>
          <w:tcPr>
            <w:tcW w:w="1281" w:type="pct"/>
          </w:tcPr>
          <w:p w14:paraId="1486E7C1" w14:textId="77777777" w:rsidR="00287473" w:rsidRPr="001C1910" w:rsidRDefault="00287473" w:rsidP="00287473">
            <w:pPr>
              <w:pStyle w:val="NoSpacing"/>
              <w:rPr>
                <w:sz w:val="20"/>
                <w:szCs w:val="20"/>
              </w:rPr>
            </w:pPr>
            <w:r w:rsidRPr="001C1910">
              <w:rPr>
                <w:sz w:val="20"/>
                <w:szCs w:val="20"/>
              </w:rPr>
              <w:t>% Dominant Family</w:t>
            </w:r>
          </w:p>
        </w:tc>
        <w:tc>
          <w:tcPr>
            <w:tcW w:w="709" w:type="pct"/>
            <w:vAlign w:val="center"/>
          </w:tcPr>
          <w:p w14:paraId="167596BB" w14:textId="77777777" w:rsidR="00287473" w:rsidRPr="001C1910" w:rsidRDefault="00287473" w:rsidP="00287473">
            <w:pPr>
              <w:pStyle w:val="NoSpacing"/>
              <w:jc w:val="center"/>
              <w:rPr>
                <w:rFonts w:cstheme="minorHAnsi"/>
                <w:sz w:val="20"/>
                <w:szCs w:val="20"/>
              </w:rPr>
            </w:pPr>
            <w:r w:rsidRPr="001C1910">
              <w:rPr>
                <w:rFonts w:cstheme="minorHAnsi"/>
                <w:sz w:val="20"/>
                <w:szCs w:val="20"/>
              </w:rPr>
              <w:t>70%</w:t>
            </w:r>
          </w:p>
        </w:tc>
        <w:tc>
          <w:tcPr>
            <w:tcW w:w="802" w:type="pct"/>
            <w:vAlign w:val="center"/>
          </w:tcPr>
          <w:p w14:paraId="38243F94" w14:textId="77777777" w:rsidR="00287473" w:rsidRPr="001C1910" w:rsidRDefault="00287473" w:rsidP="00287473">
            <w:pPr>
              <w:pStyle w:val="NoSpacing"/>
              <w:jc w:val="center"/>
              <w:rPr>
                <w:sz w:val="20"/>
                <w:szCs w:val="20"/>
              </w:rPr>
            </w:pPr>
            <w:r w:rsidRPr="001C1910">
              <w:rPr>
                <w:sz w:val="20"/>
                <w:szCs w:val="20"/>
              </w:rPr>
              <w:t>56%</w:t>
            </w:r>
          </w:p>
        </w:tc>
        <w:tc>
          <w:tcPr>
            <w:tcW w:w="727" w:type="pct"/>
            <w:vAlign w:val="center"/>
          </w:tcPr>
          <w:p w14:paraId="61A7DAB8"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0.15</w:t>
            </w:r>
          </w:p>
        </w:tc>
      </w:tr>
      <w:tr w:rsidR="00287473" w:rsidRPr="001C1910" w14:paraId="76F30DAB" w14:textId="77777777" w:rsidTr="00BC22D5">
        <w:tc>
          <w:tcPr>
            <w:tcW w:w="826" w:type="pct"/>
            <w:vMerge/>
          </w:tcPr>
          <w:p w14:paraId="39357EC1" w14:textId="77777777" w:rsidR="00287473" w:rsidRPr="001C1910" w:rsidRDefault="00287473" w:rsidP="00287473">
            <w:pPr>
              <w:pStyle w:val="NoSpacing"/>
              <w:rPr>
                <w:sz w:val="20"/>
                <w:szCs w:val="20"/>
              </w:rPr>
            </w:pPr>
          </w:p>
        </w:tc>
        <w:tc>
          <w:tcPr>
            <w:tcW w:w="655" w:type="pct"/>
            <w:vMerge/>
            <w:vAlign w:val="center"/>
          </w:tcPr>
          <w:p w14:paraId="544C7DB7" w14:textId="77777777" w:rsidR="00287473" w:rsidRPr="001C1910" w:rsidRDefault="00287473" w:rsidP="00287473">
            <w:pPr>
              <w:pStyle w:val="NoSpacing"/>
              <w:rPr>
                <w:sz w:val="20"/>
                <w:szCs w:val="20"/>
              </w:rPr>
            </w:pPr>
          </w:p>
        </w:tc>
        <w:tc>
          <w:tcPr>
            <w:tcW w:w="1281" w:type="pct"/>
          </w:tcPr>
          <w:p w14:paraId="157FB9E3" w14:textId="77777777" w:rsidR="00287473" w:rsidRPr="001C1910" w:rsidRDefault="00287473" w:rsidP="00287473">
            <w:pPr>
              <w:pStyle w:val="NoSpacing"/>
              <w:rPr>
                <w:sz w:val="20"/>
                <w:szCs w:val="20"/>
              </w:rPr>
            </w:pPr>
            <w:r w:rsidRPr="001C1910">
              <w:rPr>
                <w:sz w:val="20"/>
                <w:szCs w:val="20"/>
              </w:rPr>
              <w:t>% Dipteran &amp; Non-insects</w:t>
            </w:r>
          </w:p>
        </w:tc>
        <w:tc>
          <w:tcPr>
            <w:tcW w:w="709" w:type="pct"/>
            <w:vAlign w:val="center"/>
          </w:tcPr>
          <w:p w14:paraId="600AFC39" w14:textId="77777777" w:rsidR="00287473" w:rsidRPr="001C1910" w:rsidRDefault="00287473" w:rsidP="00287473">
            <w:pPr>
              <w:pStyle w:val="NoSpacing"/>
              <w:jc w:val="center"/>
              <w:rPr>
                <w:rFonts w:cstheme="minorHAnsi"/>
                <w:sz w:val="20"/>
                <w:szCs w:val="20"/>
              </w:rPr>
            </w:pPr>
            <w:r w:rsidRPr="001C1910">
              <w:rPr>
                <w:rFonts w:cstheme="minorHAnsi"/>
                <w:sz w:val="20"/>
                <w:szCs w:val="20"/>
              </w:rPr>
              <w:t>72%</w:t>
            </w:r>
          </w:p>
        </w:tc>
        <w:tc>
          <w:tcPr>
            <w:tcW w:w="802" w:type="pct"/>
            <w:vAlign w:val="center"/>
          </w:tcPr>
          <w:p w14:paraId="207B10D8" w14:textId="77777777" w:rsidR="00287473" w:rsidRPr="001C1910" w:rsidRDefault="00287473" w:rsidP="00287473">
            <w:pPr>
              <w:pStyle w:val="NoSpacing"/>
              <w:jc w:val="center"/>
              <w:rPr>
                <w:sz w:val="20"/>
                <w:szCs w:val="20"/>
              </w:rPr>
            </w:pPr>
            <w:r w:rsidRPr="001C1910">
              <w:rPr>
                <w:sz w:val="20"/>
                <w:szCs w:val="20"/>
              </w:rPr>
              <w:t>42%</w:t>
            </w:r>
          </w:p>
        </w:tc>
        <w:tc>
          <w:tcPr>
            <w:tcW w:w="727" w:type="pct"/>
            <w:vAlign w:val="center"/>
          </w:tcPr>
          <w:p w14:paraId="2C41E4CB"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0.29</w:t>
            </w:r>
          </w:p>
        </w:tc>
      </w:tr>
      <w:tr w:rsidR="00287473" w:rsidRPr="001C1910" w14:paraId="1B706CD9" w14:textId="77777777" w:rsidTr="00BC22D5">
        <w:tc>
          <w:tcPr>
            <w:tcW w:w="826" w:type="pct"/>
            <w:vMerge/>
          </w:tcPr>
          <w:p w14:paraId="656055BA" w14:textId="77777777" w:rsidR="00287473" w:rsidRPr="001C1910" w:rsidRDefault="00287473" w:rsidP="00287473">
            <w:pPr>
              <w:pStyle w:val="NoSpacing"/>
              <w:rPr>
                <w:sz w:val="20"/>
                <w:szCs w:val="20"/>
              </w:rPr>
            </w:pPr>
          </w:p>
        </w:tc>
        <w:tc>
          <w:tcPr>
            <w:tcW w:w="655" w:type="pct"/>
            <w:vMerge/>
            <w:vAlign w:val="center"/>
          </w:tcPr>
          <w:p w14:paraId="3BC59D1B" w14:textId="77777777" w:rsidR="00287473" w:rsidRPr="001C1910" w:rsidRDefault="00287473" w:rsidP="00287473">
            <w:pPr>
              <w:pStyle w:val="NoSpacing"/>
              <w:rPr>
                <w:sz w:val="20"/>
                <w:szCs w:val="20"/>
              </w:rPr>
            </w:pPr>
          </w:p>
        </w:tc>
        <w:tc>
          <w:tcPr>
            <w:tcW w:w="1281" w:type="pct"/>
          </w:tcPr>
          <w:p w14:paraId="2728FB2A" w14:textId="77777777" w:rsidR="00287473" w:rsidRPr="001C1910" w:rsidRDefault="00287473" w:rsidP="00287473">
            <w:pPr>
              <w:pStyle w:val="NoSpacing"/>
              <w:rPr>
                <w:sz w:val="20"/>
                <w:szCs w:val="20"/>
              </w:rPr>
            </w:pPr>
            <w:r w:rsidRPr="001C1910">
              <w:rPr>
                <w:sz w:val="20"/>
                <w:szCs w:val="20"/>
              </w:rPr>
              <w:t>% Collector Gatherers</w:t>
            </w:r>
          </w:p>
        </w:tc>
        <w:tc>
          <w:tcPr>
            <w:tcW w:w="709" w:type="pct"/>
            <w:vAlign w:val="center"/>
          </w:tcPr>
          <w:p w14:paraId="6A383260" w14:textId="77777777" w:rsidR="00287473" w:rsidRPr="001C1910" w:rsidRDefault="00287473" w:rsidP="00287473">
            <w:pPr>
              <w:pStyle w:val="NoSpacing"/>
              <w:jc w:val="center"/>
              <w:rPr>
                <w:rFonts w:cstheme="minorHAnsi"/>
                <w:sz w:val="20"/>
                <w:szCs w:val="20"/>
              </w:rPr>
            </w:pPr>
            <w:r w:rsidRPr="001C1910">
              <w:rPr>
                <w:rFonts w:cstheme="minorHAnsi"/>
                <w:sz w:val="20"/>
                <w:szCs w:val="20"/>
              </w:rPr>
              <w:t>4%</w:t>
            </w:r>
          </w:p>
        </w:tc>
        <w:tc>
          <w:tcPr>
            <w:tcW w:w="802" w:type="pct"/>
            <w:vAlign w:val="center"/>
          </w:tcPr>
          <w:p w14:paraId="08F18EF4" w14:textId="77777777" w:rsidR="00287473" w:rsidRPr="001C1910" w:rsidRDefault="00287473" w:rsidP="00287473">
            <w:pPr>
              <w:pStyle w:val="NoSpacing"/>
              <w:jc w:val="center"/>
              <w:rPr>
                <w:sz w:val="20"/>
                <w:szCs w:val="20"/>
              </w:rPr>
            </w:pPr>
            <w:r w:rsidRPr="001C1910">
              <w:rPr>
                <w:sz w:val="20"/>
                <w:szCs w:val="20"/>
              </w:rPr>
              <w:t>5%</w:t>
            </w:r>
          </w:p>
        </w:tc>
        <w:tc>
          <w:tcPr>
            <w:tcW w:w="727" w:type="pct"/>
            <w:vAlign w:val="center"/>
          </w:tcPr>
          <w:p w14:paraId="3605E6B5" w14:textId="77777777" w:rsidR="00287473" w:rsidRPr="001C1910" w:rsidRDefault="00287473" w:rsidP="00287473">
            <w:pPr>
              <w:pStyle w:val="NoSpacing"/>
              <w:jc w:val="center"/>
              <w:rPr>
                <w:rFonts w:cstheme="minorHAnsi"/>
                <w:sz w:val="20"/>
                <w:szCs w:val="20"/>
              </w:rPr>
            </w:pPr>
            <w:r w:rsidRPr="001C1910">
              <w:rPr>
                <w:rFonts w:cstheme="minorHAnsi"/>
                <w:sz w:val="20"/>
                <w:szCs w:val="20"/>
              </w:rPr>
              <w:t>0.02</w:t>
            </w:r>
          </w:p>
        </w:tc>
      </w:tr>
      <w:tr w:rsidR="00287473" w:rsidRPr="001C1910" w14:paraId="3483D532" w14:textId="77777777" w:rsidTr="00622933">
        <w:tc>
          <w:tcPr>
            <w:tcW w:w="826" w:type="pct"/>
            <w:vMerge/>
          </w:tcPr>
          <w:p w14:paraId="430C720F" w14:textId="77777777" w:rsidR="00287473" w:rsidRPr="001C1910" w:rsidRDefault="00287473" w:rsidP="00287473">
            <w:pPr>
              <w:pStyle w:val="NoSpacing"/>
              <w:rPr>
                <w:sz w:val="20"/>
                <w:szCs w:val="20"/>
              </w:rPr>
            </w:pPr>
          </w:p>
        </w:tc>
        <w:tc>
          <w:tcPr>
            <w:tcW w:w="655" w:type="pct"/>
            <w:vMerge/>
            <w:vAlign w:val="center"/>
          </w:tcPr>
          <w:p w14:paraId="4F809040" w14:textId="77777777" w:rsidR="00287473" w:rsidRPr="001C1910" w:rsidRDefault="00287473" w:rsidP="00287473">
            <w:pPr>
              <w:pStyle w:val="NoSpacing"/>
              <w:rPr>
                <w:sz w:val="20"/>
                <w:szCs w:val="20"/>
              </w:rPr>
            </w:pPr>
          </w:p>
        </w:tc>
        <w:tc>
          <w:tcPr>
            <w:tcW w:w="1281" w:type="pct"/>
            <w:shd w:val="clear" w:color="auto" w:fill="C6D9F1" w:themeFill="text2" w:themeFillTint="33"/>
          </w:tcPr>
          <w:p w14:paraId="122AC92F" w14:textId="77777777" w:rsidR="00287473" w:rsidRPr="001C1910" w:rsidRDefault="00287473" w:rsidP="00287473">
            <w:pPr>
              <w:pStyle w:val="NoSpacing"/>
              <w:rPr>
                <w:b/>
                <w:sz w:val="20"/>
                <w:szCs w:val="20"/>
              </w:rPr>
            </w:pPr>
            <w:r w:rsidRPr="001C1910">
              <w:rPr>
                <w:b/>
                <w:sz w:val="20"/>
                <w:szCs w:val="20"/>
              </w:rPr>
              <w:t>Total Score</w:t>
            </w:r>
          </w:p>
          <w:p w14:paraId="0E74D310" w14:textId="77777777" w:rsidR="00622933" w:rsidRPr="001C1910" w:rsidRDefault="00622933" w:rsidP="00287473">
            <w:pPr>
              <w:pStyle w:val="NoSpacing"/>
              <w:rPr>
                <w:sz w:val="20"/>
                <w:szCs w:val="20"/>
              </w:rPr>
            </w:pPr>
            <w:r w:rsidRPr="001C1910">
              <w:rPr>
                <w:b/>
                <w:sz w:val="20"/>
                <w:szCs w:val="20"/>
              </w:rPr>
              <w:t>Max Score = 30</w:t>
            </w:r>
          </w:p>
        </w:tc>
        <w:tc>
          <w:tcPr>
            <w:tcW w:w="709" w:type="pct"/>
            <w:shd w:val="clear" w:color="auto" w:fill="C6D9F1" w:themeFill="text2" w:themeFillTint="33"/>
            <w:vAlign w:val="center"/>
          </w:tcPr>
          <w:p w14:paraId="32D1CF20" w14:textId="77777777" w:rsidR="00287473" w:rsidRPr="001C1910" w:rsidRDefault="00622933" w:rsidP="00287473">
            <w:pPr>
              <w:pStyle w:val="NoSpacing"/>
              <w:jc w:val="center"/>
              <w:rPr>
                <w:rFonts w:cstheme="minorHAnsi"/>
                <w:sz w:val="20"/>
                <w:szCs w:val="20"/>
              </w:rPr>
            </w:pPr>
            <w:r w:rsidRPr="001C1910">
              <w:rPr>
                <w:rFonts w:cstheme="minorHAnsi"/>
                <w:b/>
                <w:sz w:val="20"/>
                <w:szCs w:val="20"/>
              </w:rPr>
              <w:t>15</w:t>
            </w:r>
          </w:p>
        </w:tc>
        <w:tc>
          <w:tcPr>
            <w:tcW w:w="802" w:type="pct"/>
            <w:shd w:val="clear" w:color="auto" w:fill="C6D9F1" w:themeFill="text2" w:themeFillTint="33"/>
            <w:vAlign w:val="center"/>
          </w:tcPr>
          <w:p w14:paraId="3603CEF3" w14:textId="77777777" w:rsidR="00287473" w:rsidRPr="001C1910" w:rsidRDefault="00287473" w:rsidP="00622933">
            <w:pPr>
              <w:pStyle w:val="NoSpacing"/>
              <w:jc w:val="center"/>
              <w:rPr>
                <w:sz w:val="20"/>
                <w:szCs w:val="20"/>
              </w:rPr>
            </w:pPr>
            <w:r w:rsidRPr="001C1910">
              <w:rPr>
                <w:b/>
                <w:sz w:val="20"/>
                <w:szCs w:val="20"/>
              </w:rPr>
              <w:t>2</w:t>
            </w:r>
            <w:r w:rsidR="00622933" w:rsidRPr="001C1910">
              <w:rPr>
                <w:b/>
                <w:sz w:val="20"/>
                <w:szCs w:val="20"/>
              </w:rPr>
              <w:t>2</w:t>
            </w:r>
            <w:r w:rsidRPr="001C1910">
              <w:rPr>
                <w:b/>
                <w:sz w:val="20"/>
                <w:szCs w:val="20"/>
              </w:rPr>
              <w:t>.0</w:t>
            </w:r>
          </w:p>
        </w:tc>
        <w:tc>
          <w:tcPr>
            <w:tcW w:w="727" w:type="pct"/>
            <w:shd w:val="clear" w:color="auto" w:fill="C6D9F1" w:themeFill="text2" w:themeFillTint="33"/>
            <w:vAlign w:val="center"/>
          </w:tcPr>
          <w:p w14:paraId="4B270F54" w14:textId="77777777" w:rsidR="00287473" w:rsidRPr="001C1910" w:rsidRDefault="00622933" w:rsidP="00287473">
            <w:pPr>
              <w:pStyle w:val="NoSpacing"/>
              <w:jc w:val="center"/>
              <w:rPr>
                <w:rFonts w:cstheme="minorHAnsi"/>
                <w:sz w:val="20"/>
                <w:szCs w:val="20"/>
              </w:rPr>
            </w:pPr>
            <w:r w:rsidRPr="001C1910">
              <w:rPr>
                <w:rFonts w:cstheme="minorHAnsi"/>
                <w:b/>
                <w:sz w:val="20"/>
                <w:szCs w:val="20"/>
              </w:rPr>
              <w:t>7.55</w:t>
            </w:r>
          </w:p>
        </w:tc>
      </w:tr>
    </w:tbl>
    <w:p w14:paraId="4096A42C" w14:textId="77777777" w:rsidR="007D6205" w:rsidRDefault="007D6205" w:rsidP="007D6205">
      <w:pPr>
        <w:pStyle w:val="Caption"/>
        <w:keepNext/>
        <w:jc w:val="center"/>
        <w:rPr>
          <w:sz w:val="22"/>
        </w:rPr>
      </w:pPr>
    </w:p>
    <w:p w14:paraId="6E2510FC" w14:textId="77777777" w:rsidR="007D6205" w:rsidRPr="007D6205" w:rsidRDefault="007D6205" w:rsidP="007D6205">
      <w:pPr>
        <w:pStyle w:val="Caption"/>
        <w:keepNext/>
        <w:jc w:val="center"/>
        <w:rPr>
          <w:sz w:val="22"/>
        </w:rPr>
      </w:pPr>
      <w:bookmarkStart w:id="2674" w:name="_Toc253843567"/>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10</w:t>
      </w:r>
      <w:r w:rsidRPr="00FC052A">
        <w:rPr>
          <w:sz w:val="22"/>
        </w:rPr>
        <w:fldChar w:fldCharType="end"/>
      </w:r>
      <w:r>
        <w:rPr>
          <w:sz w:val="22"/>
        </w:rPr>
        <w:t>.</w:t>
      </w:r>
      <w:proofErr w:type="gramEnd"/>
      <w:r>
        <w:rPr>
          <w:sz w:val="22"/>
        </w:rPr>
        <w:t xml:space="preserve">  Wounded Knee/Porcupine Creek Stations</w:t>
      </w:r>
      <w:bookmarkEnd w:id="2674"/>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492"/>
        <w:gridCol w:w="1413"/>
        <w:gridCol w:w="2522"/>
        <w:gridCol w:w="1270"/>
        <w:gridCol w:w="1445"/>
        <w:gridCol w:w="1304"/>
      </w:tblGrid>
      <w:tr w:rsidR="00401746" w:rsidRPr="001C1910" w14:paraId="7CCBAD29" w14:textId="77777777" w:rsidTr="00E00535">
        <w:trPr>
          <w:tblHeader/>
        </w:trPr>
        <w:tc>
          <w:tcPr>
            <w:tcW w:w="790" w:type="pct"/>
            <w:vAlign w:val="center"/>
          </w:tcPr>
          <w:p w14:paraId="1F098E0F" w14:textId="77777777" w:rsidR="00401746" w:rsidRPr="001C1910" w:rsidRDefault="00401746" w:rsidP="00401746">
            <w:pPr>
              <w:pStyle w:val="NoSpacing"/>
              <w:jc w:val="center"/>
              <w:rPr>
                <w:b/>
                <w:sz w:val="20"/>
                <w:szCs w:val="20"/>
              </w:rPr>
            </w:pPr>
            <w:proofErr w:type="spellStart"/>
            <w:r w:rsidRPr="001C1910">
              <w:rPr>
                <w:b/>
                <w:sz w:val="20"/>
                <w:szCs w:val="20"/>
              </w:rPr>
              <w:t>Waterbody</w:t>
            </w:r>
            <w:proofErr w:type="spellEnd"/>
          </w:p>
        </w:tc>
        <w:tc>
          <w:tcPr>
            <w:tcW w:w="748" w:type="pct"/>
            <w:vAlign w:val="center"/>
          </w:tcPr>
          <w:p w14:paraId="4C9B8853" w14:textId="77777777" w:rsidR="00401746" w:rsidRPr="001C1910" w:rsidRDefault="00401746" w:rsidP="00401746">
            <w:pPr>
              <w:pStyle w:val="NoSpacing"/>
              <w:jc w:val="center"/>
              <w:rPr>
                <w:b/>
                <w:sz w:val="20"/>
                <w:szCs w:val="20"/>
              </w:rPr>
            </w:pPr>
            <w:r w:rsidRPr="001C1910">
              <w:rPr>
                <w:b/>
                <w:sz w:val="20"/>
                <w:szCs w:val="20"/>
              </w:rPr>
              <w:t>Site #</w:t>
            </w:r>
          </w:p>
        </w:tc>
        <w:tc>
          <w:tcPr>
            <w:tcW w:w="1335" w:type="pct"/>
            <w:vAlign w:val="center"/>
          </w:tcPr>
          <w:p w14:paraId="05C9BECF" w14:textId="77777777" w:rsidR="00401746" w:rsidRPr="001C1910" w:rsidRDefault="00401746" w:rsidP="00401746">
            <w:pPr>
              <w:pStyle w:val="NoSpacing"/>
              <w:jc w:val="center"/>
              <w:rPr>
                <w:b/>
                <w:sz w:val="20"/>
                <w:szCs w:val="20"/>
              </w:rPr>
            </w:pPr>
            <w:r w:rsidRPr="001C1910">
              <w:rPr>
                <w:b/>
                <w:sz w:val="20"/>
                <w:szCs w:val="20"/>
              </w:rPr>
              <w:t>Parameter</w:t>
            </w:r>
          </w:p>
        </w:tc>
        <w:tc>
          <w:tcPr>
            <w:tcW w:w="672" w:type="pct"/>
            <w:vAlign w:val="center"/>
          </w:tcPr>
          <w:p w14:paraId="27A9B8D5" w14:textId="77777777" w:rsidR="00401746" w:rsidRPr="001C1910" w:rsidRDefault="00401746" w:rsidP="00401746">
            <w:pPr>
              <w:pStyle w:val="NoSpacing"/>
              <w:jc w:val="center"/>
              <w:rPr>
                <w:b/>
                <w:sz w:val="20"/>
                <w:szCs w:val="20"/>
              </w:rPr>
            </w:pPr>
            <w:r w:rsidRPr="001C1910">
              <w:rPr>
                <w:b/>
                <w:sz w:val="20"/>
                <w:szCs w:val="20"/>
              </w:rPr>
              <w:t>Value</w:t>
            </w:r>
          </w:p>
        </w:tc>
        <w:tc>
          <w:tcPr>
            <w:tcW w:w="765" w:type="pct"/>
            <w:vAlign w:val="center"/>
          </w:tcPr>
          <w:p w14:paraId="35248E9C" w14:textId="77777777" w:rsidR="00401746" w:rsidRPr="001C1910" w:rsidRDefault="00401746" w:rsidP="00401746">
            <w:pPr>
              <w:pStyle w:val="NoSpacing"/>
              <w:jc w:val="center"/>
              <w:rPr>
                <w:b/>
                <w:sz w:val="20"/>
                <w:szCs w:val="20"/>
              </w:rPr>
            </w:pPr>
            <w:r w:rsidRPr="001C1910">
              <w:rPr>
                <w:b/>
                <w:sz w:val="20"/>
                <w:szCs w:val="20"/>
              </w:rPr>
              <w:t>Mean</w:t>
            </w:r>
          </w:p>
        </w:tc>
        <w:tc>
          <w:tcPr>
            <w:tcW w:w="690" w:type="pct"/>
            <w:vAlign w:val="center"/>
          </w:tcPr>
          <w:p w14:paraId="567FB83C" w14:textId="77777777" w:rsidR="00401746" w:rsidRPr="001C1910" w:rsidRDefault="00401746" w:rsidP="00401746">
            <w:pPr>
              <w:pStyle w:val="NoSpacing"/>
              <w:jc w:val="center"/>
              <w:rPr>
                <w:b/>
                <w:sz w:val="20"/>
                <w:szCs w:val="20"/>
              </w:rPr>
            </w:pPr>
            <w:proofErr w:type="spellStart"/>
            <w:r w:rsidRPr="001C1910">
              <w:rPr>
                <w:b/>
                <w:sz w:val="20"/>
                <w:szCs w:val="20"/>
              </w:rPr>
              <w:t>StDev</w:t>
            </w:r>
            <w:proofErr w:type="spellEnd"/>
          </w:p>
        </w:tc>
      </w:tr>
      <w:tr w:rsidR="006F1B23" w:rsidRPr="001C1910" w14:paraId="315BC94F" w14:textId="77777777" w:rsidTr="00E00535">
        <w:tc>
          <w:tcPr>
            <w:tcW w:w="790" w:type="pct"/>
            <w:vMerge w:val="restart"/>
          </w:tcPr>
          <w:p w14:paraId="2CBEF628" w14:textId="77777777" w:rsidR="006F1B23" w:rsidRPr="001C1910" w:rsidRDefault="006F1B23" w:rsidP="006F1B23">
            <w:pPr>
              <w:pStyle w:val="NoSpacing"/>
              <w:rPr>
                <w:sz w:val="20"/>
                <w:szCs w:val="20"/>
                <w:highlight w:val="yellow"/>
              </w:rPr>
            </w:pPr>
            <w:r w:rsidRPr="001C1910">
              <w:rPr>
                <w:sz w:val="20"/>
                <w:szCs w:val="20"/>
              </w:rPr>
              <w:t>Wounded Knee Creek</w:t>
            </w:r>
          </w:p>
        </w:tc>
        <w:tc>
          <w:tcPr>
            <w:tcW w:w="748" w:type="pct"/>
            <w:vMerge w:val="restart"/>
            <w:vAlign w:val="center"/>
          </w:tcPr>
          <w:p w14:paraId="34F6248A" w14:textId="77777777" w:rsidR="006F1B23" w:rsidRPr="001C1910" w:rsidRDefault="006F1B23" w:rsidP="006F1B23">
            <w:pPr>
              <w:pStyle w:val="NoSpacing"/>
              <w:rPr>
                <w:sz w:val="20"/>
                <w:szCs w:val="20"/>
              </w:rPr>
            </w:pPr>
            <w:r w:rsidRPr="001C1910">
              <w:rPr>
                <w:sz w:val="20"/>
                <w:szCs w:val="20"/>
              </w:rPr>
              <w:t>WOK1</w:t>
            </w:r>
          </w:p>
          <w:p w14:paraId="61E48AF6" w14:textId="77777777" w:rsidR="006F1B23" w:rsidRPr="001C1910" w:rsidRDefault="006F1B23" w:rsidP="006F1B23">
            <w:pPr>
              <w:pStyle w:val="NoSpacing"/>
              <w:rPr>
                <w:sz w:val="20"/>
                <w:szCs w:val="20"/>
              </w:rPr>
            </w:pPr>
            <w:r w:rsidRPr="001C1910">
              <w:rPr>
                <w:sz w:val="20"/>
                <w:szCs w:val="20"/>
              </w:rPr>
              <w:t>(2010)</w:t>
            </w:r>
          </w:p>
          <w:p w14:paraId="17B3EE7D" w14:textId="77777777" w:rsidR="006F1B23" w:rsidRPr="001C1910" w:rsidRDefault="006F1B23" w:rsidP="006F1B23">
            <w:pPr>
              <w:pStyle w:val="NoSpacing"/>
              <w:rPr>
                <w:sz w:val="20"/>
                <w:szCs w:val="20"/>
              </w:rPr>
            </w:pPr>
            <w:proofErr w:type="spellStart"/>
            <w:r w:rsidRPr="001C1910">
              <w:rPr>
                <w:sz w:val="20"/>
                <w:szCs w:val="20"/>
              </w:rPr>
              <w:t>Brachycentridae</w:t>
            </w:r>
            <w:proofErr w:type="spellEnd"/>
          </w:p>
          <w:p w14:paraId="6CD0F332" w14:textId="77777777" w:rsidR="00AA5262" w:rsidRPr="001C1910" w:rsidRDefault="00AA5262" w:rsidP="006F1B23">
            <w:pPr>
              <w:pStyle w:val="NoSpacing"/>
              <w:rPr>
                <w:sz w:val="20"/>
                <w:szCs w:val="20"/>
              </w:rPr>
            </w:pPr>
          </w:p>
          <w:p w14:paraId="270EB170" w14:textId="77777777" w:rsidR="006F1B23" w:rsidRPr="001C1910" w:rsidRDefault="006F1B23" w:rsidP="006F1B23">
            <w:pPr>
              <w:pStyle w:val="NoSpacing"/>
              <w:rPr>
                <w:sz w:val="20"/>
                <w:szCs w:val="20"/>
              </w:rPr>
            </w:pPr>
            <w:r w:rsidRPr="001C1910">
              <w:rPr>
                <w:sz w:val="20"/>
                <w:szCs w:val="20"/>
              </w:rPr>
              <w:t>(2011)</w:t>
            </w:r>
          </w:p>
          <w:p w14:paraId="79B9DB4B" w14:textId="77777777" w:rsidR="006F1B23" w:rsidRPr="001C1910" w:rsidRDefault="006F1B23" w:rsidP="006F1B23">
            <w:pPr>
              <w:pStyle w:val="NoSpacing"/>
              <w:rPr>
                <w:sz w:val="20"/>
                <w:szCs w:val="20"/>
              </w:rPr>
            </w:pPr>
            <w:proofErr w:type="spellStart"/>
            <w:r w:rsidRPr="001C1910">
              <w:rPr>
                <w:sz w:val="20"/>
                <w:szCs w:val="20"/>
              </w:rPr>
              <w:t>Baetidae</w:t>
            </w:r>
            <w:proofErr w:type="spellEnd"/>
          </w:p>
          <w:p w14:paraId="6A1EC2A1" w14:textId="77777777" w:rsidR="006F1B23" w:rsidRPr="001C1910" w:rsidRDefault="006F1B23" w:rsidP="006F1B23">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391D9A64" w14:textId="77777777" w:rsidR="008A366C" w:rsidRPr="001C1910" w:rsidRDefault="008A366C" w:rsidP="006F1B23">
            <w:pPr>
              <w:pStyle w:val="NoSpacing"/>
              <w:rPr>
                <w:sz w:val="20"/>
                <w:szCs w:val="20"/>
              </w:rPr>
            </w:pPr>
          </w:p>
          <w:p w14:paraId="3FB8CA7E" w14:textId="77777777" w:rsidR="008A366C" w:rsidRPr="001C1910" w:rsidRDefault="008A366C" w:rsidP="006F1B23">
            <w:pPr>
              <w:pStyle w:val="NoSpacing"/>
              <w:rPr>
                <w:sz w:val="20"/>
                <w:szCs w:val="20"/>
                <w:highlight w:val="yellow"/>
              </w:rPr>
            </w:pPr>
            <w:r w:rsidRPr="001C1910">
              <w:rPr>
                <w:sz w:val="20"/>
                <w:szCs w:val="20"/>
              </w:rPr>
              <w:t>Sandhills Ecoregion</w:t>
            </w:r>
          </w:p>
        </w:tc>
        <w:tc>
          <w:tcPr>
            <w:tcW w:w="1335" w:type="pct"/>
          </w:tcPr>
          <w:p w14:paraId="2F3D0749" w14:textId="77777777" w:rsidR="006F1B23" w:rsidRPr="001C1910" w:rsidRDefault="006F1B23" w:rsidP="006F1B23">
            <w:pPr>
              <w:pStyle w:val="NoSpacing"/>
              <w:rPr>
                <w:sz w:val="20"/>
                <w:szCs w:val="20"/>
                <w:highlight w:val="yellow"/>
              </w:rPr>
            </w:pPr>
            <w:r w:rsidRPr="001C1910">
              <w:rPr>
                <w:sz w:val="20"/>
                <w:szCs w:val="20"/>
              </w:rPr>
              <w:t>Taxa Richness</w:t>
            </w:r>
          </w:p>
        </w:tc>
        <w:tc>
          <w:tcPr>
            <w:tcW w:w="672" w:type="pct"/>
            <w:vAlign w:val="center"/>
          </w:tcPr>
          <w:p w14:paraId="534D483F" w14:textId="77777777" w:rsidR="006F1B23" w:rsidRPr="001C1910" w:rsidRDefault="006F1B23" w:rsidP="006F1B23">
            <w:pPr>
              <w:pStyle w:val="NoSpacing"/>
              <w:jc w:val="center"/>
              <w:rPr>
                <w:rFonts w:cstheme="minorHAnsi"/>
                <w:sz w:val="20"/>
                <w:szCs w:val="20"/>
              </w:rPr>
            </w:pPr>
            <w:r w:rsidRPr="001C1910">
              <w:rPr>
                <w:rFonts w:cstheme="minorHAnsi"/>
                <w:sz w:val="20"/>
                <w:szCs w:val="20"/>
              </w:rPr>
              <w:t>11</w:t>
            </w:r>
          </w:p>
          <w:p w14:paraId="56D972BA" w14:textId="77777777" w:rsidR="006F1B23" w:rsidRPr="001C1910" w:rsidRDefault="006F1B23" w:rsidP="006F1B23">
            <w:pPr>
              <w:pStyle w:val="NoSpacing"/>
              <w:jc w:val="center"/>
              <w:rPr>
                <w:sz w:val="20"/>
                <w:szCs w:val="20"/>
              </w:rPr>
            </w:pPr>
            <w:r w:rsidRPr="001C1910">
              <w:rPr>
                <w:rFonts w:cstheme="minorHAnsi"/>
                <w:sz w:val="20"/>
                <w:szCs w:val="20"/>
              </w:rPr>
              <w:t>13</w:t>
            </w:r>
          </w:p>
        </w:tc>
        <w:tc>
          <w:tcPr>
            <w:tcW w:w="765" w:type="pct"/>
            <w:vAlign w:val="center"/>
          </w:tcPr>
          <w:p w14:paraId="6F131B3D" w14:textId="77777777" w:rsidR="006F1B23" w:rsidRPr="001C1910" w:rsidRDefault="006F1B23" w:rsidP="006F1B23">
            <w:pPr>
              <w:pStyle w:val="NoSpacing"/>
              <w:jc w:val="center"/>
              <w:rPr>
                <w:sz w:val="20"/>
                <w:szCs w:val="20"/>
              </w:rPr>
            </w:pPr>
            <w:r w:rsidRPr="001C1910">
              <w:rPr>
                <w:sz w:val="20"/>
                <w:szCs w:val="20"/>
              </w:rPr>
              <w:t>10.25</w:t>
            </w:r>
          </w:p>
        </w:tc>
        <w:tc>
          <w:tcPr>
            <w:tcW w:w="690" w:type="pct"/>
            <w:vAlign w:val="center"/>
          </w:tcPr>
          <w:p w14:paraId="4B08F2EA" w14:textId="77777777" w:rsidR="006F1B23" w:rsidRPr="001C1910" w:rsidRDefault="006F1B23" w:rsidP="006F1B23">
            <w:pPr>
              <w:pStyle w:val="NoSpacing"/>
              <w:jc w:val="center"/>
              <w:rPr>
                <w:sz w:val="20"/>
                <w:szCs w:val="20"/>
              </w:rPr>
            </w:pPr>
            <w:r w:rsidRPr="001C1910">
              <w:rPr>
                <w:sz w:val="20"/>
                <w:szCs w:val="20"/>
              </w:rPr>
              <w:t>2.22</w:t>
            </w:r>
          </w:p>
        </w:tc>
      </w:tr>
      <w:tr w:rsidR="006F1B23" w:rsidRPr="001C1910" w14:paraId="12F17C09" w14:textId="77777777" w:rsidTr="00E00535">
        <w:tc>
          <w:tcPr>
            <w:tcW w:w="790" w:type="pct"/>
            <w:vMerge/>
          </w:tcPr>
          <w:p w14:paraId="2946AE6C" w14:textId="77777777" w:rsidR="006F1B23" w:rsidRPr="001C1910" w:rsidRDefault="006F1B23" w:rsidP="006F1B23">
            <w:pPr>
              <w:pStyle w:val="NoSpacing"/>
              <w:rPr>
                <w:sz w:val="20"/>
                <w:szCs w:val="20"/>
                <w:highlight w:val="yellow"/>
              </w:rPr>
            </w:pPr>
          </w:p>
        </w:tc>
        <w:tc>
          <w:tcPr>
            <w:tcW w:w="748" w:type="pct"/>
            <w:vMerge/>
            <w:vAlign w:val="center"/>
          </w:tcPr>
          <w:p w14:paraId="179E2D18" w14:textId="77777777" w:rsidR="006F1B23" w:rsidRPr="001C1910" w:rsidRDefault="006F1B23" w:rsidP="006F1B23">
            <w:pPr>
              <w:pStyle w:val="NoSpacing"/>
              <w:rPr>
                <w:sz w:val="20"/>
                <w:szCs w:val="20"/>
                <w:highlight w:val="yellow"/>
              </w:rPr>
            </w:pPr>
          </w:p>
        </w:tc>
        <w:tc>
          <w:tcPr>
            <w:tcW w:w="1335" w:type="pct"/>
          </w:tcPr>
          <w:p w14:paraId="2A34AC9D" w14:textId="77777777" w:rsidR="006F1B23" w:rsidRPr="001C1910" w:rsidRDefault="006F1B23" w:rsidP="006F1B23">
            <w:pPr>
              <w:pStyle w:val="NoSpacing"/>
              <w:rPr>
                <w:sz w:val="20"/>
                <w:szCs w:val="20"/>
                <w:highlight w:val="yellow"/>
              </w:rPr>
            </w:pPr>
            <w:r w:rsidRPr="001C1910">
              <w:rPr>
                <w:sz w:val="20"/>
                <w:szCs w:val="20"/>
              </w:rPr>
              <w:t>EPT Index</w:t>
            </w:r>
          </w:p>
        </w:tc>
        <w:tc>
          <w:tcPr>
            <w:tcW w:w="672" w:type="pct"/>
            <w:vAlign w:val="center"/>
          </w:tcPr>
          <w:p w14:paraId="41CED408" w14:textId="77777777" w:rsidR="006F1B23" w:rsidRPr="001C1910" w:rsidRDefault="006F1B23" w:rsidP="006F1B23">
            <w:pPr>
              <w:pStyle w:val="NoSpacing"/>
              <w:jc w:val="center"/>
              <w:rPr>
                <w:rFonts w:cstheme="minorHAnsi"/>
                <w:sz w:val="20"/>
                <w:szCs w:val="20"/>
              </w:rPr>
            </w:pPr>
            <w:r w:rsidRPr="001C1910">
              <w:rPr>
                <w:rFonts w:cstheme="minorHAnsi"/>
                <w:sz w:val="20"/>
                <w:szCs w:val="20"/>
              </w:rPr>
              <w:t>5</w:t>
            </w:r>
          </w:p>
          <w:p w14:paraId="36A91E4F" w14:textId="77777777" w:rsidR="006F1B23" w:rsidRPr="001C1910" w:rsidRDefault="006F1B23" w:rsidP="006F1B23">
            <w:pPr>
              <w:pStyle w:val="NoSpacing"/>
              <w:jc w:val="center"/>
              <w:rPr>
                <w:sz w:val="20"/>
                <w:szCs w:val="20"/>
              </w:rPr>
            </w:pPr>
            <w:r w:rsidRPr="001C1910">
              <w:rPr>
                <w:rFonts w:cstheme="minorHAnsi"/>
                <w:sz w:val="20"/>
                <w:szCs w:val="20"/>
              </w:rPr>
              <w:t>4</w:t>
            </w:r>
          </w:p>
        </w:tc>
        <w:tc>
          <w:tcPr>
            <w:tcW w:w="765" w:type="pct"/>
            <w:vAlign w:val="center"/>
          </w:tcPr>
          <w:p w14:paraId="10FC89A7" w14:textId="77777777" w:rsidR="006F1B23" w:rsidRPr="001C1910" w:rsidRDefault="006F1B23" w:rsidP="006F1B23">
            <w:pPr>
              <w:pStyle w:val="NoSpacing"/>
              <w:jc w:val="center"/>
              <w:rPr>
                <w:sz w:val="20"/>
                <w:szCs w:val="20"/>
              </w:rPr>
            </w:pPr>
            <w:r w:rsidRPr="001C1910">
              <w:rPr>
                <w:sz w:val="20"/>
                <w:szCs w:val="20"/>
              </w:rPr>
              <w:t>3.25</w:t>
            </w:r>
          </w:p>
        </w:tc>
        <w:tc>
          <w:tcPr>
            <w:tcW w:w="690" w:type="pct"/>
            <w:vAlign w:val="center"/>
          </w:tcPr>
          <w:p w14:paraId="4339940D" w14:textId="77777777" w:rsidR="006F1B23" w:rsidRPr="001C1910" w:rsidRDefault="006F1B23" w:rsidP="006F1B23">
            <w:pPr>
              <w:pStyle w:val="NoSpacing"/>
              <w:jc w:val="center"/>
              <w:rPr>
                <w:sz w:val="20"/>
                <w:szCs w:val="20"/>
              </w:rPr>
            </w:pPr>
            <w:r w:rsidRPr="001C1910">
              <w:rPr>
                <w:sz w:val="20"/>
                <w:szCs w:val="20"/>
              </w:rPr>
              <w:t>1.71</w:t>
            </w:r>
          </w:p>
        </w:tc>
      </w:tr>
      <w:tr w:rsidR="006F1B23" w:rsidRPr="001C1910" w14:paraId="48923A62" w14:textId="77777777" w:rsidTr="00E00535">
        <w:tc>
          <w:tcPr>
            <w:tcW w:w="790" w:type="pct"/>
            <w:vMerge/>
          </w:tcPr>
          <w:p w14:paraId="5530196B" w14:textId="77777777" w:rsidR="006F1B23" w:rsidRPr="001C1910" w:rsidRDefault="006F1B23" w:rsidP="006F1B23">
            <w:pPr>
              <w:pStyle w:val="NoSpacing"/>
              <w:rPr>
                <w:sz w:val="20"/>
                <w:szCs w:val="20"/>
                <w:highlight w:val="yellow"/>
              </w:rPr>
            </w:pPr>
          </w:p>
        </w:tc>
        <w:tc>
          <w:tcPr>
            <w:tcW w:w="748" w:type="pct"/>
            <w:vMerge/>
            <w:vAlign w:val="center"/>
          </w:tcPr>
          <w:p w14:paraId="314C07E5" w14:textId="77777777" w:rsidR="006F1B23" w:rsidRPr="001C1910" w:rsidRDefault="006F1B23" w:rsidP="006F1B23">
            <w:pPr>
              <w:pStyle w:val="NoSpacing"/>
              <w:rPr>
                <w:sz w:val="20"/>
                <w:szCs w:val="20"/>
                <w:highlight w:val="yellow"/>
              </w:rPr>
            </w:pPr>
          </w:p>
        </w:tc>
        <w:tc>
          <w:tcPr>
            <w:tcW w:w="1335" w:type="pct"/>
          </w:tcPr>
          <w:p w14:paraId="4CD7B6DB" w14:textId="77777777" w:rsidR="006F1B23" w:rsidRPr="001C1910" w:rsidRDefault="006F1B23" w:rsidP="006F1B23">
            <w:pPr>
              <w:pStyle w:val="NoSpacing"/>
              <w:rPr>
                <w:sz w:val="20"/>
                <w:szCs w:val="20"/>
                <w:highlight w:val="yellow"/>
              </w:rPr>
            </w:pPr>
            <w:r w:rsidRPr="001C1910">
              <w:rPr>
                <w:sz w:val="20"/>
                <w:szCs w:val="20"/>
              </w:rPr>
              <w:t>% EPT</w:t>
            </w:r>
          </w:p>
        </w:tc>
        <w:tc>
          <w:tcPr>
            <w:tcW w:w="672" w:type="pct"/>
            <w:vAlign w:val="center"/>
          </w:tcPr>
          <w:p w14:paraId="0A8EC129" w14:textId="77777777" w:rsidR="006F1B23" w:rsidRPr="001C1910" w:rsidRDefault="006F1B23" w:rsidP="006F1B23">
            <w:pPr>
              <w:pStyle w:val="NoSpacing"/>
              <w:jc w:val="center"/>
              <w:rPr>
                <w:sz w:val="20"/>
                <w:szCs w:val="20"/>
              </w:rPr>
            </w:pPr>
            <w:r w:rsidRPr="001C1910">
              <w:rPr>
                <w:sz w:val="20"/>
                <w:szCs w:val="20"/>
              </w:rPr>
              <w:t>93%</w:t>
            </w:r>
          </w:p>
          <w:p w14:paraId="2194EDF4" w14:textId="77777777" w:rsidR="006F1B23" w:rsidRPr="001C1910" w:rsidRDefault="006F1B23" w:rsidP="006F1B23">
            <w:pPr>
              <w:pStyle w:val="NoSpacing"/>
              <w:jc w:val="center"/>
              <w:rPr>
                <w:sz w:val="20"/>
                <w:szCs w:val="20"/>
              </w:rPr>
            </w:pPr>
            <w:r w:rsidRPr="001C1910">
              <w:rPr>
                <w:sz w:val="20"/>
                <w:szCs w:val="20"/>
              </w:rPr>
              <w:t>64%</w:t>
            </w:r>
          </w:p>
        </w:tc>
        <w:tc>
          <w:tcPr>
            <w:tcW w:w="765" w:type="pct"/>
            <w:vAlign w:val="center"/>
          </w:tcPr>
          <w:p w14:paraId="69797BFC" w14:textId="77777777" w:rsidR="006F1B23" w:rsidRPr="001C1910" w:rsidRDefault="006F1B23" w:rsidP="006F1B23">
            <w:pPr>
              <w:pStyle w:val="NoSpacing"/>
              <w:jc w:val="center"/>
              <w:rPr>
                <w:sz w:val="20"/>
                <w:szCs w:val="20"/>
              </w:rPr>
            </w:pPr>
            <w:r w:rsidRPr="001C1910">
              <w:rPr>
                <w:sz w:val="20"/>
                <w:szCs w:val="20"/>
              </w:rPr>
              <w:t>51%</w:t>
            </w:r>
          </w:p>
        </w:tc>
        <w:tc>
          <w:tcPr>
            <w:tcW w:w="690" w:type="pct"/>
            <w:vAlign w:val="center"/>
          </w:tcPr>
          <w:p w14:paraId="74966449" w14:textId="77777777" w:rsidR="006F1B23" w:rsidRPr="001C1910" w:rsidRDefault="006F1B23" w:rsidP="006F1B23">
            <w:pPr>
              <w:pStyle w:val="NoSpacing"/>
              <w:jc w:val="center"/>
              <w:rPr>
                <w:sz w:val="20"/>
                <w:szCs w:val="20"/>
              </w:rPr>
            </w:pPr>
            <w:r w:rsidRPr="001C1910">
              <w:rPr>
                <w:sz w:val="20"/>
                <w:szCs w:val="20"/>
              </w:rPr>
              <w:t>36%</w:t>
            </w:r>
          </w:p>
        </w:tc>
      </w:tr>
      <w:tr w:rsidR="006F1B23" w:rsidRPr="001C1910" w14:paraId="652FEBE4" w14:textId="77777777" w:rsidTr="00E00535">
        <w:tc>
          <w:tcPr>
            <w:tcW w:w="790" w:type="pct"/>
            <w:vMerge/>
          </w:tcPr>
          <w:p w14:paraId="2CD690CD" w14:textId="77777777" w:rsidR="006F1B23" w:rsidRPr="001C1910" w:rsidRDefault="006F1B23" w:rsidP="006F1B23">
            <w:pPr>
              <w:pStyle w:val="NoSpacing"/>
              <w:rPr>
                <w:sz w:val="20"/>
                <w:szCs w:val="20"/>
                <w:highlight w:val="yellow"/>
              </w:rPr>
            </w:pPr>
          </w:p>
        </w:tc>
        <w:tc>
          <w:tcPr>
            <w:tcW w:w="748" w:type="pct"/>
            <w:vMerge/>
            <w:vAlign w:val="center"/>
          </w:tcPr>
          <w:p w14:paraId="3E7DE216" w14:textId="77777777" w:rsidR="006F1B23" w:rsidRPr="001C1910" w:rsidRDefault="006F1B23" w:rsidP="006F1B23">
            <w:pPr>
              <w:pStyle w:val="NoSpacing"/>
              <w:rPr>
                <w:sz w:val="20"/>
                <w:szCs w:val="20"/>
                <w:highlight w:val="yellow"/>
              </w:rPr>
            </w:pPr>
          </w:p>
        </w:tc>
        <w:tc>
          <w:tcPr>
            <w:tcW w:w="1335" w:type="pct"/>
          </w:tcPr>
          <w:p w14:paraId="7E57491E" w14:textId="77777777" w:rsidR="006F1B23" w:rsidRPr="001C1910" w:rsidRDefault="006F1B23" w:rsidP="006F1B23">
            <w:pPr>
              <w:pStyle w:val="NoSpacing"/>
              <w:rPr>
                <w:sz w:val="20"/>
                <w:szCs w:val="20"/>
                <w:highlight w:val="yellow"/>
              </w:rPr>
            </w:pPr>
            <w:r w:rsidRPr="001C1910">
              <w:rPr>
                <w:sz w:val="20"/>
                <w:szCs w:val="20"/>
              </w:rPr>
              <w:t>Family Biotic Index</w:t>
            </w:r>
          </w:p>
        </w:tc>
        <w:tc>
          <w:tcPr>
            <w:tcW w:w="672" w:type="pct"/>
            <w:vAlign w:val="center"/>
          </w:tcPr>
          <w:p w14:paraId="759D1003" w14:textId="77777777" w:rsidR="006F1B23" w:rsidRPr="001C1910" w:rsidRDefault="006F1B23" w:rsidP="006F1B23">
            <w:pPr>
              <w:pStyle w:val="NoSpacing"/>
              <w:jc w:val="center"/>
              <w:rPr>
                <w:rFonts w:cstheme="minorHAnsi"/>
                <w:sz w:val="20"/>
                <w:szCs w:val="20"/>
              </w:rPr>
            </w:pPr>
            <w:r w:rsidRPr="001C1910">
              <w:rPr>
                <w:rFonts w:cstheme="minorHAnsi"/>
                <w:sz w:val="20"/>
                <w:szCs w:val="20"/>
              </w:rPr>
              <w:t>1.4</w:t>
            </w:r>
          </w:p>
          <w:p w14:paraId="257C36B5" w14:textId="77777777" w:rsidR="006F1B23" w:rsidRPr="001C1910" w:rsidRDefault="006F1B23" w:rsidP="006F1B23">
            <w:pPr>
              <w:pStyle w:val="NoSpacing"/>
              <w:jc w:val="center"/>
              <w:rPr>
                <w:sz w:val="20"/>
                <w:szCs w:val="20"/>
              </w:rPr>
            </w:pPr>
            <w:r w:rsidRPr="001C1910">
              <w:rPr>
                <w:rFonts w:cstheme="minorHAnsi"/>
                <w:sz w:val="20"/>
                <w:szCs w:val="20"/>
              </w:rPr>
              <w:t>4.1</w:t>
            </w:r>
          </w:p>
        </w:tc>
        <w:tc>
          <w:tcPr>
            <w:tcW w:w="765" w:type="pct"/>
            <w:vAlign w:val="center"/>
          </w:tcPr>
          <w:p w14:paraId="294B7BB9" w14:textId="77777777" w:rsidR="006F1B23" w:rsidRPr="001C1910" w:rsidRDefault="006F1B23" w:rsidP="006F1B23">
            <w:pPr>
              <w:pStyle w:val="NoSpacing"/>
              <w:jc w:val="center"/>
              <w:rPr>
                <w:sz w:val="20"/>
                <w:szCs w:val="20"/>
              </w:rPr>
            </w:pPr>
            <w:r w:rsidRPr="001C1910">
              <w:rPr>
                <w:sz w:val="20"/>
                <w:szCs w:val="20"/>
              </w:rPr>
              <w:t>4.7</w:t>
            </w:r>
          </w:p>
        </w:tc>
        <w:tc>
          <w:tcPr>
            <w:tcW w:w="690" w:type="pct"/>
            <w:vAlign w:val="center"/>
          </w:tcPr>
          <w:p w14:paraId="4FD62400" w14:textId="77777777" w:rsidR="006F1B23" w:rsidRPr="001C1910" w:rsidRDefault="006F1B23" w:rsidP="006F1B23">
            <w:pPr>
              <w:pStyle w:val="NoSpacing"/>
              <w:jc w:val="center"/>
              <w:rPr>
                <w:sz w:val="20"/>
                <w:szCs w:val="20"/>
              </w:rPr>
            </w:pPr>
            <w:r w:rsidRPr="001C1910">
              <w:rPr>
                <w:sz w:val="20"/>
                <w:szCs w:val="20"/>
              </w:rPr>
              <w:t>2.58</w:t>
            </w:r>
          </w:p>
        </w:tc>
      </w:tr>
      <w:tr w:rsidR="006F1B23" w:rsidRPr="001C1910" w14:paraId="0992ACCE" w14:textId="77777777" w:rsidTr="00E00535">
        <w:tc>
          <w:tcPr>
            <w:tcW w:w="790" w:type="pct"/>
            <w:vMerge/>
          </w:tcPr>
          <w:p w14:paraId="7A796623" w14:textId="77777777" w:rsidR="006F1B23" w:rsidRPr="001C1910" w:rsidRDefault="006F1B23" w:rsidP="006F1B23">
            <w:pPr>
              <w:pStyle w:val="NoSpacing"/>
              <w:rPr>
                <w:sz w:val="20"/>
                <w:szCs w:val="20"/>
                <w:highlight w:val="yellow"/>
              </w:rPr>
            </w:pPr>
          </w:p>
        </w:tc>
        <w:tc>
          <w:tcPr>
            <w:tcW w:w="748" w:type="pct"/>
            <w:vMerge/>
            <w:vAlign w:val="center"/>
          </w:tcPr>
          <w:p w14:paraId="1E504487" w14:textId="77777777" w:rsidR="006F1B23" w:rsidRPr="001C1910" w:rsidRDefault="006F1B23" w:rsidP="006F1B23">
            <w:pPr>
              <w:pStyle w:val="NoSpacing"/>
              <w:rPr>
                <w:sz w:val="20"/>
                <w:szCs w:val="20"/>
                <w:highlight w:val="yellow"/>
              </w:rPr>
            </w:pPr>
          </w:p>
        </w:tc>
        <w:tc>
          <w:tcPr>
            <w:tcW w:w="1335" w:type="pct"/>
          </w:tcPr>
          <w:p w14:paraId="0861B39B" w14:textId="77777777" w:rsidR="006F1B23" w:rsidRPr="001C1910" w:rsidRDefault="006F1B23" w:rsidP="006F1B23">
            <w:pPr>
              <w:pStyle w:val="NoSpacing"/>
              <w:rPr>
                <w:sz w:val="20"/>
                <w:szCs w:val="20"/>
                <w:highlight w:val="yellow"/>
              </w:rPr>
            </w:pPr>
            <w:r w:rsidRPr="001C1910">
              <w:rPr>
                <w:sz w:val="20"/>
                <w:szCs w:val="20"/>
              </w:rPr>
              <w:t>% Dominant Family</w:t>
            </w:r>
          </w:p>
        </w:tc>
        <w:tc>
          <w:tcPr>
            <w:tcW w:w="672" w:type="pct"/>
            <w:vAlign w:val="center"/>
          </w:tcPr>
          <w:p w14:paraId="2733FC81" w14:textId="77777777" w:rsidR="006F1B23" w:rsidRPr="001C1910" w:rsidRDefault="006F1B23" w:rsidP="006F1B23">
            <w:pPr>
              <w:pStyle w:val="NoSpacing"/>
              <w:jc w:val="center"/>
              <w:rPr>
                <w:rFonts w:cstheme="minorHAnsi"/>
                <w:sz w:val="20"/>
                <w:szCs w:val="20"/>
              </w:rPr>
            </w:pPr>
            <w:r w:rsidRPr="001C1910">
              <w:rPr>
                <w:rFonts w:cstheme="minorHAnsi"/>
                <w:sz w:val="20"/>
                <w:szCs w:val="20"/>
              </w:rPr>
              <w:t>89%</w:t>
            </w:r>
          </w:p>
          <w:p w14:paraId="106AA760" w14:textId="77777777" w:rsidR="006F1B23" w:rsidRPr="001C1910" w:rsidRDefault="006F1B23" w:rsidP="006F1B23">
            <w:pPr>
              <w:pStyle w:val="NoSpacing"/>
              <w:jc w:val="center"/>
              <w:rPr>
                <w:sz w:val="20"/>
                <w:szCs w:val="20"/>
              </w:rPr>
            </w:pPr>
            <w:r w:rsidRPr="001C1910">
              <w:rPr>
                <w:rFonts w:cstheme="minorHAnsi"/>
                <w:sz w:val="20"/>
                <w:szCs w:val="20"/>
              </w:rPr>
              <w:t>36%</w:t>
            </w:r>
          </w:p>
        </w:tc>
        <w:tc>
          <w:tcPr>
            <w:tcW w:w="765" w:type="pct"/>
            <w:vAlign w:val="center"/>
          </w:tcPr>
          <w:p w14:paraId="66A3BE6D" w14:textId="77777777" w:rsidR="006F1B23" w:rsidRPr="001C1910" w:rsidRDefault="006F1B23" w:rsidP="006008C8">
            <w:pPr>
              <w:pStyle w:val="NoSpacing"/>
              <w:jc w:val="center"/>
              <w:rPr>
                <w:sz w:val="20"/>
                <w:szCs w:val="20"/>
              </w:rPr>
            </w:pPr>
            <w:r w:rsidRPr="001C1910">
              <w:rPr>
                <w:sz w:val="20"/>
                <w:szCs w:val="20"/>
              </w:rPr>
              <w:t>62%</w:t>
            </w:r>
          </w:p>
        </w:tc>
        <w:tc>
          <w:tcPr>
            <w:tcW w:w="690" w:type="pct"/>
            <w:vAlign w:val="center"/>
          </w:tcPr>
          <w:p w14:paraId="32CD5069" w14:textId="77777777" w:rsidR="006F1B23" w:rsidRPr="001C1910" w:rsidRDefault="006F1B23" w:rsidP="006F1B23">
            <w:pPr>
              <w:pStyle w:val="NoSpacing"/>
              <w:jc w:val="center"/>
              <w:rPr>
                <w:sz w:val="20"/>
                <w:szCs w:val="20"/>
              </w:rPr>
            </w:pPr>
            <w:r w:rsidRPr="001C1910">
              <w:rPr>
                <w:sz w:val="20"/>
                <w:szCs w:val="20"/>
              </w:rPr>
              <w:t>25%</w:t>
            </w:r>
          </w:p>
        </w:tc>
      </w:tr>
      <w:tr w:rsidR="006F1B23" w:rsidRPr="001C1910" w14:paraId="10F37784" w14:textId="77777777" w:rsidTr="00E00535">
        <w:tc>
          <w:tcPr>
            <w:tcW w:w="790" w:type="pct"/>
            <w:vMerge/>
          </w:tcPr>
          <w:p w14:paraId="5AFC1A73" w14:textId="77777777" w:rsidR="006F1B23" w:rsidRPr="001C1910" w:rsidRDefault="006F1B23" w:rsidP="006F1B23">
            <w:pPr>
              <w:pStyle w:val="NoSpacing"/>
              <w:rPr>
                <w:sz w:val="20"/>
                <w:szCs w:val="20"/>
                <w:highlight w:val="yellow"/>
              </w:rPr>
            </w:pPr>
          </w:p>
        </w:tc>
        <w:tc>
          <w:tcPr>
            <w:tcW w:w="748" w:type="pct"/>
            <w:vMerge/>
            <w:vAlign w:val="center"/>
          </w:tcPr>
          <w:p w14:paraId="148F8FC9" w14:textId="77777777" w:rsidR="006F1B23" w:rsidRPr="001C1910" w:rsidRDefault="006F1B23" w:rsidP="006F1B23">
            <w:pPr>
              <w:pStyle w:val="NoSpacing"/>
              <w:rPr>
                <w:sz w:val="20"/>
                <w:szCs w:val="20"/>
                <w:highlight w:val="yellow"/>
              </w:rPr>
            </w:pPr>
          </w:p>
        </w:tc>
        <w:tc>
          <w:tcPr>
            <w:tcW w:w="1335" w:type="pct"/>
          </w:tcPr>
          <w:p w14:paraId="628BDBF9" w14:textId="77777777" w:rsidR="006F1B23" w:rsidRPr="001C1910" w:rsidRDefault="006F1B23" w:rsidP="006F1B23">
            <w:pPr>
              <w:pStyle w:val="NoSpacing"/>
              <w:rPr>
                <w:sz w:val="20"/>
                <w:szCs w:val="20"/>
                <w:highlight w:val="yellow"/>
              </w:rPr>
            </w:pPr>
            <w:r w:rsidRPr="001C1910">
              <w:rPr>
                <w:sz w:val="20"/>
                <w:szCs w:val="20"/>
              </w:rPr>
              <w:t>% Dipteran &amp; Non-insects</w:t>
            </w:r>
          </w:p>
        </w:tc>
        <w:tc>
          <w:tcPr>
            <w:tcW w:w="672" w:type="pct"/>
            <w:vAlign w:val="center"/>
          </w:tcPr>
          <w:p w14:paraId="2A82C403" w14:textId="77777777" w:rsidR="006F1B23" w:rsidRPr="001C1910" w:rsidRDefault="006F1B23" w:rsidP="006F1B23">
            <w:pPr>
              <w:pStyle w:val="NoSpacing"/>
              <w:jc w:val="center"/>
              <w:rPr>
                <w:rFonts w:cstheme="minorHAnsi"/>
                <w:sz w:val="20"/>
                <w:szCs w:val="20"/>
              </w:rPr>
            </w:pPr>
            <w:r w:rsidRPr="001C1910">
              <w:rPr>
                <w:rFonts w:cstheme="minorHAnsi"/>
                <w:sz w:val="20"/>
                <w:szCs w:val="20"/>
              </w:rPr>
              <w:t>3%</w:t>
            </w:r>
          </w:p>
          <w:p w14:paraId="75A677C9" w14:textId="77777777" w:rsidR="006F1B23" w:rsidRPr="001C1910" w:rsidRDefault="006F1B23" w:rsidP="006F1B23">
            <w:pPr>
              <w:pStyle w:val="NoSpacing"/>
              <w:jc w:val="center"/>
              <w:rPr>
                <w:sz w:val="20"/>
                <w:szCs w:val="20"/>
              </w:rPr>
            </w:pPr>
            <w:r w:rsidRPr="001C1910">
              <w:rPr>
                <w:rFonts w:cstheme="minorHAnsi"/>
                <w:sz w:val="20"/>
                <w:szCs w:val="20"/>
              </w:rPr>
              <w:t>35%</w:t>
            </w:r>
          </w:p>
        </w:tc>
        <w:tc>
          <w:tcPr>
            <w:tcW w:w="765" w:type="pct"/>
            <w:vAlign w:val="center"/>
          </w:tcPr>
          <w:p w14:paraId="0E4E4BEA" w14:textId="77777777" w:rsidR="006F1B23" w:rsidRPr="001C1910" w:rsidRDefault="006F1B23" w:rsidP="006F1B23">
            <w:pPr>
              <w:pStyle w:val="NoSpacing"/>
              <w:jc w:val="center"/>
              <w:rPr>
                <w:sz w:val="20"/>
                <w:szCs w:val="20"/>
              </w:rPr>
            </w:pPr>
            <w:r w:rsidRPr="001C1910">
              <w:rPr>
                <w:sz w:val="20"/>
                <w:szCs w:val="20"/>
              </w:rPr>
              <w:t>46%</w:t>
            </w:r>
          </w:p>
        </w:tc>
        <w:tc>
          <w:tcPr>
            <w:tcW w:w="690" w:type="pct"/>
            <w:vAlign w:val="center"/>
          </w:tcPr>
          <w:p w14:paraId="6CC30714" w14:textId="77777777" w:rsidR="006F1B23" w:rsidRPr="001C1910" w:rsidRDefault="006F1B23" w:rsidP="006F1B23">
            <w:pPr>
              <w:pStyle w:val="NoSpacing"/>
              <w:jc w:val="center"/>
              <w:rPr>
                <w:sz w:val="20"/>
                <w:szCs w:val="20"/>
              </w:rPr>
            </w:pPr>
            <w:r w:rsidRPr="001C1910">
              <w:rPr>
                <w:sz w:val="20"/>
                <w:szCs w:val="20"/>
              </w:rPr>
              <w:t>36%</w:t>
            </w:r>
          </w:p>
        </w:tc>
      </w:tr>
      <w:tr w:rsidR="006F1B23" w:rsidRPr="001C1910" w14:paraId="421818A1" w14:textId="77777777" w:rsidTr="00E00535">
        <w:tc>
          <w:tcPr>
            <w:tcW w:w="790" w:type="pct"/>
            <w:vMerge/>
          </w:tcPr>
          <w:p w14:paraId="673CB022" w14:textId="77777777" w:rsidR="006F1B23" w:rsidRPr="001C1910" w:rsidRDefault="006F1B23" w:rsidP="006F1B23">
            <w:pPr>
              <w:pStyle w:val="NoSpacing"/>
              <w:rPr>
                <w:sz w:val="20"/>
                <w:szCs w:val="20"/>
                <w:highlight w:val="yellow"/>
              </w:rPr>
            </w:pPr>
          </w:p>
        </w:tc>
        <w:tc>
          <w:tcPr>
            <w:tcW w:w="748" w:type="pct"/>
            <w:vMerge/>
            <w:vAlign w:val="center"/>
          </w:tcPr>
          <w:p w14:paraId="1E3DF680" w14:textId="77777777" w:rsidR="006F1B23" w:rsidRPr="001C1910" w:rsidRDefault="006F1B23" w:rsidP="006F1B23">
            <w:pPr>
              <w:pStyle w:val="NoSpacing"/>
              <w:rPr>
                <w:sz w:val="20"/>
                <w:szCs w:val="20"/>
                <w:highlight w:val="yellow"/>
              </w:rPr>
            </w:pPr>
          </w:p>
        </w:tc>
        <w:tc>
          <w:tcPr>
            <w:tcW w:w="1335" w:type="pct"/>
            <w:shd w:val="clear" w:color="auto" w:fill="auto"/>
          </w:tcPr>
          <w:p w14:paraId="4A26406D" w14:textId="77777777" w:rsidR="006F1B23" w:rsidRPr="001C1910" w:rsidRDefault="006F1B23" w:rsidP="006F1B23">
            <w:pPr>
              <w:pStyle w:val="NoSpacing"/>
              <w:rPr>
                <w:sz w:val="20"/>
                <w:szCs w:val="20"/>
                <w:highlight w:val="yellow"/>
              </w:rPr>
            </w:pPr>
            <w:r w:rsidRPr="001C1910">
              <w:rPr>
                <w:sz w:val="20"/>
                <w:szCs w:val="20"/>
              </w:rPr>
              <w:t>% Collector Gatherers</w:t>
            </w:r>
          </w:p>
        </w:tc>
        <w:tc>
          <w:tcPr>
            <w:tcW w:w="672" w:type="pct"/>
            <w:shd w:val="clear" w:color="auto" w:fill="auto"/>
            <w:vAlign w:val="center"/>
          </w:tcPr>
          <w:p w14:paraId="38826AB8" w14:textId="77777777" w:rsidR="006F1B23" w:rsidRPr="001C1910" w:rsidRDefault="006F1B23" w:rsidP="006F1B23">
            <w:pPr>
              <w:pStyle w:val="NoSpacing"/>
              <w:jc w:val="center"/>
              <w:rPr>
                <w:rFonts w:cstheme="minorHAnsi"/>
                <w:sz w:val="20"/>
                <w:szCs w:val="20"/>
              </w:rPr>
            </w:pPr>
            <w:r w:rsidRPr="001C1910">
              <w:rPr>
                <w:rFonts w:cstheme="minorHAnsi"/>
                <w:sz w:val="20"/>
                <w:szCs w:val="20"/>
              </w:rPr>
              <w:t>7%</w:t>
            </w:r>
          </w:p>
          <w:p w14:paraId="7E44D581" w14:textId="77777777" w:rsidR="006F1B23" w:rsidRPr="001C1910" w:rsidRDefault="006F1B23" w:rsidP="006F1B23">
            <w:pPr>
              <w:pStyle w:val="NoSpacing"/>
              <w:jc w:val="center"/>
              <w:rPr>
                <w:sz w:val="20"/>
                <w:szCs w:val="20"/>
              </w:rPr>
            </w:pPr>
            <w:r w:rsidRPr="001C1910">
              <w:rPr>
                <w:rFonts w:cstheme="minorHAnsi"/>
                <w:sz w:val="20"/>
                <w:szCs w:val="20"/>
              </w:rPr>
              <w:t>71%</w:t>
            </w:r>
          </w:p>
        </w:tc>
        <w:tc>
          <w:tcPr>
            <w:tcW w:w="765" w:type="pct"/>
            <w:shd w:val="clear" w:color="auto" w:fill="auto"/>
            <w:vAlign w:val="center"/>
          </w:tcPr>
          <w:p w14:paraId="31BFACB3" w14:textId="77777777" w:rsidR="006F1B23" w:rsidRPr="001C1910" w:rsidRDefault="006F1B23" w:rsidP="006F1B23">
            <w:pPr>
              <w:pStyle w:val="NoSpacing"/>
              <w:jc w:val="center"/>
              <w:rPr>
                <w:sz w:val="20"/>
                <w:szCs w:val="20"/>
              </w:rPr>
            </w:pPr>
            <w:r w:rsidRPr="001C1910">
              <w:rPr>
                <w:sz w:val="20"/>
                <w:szCs w:val="20"/>
              </w:rPr>
              <w:t>64%</w:t>
            </w:r>
          </w:p>
        </w:tc>
        <w:tc>
          <w:tcPr>
            <w:tcW w:w="690" w:type="pct"/>
            <w:shd w:val="clear" w:color="auto" w:fill="auto"/>
            <w:vAlign w:val="center"/>
          </w:tcPr>
          <w:p w14:paraId="21512C2A" w14:textId="77777777" w:rsidR="006F1B23" w:rsidRPr="001C1910" w:rsidRDefault="006F1B23" w:rsidP="006F1B23">
            <w:pPr>
              <w:pStyle w:val="NoSpacing"/>
              <w:jc w:val="center"/>
              <w:rPr>
                <w:rFonts w:cstheme="minorHAnsi"/>
                <w:sz w:val="20"/>
                <w:szCs w:val="20"/>
              </w:rPr>
            </w:pPr>
            <w:r w:rsidRPr="001C1910">
              <w:rPr>
                <w:rFonts w:cstheme="minorHAnsi"/>
                <w:sz w:val="20"/>
                <w:szCs w:val="20"/>
              </w:rPr>
              <w:t>40%</w:t>
            </w:r>
          </w:p>
        </w:tc>
      </w:tr>
      <w:tr w:rsidR="006F1B23" w:rsidRPr="001C1910" w14:paraId="509CC2E6" w14:textId="77777777" w:rsidTr="00E00535">
        <w:tc>
          <w:tcPr>
            <w:tcW w:w="790" w:type="pct"/>
            <w:vMerge/>
          </w:tcPr>
          <w:p w14:paraId="3175BC5E" w14:textId="77777777" w:rsidR="006F1B23" w:rsidRPr="001C1910" w:rsidRDefault="006F1B23" w:rsidP="006F1B23">
            <w:pPr>
              <w:pStyle w:val="NoSpacing"/>
              <w:rPr>
                <w:sz w:val="20"/>
                <w:szCs w:val="20"/>
                <w:highlight w:val="yellow"/>
              </w:rPr>
            </w:pPr>
          </w:p>
        </w:tc>
        <w:tc>
          <w:tcPr>
            <w:tcW w:w="748" w:type="pct"/>
            <w:vMerge/>
            <w:vAlign w:val="center"/>
          </w:tcPr>
          <w:p w14:paraId="0CC840DC" w14:textId="77777777" w:rsidR="006F1B23" w:rsidRPr="001C1910" w:rsidRDefault="006F1B23" w:rsidP="006F1B23">
            <w:pPr>
              <w:pStyle w:val="NoSpacing"/>
              <w:rPr>
                <w:sz w:val="20"/>
                <w:szCs w:val="20"/>
                <w:highlight w:val="yellow"/>
              </w:rPr>
            </w:pPr>
          </w:p>
        </w:tc>
        <w:tc>
          <w:tcPr>
            <w:tcW w:w="1335" w:type="pct"/>
            <w:shd w:val="clear" w:color="auto" w:fill="C6D9F1" w:themeFill="text2" w:themeFillTint="33"/>
          </w:tcPr>
          <w:p w14:paraId="796D022C" w14:textId="77777777" w:rsidR="006F1B23" w:rsidRPr="001C1910" w:rsidRDefault="006F1B23" w:rsidP="006F1B23">
            <w:pPr>
              <w:pStyle w:val="NoSpacing"/>
              <w:rPr>
                <w:b/>
                <w:sz w:val="20"/>
                <w:szCs w:val="20"/>
              </w:rPr>
            </w:pPr>
            <w:r w:rsidRPr="001C1910">
              <w:rPr>
                <w:b/>
                <w:sz w:val="20"/>
                <w:szCs w:val="20"/>
              </w:rPr>
              <w:t>Total Score</w:t>
            </w:r>
          </w:p>
          <w:p w14:paraId="65F95269" w14:textId="77777777" w:rsidR="008A366C" w:rsidRPr="001C1910" w:rsidRDefault="008A366C" w:rsidP="006F1B23">
            <w:pPr>
              <w:pStyle w:val="NoSpacing"/>
              <w:rPr>
                <w:sz w:val="20"/>
                <w:szCs w:val="20"/>
                <w:highlight w:val="yellow"/>
              </w:rPr>
            </w:pPr>
            <w:r w:rsidRPr="001C1910">
              <w:rPr>
                <w:b/>
                <w:sz w:val="20"/>
                <w:szCs w:val="20"/>
              </w:rPr>
              <w:t>Max = 33</w:t>
            </w:r>
          </w:p>
        </w:tc>
        <w:tc>
          <w:tcPr>
            <w:tcW w:w="672" w:type="pct"/>
            <w:shd w:val="clear" w:color="auto" w:fill="C6D9F1" w:themeFill="text2" w:themeFillTint="33"/>
            <w:vAlign w:val="center"/>
          </w:tcPr>
          <w:p w14:paraId="28DB6CDF" w14:textId="77777777" w:rsidR="006F1B23" w:rsidRPr="001C1910" w:rsidRDefault="006F1B23" w:rsidP="006F1B23">
            <w:pPr>
              <w:pStyle w:val="NoSpacing"/>
              <w:jc w:val="center"/>
              <w:rPr>
                <w:rFonts w:cstheme="minorHAnsi"/>
                <w:b/>
                <w:sz w:val="20"/>
                <w:szCs w:val="20"/>
              </w:rPr>
            </w:pPr>
            <w:r w:rsidRPr="001C1910">
              <w:rPr>
                <w:rFonts w:cstheme="minorHAnsi"/>
                <w:b/>
                <w:sz w:val="20"/>
                <w:szCs w:val="20"/>
              </w:rPr>
              <w:t>33</w:t>
            </w:r>
          </w:p>
          <w:p w14:paraId="04EC81FB" w14:textId="77777777" w:rsidR="006F1B23" w:rsidRPr="001C1910" w:rsidRDefault="006F1B23" w:rsidP="006F1B23">
            <w:pPr>
              <w:pStyle w:val="NoSpacing"/>
              <w:jc w:val="center"/>
              <w:rPr>
                <w:rFonts w:cstheme="minorHAnsi"/>
                <w:b/>
                <w:sz w:val="20"/>
                <w:szCs w:val="20"/>
              </w:rPr>
            </w:pPr>
            <w:r w:rsidRPr="001C1910">
              <w:rPr>
                <w:rFonts w:cstheme="minorHAnsi"/>
                <w:b/>
                <w:sz w:val="20"/>
                <w:szCs w:val="20"/>
              </w:rPr>
              <w:t>21</w:t>
            </w:r>
          </w:p>
        </w:tc>
        <w:tc>
          <w:tcPr>
            <w:tcW w:w="765" w:type="pct"/>
            <w:shd w:val="clear" w:color="auto" w:fill="C6D9F1" w:themeFill="text2" w:themeFillTint="33"/>
            <w:vAlign w:val="center"/>
          </w:tcPr>
          <w:p w14:paraId="00431AEE" w14:textId="77777777" w:rsidR="006F1B23" w:rsidRPr="001C1910" w:rsidRDefault="006F1B23" w:rsidP="006F1B23">
            <w:pPr>
              <w:pStyle w:val="NoSpacing"/>
              <w:jc w:val="center"/>
              <w:rPr>
                <w:b/>
                <w:sz w:val="20"/>
                <w:szCs w:val="20"/>
              </w:rPr>
            </w:pPr>
            <w:r w:rsidRPr="001C1910">
              <w:rPr>
                <w:b/>
                <w:sz w:val="20"/>
                <w:szCs w:val="20"/>
              </w:rPr>
              <w:t>18.75</w:t>
            </w:r>
          </w:p>
        </w:tc>
        <w:tc>
          <w:tcPr>
            <w:tcW w:w="690" w:type="pct"/>
            <w:shd w:val="clear" w:color="auto" w:fill="C6D9F1" w:themeFill="text2" w:themeFillTint="33"/>
            <w:vAlign w:val="center"/>
          </w:tcPr>
          <w:p w14:paraId="296CDE66" w14:textId="77777777" w:rsidR="006F1B23" w:rsidRPr="001C1910" w:rsidRDefault="006F1B23" w:rsidP="006F1B23">
            <w:pPr>
              <w:pStyle w:val="NoSpacing"/>
              <w:jc w:val="center"/>
              <w:rPr>
                <w:rFonts w:cstheme="minorHAnsi"/>
                <w:b/>
                <w:sz w:val="20"/>
                <w:szCs w:val="20"/>
              </w:rPr>
            </w:pPr>
            <w:r w:rsidRPr="001C1910">
              <w:rPr>
                <w:rFonts w:cstheme="minorHAnsi"/>
                <w:b/>
                <w:sz w:val="20"/>
                <w:szCs w:val="20"/>
              </w:rPr>
              <w:t>12.34</w:t>
            </w:r>
          </w:p>
        </w:tc>
      </w:tr>
      <w:tr w:rsidR="006F1B23" w:rsidRPr="001C1910" w14:paraId="0E0E236E" w14:textId="77777777" w:rsidTr="00E00535">
        <w:tc>
          <w:tcPr>
            <w:tcW w:w="790" w:type="pct"/>
            <w:vMerge/>
          </w:tcPr>
          <w:p w14:paraId="28EDE399" w14:textId="77777777" w:rsidR="006F1B23" w:rsidRPr="001C1910" w:rsidRDefault="006F1B23" w:rsidP="006F1B23">
            <w:pPr>
              <w:pStyle w:val="NoSpacing"/>
              <w:rPr>
                <w:sz w:val="20"/>
                <w:szCs w:val="20"/>
                <w:highlight w:val="yellow"/>
              </w:rPr>
            </w:pPr>
          </w:p>
        </w:tc>
        <w:tc>
          <w:tcPr>
            <w:tcW w:w="748" w:type="pct"/>
            <w:vMerge w:val="restart"/>
            <w:vAlign w:val="center"/>
          </w:tcPr>
          <w:p w14:paraId="49412997" w14:textId="77777777" w:rsidR="006F1B23" w:rsidRPr="001C1910" w:rsidRDefault="006F1B23" w:rsidP="006F1B23">
            <w:pPr>
              <w:pStyle w:val="NoSpacing"/>
              <w:rPr>
                <w:sz w:val="20"/>
                <w:szCs w:val="20"/>
              </w:rPr>
            </w:pPr>
            <w:r w:rsidRPr="001C1910">
              <w:rPr>
                <w:sz w:val="20"/>
                <w:szCs w:val="20"/>
              </w:rPr>
              <w:t>WOK2</w:t>
            </w:r>
          </w:p>
          <w:p w14:paraId="63E56ADB" w14:textId="77777777" w:rsidR="006008C8" w:rsidRPr="001C1910" w:rsidRDefault="006008C8" w:rsidP="006F1B23">
            <w:pPr>
              <w:pStyle w:val="NoSpacing"/>
              <w:rPr>
                <w:sz w:val="20"/>
                <w:szCs w:val="20"/>
              </w:rPr>
            </w:pPr>
            <w:r w:rsidRPr="001C1910">
              <w:rPr>
                <w:sz w:val="20"/>
                <w:szCs w:val="20"/>
              </w:rPr>
              <w:t>(2010)</w:t>
            </w:r>
          </w:p>
          <w:p w14:paraId="73414E10" w14:textId="77777777" w:rsidR="006008C8" w:rsidRPr="001C1910" w:rsidRDefault="006008C8" w:rsidP="006F1B23">
            <w:pPr>
              <w:pStyle w:val="NoSpacing"/>
              <w:rPr>
                <w:sz w:val="20"/>
                <w:szCs w:val="20"/>
              </w:rPr>
            </w:pPr>
            <w:proofErr w:type="spellStart"/>
            <w:r w:rsidRPr="001C1910">
              <w:rPr>
                <w:sz w:val="20"/>
                <w:szCs w:val="20"/>
              </w:rPr>
              <w:t>Elmidae</w:t>
            </w:r>
            <w:proofErr w:type="spellEnd"/>
          </w:p>
          <w:p w14:paraId="2B5CBB58" w14:textId="77777777" w:rsidR="006008C8" w:rsidRPr="001C1910" w:rsidRDefault="006008C8" w:rsidP="006F1B23">
            <w:pPr>
              <w:pStyle w:val="NoSpacing"/>
              <w:rPr>
                <w:sz w:val="20"/>
                <w:szCs w:val="20"/>
              </w:rPr>
            </w:pPr>
          </w:p>
          <w:p w14:paraId="1F8BD871" w14:textId="77777777" w:rsidR="006008C8" w:rsidRPr="001C1910" w:rsidRDefault="006008C8" w:rsidP="006F1B23">
            <w:pPr>
              <w:pStyle w:val="NoSpacing"/>
              <w:rPr>
                <w:sz w:val="20"/>
                <w:szCs w:val="20"/>
              </w:rPr>
            </w:pPr>
            <w:r w:rsidRPr="001C1910">
              <w:rPr>
                <w:sz w:val="20"/>
                <w:szCs w:val="20"/>
              </w:rPr>
              <w:t>(2011)</w:t>
            </w:r>
          </w:p>
          <w:p w14:paraId="52FB26BD" w14:textId="77777777" w:rsidR="006008C8" w:rsidRPr="001C1910" w:rsidRDefault="006008C8" w:rsidP="006F1B23">
            <w:pPr>
              <w:pStyle w:val="NoSpacing"/>
              <w:rPr>
                <w:sz w:val="20"/>
                <w:szCs w:val="20"/>
              </w:rPr>
            </w:pPr>
            <w:proofErr w:type="spellStart"/>
            <w:r w:rsidRPr="001C1910">
              <w:rPr>
                <w:sz w:val="20"/>
                <w:szCs w:val="20"/>
              </w:rPr>
              <w:t>Chironomidae</w:t>
            </w:r>
            <w:proofErr w:type="spellEnd"/>
          </w:p>
          <w:p w14:paraId="080A09A3" w14:textId="77777777" w:rsidR="006008C8" w:rsidRPr="001C1910" w:rsidRDefault="006008C8" w:rsidP="006F1B23">
            <w:pPr>
              <w:pStyle w:val="NoSpacing"/>
              <w:rPr>
                <w:sz w:val="20"/>
                <w:szCs w:val="20"/>
              </w:rPr>
            </w:pPr>
          </w:p>
          <w:p w14:paraId="0420780D" w14:textId="77777777" w:rsidR="006008C8" w:rsidRPr="001C1910" w:rsidRDefault="006008C8" w:rsidP="006F1B23">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6CAA4949" w14:textId="77777777" w:rsidR="006008C8" w:rsidRPr="001C1910" w:rsidRDefault="006008C8" w:rsidP="006F1B23">
            <w:pPr>
              <w:pStyle w:val="NoSpacing"/>
              <w:rPr>
                <w:sz w:val="20"/>
                <w:szCs w:val="20"/>
              </w:rPr>
            </w:pPr>
          </w:p>
          <w:p w14:paraId="5BCA690F" w14:textId="77777777" w:rsidR="006008C8" w:rsidRPr="001C1910" w:rsidRDefault="006008C8" w:rsidP="006F1B23">
            <w:pPr>
              <w:pStyle w:val="NoSpacing"/>
              <w:rPr>
                <w:sz w:val="20"/>
                <w:szCs w:val="20"/>
                <w:highlight w:val="yellow"/>
              </w:rPr>
            </w:pPr>
            <w:r w:rsidRPr="001C1910">
              <w:rPr>
                <w:sz w:val="20"/>
                <w:szCs w:val="20"/>
              </w:rPr>
              <w:t>Northwest Great Plains Ecoregion</w:t>
            </w:r>
          </w:p>
        </w:tc>
        <w:tc>
          <w:tcPr>
            <w:tcW w:w="1335" w:type="pct"/>
          </w:tcPr>
          <w:p w14:paraId="7F2D41E2" w14:textId="77777777" w:rsidR="006F1B23" w:rsidRPr="001C1910" w:rsidRDefault="006F1B23" w:rsidP="006F1B23">
            <w:pPr>
              <w:pStyle w:val="NoSpacing"/>
              <w:rPr>
                <w:sz w:val="20"/>
                <w:szCs w:val="20"/>
                <w:highlight w:val="yellow"/>
              </w:rPr>
            </w:pPr>
            <w:r w:rsidRPr="001C1910">
              <w:rPr>
                <w:sz w:val="20"/>
                <w:szCs w:val="20"/>
              </w:rPr>
              <w:t>Taxa Richness</w:t>
            </w:r>
          </w:p>
        </w:tc>
        <w:tc>
          <w:tcPr>
            <w:tcW w:w="672" w:type="pct"/>
            <w:vAlign w:val="center"/>
          </w:tcPr>
          <w:p w14:paraId="0645685A" w14:textId="77777777" w:rsidR="006F1B23" w:rsidRPr="001C1910" w:rsidRDefault="006008C8" w:rsidP="006F1B23">
            <w:pPr>
              <w:pStyle w:val="NoSpacing"/>
              <w:jc w:val="center"/>
              <w:rPr>
                <w:rFonts w:cstheme="minorHAnsi"/>
                <w:sz w:val="20"/>
                <w:szCs w:val="20"/>
              </w:rPr>
            </w:pPr>
            <w:r w:rsidRPr="001C1910">
              <w:rPr>
                <w:rFonts w:cstheme="minorHAnsi"/>
                <w:sz w:val="20"/>
                <w:szCs w:val="20"/>
              </w:rPr>
              <w:t>1</w:t>
            </w:r>
            <w:r w:rsidR="004139B5" w:rsidRPr="001C1910">
              <w:rPr>
                <w:rFonts w:cstheme="minorHAnsi"/>
                <w:sz w:val="20"/>
                <w:szCs w:val="20"/>
              </w:rPr>
              <w:t>3</w:t>
            </w:r>
          </w:p>
          <w:p w14:paraId="2FC0F1E1" w14:textId="77777777" w:rsidR="006008C8" w:rsidRPr="001C1910" w:rsidRDefault="006008C8" w:rsidP="006F1B23">
            <w:pPr>
              <w:pStyle w:val="NoSpacing"/>
              <w:jc w:val="center"/>
              <w:rPr>
                <w:sz w:val="20"/>
                <w:szCs w:val="20"/>
              </w:rPr>
            </w:pPr>
            <w:r w:rsidRPr="001C1910">
              <w:rPr>
                <w:rFonts w:cstheme="minorHAnsi"/>
                <w:sz w:val="20"/>
                <w:szCs w:val="20"/>
              </w:rPr>
              <w:t>13</w:t>
            </w:r>
          </w:p>
        </w:tc>
        <w:tc>
          <w:tcPr>
            <w:tcW w:w="765" w:type="pct"/>
            <w:vAlign w:val="center"/>
          </w:tcPr>
          <w:p w14:paraId="180C0C86" w14:textId="77777777" w:rsidR="006F1B23" w:rsidRPr="001C1910" w:rsidRDefault="006008C8" w:rsidP="006F1B23">
            <w:pPr>
              <w:pStyle w:val="NoSpacing"/>
              <w:jc w:val="center"/>
              <w:rPr>
                <w:sz w:val="20"/>
                <w:szCs w:val="20"/>
              </w:rPr>
            </w:pPr>
            <w:r w:rsidRPr="001C1910">
              <w:rPr>
                <w:sz w:val="20"/>
                <w:szCs w:val="20"/>
              </w:rPr>
              <w:t>13.2</w:t>
            </w:r>
          </w:p>
        </w:tc>
        <w:tc>
          <w:tcPr>
            <w:tcW w:w="690" w:type="pct"/>
            <w:vAlign w:val="center"/>
          </w:tcPr>
          <w:p w14:paraId="2149249B" w14:textId="77777777" w:rsidR="006F1B23" w:rsidRPr="001C1910" w:rsidRDefault="004139B5" w:rsidP="006F1B23">
            <w:pPr>
              <w:pStyle w:val="NoSpacing"/>
              <w:jc w:val="center"/>
              <w:rPr>
                <w:rFonts w:cstheme="minorHAnsi"/>
                <w:sz w:val="20"/>
                <w:szCs w:val="20"/>
              </w:rPr>
            </w:pPr>
            <w:r w:rsidRPr="001C1910">
              <w:rPr>
                <w:rFonts w:cstheme="minorHAnsi"/>
                <w:sz w:val="20"/>
                <w:szCs w:val="20"/>
              </w:rPr>
              <w:t>1.8</w:t>
            </w:r>
          </w:p>
        </w:tc>
      </w:tr>
      <w:tr w:rsidR="006F1B23" w:rsidRPr="001C1910" w14:paraId="472B870F" w14:textId="77777777" w:rsidTr="00E00535">
        <w:tc>
          <w:tcPr>
            <w:tcW w:w="790" w:type="pct"/>
            <w:vMerge/>
          </w:tcPr>
          <w:p w14:paraId="4F71F3A0" w14:textId="77777777" w:rsidR="006F1B23" w:rsidRPr="001C1910" w:rsidRDefault="006F1B23" w:rsidP="006F1B23">
            <w:pPr>
              <w:pStyle w:val="NoSpacing"/>
              <w:rPr>
                <w:sz w:val="20"/>
                <w:szCs w:val="20"/>
                <w:highlight w:val="yellow"/>
              </w:rPr>
            </w:pPr>
          </w:p>
        </w:tc>
        <w:tc>
          <w:tcPr>
            <w:tcW w:w="748" w:type="pct"/>
            <w:vMerge/>
            <w:vAlign w:val="center"/>
          </w:tcPr>
          <w:p w14:paraId="619C1199" w14:textId="77777777" w:rsidR="006F1B23" w:rsidRPr="001C1910" w:rsidRDefault="006F1B23" w:rsidP="006F1B23">
            <w:pPr>
              <w:pStyle w:val="NoSpacing"/>
              <w:rPr>
                <w:sz w:val="20"/>
                <w:szCs w:val="20"/>
                <w:highlight w:val="yellow"/>
              </w:rPr>
            </w:pPr>
          </w:p>
        </w:tc>
        <w:tc>
          <w:tcPr>
            <w:tcW w:w="1335" w:type="pct"/>
          </w:tcPr>
          <w:p w14:paraId="3B5BF792" w14:textId="77777777" w:rsidR="006F1B23" w:rsidRPr="001C1910" w:rsidRDefault="006F1B23" w:rsidP="006F1B23">
            <w:pPr>
              <w:pStyle w:val="NoSpacing"/>
              <w:rPr>
                <w:sz w:val="20"/>
                <w:szCs w:val="20"/>
                <w:highlight w:val="yellow"/>
              </w:rPr>
            </w:pPr>
            <w:r w:rsidRPr="001C1910">
              <w:rPr>
                <w:sz w:val="20"/>
                <w:szCs w:val="20"/>
              </w:rPr>
              <w:t>EPT Index</w:t>
            </w:r>
          </w:p>
        </w:tc>
        <w:tc>
          <w:tcPr>
            <w:tcW w:w="672" w:type="pct"/>
            <w:vAlign w:val="center"/>
          </w:tcPr>
          <w:p w14:paraId="52355F79" w14:textId="77777777" w:rsidR="006F1B23" w:rsidRPr="001C1910" w:rsidRDefault="004139B5" w:rsidP="006F1B23">
            <w:pPr>
              <w:pStyle w:val="NoSpacing"/>
              <w:jc w:val="center"/>
              <w:rPr>
                <w:rFonts w:cstheme="minorHAnsi"/>
                <w:sz w:val="20"/>
                <w:szCs w:val="20"/>
              </w:rPr>
            </w:pPr>
            <w:r w:rsidRPr="001C1910">
              <w:rPr>
                <w:rFonts w:cstheme="minorHAnsi"/>
                <w:sz w:val="20"/>
                <w:szCs w:val="20"/>
              </w:rPr>
              <w:t>3</w:t>
            </w:r>
          </w:p>
          <w:p w14:paraId="649C9114" w14:textId="77777777" w:rsidR="006008C8" w:rsidRPr="001C1910" w:rsidRDefault="004139B5" w:rsidP="006F1B23">
            <w:pPr>
              <w:pStyle w:val="NoSpacing"/>
              <w:jc w:val="center"/>
              <w:rPr>
                <w:sz w:val="20"/>
                <w:szCs w:val="20"/>
              </w:rPr>
            </w:pPr>
            <w:r w:rsidRPr="001C1910">
              <w:rPr>
                <w:rFonts w:cstheme="minorHAnsi"/>
                <w:sz w:val="20"/>
                <w:szCs w:val="20"/>
              </w:rPr>
              <w:t>6</w:t>
            </w:r>
          </w:p>
        </w:tc>
        <w:tc>
          <w:tcPr>
            <w:tcW w:w="765" w:type="pct"/>
            <w:vAlign w:val="center"/>
          </w:tcPr>
          <w:p w14:paraId="65768A39" w14:textId="77777777" w:rsidR="006F1B23" w:rsidRPr="001C1910" w:rsidRDefault="006008C8" w:rsidP="006F1B23">
            <w:pPr>
              <w:pStyle w:val="NoSpacing"/>
              <w:jc w:val="center"/>
              <w:rPr>
                <w:sz w:val="20"/>
                <w:szCs w:val="20"/>
              </w:rPr>
            </w:pPr>
            <w:r w:rsidRPr="001C1910">
              <w:rPr>
                <w:sz w:val="20"/>
                <w:szCs w:val="20"/>
              </w:rPr>
              <w:t>5.2</w:t>
            </w:r>
          </w:p>
        </w:tc>
        <w:tc>
          <w:tcPr>
            <w:tcW w:w="690" w:type="pct"/>
            <w:vAlign w:val="center"/>
          </w:tcPr>
          <w:p w14:paraId="0FA1A45F" w14:textId="77777777" w:rsidR="006F1B23" w:rsidRPr="001C1910" w:rsidRDefault="004139B5" w:rsidP="006F1B23">
            <w:pPr>
              <w:pStyle w:val="NoSpacing"/>
              <w:jc w:val="center"/>
              <w:rPr>
                <w:sz w:val="20"/>
                <w:szCs w:val="20"/>
              </w:rPr>
            </w:pPr>
            <w:r w:rsidRPr="001C1910">
              <w:rPr>
                <w:sz w:val="20"/>
                <w:szCs w:val="20"/>
              </w:rPr>
              <w:t>1.5</w:t>
            </w:r>
          </w:p>
        </w:tc>
      </w:tr>
      <w:tr w:rsidR="006F1B23" w:rsidRPr="001C1910" w14:paraId="6F7BE1BA" w14:textId="77777777" w:rsidTr="00E00535">
        <w:tc>
          <w:tcPr>
            <w:tcW w:w="790" w:type="pct"/>
            <w:vMerge/>
          </w:tcPr>
          <w:p w14:paraId="6BE92D47" w14:textId="77777777" w:rsidR="006F1B23" w:rsidRPr="001C1910" w:rsidRDefault="006F1B23" w:rsidP="006F1B23">
            <w:pPr>
              <w:pStyle w:val="NoSpacing"/>
              <w:rPr>
                <w:sz w:val="20"/>
                <w:szCs w:val="20"/>
                <w:highlight w:val="yellow"/>
              </w:rPr>
            </w:pPr>
          </w:p>
        </w:tc>
        <w:tc>
          <w:tcPr>
            <w:tcW w:w="748" w:type="pct"/>
            <w:vMerge/>
            <w:vAlign w:val="center"/>
          </w:tcPr>
          <w:p w14:paraId="6B7AED09" w14:textId="77777777" w:rsidR="006F1B23" w:rsidRPr="001C1910" w:rsidRDefault="006F1B23" w:rsidP="006F1B23">
            <w:pPr>
              <w:pStyle w:val="NoSpacing"/>
              <w:rPr>
                <w:sz w:val="20"/>
                <w:szCs w:val="20"/>
                <w:highlight w:val="yellow"/>
              </w:rPr>
            </w:pPr>
          </w:p>
        </w:tc>
        <w:tc>
          <w:tcPr>
            <w:tcW w:w="1335" w:type="pct"/>
          </w:tcPr>
          <w:p w14:paraId="65E45001" w14:textId="77777777" w:rsidR="006F1B23" w:rsidRPr="001C1910" w:rsidRDefault="006F1B23" w:rsidP="006F1B23">
            <w:pPr>
              <w:pStyle w:val="NoSpacing"/>
              <w:rPr>
                <w:sz w:val="20"/>
                <w:szCs w:val="20"/>
                <w:highlight w:val="yellow"/>
              </w:rPr>
            </w:pPr>
            <w:r w:rsidRPr="001C1910">
              <w:rPr>
                <w:sz w:val="20"/>
                <w:szCs w:val="20"/>
              </w:rPr>
              <w:t>% EPT</w:t>
            </w:r>
          </w:p>
        </w:tc>
        <w:tc>
          <w:tcPr>
            <w:tcW w:w="672" w:type="pct"/>
            <w:vAlign w:val="center"/>
          </w:tcPr>
          <w:p w14:paraId="02DE1933" w14:textId="77777777" w:rsidR="006008C8" w:rsidRPr="001C1910" w:rsidRDefault="004139B5" w:rsidP="006F1B23">
            <w:pPr>
              <w:pStyle w:val="NoSpacing"/>
              <w:jc w:val="center"/>
              <w:rPr>
                <w:sz w:val="20"/>
                <w:szCs w:val="20"/>
              </w:rPr>
            </w:pPr>
            <w:r w:rsidRPr="001C1910">
              <w:rPr>
                <w:sz w:val="20"/>
                <w:szCs w:val="20"/>
              </w:rPr>
              <w:t>23%</w:t>
            </w:r>
          </w:p>
          <w:p w14:paraId="1D795D0C" w14:textId="77777777" w:rsidR="004139B5" w:rsidRPr="001C1910" w:rsidRDefault="004139B5" w:rsidP="004139B5">
            <w:pPr>
              <w:pStyle w:val="NoSpacing"/>
              <w:jc w:val="center"/>
              <w:rPr>
                <w:sz w:val="20"/>
                <w:szCs w:val="20"/>
              </w:rPr>
            </w:pPr>
            <w:r w:rsidRPr="001C1910">
              <w:rPr>
                <w:sz w:val="20"/>
                <w:szCs w:val="20"/>
              </w:rPr>
              <w:t>29%</w:t>
            </w:r>
          </w:p>
        </w:tc>
        <w:tc>
          <w:tcPr>
            <w:tcW w:w="765" w:type="pct"/>
            <w:vAlign w:val="center"/>
          </w:tcPr>
          <w:p w14:paraId="53F34C95" w14:textId="77777777" w:rsidR="006F1B23" w:rsidRPr="001C1910" w:rsidRDefault="006008C8" w:rsidP="004139B5">
            <w:pPr>
              <w:pStyle w:val="NoSpacing"/>
              <w:jc w:val="center"/>
              <w:rPr>
                <w:sz w:val="20"/>
                <w:szCs w:val="20"/>
              </w:rPr>
            </w:pPr>
            <w:r w:rsidRPr="001C1910">
              <w:rPr>
                <w:sz w:val="20"/>
                <w:szCs w:val="20"/>
              </w:rPr>
              <w:t>2</w:t>
            </w:r>
            <w:r w:rsidR="004139B5" w:rsidRPr="001C1910">
              <w:rPr>
                <w:sz w:val="20"/>
                <w:szCs w:val="20"/>
              </w:rPr>
              <w:t>4</w:t>
            </w:r>
            <w:r w:rsidRPr="001C1910">
              <w:rPr>
                <w:sz w:val="20"/>
                <w:szCs w:val="20"/>
              </w:rPr>
              <w:t>%</w:t>
            </w:r>
          </w:p>
        </w:tc>
        <w:tc>
          <w:tcPr>
            <w:tcW w:w="690" w:type="pct"/>
            <w:vAlign w:val="center"/>
          </w:tcPr>
          <w:p w14:paraId="37CDDBF4" w14:textId="77777777" w:rsidR="006F1B23" w:rsidRPr="001C1910" w:rsidRDefault="004139B5" w:rsidP="006F1B23">
            <w:pPr>
              <w:pStyle w:val="NoSpacing"/>
              <w:jc w:val="center"/>
              <w:rPr>
                <w:sz w:val="20"/>
                <w:szCs w:val="20"/>
              </w:rPr>
            </w:pPr>
            <w:r w:rsidRPr="001C1910">
              <w:rPr>
                <w:sz w:val="20"/>
                <w:szCs w:val="20"/>
              </w:rPr>
              <w:t>5%</w:t>
            </w:r>
          </w:p>
        </w:tc>
      </w:tr>
      <w:tr w:rsidR="006F1B23" w:rsidRPr="001C1910" w14:paraId="5EB7E7ED" w14:textId="77777777" w:rsidTr="00E00535">
        <w:tc>
          <w:tcPr>
            <w:tcW w:w="790" w:type="pct"/>
            <w:vMerge/>
          </w:tcPr>
          <w:p w14:paraId="7E8F7E59" w14:textId="77777777" w:rsidR="006F1B23" w:rsidRPr="001C1910" w:rsidRDefault="006F1B23" w:rsidP="006F1B23">
            <w:pPr>
              <w:pStyle w:val="NoSpacing"/>
              <w:rPr>
                <w:sz w:val="20"/>
                <w:szCs w:val="20"/>
                <w:highlight w:val="yellow"/>
              </w:rPr>
            </w:pPr>
          </w:p>
        </w:tc>
        <w:tc>
          <w:tcPr>
            <w:tcW w:w="748" w:type="pct"/>
            <w:vMerge/>
            <w:vAlign w:val="center"/>
          </w:tcPr>
          <w:p w14:paraId="61EF1E2E" w14:textId="77777777" w:rsidR="006F1B23" w:rsidRPr="001C1910" w:rsidRDefault="006F1B23" w:rsidP="006F1B23">
            <w:pPr>
              <w:pStyle w:val="NoSpacing"/>
              <w:rPr>
                <w:sz w:val="20"/>
                <w:szCs w:val="20"/>
                <w:highlight w:val="yellow"/>
              </w:rPr>
            </w:pPr>
          </w:p>
        </w:tc>
        <w:tc>
          <w:tcPr>
            <w:tcW w:w="1335" w:type="pct"/>
          </w:tcPr>
          <w:p w14:paraId="2D65C2AC" w14:textId="77777777" w:rsidR="006F1B23" w:rsidRPr="001C1910" w:rsidRDefault="006F1B23" w:rsidP="006F1B23">
            <w:pPr>
              <w:pStyle w:val="NoSpacing"/>
              <w:rPr>
                <w:sz w:val="20"/>
                <w:szCs w:val="20"/>
                <w:highlight w:val="yellow"/>
              </w:rPr>
            </w:pPr>
            <w:r w:rsidRPr="001C1910">
              <w:rPr>
                <w:sz w:val="20"/>
                <w:szCs w:val="20"/>
              </w:rPr>
              <w:t>Family Biotic Index</w:t>
            </w:r>
          </w:p>
        </w:tc>
        <w:tc>
          <w:tcPr>
            <w:tcW w:w="672" w:type="pct"/>
            <w:vAlign w:val="center"/>
          </w:tcPr>
          <w:p w14:paraId="33EA12E8" w14:textId="77777777" w:rsidR="006008C8" w:rsidRPr="001C1910" w:rsidRDefault="004139B5" w:rsidP="006008C8">
            <w:pPr>
              <w:pStyle w:val="NoSpacing"/>
              <w:jc w:val="center"/>
              <w:rPr>
                <w:rFonts w:cstheme="minorHAnsi"/>
                <w:sz w:val="20"/>
                <w:szCs w:val="20"/>
              </w:rPr>
            </w:pPr>
            <w:r w:rsidRPr="001C1910">
              <w:rPr>
                <w:rFonts w:cstheme="minorHAnsi"/>
                <w:sz w:val="20"/>
                <w:szCs w:val="20"/>
              </w:rPr>
              <w:t>4.7</w:t>
            </w:r>
          </w:p>
          <w:p w14:paraId="35E420A1" w14:textId="77777777" w:rsidR="006008C8" w:rsidRPr="001C1910" w:rsidRDefault="004139B5" w:rsidP="006008C8">
            <w:pPr>
              <w:pStyle w:val="NoSpacing"/>
              <w:jc w:val="center"/>
              <w:rPr>
                <w:rFonts w:cstheme="minorHAnsi"/>
                <w:sz w:val="20"/>
                <w:szCs w:val="20"/>
              </w:rPr>
            </w:pPr>
            <w:r w:rsidRPr="001C1910">
              <w:rPr>
                <w:rFonts w:cstheme="minorHAnsi"/>
                <w:sz w:val="20"/>
                <w:szCs w:val="20"/>
              </w:rPr>
              <w:t>4.6</w:t>
            </w:r>
          </w:p>
        </w:tc>
        <w:tc>
          <w:tcPr>
            <w:tcW w:w="765" w:type="pct"/>
            <w:vAlign w:val="center"/>
          </w:tcPr>
          <w:p w14:paraId="0BC48BDF" w14:textId="77777777" w:rsidR="006F1B23" w:rsidRPr="001C1910" w:rsidRDefault="006008C8" w:rsidP="006F1B23">
            <w:pPr>
              <w:pStyle w:val="NoSpacing"/>
              <w:jc w:val="center"/>
              <w:rPr>
                <w:sz w:val="20"/>
                <w:szCs w:val="20"/>
              </w:rPr>
            </w:pPr>
            <w:r w:rsidRPr="001C1910">
              <w:rPr>
                <w:sz w:val="20"/>
                <w:szCs w:val="20"/>
              </w:rPr>
              <w:t>4.8</w:t>
            </w:r>
            <w:r w:rsidR="004139B5" w:rsidRPr="001C1910">
              <w:rPr>
                <w:sz w:val="20"/>
                <w:szCs w:val="20"/>
              </w:rPr>
              <w:t>0</w:t>
            </w:r>
          </w:p>
        </w:tc>
        <w:tc>
          <w:tcPr>
            <w:tcW w:w="690" w:type="pct"/>
            <w:vAlign w:val="center"/>
          </w:tcPr>
          <w:p w14:paraId="0E369327" w14:textId="77777777" w:rsidR="006F1B23" w:rsidRPr="001C1910" w:rsidRDefault="004139B5" w:rsidP="006F1B23">
            <w:pPr>
              <w:pStyle w:val="NoSpacing"/>
              <w:jc w:val="center"/>
              <w:rPr>
                <w:sz w:val="20"/>
                <w:szCs w:val="20"/>
              </w:rPr>
            </w:pPr>
            <w:r w:rsidRPr="001C1910">
              <w:rPr>
                <w:sz w:val="20"/>
                <w:szCs w:val="20"/>
              </w:rPr>
              <w:t>0.24</w:t>
            </w:r>
          </w:p>
        </w:tc>
      </w:tr>
      <w:tr w:rsidR="006F1B23" w:rsidRPr="001C1910" w14:paraId="6EEE391A" w14:textId="77777777" w:rsidTr="00E00535">
        <w:tc>
          <w:tcPr>
            <w:tcW w:w="790" w:type="pct"/>
            <w:vMerge/>
          </w:tcPr>
          <w:p w14:paraId="5049681B" w14:textId="77777777" w:rsidR="006F1B23" w:rsidRPr="001C1910" w:rsidRDefault="006F1B23" w:rsidP="006F1B23">
            <w:pPr>
              <w:pStyle w:val="NoSpacing"/>
              <w:rPr>
                <w:sz w:val="20"/>
                <w:szCs w:val="20"/>
                <w:highlight w:val="yellow"/>
              </w:rPr>
            </w:pPr>
          </w:p>
        </w:tc>
        <w:tc>
          <w:tcPr>
            <w:tcW w:w="748" w:type="pct"/>
            <w:vMerge/>
            <w:vAlign w:val="center"/>
          </w:tcPr>
          <w:p w14:paraId="2B2BBB10" w14:textId="77777777" w:rsidR="006F1B23" w:rsidRPr="001C1910" w:rsidRDefault="006F1B23" w:rsidP="006F1B23">
            <w:pPr>
              <w:pStyle w:val="NoSpacing"/>
              <w:rPr>
                <w:sz w:val="20"/>
                <w:szCs w:val="20"/>
                <w:highlight w:val="yellow"/>
              </w:rPr>
            </w:pPr>
          </w:p>
        </w:tc>
        <w:tc>
          <w:tcPr>
            <w:tcW w:w="1335" w:type="pct"/>
          </w:tcPr>
          <w:p w14:paraId="47B413D4" w14:textId="77777777" w:rsidR="006F1B23" w:rsidRPr="001C1910" w:rsidRDefault="006F1B23" w:rsidP="006F1B23">
            <w:pPr>
              <w:pStyle w:val="NoSpacing"/>
              <w:rPr>
                <w:sz w:val="20"/>
                <w:szCs w:val="20"/>
                <w:highlight w:val="yellow"/>
              </w:rPr>
            </w:pPr>
            <w:r w:rsidRPr="001C1910">
              <w:rPr>
                <w:sz w:val="20"/>
                <w:szCs w:val="20"/>
              </w:rPr>
              <w:t>% Dominant Family</w:t>
            </w:r>
          </w:p>
        </w:tc>
        <w:tc>
          <w:tcPr>
            <w:tcW w:w="672" w:type="pct"/>
            <w:vAlign w:val="center"/>
          </w:tcPr>
          <w:p w14:paraId="62697CA3" w14:textId="77777777" w:rsidR="006F1B23" w:rsidRPr="001C1910" w:rsidRDefault="004139B5" w:rsidP="006F1B23">
            <w:pPr>
              <w:pStyle w:val="NoSpacing"/>
              <w:jc w:val="center"/>
              <w:rPr>
                <w:rFonts w:cstheme="minorHAnsi"/>
                <w:sz w:val="20"/>
                <w:szCs w:val="20"/>
              </w:rPr>
            </w:pPr>
            <w:r w:rsidRPr="001C1910">
              <w:rPr>
                <w:rFonts w:cstheme="minorHAnsi"/>
                <w:sz w:val="20"/>
                <w:szCs w:val="20"/>
              </w:rPr>
              <w:t>44</w:t>
            </w:r>
            <w:r w:rsidR="006008C8" w:rsidRPr="001C1910">
              <w:rPr>
                <w:rFonts w:cstheme="minorHAnsi"/>
                <w:sz w:val="20"/>
                <w:szCs w:val="20"/>
              </w:rPr>
              <w:t>%</w:t>
            </w:r>
          </w:p>
          <w:p w14:paraId="03DF6424" w14:textId="77777777" w:rsidR="006008C8" w:rsidRPr="001C1910" w:rsidRDefault="004139B5" w:rsidP="006F1B23">
            <w:pPr>
              <w:pStyle w:val="NoSpacing"/>
              <w:jc w:val="center"/>
              <w:rPr>
                <w:sz w:val="20"/>
                <w:szCs w:val="20"/>
              </w:rPr>
            </w:pPr>
            <w:r w:rsidRPr="001C1910">
              <w:rPr>
                <w:rFonts w:cstheme="minorHAnsi"/>
                <w:sz w:val="20"/>
                <w:szCs w:val="20"/>
              </w:rPr>
              <w:t>44</w:t>
            </w:r>
            <w:r w:rsidR="006008C8" w:rsidRPr="001C1910">
              <w:rPr>
                <w:rFonts w:cstheme="minorHAnsi"/>
                <w:sz w:val="20"/>
                <w:szCs w:val="20"/>
              </w:rPr>
              <w:t>%</w:t>
            </w:r>
          </w:p>
        </w:tc>
        <w:tc>
          <w:tcPr>
            <w:tcW w:w="765" w:type="pct"/>
            <w:vAlign w:val="center"/>
          </w:tcPr>
          <w:p w14:paraId="2C117446" w14:textId="77777777" w:rsidR="006F1B23" w:rsidRPr="001C1910" w:rsidRDefault="006008C8" w:rsidP="004139B5">
            <w:pPr>
              <w:pStyle w:val="NoSpacing"/>
              <w:jc w:val="center"/>
              <w:rPr>
                <w:sz w:val="20"/>
                <w:szCs w:val="20"/>
              </w:rPr>
            </w:pPr>
            <w:r w:rsidRPr="001C1910">
              <w:rPr>
                <w:sz w:val="20"/>
                <w:szCs w:val="20"/>
              </w:rPr>
              <w:t>4</w:t>
            </w:r>
            <w:r w:rsidR="004139B5" w:rsidRPr="001C1910">
              <w:rPr>
                <w:sz w:val="20"/>
                <w:szCs w:val="20"/>
              </w:rPr>
              <w:t>2</w:t>
            </w:r>
            <w:r w:rsidRPr="001C1910">
              <w:rPr>
                <w:sz w:val="20"/>
                <w:szCs w:val="20"/>
              </w:rPr>
              <w:t>%</w:t>
            </w:r>
          </w:p>
        </w:tc>
        <w:tc>
          <w:tcPr>
            <w:tcW w:w="690" w:type="pct"/>
            <w:vAlign w:val="center"/>
          </w:tcPr>
          <w:p w14:paraId="34A667F0" w14:textId="77777777" w:rsidR="006F1B23" w:rsidRPr="001C1910" w:rsidRDefault="004139B5" w:rsidP="006F1B23">
            <w:pPr>
              <w:pStyle w:val="NoSpacing"/>
              <w:jc w:val="center"/>
              <w:rPr>
                <w:sz w:val="20"/>
                <w:szCs w:val="20"/>
              </w:rPr>
            </w:pPr>
            <w:r w:rsidRPr="001C1910">
              <w:rPr>
                <w:sz w:val="20"/>
                <w:szCs w:val="20"/>
              </w:rPr>
              <w:t>6%</w:t>
            </w:r>
          </w:p>
        </w:tc>
      </w:tr>
      <w:tr w:rsidR="006F1B23" w:rsidRPr="001C1910" w14:paraId="416F29E2" w14:textId="77777777" w:rsidTr="00E00535">
        <w:tc>
          <w:tcPr>
            <w:tcW w:w="790" w:type="pct"/>
            <w:vMerge/>
          </w:tcPr>
          <w:p w14:paraId="44118F42" w14:textId="77777777" w:rsidR="006F1B23" w:rsidRPr="001C1910" w:rsidRDefault="006F1B23" w:rsidP="006F1B23">
            <w:pPr>
              <w:pStyle w:val="NoSpacing"/>
              <w:rPr>
                <w:sz w:val="20"/>
                <w:szCs w:val="20"/>
                <w:highlight w:val="yellow"/>
              </w:rPr>
            </w:pPr>
          </w:p>
        </w:tc>
        <w:tc>
          <w:tcPr>
            <w:tcW w:w="748" w:type="pct"/>
            <w:vMerge/>
            <w:vAlign w:val="center"/>
          </w:tcPr>
          <w:p w14:paraId="70B1B7B5" w14:textId="77777777" w:rsidR="006F1B23" w:rsidRPr="001C1910" w:rsidRDefault="006F1B23" w:rsidP="006F1B23">
            <w:pPr>
              <w:pStyle w:val="NoSpacing"/>
              <w:rPr>
                <w:sz w:val="20"/>
                <w:szCs w:val="20"/>
                <w:highlight w:val="yellow"/>
              </w:rPr>
            </w:pPr>
          </w:p>
        </w:tc>
        <w:tc>
          <w:tcPr>
            <w:tcW w:w="1335" w:type="pct"/>
          </w:tcPr>
          <w:p w14:paraId="6CE187B2" w14:textId="77777777" w:rsidR="006F1B23" w:rsidRPr="001C1910" w:rsidRDefault="006F1B23" w:rsidP="006F1B23">
            <w:pPr>
              <w:pStyle w:val="NoSpacing"/>
              <w:rPr>
                <w:sz w:val="20"/>
                <w:szCs w:val="20"/>
                <w:highlight w:val="yellow"/>
              </w:rPr>
            </w:pPr>
            <w:r w:rsidRPr="001C1910">
              <w:rPr>
                <w:sz w:val="20"/>
                <w:szCs w:val="20"/>
              </w:rPr>
              <w:t>% Dipteran &amp; Non-insects</w:t>
            </w:r>
          </w:p>
        </w:tc>
        <w:tc>
          <w:tcPr>
            <w:tcW w:w="672" w:type="pct"/>
            <w:vAlign w:val="center"/>
          </w:tcPr>
          <w:p w14:paraId="231FBC10" w14:textId="77777777" w:rsidR="006F1B23" w:rsidRPr="001C1910" w:rsidRDefault="004139B5" w:rsidP="006F1B23">
            <w:pPr>
              <w:pStyle w:val="NoSpacing"/>
              <w:jc w:val="center"/>
              <w:rPr>
                <w:rFonts w:cstheme="minorHAnsi"/>
                <w:sz w:val="20"/>
                <w:szCs w:val="20"/>
              </w:rPr>
            </w:pPr>
            <w:r w:rsidRPr="001C1910">
              <w:rPr>
                <w:rFonts w:cstheme="minorHAnsi"/>
                <w:sz w:val="20"/>
                <w:szCs w:val="20"/>
              </w:rPr>
              <w:t>32</w:t>
            </w:r>
            <w:r w:rsidR="006008C8" w:rsidRPr="001C1910">
              <w:rPr>
                <w:rFonts w:cstheme="minorHAnsi"/>
                <w:sz w:val="20"/>
                <w:szCs w:val="20"/>
              </w:rPr>
              <w:t>%</w:t>
            </w:r>
          </w:p>
          <w:p w14:paraId="137E8A28" w14:textId="77777777" w:rsidR="006008C8" w:rsidRPr="001C1910" w:rsidRDefault="004139B5" w:rsidP="006F1B23">
            <w:pPr>
              <w:pStyle w:val="NoSpacing"/>
              <w:jc w:val="center"/>
              <w:rPr>
                <w:sz w:val="20"/>
                <w:szCs w:val="20"/>
              </w:rPr>
            </w:pPr>
            <w:r w:rsidRPr="001C1910">
              <w:rPr>
                <w:rFonts w:cstheme="minorHAnsi"/>
                <w:sz w:val="20"/>
                <w:szCs w:val="20"/>
              </w:rPr>
              <w:t>45</w:t>
            </w:r>
            <w:r w:rsidR="006008C8" w:rsidRPr="001C1910">
              <w:rPr>
                <w:rFonts w:cstheme="minorHAnsi"/>
                <w:sz w:val="20"/>
                <w:szCs w:val="20"/>
              </w:rPr>
              <w:t>%</w:t>
            </w:r>
          </w:p>
        </w:tc>
        <w:tc>
          <w:tcPr>
            <w:tcW w:w="765" w:type="pct"/>
            <w:vAlign w:val="center"/>
          </w:tcPr>
          <w:p w14:paraId="7886D9EC" w14:textId="77777777" w:rsidR="006F1B23" w:rsidRPr="001C1910" w:rsidRDefault="004139B5" w:rsidP="006F1B23">
            <w:pPr>
              <w:pStyle w:val="NoSpacing"/>
              <w:jc w:val="center"/>
              <w:rPr>
                <w:sz w:val="20"/>
                <w:szCs w:val="20"/>
              </w:rPr>
            </w:pPr>
            <w:r w:rsidRPr="001C1910">
              <w:rPr>
                <w:sz w:val="20"/>
                <w:szCs w:val="20"/>
              </w:rPr>
              <w:t>39</w:t>
            </w:r>
            <w:r w:rsidR="006008C8" w:rsidRPr="001C1910">
              <w:rPr>
                <w:sz w:val="20"/>
                <w:szCs w:val="20"/>
              </w:rPr>
              <w:t>%</w:t>
            </w:r>
          </w:p>
        </w:tc>
        <w:tc>
          <w:tcPr>
            <w:tcW w:w="690" w:type="pct"/>
            <w:vAlign w:val="center"/>
          </w:tcPr>
          <w:p w14:paraId="6863382E" w14:textId="77777777" w:rsidR="006F1B23" w:rsidRPr="001C1910" w:rsidRDefault="004139B5" w:rsidP="006F1B23">
            <w:pPr>
              <w:pStyle w:val="NoSpacing"/>
              <w:jc w:val="center"/>
              <w:rPr>
                <w:sz w:val="20"/>
                <w:szCs w:val="20"/>
              </w:rPr>
            </w:pPr>
            <w:r w:rsidRPr="001C1910">
              <w:rPr>
                <w:sz w:val="20"/>
                <w:szCs w:val="20"/>
              </w:rPr>
              <w:t>13%</w:t>
            </w:r>
          </w:p>
        </w:tc>
      </w:tr>
      <w:tr w:rsidR="006F1B23" w:rsidRPr="001C1910" w14:paraId="582181E1" w14:textId="77777777" w:rsidTr="00E00535">
        <w:tc>
          <w:tcPr>
            <w:tcW w:w="790" w:type="pct"/>
            <w:vMerge/>
          </w:tcPr>
          <w:p w14:paraId="60A68F87" w14:textId="77777777" w:rsidR="006F1B23" w:rsidRPr="001C1910" w:rsidRDefault="006F1B23" w:rsidP="006F1B23">
            <w:pPr>
              <w:pStyle w:val="NoSpacing"/>
              <w:rPr>
                <w:sz w:val="20"/>
                <w:szCs w:val="20"/>
                <w:highlight w:val="yellow"/>
              </w:rPr>
            </w:pPr>
          </w:p>
        </w:tc>
        <w:tc>
          <w:tcPr>
            <w:tcW w:w="748" w:type="pct"/>
            <w:vMerge/>
            <w:vAlign w:val="center"/>
          </w:tcPr>
          <w:p w14:paraId="70DD125F" w14:textId="77777777" w:rsidR="006F1B23" w:rsidRPr="001C1910" w:rsidRDefault="006F1B23" w:rsidP="006F1B23">
            <w:pPr>
              <w:pStyle w:val="NoSpacing"/>
              <w:rPr>
                <w:sz w:val="20"/>
                <w:szCs w:val="20"/>
                <w:highlight w:val="yellow"/>
              </w:rPr>
            </w:pPr>
          </w:p>
        </w:tc>
        <w:tc>
          <w:tcPr>
            <w:tcW w:w="1335" w:type="pct"/>
          </w:tcPr>
          <w:p w14:paraId="6C16A8AA" w14:textId="77777777" w:rsidR="006F1B23" w:rsidRPr="001C1910" w:rsidRDefault="006F1B23" w:rsidP="006F1B23">
            <w:pPr>
              <w:pStyle w:val="NoSpacing"/>
              <w:rPr>
                <w:sz w:val="20"/>
                <w:szCs w:val="20"/>
                <w:highlight w:val="yellow"/>
              </w:rPr>
            </w:pPr>
            <w:r w:rsidRPr="001C1910">
              <w:rPr>
                <w:sz w:val="20"/>
                <w:szCs w:val="20"/>
              </w:rPr>
              <w:t>% Collector Gatherers</w:t>
            </w:r>
          </w:p>
        </w:tc>
        <w:tc>
          <w:tcPr>
            <w:tcW w:w="672" w:type="pct"/>
            <w:vAlign w:val="center"/>
          </w:tcPr>
          <w:p w14:paraId="3C51802A" w14:textId="77777777" w:rsidR="006008C8" w:rsidRPr="001C1910" w:rsidRDefault="004139B5" w:rsidP="006F1B23">
            <w:pPr>
              <w:pStyle w:val="NoSpacing"/>
              <w:jc w:val="center"/>
              <w:rPr>
                <w:rFonts w:cstheme="minorHAnsi"/>
                <w:sz w:val="20"/>
                <w:szCs w:val="20"/>
              </w:rPr>
            </w:pPr>
            <w:r w:rsidRPr="001C1910">
              <w:rPr>
                <w:rFonts w:cstheme="minorHAnsi"/>
                <w:sz w:val="20"/>
                <w:szCs w:val="20"/>
              </w:rPr>
              <w:t>82%</w:t>
            </w:r>
          </w:p>
          <w:p w14:paraId="1DAE8F38" w14:textId="77777777" w:rsidR="004139B5" w:rsidRPr="001C1910" w:rsidRDefault="004139B5" w:rsidP="006F1B23">
            <w:pPr>
              <w:pStyle w:val="NoSpacing"/>
              <w:jc w:val="center"/>
              <w:rPr>
                <w:sz w:val="20"/>
                <w:szCs w:val="20"/>
              </w:rPr>
            </w:pPr>
            <w:r w:rsidRPr="001C1910">
              <w:rPr>
                <w:rFonts w:cstheme="minorHAnsi"/>
                <w:sz w:val="20"/>
                <w:szCs w:val="20"/>
              </w:rPr>
              <w:t>84%</w:t>
            </w:r>
          </w:p>
        </w:tc>
        <w:tc>
          <w:tcPr>
            <w:tcW w:w="765" w:type="pct"/>
            <w:vAlign w:val="center"/>
          </w:tcPr>
          <w:p w14:paraId="4CB92784" w14:textId="77777777" w:rsidR="006F1B23" w:rsidRPr="001C1910" w:rsidRDefault="004139B5" w:rsidP="006F1B23">
            <w:pPr>
              <w:pStyle w:val="NoSpacing"/>
              <w:jc w:val="center"/>
              <w:rPr>
                <w:sz w:val="20"/>
                <w:szCs w:val="20"/>
              </w:rPr>
            </w:pPr>
            <w:r w:rsidRPr="001C1910">
              <w:rPr>
                <w:sz w:val="20"/>
                <w:szCs w:val="20"/>
              </w:rPr>
              <w:t>85</w:t>
            </w:r>
            <w:r w:rsidR="006008C8" w:rsidRPr="001C1910">
              <w:rPr>
                <w:sz w:val="20"/>
                <w:szCs w:val="20"/>
              </w:rPr>
              <w:t>%</w:t>
            </w:r>
          </w:p>
        </w:tc>
        <w:tc>
          <w:tcPr>
            <w:tcW w:w="690" w:type="pct"/>
            <w:vAlign w:val="center"/>
          </w:tcPr>
          <w:p w14:paraId="762DDA6D" w14:textId="77777777" w:rsidR="006F1B23" w:rsidRPr="001C1910" w:rsidRDefault="004139B5" w:rsidP="006F1B23">
            <w:pPr>
              <w:pStyle w:val="NoSpacing"/>
              <w:jc w:val="center"/>
              <w:rPr>
                <w:sz w:val="20"/>
                <w:szCs w:val="20"/>
              </w:rPr>
            </w:pPr>
            <w:r w:rsidRPr="001C1910">
              <w:rPr>
                <w:sz w:val="20"/>
                <w:szCs w:val="20"/>
              </w:rPr>
              <w:t>5%</w:t>
            </w:r>
          </w:p>
        </w:tc>
      </w:tr>
      <w:tr w:rsidR="006F1B23" w:rsidRPr="001C1910" w14:paraId="62DD2229" w14:textId="77777777" w:rsidTr="00E00535">
        <w:tc>
          <w:tcPr>
            <w:tcW w:w="790" w:type="pct"/>
            <w:vMerge/>
          </w:tcPr>
          <w:p w14:paraId="18807F5D" w14:textId="77777777" w:rsidR="006F1B23" w:rsidRPr="001C1910" w:rsidRDefault="006F1B23" w:rsidP="006F1B23">
            <w:pPr>
              <w:pStyle w:val="NoSpacing"/>
              <w:rPr>
                <w:sz w:val="20"/>
                <w:szCs w:val="20"/>
                <w:highlight w:val="yellow"/>
              </w:rPr>
            </w:pPr>
          </w:p>
        </w:tc>
        <w:tc>
          <w:tcPr>
            <w:tcW w:w="748" w:type="pct"/>
            <w:vMerge/>
            <w:vAlign w:val="center"/>
          </w:tcPr>
          <w:p w14:paraId="14A2D879" w14:textId="77777777" w:rsidR="006F1B23" w:rsidRPr="001C1910" w:rsidRDefault="006F1B23" w:rsidP="006F1B23">
            <w:pPr>
              <w:pStyle w:val="NoSpacing"/>
              <w:rPr>
                <w:sz w:val="20"/>
                <w:szCs w:val="20"/>
                <w:highlight w:val="yellow"/>
              </w:rPr>
            </w:pPr>
          </w:p>
        </w:tc>
        <w:tc>
          <w:tcPr>
            <w:tcW w:w="1335" w:type="pct"/>
            <w:shd w:val="clear" w:color="auto" w:fill="C6D9F1" w:themeFill="text2" w:themeFillTint="33"/>
          </w:tcPr>
          <w:p w14:paraId="46574A96" w14:textId="77777777" w:rsidR="006F1B23" w:rsidRPr="001C1910" w:rsidRDefault="006F1B23" w:rsidP="006F1B23">
            <w:pPr>
              <w:pStyle w:val="NoSpacing"/>
              <w:rPr>
                <w:b/>
                <w:sz w:val="20"/>
                <w:szCs w:val="20"/>
              </w:rPr>
            </w:pPr>
            <w:r w:rsidRPr="001C1910">
              <w:rPr>
                <w:b/>
                <w:sz w:val="20"/>
                <w:szCs w:val="20"/>
              </w:rPr>
              <w:t>Total Score</w:t>
            </w:r>
          </w:p>
          <w:p w14:paraId="1DD531EA" w14:textId="77777777" w:rsidR="006008C8" w:rsidRPr="001C1910" w:rsidRDefault="006008C8" w:rsidP="006F1B23">
            <w:pPr>
              <w:pStyle w:val="NoSpacing"/>
              <w:rPr>
                <w:sz w:val="20"/>
                <w:szCs w:val="20"/>
                <w:highlight w:val="yellow"/>
              </w:rPr>
            </w:pPr>
            <w:r w:rsidRPr="001C1910">
              <w:rPr>
                <w:b/>
                <w:sz w:val="20"/>
                <w:szCs w:val="20"/>
              </w:rPr>
              <w:t>Max = 33</w:t>
            </w:r>
          </w:p>
        </w:tc>
        <w:tc>
          <w:tcPr>
            <w:tcW w:w="672" w:type="pct"/>
            <w:shd w:val="clear" w:color="auto" w:fill="C6D9F1" w:themeFill="text2" w:themeFillTint="33"/>
            <w:vAlign w:val="center"/>
          </w:tcPr>
          <w:p w14:paraId="16E8942F" w14:textId="77777777" w:rsidR="006008C8" w:rsidRPr="001C1910" w:rsidRDefault="006008C8" w:rsidP="006F1B23">
            <w:pPr>
              <w:pStyle w:val="NoSpacing"/>
              <w:jc w:val="center"/>
              <w:rPr>
                <w:rFonts w:cstheme="minorHAnsi"/>
                <w:sz w:val="20"/>
                <w:szCs w:val="20"/>
              </w:rPr>
            </w:pPr>
            <w:r w:rsidRPr="001C1910">
              <w:rPr>
                <w:rFonts w:cstheme="minorHAnsi"/>
                <w:sz w:val="20"/>
                <w:szCs w:val="20"/>
              </w:rPr>
              <w:t>21</w:t>
            </w:r>
          </w:p>
          <w:p w14:paraId="73898F0F" w14:textId="77777777" w:rsidR="004139B5" w:rsidRPr="001C1910" w:rsidRDefault="004139B5" w:rsidP="006F1B23">
            <w:pPr>
              <w:pStyle w:val="NoSpacing"/>
              <w:jc w:val="center"/>
              <w:rPr>
                <w:rFonts w:cstheme="minorHAnsi"/>
                <w:sz w:val="20"/>
                <w:szCs w:val="20"/>
              </w:rPr>
            </w:pPr>
            <w:r w:rsidRPr="001C1910">
              <w:rPr>
                <w:rFonts w:cstheme="minorHAnsi"/>
                <w:sz w:val="20"/>
                <w:szCs w:val="20"/>
              </w:rPr>
              <w:t>24</w:t>
            </w:r>
          </w:p>
        </w:tc>
        <w:tc>
          <w:tcPr>
            <w:tcW w:w="765" w:type="pct"/>
            <w:shd w:val="clear" w:color="auto" w:fill="C6D9F1" w:themeFill="text2" w:themeFillTint="33"/>
            <w:vAlign w:val="center"/>
          </w:tcPr>
          <w:p w14:paraId="7F42374B" w14:textId="77777777" w:rsidR="006F1B23" w:rsidRPr="001C1910" w:rsidRDefault="006008C8" w:rsidP="006F1B23">
            <w:pPr>
              <w:pStyle w:val="NoSpacing"/>
              <w:jc w:val="center"/>
              <w:rPr>
                <w:sz w:val="20"/>
                <w:szCs w:val="20"/>
              </w:rPr>
            </w:pPr>
            <w:r w:rsidRPr="001C1910">
              <w:rPr>
                <w:sz w:val="20"/>
                <w:szCs w:val="20"/>
              </w:rPr>
              <w:t>21</w:t>
            </w:r>
          </w:p>
        </w:tc>
        <w:tc>
          <w:tcPr>
            <w:tcW w:w="690" w:type="pct"/>
            <w:shd w:val="clear" w:color="auto" w:fill="C6D9F1" w:themeFill="text2" w:themeFillTint="33"/>
            <w:vAlign w:val="center"/>
          </w:tcPr>
          <w:p w14:paraId="2A503A66" w14:textId="77777777" w:rsidR="006F1B23" w:rsidRPr="001C1910" w:rsidRDefault="004139B5" w:rsidP="006F1B23">
            <w:pPr>
              <w:pStyle w:val="NoSpacing"/>
              <w:jc w:val="center"/>
              <w:rPr>
                <w:sz w:val="20"/>
                <w:szCs w:val="20"/>
              </w:rPr>
            </w:pPr>
            <w:r w:rsidRPr="001C1910">
              <w:rPr>
                <w:sz w:val="20"/>
                <w:szCs w:val="20"/>
              </w:rPr>
              <w:t>3.9</w:t>
            </w:r>
          </w:p>
        </w:tc>
      </w:tr>
      <w:tr w:rsidR="00E00535" w:rsidRPr="001C1910" w14:paraId="6A30A8DD" w14:textId="77777777" w:rsidTr="00E00535">
        <w:tc>
          <w:tcPr>
            <w:tcW w:w="790" w:type="pct"/>
            <w:vMerge/>
          </w:tcPr>
          <w:p w14:paraId="58746732" w14:textId="77777777" w:rsidR="00E00535" w:rsidRPr="001C1910" w:rsidRDefault="00E00535" w:rsidP="00E00535">
            <w:pPr>
              <w:pStyle w:val="NoSpacing"/>
              <w:rPr>
                <w:sz w:val="20"/>
                <w:szCs w:val="20"/>
                <w:highlight w:val="yellow"/>
              </w:rPr>
            </w:pPr>
          </w:p>
        </w:tc>
        <w:tc>
          <w:tcPr>
            <w:tcW w:w="748" w:type="pct"/>
            <w:vMerge w:val="restart"/>
            <w:vAlign w:val="center"/>
          </w:tcPr>
          <w:p w14:paraId="04A7BD03" w14:textId="77777777" w:rsidR="00E00535" w:rsidRPr="001C1910" w:rsidRDefault="00E00535" w:rsidP="00E00535">
            <w:pPr>
              <w:pStyle w:val="NoSpacing"/>
              <w:rPr>
                <w:sz w:val="20"/>
                <w:szCs w:val="20"/>
              </w:rPr>
            </w:pPr>
            <w:r w:rsidRPr="001C1910">
              <w:rPr>
                <w:sz w:val="20"/>
                <w:szCs w:val="20"/>
              </w:rPr>
              <w:t>WOK 3</w:t>
            </w:r>
          </w:p>
          <w:p w14:paraId="320AD962" w14:textId="77777777" w:rsidR="00E00535" w:rsidRPr="001C1910" w:rsidRDefault="00E00535" w:rsidP="00E00535">
            <w:pPr>
              <w:pStyle w:val="NoSpacing"/>
              <w:rPr>
                <w:sz w:val="20"/>
                <w:szCs w:val="20"/>
              </w:rPr>
            </w:pPr>
            <w:r w:rsidRPr="001C1910">
              <w:rPr>
                <w:sz w:val="20"/>
                <w:szCs w:val="20"/>
              </w:rPr>
              <w:t>(2010)</w:t>
            </w:r>
          </w:p>
          <w:p w14:paraId="65424E67" w14:textId="77777777" w:rsidR="00E00535" w:rsidRPr="001C1910" w:rsidRDefault="00E00535" w:rsidP="00E00535">
            <w:pPr>
              <w:pStyle w:val="NoSpacing"/>
              <w:rPr>
                <w:sz w:val="20"/>
                <w:szCs w:val="20"/>
              </w:rPr>
            </w:pPr>
            <w:proofErr w:type="spellStart"/>
            <w:r w:rsidRPr="001C1910">
              <w:rPr>
                <w:sz w:val="20"/>
                <w:szCs w:val="20"/>
              </w:rPr>
              <w:t>Elmidae</w:t>
            </w:r>
            <w:proofErr w:type="spellEnd"/>
          </w:p>
          <w:p w14:paraId="3BC6C266" w14:textId="77777777" w:rsidR="00E00535" w:rsidRPr="001C1910" w:rsidRDefault="00E00535" w:rsidP="00E00535">
            <w:pPr>
              <w:pStyle w:val="NoSpacing"/>
              <w:rPr>
                <w:sz w:val="20"/>
                <w:szCs w:val="20"/>
              </w:rPr>
            </w:pPr>
          </w:p>
          <w:p w14:paraId="531C9BFE" w14:textId="77777777" w:rsidR="00E00535" w:rsidRPr="001C1910" w:rsidRDefault="00E00535" w:rsidP="00E00535">
            <w:pPr>
              <w:pStyle w:val="NoSpacing"/>
              <w:rPr>
                <w:sz w:val="20"/>
                <w:szCs w:val="20"/>
              </w:rPr>
            </w:pPr>
            <w:r w:rsidRPr="001C1910">
              <w:rPr>
                <w:sz w:val="20"/>
                <w:szCs w:val="20"/>
              </w:rPr>
              <w:t>(2011)</w:t>
            </w:r>
          </w:p>
          <w:p w14:paraId="0B99506B" w14:textId="77777777" w:rsidR="00E00535" w:rsidRPr="001C1910" w:rsidRDefault="00E00535" w:rsidP="00E00535">
            <w:pPr>
              <w:pStyle w:val="NoSpacing"/>
              <w:rPr>
                <w:sz w:val="20"/>
                <w:szCs w:val="20"/>
              </w:rPr>
            </w:pPr>
            <w:proofErr w:type="spellStart"/>
            <w:r w:rsidRPr="001C1910">
              <w:rPr>
                <w:sz w:val="20"/>
                <w:szCs w:val="20"/>
              </w:rPr>
              <w:t>Elmidae</w:t>
            </w:r>
            <w:proofErr w:type="spellEnd"/>
          </w:p>
          <w:p w14:paraId="13AED6FD" w14:textId="77777777" w:rsidR="00E00535" w:rsidRPr="001C1910" w:rsidRDefault="00E00535" w:rsidP="00E00535">
            <w:pPr>
              <w:pStyle w:val="NoSpacing"/>
              <w:rPr>
                <w:sz w:val="20"/>
                <w:szCs w:val="20"/>
              </w:rPr>
            </w:pPr>
          </w:p>
          <w:p w14:paraId="357A71A4" w14:textId="77777777" w:rsidR="00E00535" w:rsidRPr="001C1910" w:rsidRDefault="00E00535" w:rsidP="00E00535">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3566703A" w14:textId="77777777" w:rsidR="00E00535" w:rsidRPr="001C1910" w:rsidRDefault="00E00535" w:rsidP="00E00535">
            <w:pPr>
              <w:pStyle w:val="NoSpacing"/>
              <w:rPr>
                <w:sz w:val="20"/>
                <w:szCs w:val="20"/>
              </w:rPr>
            </w:pPr>
            <w:r w:rsidRPr="001C1910">
              <w:rPr>
                <w:sz w:val="20"/>
                <w:szCs w:val="20"/>
              </w:rPr>
              <w:t xml:space="preserve">Northwest </w:t>
            </w:r>
          </w:p>
          <w:p w14:paraId="35EC3E22" w14:textId="77777777" w:rsidR="00E00535" w:rsidRPr="001C1910" w:rsidRDefault="00E00535" w:rsidP="00E00535">
            <w:pPr>
              <w:pStyle w:val="NoSpacing"/>
              <w:rPr>
                <w:sz w:val="20"/>
                <w:szCs w:val="20"/>
              </w:rPr>
            </w:pPr>
            <w:r w:rsidRPr="001C1910">
              <w:rPr>
                <w:sz w:val="20"/>
                <w:szCs w:val="20"/>
              </w:rPr>
              <w:t>Great Plains</w:t>
            </w:r>
          </w:p>
          <w:p w14:paraId="431868C1" w14:textId="77777777" w:rsidR="00E00535" w:rsidRPr="001C1910" w:rsidRDefault="00E00535" w:rsidP="00E00535">
            <w:pPr>
              <w:pStyle w:val="NoSpacing"/>
              <w:rPr>
                <w:sz w:val="20"/>
                <w:szCs w:val="20"/>
                <w:highlight w:val="yellow"/>
              </w:rPr>
            </w:pPr>
            <w:r w:rsidRPr="001C1910">
              <w:rPr>
                <w:sz w:val="20"/>
                <w:szCs w:val="20"/>
              </w:rPr>
              <w:t>Ecoregion</w:t>
            </w:r>
          </w:p>
        </w:tc>
        <w:tc>
          <w:tcPr>
            <w:tcW w:w="1335" w:type="pct"/>
          </w:tcPr>
          <w:p w14:paraId="1A779C1E" w14:textId="77777777" w:rsidR="00E00535" w:rsidRPr="001C1910" w:rsidRDefault="00E00535" w:rsidP="00E00535">
            <w:pPr>
              <w:pStyle w:val="NoSpacing"/>
              <w:rPr>
                <w:sz w:val="20"/>
                <w:szCs w:val="20"/>
                <w:highlight w:val="yellow"/>
              </w:rPr>
            </w:pPr>
            <w:r w:rsidRPr="001C1910">
              <w:rPr>
                <w:sz w:val="20"/>
                <w:szCs w:val="20"/>
              </w:rPr>
              <w:t>Taxa Richness</w:t>
            </w:r>
          </w:p>
        </w:tc>
        <w:tc>
          <w:tcPr>
            <w:tcW w:w="672" w:type="pct"/>
            <w:vAlign w:val="center"/>
          </w:tcPr>
          <w:p w14:paraId="79ACE2DE" w14:textId="77777777" w:rsidR="00E00535" w:rsidRPr="001C1910" w:rsidRDefault="00E00535" w:rsidP="00E00535">
            <w:pPr>
              <w:pStyle w:val="NoSpacing"/>
              <w:jc w:val="center"/>
              <w:rPr>
                <w:rFonts w:cstheme="minorHAnsi"/>
                <w:sz w:val="20"/>
                <w:szCs w:val="20"/>
              </w:rPr>
            </w:pPr>
            <w:r w:rsidRPr="001C1910">
              <w:rPr>
                <w:rFonts w:cstheme="minorHAnsi"/>
                <w:sz w:val="20"/>
                <w:szCs w:val="20"/>
              </w:rPr>
              <w:t>11</w:t>
            </w:r>
          </w:p>
          <w:p w14:paraId="788852C9" w14:textId="77777777" w:rsidR="00E00535" w:rsidRPr="001C1910" w:rsidRDefault="00E00535" w:rsidP="00E00535">
            <w:pPr>
              <w:pStyle w:val="NoSpacing"/>
              <w:jc w:val="center"/>
              <w:rPr>
                <w:sz w:val="20"/>
                <w:szCs w:val="20"/>
                <w:highlight w:val="yellow"/>
              </w:rPr>
            </w:pPr>
            <w:r w:rsidRPr="001C1910">
              <w:rPr>
                <w:rFonts w:cstheme="minorHAnsi"/>
                <w:sz w:val="20"/>
                <w:szCs w:val="20"/>
              </w:rPr>
              <w:t>8</w:t>
            </w:r>
          </w:p>
        </w:tc>
        <w:tc>
          <w:tcPr>
            <w:tcW w:w="765" w:type="pct"/>
            <w:vAlign w:val="bottom"/>
          </w:tcPr>
          <w:p w14:paraId="20DCD7D7" w14:textId="77777777" w:rsidR="00E00535" w:rsidRPr="001C1910" w:rsidRDefault="00E00535" w:rsidP="00E00535">
            <w:pPr>
              <w:pStyle w:val="NoSpacing"/>
              <w:jc w:val="center"/>
              <w:rPr>
                <w:sz w:val="20"/>
                <w:szCs w:val="20"/>
              </w:rPr>
            </w:pPr>
            <w:r w:rsidRPr="001C1910">
              <w:rPr>
                <w:rFonts w:ascii="Calibri" w:hAnsi="Calibri"/>
              </w:rPr>
              <w:t>9.0</w:t>
            </w:r>
          </w:p>
        </w:tc>
        <w:tc>
          <w:tcPr>
            <w:tcW w:w="690" w:type="pct"/>
            <w:vAlign w:val="bottom"/>
          </w:tcPr>
          <w:p w14:paraId="53511F75" w14:textId="77777777" w:rsidR="00E00535" w:rsidRPr="001C1910" w:rsidRDefault="00E00535" w:rsidP="00E00535">
            <w:pPr>
              <w:pStyle w:val="NoSpacing"/>
              <w:jc w:val="center"/>
              <w:rPr>
                <w:sz w:val="20"/>
                <w:szCs w:val="20"/>
              </w:rPr>
            </w:pPr>
            <w:r w:rsidRPr="001C1910">
              <w:rPr>
                <w:rFonts w:ascii="Calibri" w:hAnsi="Calibri"/>
              </w:rPr>
              <w:t>1.4</w:t>
            </w:r>
          </w:p>
        </w:tc>
      </w:tr>
      <w:tr w:rsidR="00E00535" w:rsidRPr="001C1910" w14:paraId="68B858D6" w14:textId="77777777" w:rsidTr="00E00535">
        <w:tc>
          <w:tcPr>
            <w:tcW w:w="790" w:type="pct"/>
            <w:vMerge/>
          </w:tcPr>
          <w:p w14:paraId="67CB0C8F" w14:textId="77777777" w:rsidR="00E00535" w:rsidRPr="001C1910" w:rsidRDefault="00E00535" w:rsidP="00E00535">
            <w:pPr>
              <w:pStyle w:val="NoSpacing"/>
              <w:rPr>
                <w:sz w:val="20"/>
                <w:szCs w:val="20"/>
                <w:highlight w:val="yellow"/>
              </w:rPr>
            </w:pPr>
          </w:p>
        </w:tc>
        <w:tc>
          <w:tcPr>
            <w:tcW w:w="748" w:type="pct"/>
            <w:vMerge/>
            <w:vAlign w:val="center"/>
          </w:tcPr>
          <w:p w14:paraId="73ADC7D3" w14:textId="77777777" w:rsidR="00E00535" w:rsidRPr="001C1910" w:rsidRDefault="00E00535" w:rsidP="00E00535">
            <w:pPr>
              <w:pStyle w:val="NoSpacing"/>
              <w:rPr>
                <w:sz w:val="20"/>
                <w:szCs w:val="20"/>
                <w:highlight w:val="yellow"/>
              </w:rPr>
            </w:pPr>
          </w:p>
        </w:tc>
        <w:tc>
          <w:tcPr>
            <w:tcW w:w="1335" w:type="pct"/>
          </w:tcPr>
          <w:p w14:paraId="6CD7EFD9" w14:textId="77777777" w:rsidR="00E00535" w:rsidRPr="001C1910" w:rsidRDefault="00E00535" w:rsidP="00E00535">
            <w:pPr>
              <w:pStyle w:val="NoSpacing"/>
              <w:rPr>
                <w:sz w:val="20"/>
                <w:szCs w:val="20"/>
                <w:highlight w:val="yellow"/>
              </w:rPr>
            </w:pPr>
            <w:r w:rsidRPr="001C1910">
              <w:rPr>
                <w:sz w:val="20"/>
                <w:szCs w:val="20"/>
              </w:rPr>
              <w:t>EPT Index</w:t>
            </w:r>
          </w:p>
        </w:tc>
        <w:tc>
          <w:tcPr>
            <w:tcW w:w="672" w:type="pct"/>
            <w:vAlign w:val="center"/>
          </w:tcPr>
          <w:p w14:paraId="33193DF6" w14:textId="77777777" w:rsidR="00E00535" w:rsidRPr="001C1910" w:rsidRDefault="00E00535" w:rsidP="00E00535">
            <w:pPr>
              <w:pStyle w:val="NoSpacing"/>
              <w:jc w:val="center"/>
              <w:rPr>
                <w:rFonts w:cstheme="minorHAnsi"/>
                <w:sz w:val="20"/>
                <w:szCs w:val="20"/>
              </w:rPr>
            </w:pPr>
            <w:r w:rsidRPr="001C1910">
              <w:rPr>
                <w:rFonts w:cstheme="minorHAnsi"/>
                <w:sz w:val="20"/>
                <w:szCs w:val="20"/>
              </w:rPr>
              <w:t>3</w:t>
            </w:r>
          </w:p>
          <w:p w14:paraId="6A6AD005" w14:textId="77777777" w:rsidR="00E00535" w:rsidRPr="001C1910" w:rsidRDefault="00E00535" w:rsidP="00E00535">
            <w:pPr>
              <w:pStyle w:val="NoSpacing"/>
              <w:jc w:val="center"/>
              <w:rPr>
                <w:sz w:val="20"/>
                <w:szCs w:val="20"/>
                <w:highlight w:val="yellow"/>
              </w:rPr>
            </w:pPr>
            <w:r w:rsidRPr="001C1910">
              <w:rPr>
                <w:rFonts w:cstheme="minorHAnsi"/>
                <w:sz w:val="20"/>
                <w:szCs w:val="20"/>
              </w:rPr>
              <w:t>5</w:t>
            </w:r>
          </w:p>
        </w:tc>
        <w:tc>
          <w:tcPr>
            <w:tcW w:w="765" w:type="pct"/>
            <w:vAlign w:val="bottom"/>
          </w:tcPr>
          <w:p w14:paraId="1EBB3EDD" w14:textId="77777777" w:rsidR="00E00535" w:rsidRPr="001C1910" w:rsidRDefault="00E00535" w:rsidP="00E00535">
            <w:pPr>
              <w:pStyle w:val="NoSpacing"/>
              <w:jc w:val="center"/>
              <w:rPr>
                <w:sz w:val="20"/>
                <w:szCs w:val="20"/>
              </w:rPr>
            </w:pPr>
            <w:r w:rsidRPr="001C1910">
              <w:rPr>
                <w:rFonts w:ascii="Calibri" w:hAnsi="Calibri"/>
              </w:rPr>
              <w:t>3.25</w:t>
            </w:r>
          </w:p>
        </w:tc>
        <w:tc>
          <w:tcPr>
            <w:tcW w:w="690" w:type="pct"/>
            <w:vAlign w:val="bottom"/>
          </w:tcPr>
          <w:p w14:paraId="10675F1B" w14:textId="77777777" w:rsidR="00E00535" w:rsidRPr="001C1910" w:rsidRDefault="00E00535" w:rsidP="00E00535">
            <w:pPr>
              <w:pStyle w:val="NoSpacing"/>
              <w:jc w:val="center"/>
              <w:rPr>
                <w:sz w:val="20"/>
                <w:szCs w:val="20"/>
              </w:rPr>
            </w:pPr>
            <w:r w:rsidRPr="001C1910">
              <w:rPr>
                <w:rFonts w:ascii="Calibri" w:hAnsi="Calibri"/>
              </w:rPr>
              <w:t>1.7</w:t>
            </w:r>
          </w:p>
        </w:tc>
      </w:tr>
      <w:tr w:rsidR="00E00535" w:rsidRPr="001C1910" w14:paraId="3C5783C3" w14:textId="77777777" w:rsidTr="00E00535">
        <w:tc>
          <w:tcPr>
            <w:tcW w:w="790" w:type="pct"/>
            <w:vMerge/>
          </w:tcPr>
          <w:p w14:paraId="0334F545" w14:textId="77777777" w:rsidR="00E00535" w:rsidRPr="001C1910" w:rsidRDefault="00E00535" w:rsidP="00E00535">
            <w:pPr>
              <w:pStyle w:val="NoSpacing"/>
              <w:rPr>
                <w:sz w:val="20"/>
                <w:szCs w:val="20"/>
                <w:highlight w:val="yellow"/>
              </w:rPr>
            </w:pPr>
          </w:p>
        </w:tc>
        <w:tc>
          <w:tcPr>
            <w:tcW w:w="748" w:type="pct"/>
            <w:vMerge/>
            <w:vAlign w:val="center"/>
          </w:tcPr>
          <w:p w14:paraId="21B1FE48" w14:textId="77777777" w:rsidR="00E00535" w:rsidRPr="001C1910" w:rsidRDefault="00E00535" w:rsidP="00E00535">
            <w:pPr>
              <w:pStyle w:val="NoSpacing"/>
              <w:rPr>
                <w:sz w:val="20"/>
                <w:szCs w:val="20"/>
                <w:highlight w:val="yellow"/>
              </w:rPr>
            </w:pPr>
          </w:p>
        </w:tc>
        <w:tc>
          <w:tcPr>
            <w:tcW w:w="1335" w:type="pct"/>
          </w:tcPr>
          <w:p w14:paraId="4474DC10" w14:textId="77777777" w:rsidR="00E00535" w:rsidRPr="001C1910" w:rsidRDefault="00E00535" w:rsidP="00E00535">
            <w:pPr>
              <w:pStyle w:val="NoSpacing"/>
              <w:rPr>
                <w:sz w:val="20"/>
                <w:szCs w:val="20"/>
                <w:highlight w:val="yellow"/>
              </w:rPr>
            </w:pPr>
            <w:r w:rsidRPr="001C1910">
              <w:rPr>
                <w:sz w:val="20"/>
                <w:szCs w:val="20"/>
              </w:rPr>
              <w:t>% EPT</w:t>
            </w:r>
          </w:p>
        </w:tc>
        <w:tc>
          <w:tcPr>
            <w:tcW w:w="672" w:type="pct"/>
            <w:vAlign w:val="center"/>
          </w:tcPr>
          <w:p w14:paraId="522B1C5E" w14:textId="77777777" w:rsidR="00E00535" w:rsidRPr="001C1910" w:rsidRDefault="00E00535" w:rsidP="00E00535">
            <w:pPr>
              <w:pStyle w:val="NoSpacing"/>
              <w:jc w:val="center"/>
              <w:rPr>
                <w:sz w:val="20"/>
                <w:szCs w:val="20"/>
              </w:rPr>
            </w:pPr>
            <w:r w:rsidRPr="001C1910">
              <w:rPr>
                <w:sz w:val="20"/>
                <w:szCs w:val="20"/>
              </w:rPr>
              <w:t>11%</w:t>
            </w:r>
          </w:p>
          <w:p w14:paraId="5AEC11B9" w14:textId="77777777" w:rsidR="00E00535" w:rsidRPr="001C1910" w:rsidRDefault="00E00535" w:rsidP="00E00535">
            <w:pPr>
              <w:pStyle w:val="NoSpacing"/>
              <w:jc w:val="center"/>
              <w:rPr>
                <w:sz w:val="20"/>
                <w:szCs w:val="20"/>
                <w:highlight w:val="yellow"/>
              </w:rPr>
            </w:pPr>
            <w:r w:rsidRPr="001C1910">
              <w:rPr>
                <w:sz w:val="20"/>
                <w:szCs w:val="20"/>
              </w:rPr>
              <w:t>19%</w:t>
            </w:r>
          </w:p>
        </w:tc>
        <w:tc>
          <w:tcPr>
            <w:tcW w:w="765" w:type="pct"/>
            <w:vAlign w:val="bottom"/>
          </w:tcPr>
          <w:p w14:paraId="2D70BC4D" w14:textId="77777777" w:rsidR="00E00535" w:rsidRPr="001C1910" w:rsidRDefault="00E00535" w:rsidP="00E00535">
            <w:pPr>
              <w:pStyle w:val="NoSpacing"/>
              <w:jc w:val="center"/>
              <w:rPr>
                <w:sz w:val="20"/>
                <w:szCs w:val="20"/>
              </w:rPr>
            </w:pPr>
            <w:r w:rsidRPr="001C1910">
              <w:rPr>
                <w:rFonts w:ascii="Calibri" w:hAnsi="Calibri"/>
              </w:rPr>
              <w:t>32%</w:t>
            </w:r>
          </w:p>
        </w:tc>
        <w:tc>
          <w:tcPr>
            <w:tcW w:w="690" w:type="pct"/>
            <w:vAlign w:val="bottom"/>
          </w:tcPr>
          <w:p w14:paraId="58F4A47F" w14:textId="77777777" w:rsidR="00E00535" w:rsidRPr="001C1910" w:rsidRDefault="00E00535" w:rsidP="00E00535">
            <w:pPr>
              <w:pStyle w:val="NoSpacing"/>
              <w:jc w:val="center"/>
              <w:rPr>
                <w:sz w:val="20"/>
                <w:szCs w:val="20"/>
              </w:rPr>
            </w:pPr>
            <w:r w:rsidRPr="001C1910">
              <w:rPr>
                <w:rFonts w:ascii="Calibri" w:hAnsi="Calibri"/>
              </w:rPr>
              <w:t>30%</w:t>
            </w:r>
          </w:p>
        </w:tc>
      </w:tr>
      <w:tr w:rsidR="00E00535" w:rsidRPr="001C1910" w14:paraId="79461173" w14:textId="77777777" w:rsidTr="00E00535">
        <w:tc>
          <w:tcPr>
            <w:tcW w:w="790" w:type="pct"/>
            <w:vMerge/>
          </w:tcPr>
          <w:p w14:paraId="0466B1B3" w14:textId="77777777" w:rsidR="00E00535" w:rsidRPr="001C1910" w:rsidRDefault="00E00535" w:rsidP="00E00535">
            <w:pPr>
              <w:pStyle w:val="NoSpacing"/>
              <w:rPr>
                <w:sz w:val="20"/>
                <w:szCs w:val="20"/>
                <w:highlight w:val="yellow"/>
              </w:rPr>
            </w:pPr>
          </w:p>
        </w:tc>
        <w:tc>
          <w:tcPr>
            <w:tcW w:w="748" w:type="pct"/>
            <w:vMerge/>
            <w:vAlign w:val="center"/>
          </w:tcPr>
          <w:p w14:paraId="72BBDC0B" w14:textId="77777777" w:rsidR="00E00535" w:rsidRPr="001C1910" w:rsidRDefault="00E00535" w:rsidP="00E00535">
            <w:pPr>
              <w:pStyle w:val="NoSpacing"/>
              <w:rPr>
                <w:sz w:val="20"/>
                <w:szCs w:val="20"/>
                <w:highlight w:val="yellow"/>
              </w:rPr>
            </w:pPr>
          </w:p>
        </w:tc>
        <w:tc>
          <w:tcPr>
            <w:tcW w:w="1335" w:type="pct"/>
          </w:tcPr>
          <w:p w14:paraId="2BF57ECB" w14:textId="77777777" w:rsidR="00E00535" w:rsidRPr="001C1910" w:rsidRDefault="00E00535" w:rsidP="00E00535">
            <w:pPr>
              <w:pStyle w:val="NoSpacing"/>
              <w:rPr>
                <w:sz w:val="20"/>
                <w:szCs w:val="20"/>
                <w:highlight w:val="yellow"/>
              </w:rPr>
            </w:pPr>
            <w:r w:rsidRPr="001C1910">
              <w:rPr>
                <w:sz w:val="20"/>
                <w:szCs w:val="20"/>
              </w:rPr>
              <w:t>Family Biotic Index</w:t>
            </w:r>
          </w:p>
        </w:tc>
        <w:tc>
          <w:tcPr>
            <w:tcW w:w="672" w:type="pct"/>
            <w:vAlign w:val="center"/>
          </w:tcPr>
          <w:p w14:paraId="040E01B3" w14:textId="77777777" w:rsidR="00E00535" w:rsidRPr="001C1910" w:rsidRDefault="00E00535" w:rsidP="00E00535">
            <w:pPr>
              <w:pStyle w:val="NoSpacing"/>
              <w:jc w:val="center"/>
              <w:rPr>
                <w:rFonts w:cstheme="minorHAnsi"/>
                <w:sz w:val="20"/>
                <w:szCs w:val="20"/>
              </w:rPr>
            </w:pPr>
            <w:r w:rsidRPr="001C1910">
              <w:rPr>
                <w:rFonts w:cstheme="minorHAnsi"/>
                <w:sz w:val="20"/>
                <w:szCs w:val="20"/>
              </w:rPr>
              <w:t>4.51</w:t>
            </w:r>
          </w:p>
          <w:p w14:paraId="2863DC3D" w14:textId="77777777" w:rsidR="00E00535" w:rsidRPr="001C1910" w:rsidRDefault="00E00535" w:rsidP="00E00535">
            <w:pPr>
              <w:pStyle w:val="NoSpacing"/>
              <w:jc w:val="center"/>
              <w:rPr>
                <w:sz w:val="20"/>
                <w:szCs w:val="20"/>
                <w:highlight w:val="yellow"/>
              </w:rPr>
            </w:pPr>
            <w:r w:rsidRPr="001C1910">
              <w:rPr>
                <w:rFonts w:cstheme="minorHAnsi"/>
                <w:sz w:val="20"/>
                <w:szCs w:val="20"/>
              </w:rPr>
              <w:t>4.28</w:t>
            </w:r>
          </w:p>
        </w:tc>
        <w:tc>
          <w:tcPr>
            <w:tcW w:w="765" w:type="pct"/>
            <w:vAlign w:val="bottom"/>
          </w:tcPr>
          <w:p w14:paraId="1A04CA15" w14:textId="77777777" w:rsidR="00E00535" w:rsidRPr="001C1910" w:rsidRDefault="00E00535" w:rsidP="00E00535">
            <w:pPr>
              <w:pStyle w:val="NoSpacing"/>
              <w:jc w:val="center"/>
              <w:rPr>
                <w:sz w:val="20"/>
                <w:szCs w:val="20"/>
              </w:rPr>
            </w:pPr>
            <w:r w:rsidRPr="001C1910">
              <w:rPr>
                <w:rFonts w:ascii="Calibri" w:hAnsi="Calibri"/>
              </w:rPr>
              <w:t>3.67</w:t>
            </w:r>
          </w:p>
        </w:tc>
        <w:tc>
          <w:tcPr>
            <w:tcW w:w="690" w:type="pct"/>
            <w:vAlign w:val="bottom"/>
          </w:tcPr>
          <w:p w14:paraId="44C94AC4" w14:textId="77777777" w:rsidR="00E00535" w:rsidRPr="001C1910" w:rsidRDefault="00E00535" w:rsidP="00E00535">
            <w:pPr>
              <w:pStyle w:val="NoSpacing"/>
              <w:jc w:val="center"/>
              <w:rPr>
                <w:sz w:val="20"/>
                <w:szCs w:val="20"/>
              </w:rPr>
            </w:pPr>
            <w:r w:rsidRPr="001C1910">
              <w:rPr>
                <w:rFonts w:ascii="Calibri" w:hAnsi="Calibri"/>
              </w:rPr>
              <w:t>1.4</w:t>
            </w:r>
          </w:p>
        </w:tc>
      </w:tr>
      <w:tr w:rsidR="00E00535" w:rsidRPr="001C1910" w14:paraId="5D7CA887" w14:textId="77777777" w:rsidTr="00E00535">
        <w:tc>
          <w:tcPr>
            <w:tcW w:w="790" w:type="pct"/>
            <w:vMerge/>
          </w:tcPr>
          <w:p w14:paraId="1018573A" w14:textId="77777777" w:rsidR="00E00535" w:rsidRPr="001C1910" w:rsidRDefault="00E00535" w:rsidP="00E00535">
            <w:pPr>
              <w:pStyle w:val="NoSpacing"/>
              <w:rPr>
                <w:sz w:val="20"/>
                <w:szCs w:val="20"/>
                <w:highlight w:val="yellow"/>
              </w:rPr>
            </w:pPr>
          </w:p>
        </w:tc>
        <w:tc>
          <w:tcPr>
            <w:tcW w:w="748" w:type="pct"/>
            <w:vMerge/>
            <w:vAlign w:val="center"/>
          </w:tcPr>
          <w:p w14:paraId="10D6F5A9" w14:textId="77777777" w:rsidR="00E00535" w:rsidRPr="001C1910" w:rsidRDefault="00E00535" w:rsidP="00E00535">
            <w:pPr>
              <w:pStyle w:val="NoSpacing"/>
              <w:rPr>
                <w:sz w:val="20"/>
                <w:szCs w:val="20"/>
                <w:highlight w:val="yellow"/>
              </w:rPr>
            </w:pPr>
          </w:p>
        </w:tc>
        <w:tc>
          <w:tcPr>
            <w:tcW w:w="1335" w:type="pct"/>
          </w:tcPr>
          <w:p w14:paraId="219B009B" w14:textId="77777777" w:rsidR="00E00535" w:rsidRPr="001C1910" w:rsidRDefault="00E00535" w:rsidP="00E00535">
            <w:pPr>
              <w:pStyle w:val="NoSpacing"/>
              <w:rPr>
                <w:sz w:val="20"/>
                <w:szCs w:val="20"/>
                <w:highlight w:val="yellow"/>
              </w:rPr>
            </w:pPr>
            <w:r w:rsidRPr="001C1910">
              <w:rPr>
                <w:sz w:val="20"/>
                <w:szCs w:val="20"/>
              </w:rPr>
              <w:t>% Dominant Family</w:t>
            </w:r>
          </w:p>
        </w:tc>
        <w:tc>
          <w:tcPr>
            <w:tcW w:w="672" w:type="pct"/>
            <w:vAlign w:val="center"/>
          </w:tcPr>
          <w:p w14:paraId="5272F43A" w14:textId="77777777" w:rsidR="00E00535" w:rsidRPr="001C1910" w:rsidRDefault="00E00535" w:rsidP="00E00535">
            <w:pPr>
              <w:pStyle w:val="NoSpacing"/>
              <w:jc w:val="center"/>
              <w:rPr>
                <w:rFonts w:cstheme="minorHAnsi"/>
                <w:sz w:val="20"/>
                <w:szCs w:val="20"/>
              </w:rPr>
            </w:pPr>
            <w:r w:rsidRPr="001C1910">
              <w:rPr>
                <w:rFonts w:cstheme="minorHAnsi"/>
                <w:sz w:val="20"/>
                <w:szCs w:val="20"/>
              </w:rPr>
              <w:t>55%</w:t>
            </w:r>
          </w:p>
          <w:p w14:paraId="1F103E92" w14:textId="77777777" w:rsidR="00E00535" w:rsidRPr="001C1910" w:rsidRDefault="00E00535" w:rsidP="00E00535">
            <w:pPr>
              <w:pStyle w:val="NoSpacing"/>
              <w:jc w:val="center"/>
              <w:rPr>
                <w:sz w:val="20"/>
                <w:szCs w:val="20"/>
                <w:highlight w:val="yellow"/>
              </w:rPr>
            </w:pPr>
            <w:r w:rsidRPr="001C1910">
              <w:rPr>
                <w:rFonts w:cstheme="minorHAnsi"/>
                <w:sz w:val="20"/>
                <w:szCs w:val="20"/>
              </w:rPr>
              <w:t>49%</w:t>
            </w:r>
          </w:p>
        </w:tc>
        <w:tc>
          <w:tcPr>
            <w:tcW w:w="765" w:type="pct"/>
            <w:vAlign w:val="bottom"/>
          </w:tcPr>
          <w:p w14:paraId="4D3D3749" w14:textId="77777777" w:rsidR="00E00535" w:rsidRPr="001C1910" w:rsidRDefault="00E00535" w:rsidP="00E00535">
            <w:pPr>
              <w:pStyle w:val="NoSpacing"/>
              <w:jc w:val="center"/>
              <w:rPr>
                <w:sz w:val="20"/>
                <w:szCs w:val="20"/>
              </w:rPr>
            </w:pPr>
            <w:r w:rsidRPr="001C1910">
              <w:rPr>
                <w:rFonts w:ascii="Calibri" w:hAnsi="Calibri"/>
              </w:rPr>
              <w:t>56%</w:t>
            </w:r>
          </w:p>
        </w:tc>
        <w:tc>
          <w:tcPr>
            <w:tcW w:w="690" w:type="pct"/>
            <w:vAlign w:val="bottom"/>
          </w:tcPr>
          <w:p w14:paraId="407ED9F7" w14:textId="77777777" w:rsidR="00E00535" w:rsidRPr="001C1910" w:rsidRDefault="00E00535" w:rsidP="00E00535">
            <w:pPr>
              <w:pStyle w:val="NoSpacing"/>
              <w:jc w:val="center"/>
              <w:rPr>
                <w:sz w:val="20"/>
                <w:szCs w:val="20"/>
              </w:rPr>
            </w:pPr>
            <w:r w:rsidRPr="001C1910">
              <w:rPr>
                <w:rFonts w:ascii="Calibri" w:hAnsi="Calibri"/>
              </w:rPr>
              <w:t>20%</w:t>
            </w:r>
          </w:p>
        </w:tc>
      </w:tr>
      <w:tr w:rsidR="00E00535" w:rsidRPr="001C1910" w14:paraId="7243F955" w14:textId="77777777" w:rsidTr="00E00535">
        <w:tc>
          <w:tcPr>
            <w:tcW w:w="790" w:type="pct"/>
            <w:vMerge/>
          </w:tcPr>
          <w:p w14:paraId="125A2E0B" w14:textId="77777777" w:rsidR="00E00535" w:rsidRPr="001C1910" w:rsidRDefault="00E00535" w:rsidP="00E00535">
            <w:pPr>
              <w:pStyle w:val="NoSpacing"/>
              <w:rPr>
                <w:sz w:val="20"/>
                <w:szCs w:val="20"/>
                <w:highlight w:val="yellow"/>
              </w:rPr>
            </w:pPr>
          </w:p>
        </w:tc>
        <w:tc>
          <w:tcPr>
            <w:tcW w:w="748" w:type="pct"/>
            <w:vMerge/>
            <w:vAlign w:val="center"/>
          </w:tcPr>
          <w:p w14:paraId="28A51E29" w14:textId="77777777" w:rsidR="00E00535" w:rsidRPr="001C1910" w:rsidRDefault="00E00535" w:rsidP="00E00535">
            <w:pPr>
              <w:pStyle w:val="NoSpacing"/>
              <w:rPr>
                <w:sz w:val="20"/>
                <w:szCs w:val="20"/>
                <w:highlight w:val="yellow"/>
              </w:rPr>
            </w:pPr>
          </w:p>
        </w:tc>
        <w:tc>
          <w:tcPr>
            <w:tcW w:w="1335" w:type="pct"/>
          </w:tcPr>
          <w:p w14:paraId="6182CD47" w14:textId="77777777" w:rsidR="00E00535" w:rsidRPr="001C1910" w:rsidRDefault="00E00535" w:rsidP="00E00535">
            <w:pPr>
              <w:pStyle w:val="NoSpacing"/>
              <w:rPr>
                <w:sz w:val="20"/>
                <w:szCs w:val="20"/>
                <w:highlight w:val="yellow"/>
              </w:rPr>
            </w:pPr>
            <w:r w:rsidRPr="001C1910">
              <w:rPr>
                <w:sz w:val="20"/>
                <w:szCs w:val="20"/>
              </w:rPr>
              <w:t>% Dipteran &amp; Non-insects</w:t>
            </w:r>
          </w:p>
        </w:tc>
        <w:tc>
          <w:tcPr>
            <w:tcW w:w="672" w:type="pct"/>
            <w:vAlign w:val="center"/>
          </w:tcPr>
          <w:p w14:paraId="720A1A72" w14:textId="77777777" w:rsidR="00E00535" w:rsidRPr="001C1910" w:rsidRDefault="00E00535" w:rsidP="00E00535">
            <w:pPr>
              <w:pStyle w:val="NoSpacing"/>
              <w:jc w:val="center"/>
              <w:rPr>
                <w:rFonts w:cstheme="minorHAnsi"/>
                <w:sz w:val="20"/>
                <w:szCs w:val="20"/>
              </w:rPr>
            </w:pPr>
            <w:r w:rsidRPr="001C1910">
              <w:rPr>
                <w:rFonts w:cstheme="minorHAnsi"/>
                <w:sz w:val="20"/>
                <w:szCs w:val="20"/>
              </w:rPr>
              <w:t>34%</w:t>
            </w:r>
          </w:p>
          <w:p w14:paraId="08A578B6" w14:textId="77777777" w:rsidR="00E00535" w:rsidRPr="001C1910" w:rsidRDefault="00E00535" w:rsidP="00E00535">
            <w:pPr>
              <w:pStyle w:val="NoSpacing"/>
              <w:jc w:val="center"/>
              <w:rPr>
                <w:sz w:val="20"/>
                <w:szCs w:val="20"/>
                <w:highlight w:val="yellow"/>
              </w:rPr>
            </w:pPr>
            <w:r w:rsidRPr="001C1910">
              <w:rPr>
                <w:rFonts w:cstheme="minorHAnsi"/>
                <w:sz w:val="20"/>
                <w:szCs w:val="20"/>
              </w:rPr>
              <w:t>32%</w:t>
            </w:r>
          </w:p>
        </w:tc>
        <w:tc>
          <w:tcPr>
            <w:tcW w:w="765" w:type="pct"/>
            <w:vAlign w:val="bottom"/>
          </w:tcPr>
          <w:p w14:paraId="4F1483CE" w14:textId="77777777" w:rsidR="00E00535" w:rsidRPr="001C1910" w:rsidRDefault="00E00535" w:rsidP="00E00535">
            <w:pPr>
              <w:pStyle w:val="NoSpacing"/>
              <w:jc w:val="center"/>
              <w:rPr>
                <w:sz w:val="20"/>
                <w:szCs w:val="20"/>
              </w:rPr>
            </w:pPr>
            <w:r w:rsidRPr="001C1910">
              <w:rPr>
                <w:rFonts w:ascii="Calibri" w:hAnsi="Calibri"/>
              </w:rPr>
              <w:t>31%</w:t>
            </w:r>
          </w:p>
        </w:tc>
        <w:tc>
          <w:tcPr>
            <w:tcW w:w="690" w:type="pct"/>
            <w:vAlign w:val="bottom"/>
          </w:tcPr>
          <w:p w14:paraId="61115DAF" w14:textId="77777777" w:rsidR="00E00535" w:rsidRPr="001C1910" w:rsidRDefault="00E00535" w:rsidP="00E00535">
            <w:pPr>
              <w:pStyle w:val="NoSpacing"/>
              <w:jc w:val="center"/>
              <w:rPr>
                <w:sz w:val="20"/>
                <w:szCs w:val="20"/>
              </w:rPr>
            </w:pPr>
            <w:r w:rsidRPr="001C1910">
              <w:rPr>
                <w:rFonts w:ascii="Calibri" w:hAnsi="Calibri"/>
              </w:rPr>
              <w:t>10%</w:t>
            </w:r>
          </w:p>
        </w:tc>
      </w:tr>
      <w:tr w:rsidR="00E00535" w:rsidRPr="001C1910" w14:paraId="4CDFFFCA" w14:textId="77777777" w:rsidTr="00E00535">
        <w:tc>
          <w:tcPr>
            <w:tcW w:w="790" w:type="pct"/>
            <w:vMerge/>
          </w:tcPr>
          <w:p w14:paraId="34C12E43" w14:textId="77777777" w:rsidR="00E00535" w:rsidRPr="001C1910" w:rsidRDefault="00E00535" w:rsidP="00E00535">
            <w:pPr>
              <w:pStyle w:val="NoSpacing"/>
              <w:rPr>
                <w:sz w:val="20"/>
                <w:szCs w:val="20"/>
                <w:highlight w:val="yellow"/>
              </w:rPr>
            </w:pPr>
          </w:p>
        </w:tc>
        <w:tc>
          <w:tcPr>
            <w:tcW w:w="748" w:type="pct"/>
            <w:vMerge/>
            <w:vAlign w:val="center"/>
          </w:tcPr>
          <w:p w14:paraId="721887E5" w14:textId="77777777" w:rsidR="00E00535" w:rsidRPr="001C1910" w:rsidRDefault="00E00535" w:rsidP="00E00535">
            <w:pPr>
              <w:pStyle w:val="NoSpacing"/>
              <w:rPr>
                <w:sz w:val="20"/>
                <w:szCs w:val="20"/>
                <w:highlight w:val="yellow"/>
              </w:rPr>
            </w:pPr>
          </w:p>
        </w:tc>
        <w:tc>
          <w:tcPr>
            <w:tcW w:w="1335" w:type="pct"/>
            <w:shd w:val="clear" w:color="auto" w:fill="auto"/>
          </w:tcPr>
          <w:p w14:paraId="322247F1" w14:textId="77777777" w:rsidR="00E00535" w:rsidRPr="001C1910" w:rsidRDefault="00E00535" w:rsidP="00E00535">
            <w:pPr>
              <w:pStyle w:val="NoSpacing"/>
              <w:rPr>
                <w:sz w:val="20"/>
                <w:szCs w:val="20"/>
                <w:highlight w:val="yellow"/>
              </w:rPr>
            </w:pPr>
            <w:r w:rsidRPr="001C1910">
              <w:rPr>
                <w:sz w:val="20"/>
                <w:szCs w:val="20"/>
              </w:rPr>
              <w:t>% Collector Gatherers</w:t>
            </w:r>
          </w:p>
        </w:tc>
        <w:tc>
          <w:tcPr>
            <w:tcW w:w="672" w:type="pct"/>
            <w:shd w:val="clear" w:color="auto" w:fill="auto"/>
            <w:vAlign w:val="center"/>
          </w:tcPr>
          <w:p w14:paraId="682EA3D1" w14:textId="77777777" w:rsidR="00E00535" w:rsidRPr="001C1910" w:rsidRDefault="00E00535" w:rsidP="00E00535">
            <w:pPr>
              <w:pStyle w:val="NoSpacing"/>
              <w:jc w:val="center"/>
              <w:rPr>
                <w:rFonts w:cstheme="minorHAnsi"/>
                <w:sz w:val="20"/>
                <w:szCs w:val="20"/>
              </w:rPr>
            </w:pPr>
            <w:r w:rsidRPr="001C1910">
              <w:rPr>
                <w:rFonts w:cstheme="minorHAnsi"/>
                <w:sz w:val="20"/>
                <w:szCs w:val="20"/>
              </w:rPr>
              <w:t>74%</w:t>
            </w:r>
          </w:p>
          <w:p w14:paraId="604F7CC3" w14:textId="77777777" w:rsidR="00E00535" w:rsidRPr="001C1910" w:rsidRDefault="00E00535" w:rsidP="00E00535">
            <w:pPr>
              <w:pStyle w:val="NoSpacing"/>
              <w:jc w:val="center"/>
              <w:rPr>
                <w:sz w:val="20"/>
                <w:szCs w:val="20"/>
                <w:highlight w:val="yellow"/>
              </w:rPr>
            </w:pPr>
            <w:r w:rsidRPr="001C1910">
              <w:rPr>
                <w:rFonts w:cstheme="minorHAnsi"/>
                <w:sz w:val="20"/>
                <w:szCs w:val="20"/>
              </w:rPr>
              <w:t>83%</w:t>
            </w:r>
          </w:p>
        </w:tc>
        <w:tc>
          <w:tcPr>
            <w:tcW w:w="765" w:type="pct"/>
            <w:shd w:val="clear" w:color="auto" w:fill="auto"/>
            <w:vAlign w:val="bottom"/>
          </w:tcPr>
          <w:p w14:paraId="64723DFF" w14:textId="77777777" w:rsidR="00E00535" w:rsidRPr="001C1910" w:rsidRDefault="00E00535" w:rsidP="00E00535">
            <w:pPr>
              <w:pStyle w:val="NoSpacing"/>
              <w:jc w:val="center"/>
              <w:rPr>
                <w:sz w:val="20"/>
                <w:szCs w:val="20"/>
              </w:rPr>
            </w:pPr>
            <w:r w:rsidRPr="001C1910">
              <w:rPr>
                <w:rFonts w:ascii="Calibri" w:hAnsi="Calibri"/>
              </w:rPr>
              <w:t>58%</w:t>
            </w:r>
          </w:p>
        </w:tc>
        <w:tc>
          <w:tcPr>
            <w:tcW w:w="690" w:type="pct"/>
            <w:shd w:val="clear" w:color="auto" w:fill="auto"/>
            <w:vAlign w:val="bottom"/>
          </w:tcPr>
          <w:p w14:paraId="0DC154D4" w14:textId="77777777" w:rsidR="00E00535" w:rsidRPr="001C1910" w:rsidRDefault="00E00535" w:rsidP="00E00535">
            <w:pPr>
              <w:pStyle w:val="NoSpacing"/>
              <w:jc w:val="center"/>
              <w:rPr>
                <w:sz w:val="20"/>
                <w:szCs w:val="20"/>
              </w:rPr>
            </w:pPr>
            <w:r w:rsidRPr="001C1910">
              <w:rPr>
                <w:rFonts w:ascii="Calibri" w:hAnsi="Calibri"/>
              </w:rPr>
              <w:t>30%</w:t>
            </w:r>
          </w:p>
        </w:tc>
      </w:tr>
      <w:tr w:rsidR="00E00535" w:rsidRPr="001C1910" w14:paraId="2518931F" w14:textId="77777777" w:rsidTr="00E00535">
        <w:tc>
          <w:tcPr>
            <w:tcW w:w="790" w:type="pct"/>
            <w:vMerge/>
          </w:tcPr>
          <w:p w14:paraId="4864B9C1" w14:textId="77777777" w:rsidR="00E00535" w:rsidRPr="001C1910" w:rsidRDefault="00E00535" w:rsidP="00E00535">
            <w:pPr>
              <w:pStyle w:val="NoSpacing"/>
              <w:rPr>
                <w:sz w:val="20"/>
                <w:szCs w:val="20"/>
                <w:highlight w:val="yellow"/>
              </w:rPr>
            </w:pPr>
          </w:p>
        </w:tc>
        <w:tc>
          <w:tcPr>
            <w:tcW w:w="748" w:type="pct"/>
            <w:vMerge/>
            <w:vAlign w:val="center"/>
          </w:tcPr>
          <w:p w14:paraId="5B3704FE" w14:textId="77777777" w:rsidR="00E00535" w:rsidRPr="001C1910" w:rsidRDefault="00E00535" w:rsidP="00E00535">
            <w:pPr>
              <w:pStyle w:val="NoSpacing"/>
              <w:rPr>
                <w:sz w:val="20"/>
                <w:szCs w:val="20"/>
                <w:highlight w:val="yellow"/>
              </w:rPr>
            </w:pPr>
          </w:p>
        </w:tc>
        <w:tc>
          <w:tcPr>
            <w:tcW w:w="1335" w:type="pct"/>
            <w:shd w:val="clear" w:color="auto" w:fill="C6D9F1" w:themeFill="text2" w:themeFillTint="33"/>
          </w:tcPr>
          <w:p w14:paraId="68C762FB" w14:textId="77777777" w:rsidR="00E00535" w:rsidRPr="001C1910" w:rsidRDefault="00E00535" w:rsidP="00E00535">
            <w:pPr>
              <w:pStyle w:val="NoSpacing"/>
              <w:rPr>
                <w:b/>
                <w:sz w:val="20"/>
                <w:szCs w:val="20"/>
              </w:rPr>
            </w:pPr>
            <w:r w:rsidRPr="001C1910">
              <w:rPr>
                <w:b/>
                <w:sz w:val="20"/>
                <w:szCs w:val="20"/>
              </w:rPr>
              <w:t>Total Score</w:t>
            </w:r>
          </w:p>
          <w:p w14:paraId="442D27CD" w14:textId="77777777" w:rsidR="00E00535" w:rsidRPr="001C1910" w:rsidRDefault="00E00535" w:rsidP="00E00535">
            <w:pPr>
              <w:pStyle w:val="NoSpacing"/>
              <w:rPr>
                <w:sz w:val="20"/>
                <w:szCs w:val="20"/>
                <w:highlight w:val="yellow"/>
              </w:rPr>
            </w:pPr>
            <w:r w:rsidRPr="001C1910">
              <w:rPr>
                <w:b/>
                <w:sz w:val="20"/>
                <w:szCs w:val="20"/>
              </w:rPr>
              <w:t>Max = 27</w:t>
            </w:r>
          </w:p>
        </w:tc>
        <w:tc>
          <w:tcPr>
            <w:tcW w:w="672" w:type="pct"/>
            <w:shd w:val="clear" w:color="auto" w:fill="C6D9F1" w:themeFill="text2" w:themeFillTint="33"/>
            <w:vAlign w:val="center"/>
          </w:tcPr>
          <w:p w14:paraId="135CBD8A" w14:textId="77777777" w:rsidR="00E00535" w:rsidRPr="001C1910" w:rsidRDefault="00E00535" w:rsidP="00E00535">
            <w:pPr>
              <w:pStyle w:val="NoSpacing"/>
              <w:jc w:val="center"/>
              <w:rPr>
                <w:rFonts w:cstheme="minorHAnsi"/>
                <w:sz w:val="20"/>
                <w:szCs w:val="20"/>
              </w:rPr>
            </w:pPr>
            <w:r w:rsidRPr="001C1910">
              <w:rPr>
                <w:rFonts w:cstheme="minorHAnsi"/>
                <w:sz w:val="20"/>
                <w:szCs w:val="20"/>
              </w:rPr>
              <w:t>21</w:t>
            </w:r>
          </w:p>
          <w:p w14:paraId="67E01758" w14:textId="77777777" w:rsidR="00E00535" w:rsidRPr="001C1910" w:rsidRDefault="00E00535" w:rsidP="00E00535">
            <w:pPr>
              <w:pStyle w:val="NoSpacing"/>
              <w:jc w:val="center"/>
              <w:rPr>
                <w:rFonts w:cstheme="minorHAnsi"/>
                <w:sz w:val="20"/>
                <w:szCs w:val="20"/>
                <w:highlight w:val="yellow"/>
              </w:rPr>
            </w:pPr>
            <w:r w:rsidRPr="001C1910">
              <w:rPr>
                <w:rFonts w:cstheme="minorHAnsi"/>
                <w:sz w:val="20"/>
                <w:szCs w:val="20"/>
              </w:rPr>
              <w:t>15</w:t>
            </w:r>
          </w:p>
        </w:tc>
        <w:tc>
          <w:tcPr>
            <w:tcW w:w="765" w:type="pct"/>
            <w:shd w:val="clear" w:color="auto" w:fill="C6D9F1" w:themeFill="text2" w:themeFillTint="33"/>
            <w:vAlign w:val="center"/>
          </w:tcPr>
          <w:p w14:paraId="1AEC7E5C" w14:textId="77777777" w:rsidR="00E00535" w:rsidRPr="001C1910" w:rsidRDefault="00E00535" w:rsidP="00E00535">
            <w:pPr>
              <w:pStyle w:val="NoSpacing"/>
              <w:jc w:val="center"/>
              <w:rPr>
                <w:sz w:val="20"/>
                <w:szCs w:val="20"/>
              </w:rPr>
            </w:pPr>
            <w:r w:rsidRPr="001C1910">
              <w:rPr>
                <w:rFonts w:ascii="Calibri" w:hAnsi="Calibri"/>
              </w:rPr>
              <w:t>21</w:t>
            </w:r>
          </w:p>
        </w:tc>
        <w:tc>
          <w:tcPr>
            <w:tcW w:w="690" w:type="pct"/>
            <w:shd w:val="clear" w:color="auto" w:fill="C6D9F1" w:themeFill="text2" w:themeFillTint="33"/>
            <w:vAlign w:val="center"/>
          </w:tcPr>
          <w:p w14:paraId="7DB85EC4" w14:textId="77777777" w:rsidR="00E00535" w:rsidRPr="001C1910" w:rsidRDefault="00E00535" w:rsidP="00E00535">
            <w:pPr>
              <w:pStyle w:val="NoSpacing"/>
              <w:jc w:val="center"/>
              <w:rPr>
                <w:sz w:val="20"/>
                <w:szCs w:val="20"/>
              </w:rPr>
            </w:pPr>
            <w:r w:rsidRPr="001C1910">
              <w:rPr>
                <w:rFonts w:ascii="Calibri" w:hAnsi="Calibri"/>
              </w:rPr>
              <w:t>4.9</w:t>
            </w:r>
          </w:p>
        </w:tc>
      </w:tr>
      <w:tr w:rsidR="00E00535" w:rsidRPr="001C1910" w14:paraId="38249878" w14:textId="77777777" w:rsidTr="00E00535">
        <w:tc>
          <w:tcPr>
            <w:tcW w:w="790" w:type="pct"/>
            <w:vMerge/>
          </w:tcPr>
          <w:p w14:paraId="3AD0C0F0" w14:textId="77777777" w:rsidR="00E00535" w:rsidRPr="001C1910" w:rsidRDefault="00E00535" w:rsidP="00E00535">
            <w:pPr>
              <w:pStyle w:val="NoSpacing"/>
              <w:rPr>
                <w:sz w:val="20"/>
                <w:szCs w:val="20"/>
                <w:highlight w:val="yellow"/>
              </w:rPr>
            </w:pPr>
          </w:p>
        </w:tc>
        <w:tc>
          <w:tcPr>
            <w:tcW w:w="748" w:type="pct"/>
            <w:vMerge w:val="restart"/>
            <w:vAlign w:val="center"/>
          </w:tcPr>
          <w:p w14:paraId="75868543" w14:textId="77777777" w:rsidR="00E00535" w:rsidRPr="001C1910" w:rsidRDefault="00E00535" w:rsidP="00E00535">
            <w:pPr>
              <w:pStyle w:val="NoSpacing"/>
              <w:rPr>
                <w:sz w:val="20"/>
                <w:szCs w:val="20"/>
              </w:rPr>
            </w:pPr>
            <w:r w:rsidRPr="001C1910">
              <w:rPr>
                <w:sz w:val="20"/>
                <w:szCs w:val="20"/>
              </w:rPr>
              <w:t>WOK4</w:t>
            </w:r>
          </w:p>
          <w:p w14:paraId="44B33F85" w14:textId="77777777" w:rsidR="00E00535" w:rsidRPr="001C1910" w:rsidRDefault="00E00535" w:rsidP="00E00535">
            <w:pPr>
              <w:pStyle w:val="NoSpacing"/>
              <w:rPr>
                <w:sz w:val="20"/>
                <w:szCs w:val="20"/>
              </w:rPr>
            </w:pPr>
            <w:r w:rsidRPr="001C1910">
              <w:rPr>
                <w:sz w:val="20"/>
                <w:szCs w:val="20"/>
              </w:rPr>
              <w:t>(2010)</w:t>
            </w:r>
          </w:p>
          <w:p w14:paraId="2B98A59D" w14:textId="77777777" w:rsidR="00E00535" w:rsidRPr="001C1910" w:rsidRDefault="00E00535" w:rsidP="00E00535">
            <w:pPr>
              <w:pStyle w:val="NoSpacing"/>
              <w:rPr>
                <w:sz w:val="20"/>
                <w:szCs w:val="20"/>
              </w:rPr>
            </w:pPr>
            <w:proofErr w:type="spellStart"/>
            <w:r w:rsidRPr="001C1910">
              <w:rPr>
                <w:sz w:val="20"/>
                <w:szCs w:val="20"/>
              </w:rPr>
              <w:t>Brachycentridae</w:t>
            </w:r>
            <w:proofErr w:type="spellEnd"/>
          </w:p>
          <w:p w14:paraId="1A1638C7" w14:textId="77777777" w:rsidR="00E00535" w:rsidRPr="001C1910" w:rsidRDefault="00E00535" w:rsidP="00E00535">
            <w:pPr>
              <w:pStyle w:val="NoSpacing"/>
              <w:rPr>
                <w:sz w:val="20"/>
                <w:szCs w:val="20"/>
              </w:rPr>
            </w:pPr>
          </w:p>
          <w:p w14:paraId="618CDB5F" w14:textId="77777777" w:rsidR="00E00535" w:rsidRPr="001C1910" w:rsidRDefault="00E00535" w:rsidP="00E00535">
            <w:pPr>
              <w:pStyle w:val="NoSpacing"/>
              <w:rPr>
                <w:sz w:val="20"/>
                <w:szCs w:val="20"/>
              </w:rPr>
            </w:pPr>
            <w:r w:rsidRPr="001C1910">
              <w:rPr>
                <w:sz w:val="20"/>
                <w:szCs w:val="20"/>
              </w:rPr>
              <w:t>(2011)</w:t>
            </w:r>
          </w:p>
          <w:p w14:paraId="73C8A460" w14:textId="77777777" w:rsidR="00E00535" w:rsidRPr="001C1910" w:rsidRDefault="00E00535" w:rsidP="00E00535">
            <w:pPr>
              <w:pStyle w:val="NoSpacing"/>
              <w:rPr>
                <w:sz w:val="20"/>
                <w:szCs w:val="20"/>
              </w:rPr>
            </w:pPr>
            <w:proofErr w:type="spellStart"/>
            <w:r w:rsidRPr="001C1910">
              <w:rPr>
                <w:sz w:val="20"/>
                <w:szCs w:val="20"/>
              </w:rPr>
              <w:t>Chironomidae</w:t>
            </w:r>
            <w:proofErr w:type="spellEnd"/>
          </w:p>
          <w:p w14:paraId="7356E10C" w14:textId="77777777" w:rsidR="00E00535" w:rsidRPr="001C1910" w:rsidRDefault="00E00535" w:rsidP="00E00535">
            <w:pPr>
              <w:pStyle w:val="NoSpacing"/>
              <w:rPr>
                <w:sz w:val="20"/>
                <w:szCs w:val="20"/>
              </w:rPr>
            </w:pPr>
          </w:p>
          <w:p w14:paraId="67047208" w14:textId="77777777" w:rsidR="00E00535" w:rsidRPr="001C1910" w:rsidRDefault="00E00535" w:rsidP="00E00535">
            <w:pPr>
              <w:pStyle w:val="NoSpacing"/>
              <w:rPr>
                <w:sz w:val="20"/>
                <w:szCs w:val="20"/>
              </w:rPr>
            </w:pPr>
            <w:proofErr w:type="gramStart"/>
            <w:r w:rsidRPr="001C1910">
              <w:rPr>
                <w:sz w:val="20"/>
                <w:szCs w:val="20"/>
              </w:rPr>
              <w:t>n</w:t>
            </w:r>
            <w:proofErr w:type="gramEnd"/>
            <w:r w:rsidRPr="001C1910">
              <w:rPr>
                <w:sz w:val="20"/>
                <w:szCs w:val="20"/>
              </w:rPr>
              <w:t xml:space="preserve"> = 5 years</w:t>
            </w:r>
          </w:p>
          <w:p w14:paraId="309793AB" w14:textId="77777777" w:rsidR="00E00535" w:rsidRPr="001C1910" w:rsidRDefault="00E00535" w:rsidP="00E00535">
            <w:pPr>
              <w:pStyle w:val="NoSpacing"/>
              <w:rPr>
                <w:sz w:val="20"/>
                <w:szCs w:val="20"/>
              </w:rPr>
            </w:pPr>
            <w:r w:rsidRPr="001C1910">
              <w:rPr>
                <w:sz w:val="20"/>
                <w:szCs w:val="20"/>
              </w:rPr>
              <w:t>White River Badlands</w:t>
            </w:r>
          </w:p>
          <w:p w14:paraId="4208DD24" w14:textId="77777777" w:rsidR="00E00535" w:rsidRPr="001C1910" w:rsidRDefault="00E00535" w:rsidP="00E00535">
            <w:pPr>
              <w:pStyle w:val="NoSpacing"/>
              <w:rPr>
                <w:sz w:val="20"/>
                <w:szCs w:val="20"/>
                <w:highlight w:val="yellow"/>
              </w:rPr>
            </w:pPr>
          </w:p>
        </w:tc>
        <w:tc>
          <w:tcPr>
            <w:tcW w:w="1335" w:type="pct"/>
          </w:tcPr>
          <w:p w14:paraId="691875A2" w14:textId="77777777" w:rsidR="00E00535" w:rsidRPr="001C1910" w:rsidRDefault="00E00535" w:rsidP="00E00535">
            <w:pPr>
              <w:pStyle w:val="NoSpacing"/>
              <w:rPr>
                <w:sz w:val="20"/>
                <w:szCs w:val="20"/>
                <w:highlight w:val="yellow"/>
              </w:rPr>
            </w:pPr>
            <w:r w:rsidRPr="001C1910">
              <w:rPr>
                <w:sz w:val="20"/>
                <w:szCs w:val="20"/>
              </w:rPr>
              <w:t>Taxa Richness</w:t>
            </w:r>
          </w:p>
        </w:tc>
        <w:tc>
          <w:tcPr>
            <w:tcW w:w="672" w:type="pct"/>
            <w:vAlign w:val="center"/>
          </w:tcPr>
          <w:p w14:paraId="6A65B399" w14:textId="77777777" w:rsidR="00E00535" w:rsidRPr="001C1910" w:rsidRDefault="00E00535" w:rsidP="00E00535">
            <w:pPr>
              <w:pStyle w:val="NoSpacing"/>
              <w:jc w:val="center"/>
              <w:rPr>
                <w:rFonts w:cstheme="minorHAnsi"/>
                <w:sz w:val="20"/>
                <w:szCs w:val="20"/>
              </w:rPr>
            </w:pPr>
            <w:r w:rsidRPr="001C1910">
              <w:rPr>
                <w:rFonts w:cstheme="minorHAnsi"/>
                <w:sz w:val="20"/>
                <w:szCs w:val="20"/>
              </w:rPr>
              <w:t>8</w:t>
            </w:r>
          </w:p>
          <w:p w14:paraId="5AA7D610" w14:textId="77777777" w:rsidR="00E00535" w:rsidRPr="001C1910" w:rsidRDefault="00E00535" w:rsidP="00E00535">
            <w:pPr>
              <w:pStyle w:val="NoSpacing"/>
              <w:jc w:val="center"/>
              <w:rPr>
                <w:sz w:val="20"/>
                <w:szCs w:val="20"/>
                <w:highlight w:val="yellow"/>
              </w:rPr>
            </w:pPr>
            <w:r w:rsidRPr="001C1910">
              <w:rPr>
                <w:rFonts w:cstheme="minorHAnsi"/>
                <w:sz w:val="20"/>
                <w:szCs w:val="20"/>
              </w:rPr>
              <w:t>11</w:t>
            </w:r>
          </w:p>
        </w:tc>
        <w:tc>
          <w:tcPr>
            <w:tcW w:w="765" w:type="pct"/>
            <w:vAlign w:val="center"/>
          </w:tcPr>
          <w:p w14:paraId="73CC09B6" w14:textId="77777777" w:rsidR="00E00535" w:rsidRPr="001C1910" w:rsidRDefault="00E00535" w:rsidP="00E00535">
            <w:pPr>
              <w:pStyle w:val="NoSpacing"/>
              <w:jc w:val="center"/>
              <w:rPr>
                <w:sz w:val="20"/>
                <w:szCs w:val="20"/>
              </w:rPr>
            </w:pPr>
            <w:r w:rsidRPr="001C1910">
              <w:rPr>
                <w:rFonts w:cs="Arial"/>
                <w:sz w:val="20"/>
                <w:szCs w:val="20"/>
              </w:rPr>
              <w:t>10.6</w:t>
            </w:r>
          </w:p>
        </w:tc>
        <w:tc>
          <w:tcPr>
            <w:tcW w:w="690" w:type="pct"/>
            <w:vAlign w:val="center"/>
          </w:tcPr>
          <w:p w14:paraId="759D8C84" w14:textId="77777777" w:rsidR="00E00535" w:rsidRPr="001C1910" w:rsidRDefault="00E00535" w:rsidP="00E00535">
            <w:pPr>
              <w:pStyle w:val="NoSpacing"/>
              <w:jc w:val="center"/>
              <w:rPr>
                <w:sz w:val="20"/>
                <w:szCs w:val="20"/>
              </w:rPr>
            </w:pPr>
            <w:r w:rsidRPr="001C1910">
              <w:rPr>
                <w:rFonts w:cs="Arial"/>
                <w:sz w:val="20"/>
                <w:szCs w:val="20"/>
              </w:rPr>
              <w:t>1.8</w:t>
            </w:r>
          </w:p>
        </w:tc>
      </w:tr>
      <w:tr w:rsidR="00E00535" w:rsidRPr="001C1910" w14:paraId="14BFEBDC" w14:textId="77777777" w:rsidTr="00E00535">
        <w:tc>
          <w:tcPr>
            <w:tcW w:w="790" w:type="pct"/>
            <w:vMerge/>
          </w:tcPr>
          <w:p w14:paraId="6EF9F873" w14:textId="77777777" w:rsidR="00E00535" w:rsidRPr="001C1910" w:rsidRDefault="00E00535" w:rsidP="00E00535">
            <w:pPr>
              <w:pStyle w:val="NoSpacing"/>
              <w:rPr>
                <w:sz w:val="20"/>
                <w:szCs w:val="20"/>
                <w:highlight w:val="yellow"/>
              </w:rPr>
            </w:pPr>
          </w:p>
        </w:tc>
        <w:tc>
          <w:tcPr>
            <w:tcW w:w="748" w:type="pct"/>
            <w:vMerge/>
            <w:vAlign w:val="center"/>
          </w:tcPr>
          <w:p w14:paraId="06BD5136" w14:textId="77777777" w:rsidR="00E00535" w:rsidRPr="001C1910" w:rsidRDefault="00E00535" w:rsidP="00E00535">
            <w:pPr>
              <w:pStyle w:val="NoSpacing"/>
              <w:rPr>
                <w:sz w:val="20"/>
                <w:szCs w:val="20"/>
                <w:highlight w:val="yellow"/>
              </w:rPr>
            </w:pPr>
          </w:p>
        </w:tc>
        <w:tc>
          <w:tcPr>
            <w:tcW w:w="1335" w:type="pct"/>
          </w:tcPr>
          <w:p w14:paraId="27E13ACB" w14:textId="77777777" w:rsidR="00E00535" w:rsidRPr="001C1910" w:rsidRDefault="00E00535" w:rsidP="00E00535">
            <w:pPr>
              <w:pStyle w:val="NoSpacing"/>
              <w:rPr>
                <w:sz w:val="20"/>
                <w:szCs w:val="20"/>
                <w:highlight w:val="yellow"/>
              </w:rPr>
            </w:pPr>
            <w:r w:rsidRPr="001C1910">
              <w:rPr>
                <w:sz w:val="20"/>
                <w:szCs w:val="20"/>
              </w:rPr>
              <w:t>EPT Index</w:t>
            </w:r>
          </w:p>
        </w:tc>
        <w:tc>
          <w:tcPr>
            <w:tcW w:w="672" w:type="pct"/>
            <w:vAlign w:val="center"/>
          </w:tcPr>
          <w:p w14:paraId="06993DBD" w14:textId="77777777" w:rsidR="00E00535" w:rsidRPr="001C1910" w:rsidRDefault="00E00535" w:rsidP="00E00535">
            <w:pPr>
              <w:pStyle w:val="NoSpacing"/>
              <w:jc w:val="center"/>
              <w:rPr>
                <w:rFonts w:cstheme="minorHAnsi"/>
                <w:sz w:val="20"/>
                <w:szCs w:val="20"/>
              </w:rPr>
            </w:pPr>
            <w:r w:rsidRPr="001C1910">
              <w:rPr>
                <w:rFonts w:cstheme="minorHAnsi"/>
                <w:sz w:val="20"/>
                <w:szCs w:val="20"/>
              </w:rPr>
              <w:t>4</w:t>
            </w:r>
          </w:p>
          <w:p w14:paraId="3FE233C8" w14:textId="77777777" w:rsidR="00E00535" w:rsidRPr="001C1910" w:rsidRDefault="00E00535" w:rsidP="00E00535">
            <w:pPr>
              <w:pStyle w:val="NoSpacing"/>
              <w:jc w:val="center"/>
              <w:rPr>
                <w:sz w:val="20"/>
                <w:szCs w:val="20"/>
                <w:highlight w:val="yellow"/>
              </w:rPr>
            </w:pPr>
            <w:r w:rsidRPr="001C1910">
              <w:rPr>
                <w:rFonts w:cstheme="minorHAnsi"/>
                <w:sz w:val="20"/>
                <w:szCs w:val="20"/>
              </w:rPr>
              <w:t>5</w:t>
            </w:r>
          </w:p>
        </w:tc>
        <w:tc>
          <w:tcPr>
            <w:tcW w:w="765" w:type="pct"/>
            <w:vAlign w:val="center"/>
          </w:tcPr>
          <w:p w14:paraId="63E95B5E" w14:textId="77777777" w:rsidR="00E00535" w:rsidRPr="001C1910" w:rsidRDefault="00E00535" w:rsidP="00E00535">
            <w:pPr>
              <w:pStyle w:val="NoSpacing"/>
              <w:jc w:val="center"/>
              <w:rPr>
                <w:sz w:val="20"/>
                <w:szCs w:val="20"/>
              </w:rPr>
            </w:pPr>
            <w:r w:rsidRPr="001C1910">
              <w:rPr>
                <w:rFonts w:cs="Arial"/>
                <w:sz w:val="20"/>
                <w:szCs w:val="20"/>
              </w:rPr>
              <w:t>5.60</w:t>
            </w:r>
          </w:p>
        </w:tc>
        <w:tc>
          <w:tcPr>
            <w:tcW w:w="690" w:type="pct"/>
            <w:vAlign w:val="center"/>
          </w:tcPr>
          <w:p w14:paraId="0A630B94" w14:textId="77777777" w:rsidR="00E00535" w:rsidRPr="001C1910" w:rsidRDefault="00E00535" w:rsidP="00E00535">
            <w:pPr>
              <w:pStyle w:val="NoSpacing"/>
              <w:jc w:val="center"/>
              <w:rPr>
                <w:sz w:val="20"/>
                <w:szCs w:val="20"/>
              </w:rPr>
            </w:pPr>
            <w:r w:rsidRPr="001C1910">
              <w:rPr>
                <w:rFonts w:cs="Arial"/>
                <w:sz w:val="20"/>
                <w:szCs w:val="20"/>
              </w:rPr>
              <w:t>1.1</w:t>
            </w:r>
          </w:p>
        </w:tc>
      </w:tr>
      <w:tr w:rsidR="00E00535" w:rsidRPr="001C1910" w14:paraId="17B83E15" w14:textId="77777777" w:rsidTr="00E00535">
        <w:tc>
          <w:tcPr>
            <w:tcW w:w="790" w:type="pct"/>
            <w:vMerge/>
          </w:tcPr>
          <w:p w14:paraId="21C80827" w14:textId="77777777" w:rsidR="00E00535" w:rsidRPr="001C1910" w:rsidRDefault="00E00535" w:rsidP="00E00535">
            <w:pPr>
              <w:pStyle w:val="NoSpacing"/>
              <w:rPr>
                <w:sz w:val="20"/>
                <w:szCs w:val="20"/>
                <w:highlight w:val="yellow"/>
              </w:rPr>
            </w:pPr>
          </w:p>
        </w:tc>
        <w:tc>
          <w:tcPr>
            <w:tcW w:w="748" w:type="pct"/>
            <w:vMerge/>
            <w:vAlign w:val="center"/>
          </w:tcPr>
          <w:p w14:paraId="11ED809C" w14:textId="77777777" w:rsidR="00E00535" w:rsidRPr="001C1910" w:rsidRDefault="00E00535" w:rsidP="00E00535">
            <w:pPr>
              <w:pStyle w:val="NoSpacing"/>
              <w:rPr>
                <w:sz w:val="20"/>
                <w:szCs w:val="20"/>
                <w:highlight w:val="yellow"/>
              </w:rPr>
            </w:pPr>
          </w:p>
        </w:tc>
        <w:tc>
          <w:tcPr>
            <w:tcW w:w="1335" w:type="pct"/>
          </w:tcPr>
          <w:p w14:paraId="5F6B9C3D" w14:textId="77777777" w:rsidR="00E00535" w:rsidRPr="001C1910" w:rsidRDefault="00E00535" w:rsidP="00E00535">
            <w:pPr>
              <w:pStyle w:val="NoSpacing"/>
              <w:rPr>
                <w:sz w:val="20"/>
                <w:szCs w:val="20"/>
                <w:highlight w:val="yellow"/>
              </w:rPr>
            </w:pPr>
            <w:r w:rsidRPr="001C1910">
              <w:rPr>
                <w:sz w:val="20"/>
                <w:szCs w:val="20"/>
              </w:rPr>
              <w:t>% EPT</w:t>
            </w:r>
          </w:p>
        </w:tc>
        <w:tc>
          <w:tcPr>
            <w:tcW w:w="672" w:type="pct"/>
            <w:vAlign w:val="center"/>
          </w:tcPr>
          <w:p w14:paraId="3E55B982" w14:textId="77777777" w:rsidR="00E00535" w:rsidRPr="001C1910" w:rsidRDefault="00E00535" w:rsidP="00E00535">
            <w:pPr>
              <w:pStyle w:val="NoSpacing"/>
              <w:jc w:val="center"/>
              <w:rPr>
                <w:sz w:val="20"/>
                <w:szCs w:val="20"/>
              </w:rPr>
            </w:pPr>
            <w:r w:rsidRPr="001C1910">
              <w:rPr>
                <w:sz w:val="20"/>
                <w:szCs w:val="20"/>
              </w:rPr>
              <w:t>61%</w:t>
            </w:r>
          </w:p>
          <w:p w14:paraId="79BA98E6" w14:textId="77777777" w:rsidR="00E00535" w:rsidRPr="001C1910" w:rsidRDefault="00E00535" w:rsidP="00E00535">
            <w:pPr>
              <w:pStyle w:val="NoSpacing"/>
              <w:jc w:val="center"/>
              <w:rPr>
                <w:sz w:val="20"/>
                <w:szCs w:val="20"/>
                <w:highlight w:val="yellow"/>
              </w:rPr>
            </w:pPr>
            <w:r w:rsidRPr="001C1910">
              <w:rPr>
                <w:sz w:val="20"/>
                <w:szCs w:val="20"/>
              </w:rPr>
              <w:t>29%</w:t>
            </w:r>
          </w:p>
        </w:tc>
        <w:tc>
          <w:tcPr>
            <w:tcW w:w="765" w:type="pct"/>
            <w:vAlign w:val="center"/>
          </w:tcPr>
          <w:p w14:paraId="0688A63F" w14:textId="77777777" w:rsidR="00E00535" w:rsidRPr="001C1910" w:rsidRDefault="00E00535" w:rsidP="00E00535">
            <w:pPr>
              <w:pStyle w:val="NoSpacing"/>
              <w:jc w:val="center"/>
              <w:rPr>
                <w:sz w:val="20"/>
                <w:szCs w:val="20"/>
              </w:rPr>
            </w:pPr>
            <w:r w:rsidRPr="001C1910">
              <w:rPr>
                <w:rFonts w:cs="Arial"/>
                <w:sz w:val="20"/>
                <w:szCs w:val="20"/>
              </w:rPr>
              <w:t>46%</w:t>
            </w:r>
          </w:p>
        </w:tc>
        <w:tc>
          <w:tcPr>
            <w:tcW w:w="690" w:type="pct"/>
            <w:vAlign w:val="center"/>
          </w:tcPr>
          <w:p w14:paraId="435E6793" w14:textId="77777777" w:rsidR="00E00535" w:rsidRPr="001C1910" w:rsidRDefault="00E00535" w:rsidP="00E00535">
            <w:pPr>
              <w:pStyle w:val="NoSpacing"/>
              <w:jc w:val="center"/>
              <w:rPr>
                <w:sz w:val="20"/>
                <w:szCs w:val="20"/>
              </w:rPr>
            </w:pPr>
            <w:r w:rsidRPr="001C1910">
              <w:rPr>
                <w:rFonts w:cs="Arial"/>
                <w:sz w:val="20"/>
                <w:szCs w:val="20"/>
              </w:rPr>
              <w:t>18%</w:t>
            </w:r>
          </w:p>
        </w:tc>
      </w:tr>
      <w:tr w:rsidR="00E00535" w:rsidRPr="001C1910" w14:paraId="603F5FA0" w14:textId="77777777" w:rsidTr="00E00535">
        <w:tc>
          <w:tcPr>
            <w:tcW w:w="790" w:type="pct"/>
            <w:vMerge/>
          </w:tcPr>
          <w:p w14:paraId="123270A4" w14:textId="77777777" w:rsidR="00E00535" w:rsidRPr="001C1910" w:rsidRDefault="00E00535" w:rsidP="00E00535">
            <w:pPr>
              <w:pStyle w:val="NoSpacing"/>
              <w:rPr>
                <w:sz w:val="20"/>
                <w:szCs w:val="20"/>
                <w:highlight w:val="yellow"/>
              </w:rPr>
            </w:pPr>
          </w:p>
        </w:tc>
        <w:tc>
          <w:tcPr>
            <w:tcW w:w="748" w:type="pct"/>
            <w:vMerge/>
            <w:vAlign w:val="center"/>
          </w:tcPr>
          <w:p w14:paraId="34180238" w14:textId="77777777" w:rsidR="00E00535" w:rsidRPr="001C1910" w:rsidRDefault="00E00535" w:rsidP="00E00535">
            <w:pPr>
              <w:pStyle w:val="NoSpacing"/>
              <w:rPr>
                <w:sz w:val="20"/>
                <w:szCs w:val="20"/>
                <w:highlight w:val="yellow"/>
              </w:rPr>
            </w:pPr>
          </w:p>
        </w:tc>
        <w:tc>
          <w:tcPr>
            <w:tcW w:w="1335" w:type="pct"/>
          </w:tcPr>
          <w:p w14:paraId="1819F27E" w14:textId="77777777" w:rsidR="00E00535" w:rsidRPr="001C1910" w:rsidRDefault="00E00535" w:rsidP="00E00535">
            <w:pPr>
              <w:pStyle w:val="NoSpacing"/>
              <w:rPr>
                <w:sz w:val="20"/>
                <w:szCs w:val="20"/>
                <w:highlight w:val="yellow"/>
              </w:rPr>
            </w:pPr>
            <w:r w:rsidRPr="001C1910">
              <w:rPr>
                <w:sz w:val="20"/>
                <w:szCs w:val="20"/>
              </w:rPr>
              <w:t>Family Biotic Index</w:t>
            </w:r>
          </w:p>
        </w:tc>
        <w:tc>
          <w:tcPr>
            <w:tcW w:w="672" w:type="pct"/>
            <w:vAlign w:val="center"/>
          </w:tcPr>
          <w:p w14:paraId="36787E93" w14:textId="77777777" w:rsidR="00E00535" w:rsidRPr="001C1910" w:rsidRDefault="00E00535" w:rsidP="00E00535">
            <w:pPr>
              <w:pStyle w:val="NoSpacing"/>
              <w:jc w:val="center"/>
              <w:rPr>
                <w:rFonts w:cstheme="minorHAnsi"/>
                <w:sz w:val="20"/>
                <w:szCs w:val="20"/>
              </w:rPr>
            </w:pPr>
            <w:r w:rsidRPr="001C1910">
              <w:rPr>
                <w:rFonts w:cstheme="minorHAnsi"/>
                <w:sz w:val="20"/>
                <w:szCs w:val="20"/>
              </w:rPr>
              <w:t>4.12</w:t>
            </w:r>
          </w:p>
          <w:p w14:paraId="479CAD16" w14:textId="77777777" w:rsidR="00E00535" w:rsidRPr="001C1910" w:rsidRDefault="00E00535" w:rsidP="00E00535">
            <w:pPr>
              <w:pStyle w:val="NoSpacing"/>
              <w:jc w:val="center"/>
              <w:rPr>
                <w:sz w:val="20"/>
                <w:szCs w:val="20"/>
                <w:highlight w:val="yellow"/>
              </w:rPr>
            </w:pPr>
            <w:r w:rsidRPr="001C1910">
              <w:rPr>
                <w:rFonts w:cstheme="minorHAnsi"/>
                <w:sz w:val="20"/>
                <w:szCs w:val="20"/>
              </w:rPr>
              <w:t>7.67</w:t>
            </w:r>
          </w:p>
        </w:tc>
        <w:tc>
          <w:tcPr>
            <w:tcW w:w="765" w:type="pct"/>
            <w:vAlign w:val="center"/>
          </w:tcPr>
          <w:p w14:paraId="60A8FD1B" w14:textId="77777777" w:rsidR="00E00535" w:rsidRPr="001C1910" w:rsidRDefault="00E00535" w:rsidP="00E00535">
            <w:pPr>
              <w:pStyle w:val="NoSpacing"/>
              <w:jc w:val="center"/>
              <w:rPr>
                <w:sz w:val="20"/>
                <w:szCs w:val="20"/>
              </w:rPr>
            </w:pPr>
            <w:r w:rsidRPr="001C1910">
              <w:rPr>
                <w:rFonts w:cs="Arial"/>
                <w:sz w:val="20"/>
                <w:szCs w:val="20"/>
              </w:rPr>
              <w:t>5.45</w:t>
            </w:r>
          </w:p>
        </w:tc>
        <w:tc>
          <w:tcPr>
            <w:tcW w:w="690" w:type="pct"/>
            <w:vAlign w:val="center"/>
          </w:tcPr>
          <w:p w14:paraId="4E02E606" w14:textId="77777777" w:rsidR="00E00535" w:rsidRPr="001C1910" w:rsidRDefault="00E00535" w:rsidP="00E00535">
            <w:pPr>
              <w:pStyle w:val="NoSpacing"/>
              <w:jc w:val="center"/>
              <w:rPr>
                <w:sz w:val="20"/>
                <w:szCs w:val="20"/>
              </w:rPr>
            </w:pPr>
            <w:r w:rsidRPr="001C1910">
              <w:rPr>
                <w:rFonts w:cs="Arial"/>
                <w:sz w:val="20"/>
                <w:szCs w:val="20"/>
              </w:rPr>
              <w:t>1.37</w:t>
            </w:r>
          </w:p>
        </w:tc>
      </w:tr>
      <w:tr w:rsidR="00E00535" w:rsidRPr="001C1910" w14:paraId="65F969F3" w14:textId="77777777" w:rsidTr="00E00535">
        <w:tc>
          <w:tcPr>
            <w:tcW w:w="790" w:type="pct"/>
            <w:vMerge/>
          </w:tcPr>
          <w:p w14:paraId="7A446918" w14:textId="77777777" w:rsidR="00E00535" w:rsidRPr="001C1910" w:rsidRDefault="00E00535" w:rsidP="00E00535">
            <w:pPr>
              <w:pStyle w:val="NoSpacing"/>
              <w:rPr>
                <w:sz w:val="20"/>
                <w:szCs w:val="20"/>
                <w:highlight w:val="yellow"/>
              </w:rPr>
            </w:pPr>
          </w:p>
        </w:tc>
        <w:tc>
          <w:tcPr>
            <w:tcW w:w="748" w:type="pct"/>
            <w:vMerge/>
            <w:vAlign w:val="center"/>
          </w:tcPr>
          <w:p w14:paraId="2D80B41B" w14:textId="77777777" w:rsidR="00E00535" w:rsidRPr="001C1910" w:rsidRDefault="00E00535" w:rsidP="00E00535">
            <w:pPr>
              <w:pStyle w:val="NoSpacing"/>
              <w:rPr>
                <w:sz w:val="20"/>
                <w:szCs w:val="20"/>
                <w:highlight w:val="yellow"/>
              </w:rPr>
            </w:pPr>
          </w:p>
        </w:tc>
        <w:tc>
          <w:tcPr>
            <w:tcW w:w="1335" w:type="pct"/>
            <w:shd w:val="clear" w:color="auto" w:fill="auto"/>
          </w:tcPr>
          <w:p w14:paraId="3D8A4959" w14:textId="77777777" w:rsidR="00E00535" w:rsidRPr="001C1910" w:rsidRDefault="00E00535" w:rsidP="00E00535">
            <w:pPr>
              <w:pStyle w:val="NoSpacing"/>
              <w:rPr>
                <w:sz w:val="20"/>
                <w:szCs w:val="20"/>
                <w:highlight w:val="yellow"/>
              </w:rPr>
            </w:pPr>
            <w:r w:rsidRPr="001C1910">
              <w:rPr>
                <w:sz w:val="20"/>
                <w:szCs w:val="20"/>
              </w:rPr>
              <w:t>% Dominant Family</w:t>
            </w:r>
          </w:p>
        </w:tc>
        <w:tc>
          <w:tcPr>
            <w:tcW w:w="672" w:type="pct"/>
            <w:shd w:val="clear" w:color="auto" w:fill="auto"/>
            <w:vAlign w:val="center"/>
          </w:tcPr>
          <w:p w14:paraId="7D2CB77E" w14:textId="77777777" w:rsidR="00E00535" w:rsidRPr="001C1910" w:rsidRDefault="00E00535" w:rsidP="00E00535">
            <w:pPr>
              <w:pStyle w:val="NoSpacing"/>
              <w:jc w:val="center"/>
              <w:rPr>
                <w:rFonts w:cstheme="minorHAnsi"/>
                <w:sz w:val="20"/>
                <w:szCs w:val="20"/>
              </w:rPr>
            </w:pPr>
            <w:r w:rsidRPr="001C1910">
              <w:rPr>
                <w:rFonts w:cstheme="minorHAnsi"/>
                <w:sz w:val="20"/>
                <w:szCs w:val="20"/>
              </w:rPr>
              <w:t>34%</w:t>
            </w:r>
          </w:p>
          <w:p w14:paraId="378846A6" w14:textId="77777777" w:rsidR="00E00535" w:rsidRPr="001C1910" w:rsidRDefault="00E00535" w:rsidP="00E00535">
            <w:pPr>
              <w:pStyle w:val="NoSpacing"/>
              <w:jc w:val="center"/>
              <w:rPr>
                <w:sz w:val="20"/>
                <w:szCs w:val="20"/>
                <w:highlight w:val="yellow"/>
              </w:rPr>
            </w:pPr>
            <w:r w:rsidRPr="001C1910">
              <w:rPr>
                <w:rFonts w:cstheme="minorHAnsi"/>
                <w:sz w:val="20"/>
                <w:szCs w:val="20"/>
              </w:rPr>
              <w:t>41%</w:t>
            </w:r>
          </w:p>
        </w:tc>
        <w:tc>
          <w:tcPr>
            <w:tcW w:w="765" w:type="pct"/>
            <w:shd w:val="clear" w:color="auto" w:fill="auto"/>
            <w:vAlign w:val="center"/>
          </w:tcPr>
          <w:p w14:paraId="020B1B1C" w14:textId="77777777" w:rsidR="00E00535" w:rsidRPr="001C1910" w:rsidRDefault="00E00535" w:rsidP="00E00535">
            <w:pPr>
              <w:pStyle w:val="NoSpacing"/>
              <w:jc w:val="center"/>
              <w:rPr>
                <w:sz w:val="20"/>
                <w:szCs w:val="20"/>
              </w:rPr>
            </w:pPr>
            <w:r w:rsidRPr="001C1910">
              <w:rPr>
                <w:rFonts w:cs="Arial"/>
                <w:sz w:val="20"/>
                <w:szCs w:val="20"/>
              </w:rPr>
              <w:t>33%</w:t>
            </w:r>
          </w:p>
        </w:tc>
        <w:tc>
          <w:tcPr>
            <w:tcW w:w="690" w:type="pct"/>
            <w:shd w:val="clear" w:color="auto" w:fill="auto"/>
            <w:vAlign w:val="center"/>
          </w:tcPr>
          <w:p w14:paraId="7F1BBB9D" w14:textId="77777777" w:rsidR="00E00535" w:rsidRPr="001C1910" w:rsidRDefault="00E00535" w:rsidP="00E00535">
            <w:pPr>
              <w:pStyle w:val="NoSpacing"/>
              <w:jc w:val="center"/>
              <w:rPr>
                <w:sz w:val="20"/>
                <w:szCs w:val="20"/>
              </w:rPr>
            </w:pPr>
            <w:r w:rsidRPr="001C1910">
              <w:rPr>
                <w:rFonts w:cs="Arial"/>
                <w:sz w:val="20"/>
                <w:szCs w:val="20"/>
              </w:rPr>
              <w:t>9%</w:t>
            </w:r>
          </w:p>
        </w:tc>
      </w:tr>
      <w:tr w:rsidR="00E00535" w:rsidRPr="001C1910" w14:paraId="722FC155" w14:textId="77777777" w:rsidTr="00E00535">
        <w:tc>
          <w:tcPr>
            <w:tcW w:w="790" w:type="pct"/>
            <w:vMerge/>
          </w:tcPr>
          <w:p w14:paraId="2C62800C" w14:textId="77777777" w:rsidR="00E00535" w:rsidRPr="001C1910" w:rsidRDefault="00E00535" w:rsidP="00E00535">
            <w:pPr>
              <w:pStyle w:val="NoSpacing"/>
              <w:rPr>
                <w:sz w:val="20"/>
                <w:szCs w:val="20"/>
                <w:highlight w:val="yellow"/>
              </w:rPr>
            </w:pPr>
          </w:p>
        </w:tc>
        <w:tc>
          <w:tcPr>
            <w:tcW w:w="748" w:type="pct"/>
            <w:vMerge/>
            <w:vAlign w:val="center"/>
          </w:tcPr>
          <w:p w14:paraId="59D70DFF" w14:textId="77777777" w:rsidR="00E00535" w:rsidRPr="001C1910" w:rsidRDefault="00E00535" w:rsidP="00E00535">
            <w:pPr>
              <w:pStyle w:val="NoSpacing"/>
              <w:rPr>
                <w:sz w:val="20"/>
                <w:szCs w:val="20"/>
                <w:highlight w:val="yellow"/>
              </w:rPr>
            </w:pPr>
          </w:p>
        </w:tc>
        <w:tc>
          <w:tcPr>
            <w:tcW w:w="1335" w:type="pct"/>
            <w:shd w:val="clear" w:color="auto" w:fill="auto"/>
          </w:tcPr>
          <w:p w14:paraId="2A40CDF9" w14:textId="77777777" w:rsidR="00E00535" w:rsidRPr="001C1910" w:rsidRDefault="00E00535" w:rsidP="00E00535">
            <w:pPr>
              <w:pStyle w:val="NoSpacing"/>
              <w:rPr>
                <w:sz w:val="20"/>
                <w:szCs w:val="20"/>
                <w:highlight w:val="yellow"/>
              </w:rPr>
            </w:pPr>
            <w:r w:rsidRPr="001C1910">
              <w:rPr>
                <w:sz w:val="20"/>
                <w:szCs w:val="20"/>
              </w:rPr>
              <w:t>% Dipteran &amp; Non-insects</w:t>
            </w:r>
          </w:p>
        </w:tc>
        <w:tc>
          <w:tcPr>
            <w:tcW w:w="672" w:type="pct"/>
            <w:shd w:val="clear" w:color="auto" w:fill="auto"/>
            <w:vAlign w:val="center"/>
          </w:tcPr>
          <w:p w14:paraId="132A973C" w14:textId="77777777" w:rsidR="00E00535" w:rsidRPr="001C1910" w:rsidRDefault="00E00535" w:rsidP="00E00535">
            <w:pPr>
              <w:pStyle w:val="NoSpacing"/>
              <w:jc w:val="center"/>
              <w:rPr>
                <w:sz w:val="20"/>
                <w:szCs w:val="20"/>
              </w:rPr>
            </w:pPr>
            <w:r w:rsidRPr="001C1910">
              <w:rPr>
                <w:sz w:val="20"/>
                <w:szCs w:val="20"/>
              </w:rPr>
              <w:t>39%</w:t>
            </w:r>
          </w:p>
          <w:p w14:paraId="63F8A11A" w14:textId="77777777" w:rsidR="00E00535" w:rsidRPr="001C1910" w:rsidRDefault="00E00535" w:rsidP="00E00535">
            <w:pPr>
              <w:pStyle w:val="NoSpacing"/>
              <w:jc w:val="center"/>
              <w:rPr>
                <w:sz w:val="20"/>
                <w:szCs w:val="20"/>
                <w:highlight w:val="yellow"/>
              </w:rPr>
            </w:pPr>
            <w:r w:rsidRPr="001C1910">
              <w:rPr>
                <w:sz w:val="20"/>
                <w:szCs w:val="20"/>
              </w:rPr>
              <w:t>63%</w:t>
            </w:r>
          </w:p>
        </w:tc>
        <w:tc>
          <w:tcPr>
            <w:tcW w:w="765" w:type="pct"/>
            <w:shd w:val="clear" w:color="auto" w:fill="auto"/>
            <w:vAlign w:val="center"/>
          </w:tcPr>
          <w:p w14:paraId="54494726" w14:textId="77777777" w:rsidR="00E00535" w:rsidRPr="001C1910" w:rsidRDefault="00E00535" w:rsidP="00E00535">
            <w:pPr>
              <w:pStyle w:val="NoSpacing"/>
              <w:jc w:val="center"/>
              <w:rPr>
                <w:sz w:val="20"/>
                <w:szCs w:val="20"/>
              </w:rPr>
            </w:pPr>
            <w:r w:rsidRPr="001C1910">
              <w:rPr>
                <w:rFonts w:cs="Arial"/>
                <w:sz w:val="20"/>
                <w:szCs w:val="20"/>
              </w:rPr>
              <w:t>46%</w:t>
            </w:r>
          </w:p>
        </w:tc>
        <w:tc>
          <w:tcPr>
            <w:tcW w:w="690" w:type="pct"/>
            <w:shd w:val="clear" w:color="auto" w:fill="auto"/>
            <w:vAlign w:val="center"/>
          </w:tcPr>
          <w:p w14:paraId="1A3B5B71" w14:textId="77777777" w:rsidR="00E00535" w:rsidRPr="001C1910" w:rsidRDefault="00E00535" w:rsidP="00E00535">
            <w:pPr>
              <w:pStyle w:val="NoSpacing"/>
              <w:jc w:val="center"/>
              <w:rPr>
                <w:sz w:val="20"/>
                <w:szCs w:val="20"/>
              </w:rPr>
            </w:pPr>
            <w:r w:rsidRPr="001C1910">
              <w:rPr>
                <w:rFonts w:cs="Arial"/>
                <w:sz w:val="20"/>
                <w:szCs w:val="20"/>
              </w:rPr>
              <w:t>13%</w:t>
            </w:r>
          </w:p>
        </w:tc>
      </w:tr>
      <w:tr w:rsidR="00E00535" w:rsidRPr="001C1910" w14:paraId="1C6879D3" w14:textId="77777777" w:rsidTr="00E00535">
        <w:tc>
          <w:tcPr>
            <w:tcW w:w="790" w:type="pct"/>
            <w:vMerge/>
          </w:tcPr>
          <w:p w14:paraId="2D18DE6E" w14:textId="77777777" w:rsidR="00E00535" w:rsidRPr="001C1910" w:rsidRDefault="00E00535" w:rsidP="00E00535">
            <w:pPr>
              <w:pStyle w:val="NoSpacing"/>
              <w:rPr>
                <w:sz w:val="20"/>
                <w:szCs w:val="20"/>
                <w:highlight w:val="yellow"/>
              </w:rPr>
            </w:pPr>
          </w:p>
        </w:tc>
        <w:tc>
          <w:tcPr>
            <w:tcW w:w="748" w:type="pct"/>
            <w:vMerge/>
            <w:vAlign w:val="center"/>
          </w:tcPr>
          <w:p w14:paraId="2E19E1E0" w14:textId="77777777" w:rsidR="00E00535" w:rsidRPr="001C1910" w:rsidRDefault="00E00535" w:rsidP="00E00535">
            <w:pPr>
              <w:pStyle w:val="NoSpacing"/>
              <w:rPr>
                <w:sz w:val="20"/>
                <w:szCs w:val="20"/>
                <w:highlight w:val="yellow"/>
              </w:rPr>
            </w:pPr>
          </w:p>
        </w:tc>
        <w:tc>
          <w:tcPr>
            <w:tcW w:w="1335" w:type="pct"/>
            <w:shd w:val="clear" w:color="auto" w:fill="auto"/>
          </w:tcPr>
          <w:p w14:paraId="31FB25E4" w14:textId="77777777" w:rsidR="00E00535" w:rsidRPr="001C1910" w:rsidRDefault="00E00535" w:rsidP="00E00535">
            <w:pPr>
              <w:pStyle w:val="NoSpacing"/>
              <w:rPr>
                <w:sz w:val="20"/>
                <w:szCs w:val="20"/>
                <w:highlight w:val="yellow"/>
              </w:rPr>
            </w:pPr>
            <w:r w:rsidRPr="001C1910">
              <w:rPr>
                <w:sz w:val="20"/>
                <w:szCs w:val="20"/>
              </w:rPr>
              <w:t>% Collector Gatherers</w:t>
            </w:r>
          </w:p>
        </w:tc>
        <w:tc>
          <w:tcPr>
            <w:tcW w:w="672" w:type="pct"/>
            <w:shd w:val="clear" w:color="auto" w:fill="auto"/>
            <w:vAlign w:val="center"/>
          </w:tcPr>
          <w:p w14:paraId="0AE97BAA" w14:textId="77777777" w:rsidR="00E00535" w:rsidRPr="001C1910" w:rsidRDefault="00E00535" w:rsidP="00E00535">
            <w:pPr>
              <w:pStyle w:val="NoSpacing"/>
              <w:jc w:val="center"/>
              <w:rPr>
                <w:rFonts w:cstheme="minorHAnsi"/>
                <w:sz w:val="20"/>
                <w:szCs w:val="20"/>
              </w:rPr>
            </w:pPr>
            <w:r w:rsidRPr="001C1910">
              <w:rPr>
                <w:rFonts w:cstheme="minorHAnsi"/>
                <w:sz w:val="20"/>
                <w:szCs w:val="20"/>
              </w:rPr>
              <w:t>54%</w:t>
            </w:r>
          </w:p>
          <w:p w14:paraId="3A39E873" w14:textId="77777777" w:rsidR="00E00535" w:rsidRPr="001C1910" w:rsidRDefault="00E00535" w:rsidP="00E00535">
            <w:pPr>
              <w:pStyle w:val="NoSpacing"/>
              <w:jc w:val="center"/>
              <w:rPr>
                <w:sz w:val="20"/>
                <w:szCs w:val="20"/>
                <w:highlight w:val="yellow"/>
              </w:rPr>
            </w:pPr>
            <w:r w:rsidRPr="001C1910">
              <w:rPr>
                <w:rFonts w:cstheme="minorHAnsi"/>
                <w:sz w:val="20"/>
                <w:szCs w:val="20"/>
              </w:rPr>
              <w:t>70%</w:t>
            </w:r>
          </w:p>
        </w:tc>
        <w:tc>
          <w:tcPr>
            <w:tcW w:w="765" w:type="pct"/>
            <w:shd w:val="clear" w:color="auto" w:fill="auto"/>
            <w:vAlign w:val="center"/>
          </w:tcPr>
          <w:p w14:paraId="5A974663" w14:textId="77777777" w:rsidR="00E00535" w:rsidRPr="001C1910" w:rsidRDefault="00E00535" w:rsidP="00E00535">
            <w:pPr>
              <w:pStyle w:val="NoSpacing"/>
              <w:jc w:val="center"/>
              <w:rPr>
                <w:sz w:val="20"/>
                <w:szCs w:val="20"/>
              </w:rPr>
            </w:pPr>
            <w:r w:rsidRPr="001C1910">
              <w:rPr>
                <w:rFonts w:cs="Arial"/>
                <w:sz w:val="20"/>
                <w:szCs w:val="20"/>
              </w:rPr>
              <w:t>63%</w:t>
            </w:r>
          </w:p>
        </w:tc>
        <w:tc>
          <w:tcPr>
            <w:tcW w:w="690" w:type="pct"/>
            <w:shd w:val="clear" w:color="auto" w:fill="auto"/>
            <w:vAlign w:val="center"/>
          </w:tcPr>
          <w:p w14:paraId="78743028" w14:textId="77777777" w:rsidR="00E00535" w:rsidRPr="001C1910" w:rsidRDefault="00E00535" w:rsidP="00E00535">
            <w:pPr>
              <w:pStyle w:val="NoSpacing"/>
              <w:jc w:val="center"/>
              <w:rPr>
                <w:sz w:val="20"/>
                <w:szCs w:val="20"/>
              </w:rPr>
            </w:pPr>
            <w:r w:rsidRPr="001C1910">
              <w:rPr>
                <w:rFonts w:cs="Arial"/>
                <w:sz w:val="20"/>
                <w:szCs w:val="20"/>
              </w:rPr>
              <w:t>14%</w:t>
            </w:r>
          </w:p>
        </w:tc>
      </w:tr>
      <w:tr w:rsidR="00E00535" w:rsidRPr="001C1910" w14:paraId="0388A2F2" w14:textId="77777777" w:rsidTr="00E00535">
        <w:tc>
          <w:tcPr>
            <w:tcW w:w="790" w:type="pct"/>
            <w:vMerge/>
          </w:tcPr>
          <w:p w14:paraId="6F1660E7" w14:textId="77777777" w:rsidR="00E00535" w:rsidRPr="001C1910" w:rsidRDefault="00E00535" w:rsidP="00E00535">
            <w:pPr>
              <w:pStyle w:val="NoSpacing"/>
              <w:rPr>
                <w:sz w:val="20"/>
                <w:szCs w:val="20"/>
                <w:highlight w:val="yellow"/>
              </w:rPr>
            </w:pPr>
          </w:p>
        </w:tc>
        <w:tc>
          <w:tcPr>
            <w:tcW w:w="748" w:type="pct"/>
            <w:vMerge/>
            <w:vAlign w:val="center"/>
          </w:tcPr>
          <w:p w14:paraId="4890622C" w14:textId="77777777" w:rsidR="00E00535" w:rsidRPr="001C1910" w:rsidRDefault="00E00535" w:rsidP="00E00535">
            <w:pPr>
              <w:pStyle w:val="NoSpacing"/>
              <w:rPr>
                <w:sz w:val="20"/>
                <w:szCs w:val="20"/>
                <w:highlight w:val="yellow"/>
              </w:rPr>
            </w:pPr>
          </w:p>
        </w:tc>
        <w:tc>
          <w:tcPr>
            <w:tcW w:w="1335" w:type="pct"/>
            <w:shd w:val="clear" w:color="auto" w:fill="C6D9F1" w:themeFill="text2" w:themeFillTint="33"/>
          </w:tcPr>
          <w:p w14:paraId="66130D52" w14:textId="77777777" w:rsidR="00E00535" w:rsidRPr="001C1910" w:rsidRDefault="00E00535" w:rsidP="00E00535">
            <w:pPr>
              <w:pStyle w:val="NoSpacing"/>
              <w:rPr>
                <w:b/>
                <w:sz w:val="20"/>
                <w:szCs w:val="20"/>
              </w:rPr>
            </w:pPr>
            <w:r w:rsidRPr="001C1910">
              <w:rPr>
                <w:b/>
                <w:sz w:val="20"/>
                <w:szCs w:val="20"/>
              </w:rPr>
              <w:t>Total Score</w:t>
            </w:r>
          </w:p>
          <w:p w14:paraId="03F2ECBE" w14:textId="77777777" w:rsidR="00E00535" w:rsidRPr="001C1910" w:rsidRDefault="00E00535" w:rsidP="00E00535">
            <w:pPr>
              <w:pStyle w:val="NoSpacing"/>
              <w:rPr>
                <w:sz w:val="20"/>
                <w:szCs w:val="20"/>
                <w:highlight w:val="yellow"/>
              </w:rPr>
            </w:pPr>
            <w:r w:rsidRPr="001C1910">
              <w:rPr>
                <w:b/>
                <w:sz w:val="20"/>
                <w:szCs w:val="20"/>
              </w:rPr>
              <w:t>Max = 33</w:t>
            </w:r>
          </w:p>
        </w:tc>
        <w:tc>
          <w:tcPr>
            <w:tcW w:w="672" w:type="pct"/>
            <w:shd w:val="clear" w:color="auto" w:fill="C6D9F1" w:themeFill="text2" w:themeFillTint="33"/>
            <w:vAlign w:val="center"/>
          </w:tcPr>
          <w:p w14:paraId="1970E25C" w14:textId="77777777" w:rsidR="00E00535" w:rsidRPr="001C1910" w:rsidRDefault="00E00535" w:rsidP="00E00535">
            <w:pPr>
              <w:pStyle w:val="NoSpacing"/>
              <w:jc w:val="center"/>
              <w:rPr>
                <w:rFonts w:cstheme="minorHAnsi"/>
                <w:sz w:val="20"/>
                <w:szCs w:val="20"/>
              </w:rPr>
            </w:pPr>
            <w:r w:rsidRPr="001C1910">
              <w:rPr>
                <w:rFonts w:cstheme="minorHAnsi"/>
                <w:sz w:val="20"/>
                <w:szCs w:val="20"/>
              </w:rPr>
              <w:t>21</w:t>
            </w:r>
          </w:p>
          <w:p w14:paraId="1AA892C7" w14:textId="77777777" w:rsidR="00E00535" w:rsidRPr="001C1910" w:rsidRDefault="00E00535" w:rsidP="00E00535">
            <w:pPr>
              <w:pStyle w:val="NoSpacing"/>
              <w:jc w:val="center"/>
              <w:rPr>
                <w:rFonts w:cstheme="minorHAnsi"/>
                <w:sz w:val="20"/>
                <w:szCs w:val="20"/>
                <w:highlight w:val="yellow"/>
              </w:rPr>
            </w:pPr>
            <w:r w:rsidRPr="001C1910">
              <w:rPr>
                <w:rFonts w:cstheme="minorHAnsi"/>
                <w:sz w:val="20"/>
                <w:szCs w:val="20"/>
              </w:rPr>
              <w:t>12</w:t>
            </w:r>
          </w:p>
        </w:tc>
        <w:tc>
          <w:tcPr>
            <w:tcW w:w="765" w:type="pct"/>
            <w:shd w:val="clear" w:color="auto" w:fill="C6D9F1" w:themeFill="text2" w:themeFillTint="33"/>
            <w:vAlign w:val="center"/>
          </w:tcPr>
          <w:p w14:paraId="5013AE57" w14:textId="77777777" w:rsidR="00E00535" w:rsidRPr="001C1910" w:rsidRDefault="00E00535" w:rsidP="00E00535">
            <w:pPr>
              <w:pStyle w:val="NoSpacing"/>
              <w:jc w:val="center"/>
              <w:rPr>
                <w:sz w:val="20"/>
                <w:szCs w:val="20"/>
              </w:rPr>
            </w:pPr>
            <w:r w:rsidRPr="001C1910">
              <w:rPr>
                <w:rFonts w:ascii="Calibri" w:hAnsi="Calibri"/>
              </w:rPr>
              <w:t>22.2</w:t>
            </w:r>
          </w:p>
        </w:tc>
        <w:tc>
          <w:tcPr>
            <w:tcW w:w="690" w:type="pct"/>
            <w:shd w:val="clear" w:color="auto" w:fill="C6D9F1" w:themeFill="text2" w:themeFillTint="33"/>
            <w:vAlign w:val="center"/>
          </w:tcPr>
          <w:p w14:paraId="1E14157A" w14:textId="77777777" w:rsidR="00E00535" w:rsidRPr="001C1910" w:rsidRDefault="00E00535" w:rsidP="00E00535">
            <w:pPr>
              <w:pStyle w:val="NoSpacing"/>
              <w:jc w:val="center"/>
              <w:rPr>
                <w:sz w:val="20"/>
                <w:szCs w:val="20"/>
              </w:rPr>
            </w:pPr>
            <w:r w:rsidRPr="001C1910">
              <w:rPr>
                <w:rFonts w:ascii="Calibri" w:hAnsi="Calibri"/>
              </w:rPr>
              <w:t>7.5</w:t>
            </w:r>
          </w:p>
        </w:tc>
      </w:tr>
      <w:tr w:rsidR="002B57FC" w:rsidRPr="001C1910" w14:paraId="63A7D6FC" w14:textId="77777777" w:rsidTr="001F4773">
        <w:tc>
          <w:tcPr>
            <w:tcW w:w="790" w:type="pct"/>
            <w:vMerge w:val="restart"/>
            <w:vAlign w:val="center"/>
          </w:tcPr>
          <w:p w14:paraId="2BDFC52E" w14:textId="77777777" w:rsidR="002B57FC" w:rsidRPr="001C1910" w:rsidRDefault="002B57FC" w:rsidP="002B57FC">
            <w:pPr>
              <w:pStyle w:val="NoSpacing"/>
              <w:jc w:val="center"/>
              <w:rPr>
                <w:sz w:val="20"/>
                <w:szCs w:val="20"/>
                <w:highlight w:val="yellow"/>
              </w:rPr>
            </w:pPr>
            <w:r w:rsidRPr="001C1910">
              <w:rPr>
                <w:sz w:val="20"/>
                <w:szCs w:val="20"/>
              </w:rPr>
              <w:t>Porcupine Creek</w:t>
            </w:r>
          </w:p>
        </w:tc>
        <w:tc>
          <w:tcPr>
            <w:tcW w:w="748" w:type="pct"/>
            <w:vMerge w:val="restart"/>
            <w:vAlign w:val="center"/>
          </w:tcPr>
          <w:p w14:paraId="429C3015" w14:textId="77777777" w:rsidR="002B57FC" w:rsidRPr="001C1910" w:rsidRDefault="002B57FC" w:rsidP="00B059F0">
            <w:pPr>
              <w:pStyle w:val="NoSpacing"/>
              <w:rPr>
                <w:sz w:val="20"/>
                <w:szCs w:val="20"/>
              </w:rPr>
            </w:pPr>
            <w:r w:rsidRPr="001C1910">
              <w:rPr>
                <w:sz w:val="20"/>
                <w:szCs w:val="20"/>
              </w:rPr>
              <w:t>POR 1</w:t>
            </w:r>
          </w:p>
          <w:p w14:paraId="7CED5C35" w14:textId="77777777" w:rsidR="002B57FC" w:rsidRPr="001C1910" w:rsidRDefault="002B57FC" w:rsidP="00B059F0">
            <w:pPr>
              <w:pStyle w:val="NoSpacing"/>
              <w:rPr>
                <w:sz w:val="20"/>
                <w:szCs w:val="20"/>
              </w:rPr>
            </w:pPr>
            <w:r w:rsidRPr="001C1910">
              <w:rPr>
                <w:sz w:val="20"/>
                <w:szCs w:val="20"/>
              </w:rPr>
              <w:t>(2010)</w:t>
            </w:r>
          </w:p>
          <w:p w14:paraId="38F76181" w14:textId="77777777" w:rsidR="002B57FC" w:rsidRPr="001C1910" w:rsidRDefault="002B57FC" w:rsidP="00B059F0">
            <w:pPr>
              <w:pStyle w:val="NoSpacing"/>
              <w:rPr>
                <w:sz w:val="20"/>
                <w:szCs w:val="20"/>
              </w:rPr>
            </w:pPr>
            <w:proofErr w:type="spellStart"/>
            <w:r w:rsidRPr="001C1910">
              <w:rPr>
                <w:sz w:val="20"/>
                <w:szCs w:val="20"/>
              </w:rPr>
              <w:t>Brachycentridae</w:t>
            </w:r>
            <w:proofErr w:type="spellEnd"/>
          </w:p>
          <w:p w14:paraId="05645C45" w14:textId="77777777" w:rsidR="002B57FC" w:rsidRPr="001C1910" w:rsidRDefault="002B57FC" w:rsidP="00B059F0">
            <w:pPr>
              <w:pStyle w:val="NoSpacing"/>
              <w:rPr>
                <w:sz w:val="20"/>
                <w:szCs w:val="20"/>
              </w:rPr>
            </w:pPr>
          </w:p>
          <w:p w14:paraId="763484B3" w14:textId="77777777" w:rsidR="002B57FC" w:rsidRPr="001C1910" w:rsidRDefault="002B57FC" w:rsidP="00B059F0">
            <w:pPr>
              <w:pStyle w:val="NoSpacing"/>
              <w:rPr>
                <w:sz w:val="20"/>
                <w:szCs w:val="20"/>
              </w:rPr>
            </w:pPr>
            <w:r w:rsidRPr="001C1910">
              <w:rPr>
                <w:sz w:val="20"/>
                <w:szCs w:val="20"/>
              </w:rPr>
              <w:t>(2011)</w:t>
            </w:r>
          </w:p>
          <w:p w14:paraId="57D3CBB9" w14:textId="77777777" w:rsidR="002B57FC" w:rsidRPr="001C1910" w:rsidRDefault="002B57FC" w:rsidP="00B059F0">
            <w:pPr>
              <w:pStyle w:val="NoSpacing"/>
              <w:rPr>
                <w:sz w:val="20"/>
                <w:szCs w:val="20"/>
              </w:rPr>
            </w:pPr>
            <w:proofErr w:type="spellStart"/>
            <w:r w:rsidRPr="001C1910">
              <w:rPr>
                <w:sz w:val="20"/>
                <w:szCs w:val="20"/>
              </w:rPr>
              <w:t>Simuliidae</w:t>
            </w:r>
            <w:proofErr w:type="spellEnd"/>
          </w:p>
          <w:p w14:paraId="733B6C6B" w14:textId="77777777" w:rsidR="002B57FC" w:rsidRPr="001C1910" w:rsidRDefault="002B57FC" w:rsidP="00B059F0">
            <w:pPr>
              <w:pStyle w:val="NoSpacing"/>
              <w:rPr>
                <w:sz w:val="20"/>
                <w:szCs w:val="20"/>
              </w:rPr>
            </w:pPr>
          </w:p>
          <w:p w14:paraId="49BB3A82" w14:textId="77777777" w:rsidR="002B57FC" w:rsidRPr="001C1910" w:rsidRDefault="002B57FC" w:rsidP="00B059F0">
            <w:pPr>
              <w:pStyle w:val="NoSpacing"/>
              <w:rPr>
                <w:sz w:val="20"/>
                <w:szCs w:val="20"/>
              </w:rPr>
            </w:pPr>
            <w:r w:rsidRPr="001C1910">
              <w:rPr>
                <w:sz w:val="20"/>
                <w:szCs w:val="20"/>
              </w:rPr>
              <w:t xml:space="preserve">Northwest Great Plains </w:t>
            </w:r>
          </w:p>
          <w:p w14:paraId="2EC06DF6" w14:textId="77777777" w:rsidR="002B57FC" w:rsidRPr="001C1910" w:rsidRDefault="002B57FC" w:rsidP="00B059F0">
            <w:pPr>
              <w:pStyle w:val="NoSpacing"/>
              <w:rPr>
                <w:sz w:val="20"/>
                <w:szCs w:val="20"/>
                <w:highlight w:val="yellow"/>
              </w:rPr>
            </w:pPr>
            <w:r w:rsidRPr="001C1910">
              <w:rPr>
                <w:sz w:val="20"/>
                <w:szCs w:val="20"/>
              </w:rPr>
              <w:t>Ecoregion</w:t>
            </w:r>
          </w:p>
        </w:tc>
        <w:tc>
          <w:tcPr>
            <w:tcW w:w="1335" w:type="pct"/>
          </w:tcPr>
          <w:p w14:paraId="27473CF4" w14:textId="77777777" w:rsidR="002B57FC" w:rsidRPr="001C1910" w:rsidRDefault="002B57FC" w:rsidP="00B059F0">
            <w:pPr>
              <w:pStyle w:val="NoSpacing"/>
              <w:rPr>
                <w:sz w:val="20"/>
                <w:szCs w:val="20"/>
                <w:highlight w:val="yellow"/>
              </w:rPr>
            </w:pPr>
            <w:r w:rsidRPr="001C1910">
              <w:rPr>
                <w:sz w:val="20"/>
                <w:szCs w:val="20"/>
              </w:rPr>
              <w:t>Taxa Richness</w:t>
            </w:r>
          </w:p>
        </w:tc>
        <w:tc>
          <w:tcPr>
            <w:tcW w:w="672" w:type="pct"/>
            <w:vAlign w:val="center"/>
          </w:tcPr>
          <w:p w14:paraId="72FA1429" w14:textId="77777777" w:rsidR="002B57FC" w:rsidRPr="001C1910" w:rsidRDefault="00D06C9E" w:rsidP="00B059F0">
            <w:pPr>
              <w:pStyle w:val="NoSpacing"/>
              <w:jc w:val="center"/>
              <w:rPr>
                <w:sz w:val="20"/>
                <w:szCs w:val="20"/>
              </w:rPr>
            </w:pPr>
            <w:r w:rsidRPr="001C1910">
              <w:rPr>
                <w:sz w:val="20"/>
                <w:szCs w:val="20"/>
              </w:rPr>
              <w:t>9</w:t>
            </w:r>
          </w:p>
          <w:p w14:paraId="7EE45995" w14:textId="77777777" w:rsidR="002B57FC" w:rsidRPr="001C1910" w:rsidRDefault="002B57FC" w:rsidP="00B059F0">
            <w:pPr>
              <w:pStyle w:val="NoSpacing"/>
              <w:jc w:val="center"/>
              <w:rPr>
                <w:sz w:val="20"/>
                <w:szCs w:val="20"/>
                <w:highlight w:val="yellow"/>
              </w:rPr>
            </w:pPr>
            <w:r w:rsidRPr="001C1910">
              <w:rPr>
                <w:sz w:val="20"/>
                <w:szCs w:val="20"/>
              </w:rPr>
              <w:t>10</w:t>
            </w:r>
          </w:p>
        </w:tc>
        <w:tc>
          <w:tcPr>
            <w:tcW w:w="765" w:type="pct"/>
            <w:vAlign w:val="center"/>
          </w:tcPr>
          <w:p w14:paraId="194DB087" w14:textId="77777777" w:rsidR="002B57FC" w:rsidRPr="001C1910" w:rsidRDefault="002B57FC" w:rsidP="001F4773">
            <w:pPr>
              <w:pStyle w:val="NoSpacing"/>
              <w:jc w:val="center"/>
              <w:rPr>
                <w:sz w:val="20"/>
                <w:szCs w:val="20"/>
              </w:rPr>
            </w:pPr>
            <w:r w:rsidRPr="001C1910">
              <w:rPr>
                <w:rFonts w:ascii="Calibri" w:hAnsi="Calibri"/>
              </w:rPr>
              <w:t>11.</w:t>
            </w:r>
            <w:r w:rsidR="00D06C9E" w:rsidRPr="001C1910">
              <w:rPr>
                <w:rFonts w:ascii="Calibri" w:hAnsi="Calibri"/>
              </w:rPr>
              <w:t>4</w:t>
            </w:r>
          </w:p>
        </w:tc>
        <w:tc>
          <w:tcPr>
            <w:tcW w:w="690" w:type="pct"/>
            <w:vAlign w:val="center"/>
          </w:tcPr>
          <w:p w14:paraId="5479E736" w14:textId="77777777" w:rsidR="002B57FC" w:rsidRPr="001C1910" w:rsidRDefault="002B57FC" w:rsidP="001F4773">
            <w:pPr>
              <w:pStyle w:val="NoSpacing"/>
              <w:jc w:val="center"/>
              <w:rPr>
                <w:sz w:val="20"/>
                <w:szCs w:val="20"/>
              </w:rPr>
            </w:pPr>
            <w:r w:rsidRPr="001C1910">
              <w:rPr>
                <w:rFonts w:ascii="Calibri" w:hAnsi="Calibri"/>
              </w:rPr>
              <w:t>3.</w:t>
            </w:r>
            <w:r w:rsidR="00D06C9E" w:rsidRPr="001C1910">
              <w:rPr>
                <w:rFonts w:ascii="Calibri" w:hAnsi="Calibri"/>
              </w:rPr>
              <w:t>6</w:t>
            </w:r>
          </w:p>
        </w:tc>
      </w:tr>
      <w:tr w:rsidR="002B57FC" w:rsidRPr="001C1910" w14:paraId="19CE9AD8" w14:textId="77777777" w:rsidTr="001F4773">
        <w:tc>
          <w:tcPr>
            <w:tcW w:w="790" w:type="pct"/>
            <w:vMerge/>
          </w:tcPr>
          <w:p w14:paraId="38EF6F9E" w14:textId="77777777" w:rsidR="002B57FC" w:rsidRPr="001C1910" w:rsidRDefault="002B57FC" w:rsidP="00B059F0">
            <w:pPr>
              <w:pStyle w:val="NoSpacing"/>
              <w:rPr>
                <w:sz w:val="20"/>
                <w:szCs w:val="20"/>
                <w:highlight w:val="yellow"/>
              </w:rPr>
            </w:pPr>
          </w:p>
        </w:tc>
        <w:tc>
          <w:tcPr>
            <w:tcW w:w="748" w:type="pct"/>
            <w:vMerge/>
            <w:vAlign w:val="center"/>
          </w:tcPr>
          <w:p w14:paraId="5499D3B8" w14:textId="77777777" w:rsidR="002B57FC" w:rsidRPr="001C1910" w:rsidRDefault="002B57FC" w:rsidP="00B059F0">
            <w:pPr>
              <w:pStyle w:val="NoSpacing"/>
              <w:rPr>
                <w:sz w:val="20"/>
                <w:szCs w:val="20"/>
                <w:highlight w:val="yellow"/>
              </w:rPr>
            </w:pPr>
          </w:p>
        </w:tc>
        <w:tc>
          <w:tcPr>
            <w:tcW w:w="1335" w:type="pct"/>
          </w:tcPr>
          <w:p w14:paraId="2C5C1316" w14:textId="77777777" w:rsidR="002B57FC" w:rsidRPr="001C1910" w:rsidRDefault="002B57FC" w:rsidP="00B059F0">
            <w:pPr>
              <w:pStyle w:val="NoSpacing"/>
              <w:rPr>
                <w:sz w:val="20"/>
                <w:szCs w:val="20"/>
                <w:highlight w:val="yellow"/>
              </w:rPr>
            </w:pPr>
            <w:r w:rsidRPr="001C1910">
              <w:rPr>
                <w:sz w:val="20"/>
                <w:szCs w:val="20"/>
              </w:rPr>
              <w:t>EPT Index</w:t>
            </w:r>
          </w:p>
        </w:tc>
        <w:tc>
          <w:tcPr>
            <w:tcW w:w="672" w:type="pct"/>
            <w:vAlign w:val="center"/>
          </w:tcPr>
          <w:p w14:paraId="6354F347" w14:textId="77777777" w:rsidR="002B57FC" w:rsidRPr="001C1910" w:rsidRDefault="002B57FC" w:rsidP="00B059F0">
            <w:pPr>
              <w:pStyle w:val="NoSpacing"/>
              <w:jc w:val="center"/>
              <w:rPr>
                <w:rFonts w:cstheme="minorHAnsi"/>
                <w:sz w:val="20"/>
                <w:szCs w:val="20"/>
              </w:rPr>
            </w:pPr>
            <w:r w:rsidRPr="001C1910">
              <w:rPr>
                <w:rFonts w:cstheme="minorHAnsi"/>
                <w:sz w:val="20"/>
                <w:szCs w:val="20"/>
              </w:rPr>
              <w:t>3</w:t>
            </w:r>
          </w:p>
          <w:p w14:paraId="4D05E527" w14:textId="77777777" w:rsidR="002B57FC" w:rsidRPr="001C1910" w:rsidRDefault="002B57FC" w:rsidP="00B059F0">
            <w:pPr>
              <w:pStyle w:val="NoSpacing"/>
              <w:jc w:val="center"/>
              <w:rPr>
                <w:sz w:val="20"/>
                <w:szCs w:val="20"/>
                <w:highlight w:val="yellow"/>
              </w:rPr>
            </w:pPr>
            <w:r w:rsidRPr="001C1910">
              <w:rPr>
                <w:rFonts w:cstheme="minorHAnsi"/>
                <w:sz w:val="20"/>
                <w:szCs w:val="20"/>
              </w:rPr>
              <w:t>1</w:t>
            </w:r>
          </w:p>
        </w:tc>
        <w:tc>
          <w:tcPr>
            <w:tcW w:w="765" w:type="pct"/>
            <w:vAlign w:val="center"/>
          </w:tcPr>
          <w:p w14:paraId="7634D465" w14:textId="77777777" w:rsidR="002B57FC" w:rsidRPr="001C1910" w:rsidRDefault="002B57FC" w:rsidP="001F4773">
            <w:pPr>
              <w:pStyle w:val="NoSpacing"/>
              <w:jc w:val="center"/>
              <w:rPr>
                <w:sz w:val="20"/>
                <w:szCs w:val="20"/>
                <w:highlight w:val="yellow"/>
              </w:rPr>
            </w:pPr>
            <w:r w:rsidRPr="001C1910">
              <w:rPr>
                <w:rFonts w:ascii="Calibri" w:hAnsi="Calibri"/>
              </w:rPr>
              <w:t>2.5</w:t>
            </w:r>
          </w:p>
        </w:tc>
        <w:tc>
          <w:tcPr>
            <w:tcW w:w="690" w:type="pct"/>
            <w:vAlign w:val="center"/>
          </w:tcPr>
          <w:p w14:paraId="63C50E9D" w14:textId="77777777" w:rsidR="002B57FC" w:rsidRPr="001C1910" w:rsidRDefault="002B57FC" w:rsidP="001F4773">
            <w:pPr>
              <w:pStyle w:val="NoSpacing"/>
              <w:jc w:val="center"/>
              <w:rPr>
                <w:sz w:val="20"/>
                <w:szCs w:val="20"/>
                <w:highlight w:val="yellow"/>
              </w:rPr>
            </w:pPr>
            <w:r w:rsidRPr="001C1910">
              <w:rPr>
                <w:rFonts w:ascii="Calibri" w:hAnsi="Calibri"/>
              </w:rPr>
              <w:t>2.</w:t>
            </w:r>
            <w:r w:rsidR="001F4773" w:rsidRPr="001C1910">
              <w:rPr>
                <w:rFonts w:ascii="Calibri" w:hAnsi="Calibri"/>
              </w:rPr>
              <w:t>1</w:t>
            </w:r>
          </w:p>
        </w:tc>
      </w:tr>
      <w:tr w:rsidR="002B57FC" w:rsidRPr="001C1910" w14:paraId="5BCC3A30" w14:textId="77777777" w:rsidTr="001F4773">
        <w:tc>
          <w:tcPr>
            <w:tcW w:w="790" w:type="pct"/>
            <w:vMerge/>
          </w:tcPr>
          <w:p w14:paraId="261702F9" w14:textId="77777777" w:rsidR="002B57FC" w:rsidRPr="001C1910" w:rsidRDefault="002B57FC" w:rsidP="00B059F0">
            <w:pPr>
              <w:pStyle w:val="NoSpacing"/>
              <w:rPr>
                <w:sz w:val="20"/>
                <w:szCs w:val="20"/>
                <w:highlight w:val="yellow"/>
              </w:rPr>
            </w:pPr>
          </w:p>
        </w:tc>
        <w:tc>
          <w:tcPr>
            <w:tcW w:w="748" w:type="pct"/>
            <w:vMerge/>
            <w:vAlign w:val="center"/>
          </w:tcPr>
          <w:p w14:paraId="5BD9CE44" w14:textId="77777777" w:rsidR="002B57FC" w:rsidRPr="001C1910" w:rsidRDefault="002B57FC" w:rsidP="00B059F0">
            <w:pPr>
              <w:pStyle w:val="NoSpacing"/>
              <w:rPr>
                <w:sz w:val="20"/>
                <w:szCs w:val="20"/>
                <w:highlight w:val="yellow"/>
              </w:rPr>
            </w:pPr>
          </w:p>
        </w:tc>
        <w:tc>
          <w:tcPr>
            <w:tcW w:w="1335" w:type="pct"/>
          </w:tcPr>
          <w:p w14:paraId="4DCAEF4D" w14:textId="77777777" w:rsidR="002B57FC" w:rsidRPr="001C1910" w:rsidRDefault="002B57FC" w:rsidP="00B059F0">
            <w:pPr>
              <w:pStyle w:val="NoSpacing"/>
              <w:rPr>
                <w:sz w:val="20"/>
                <w:szCs w:val="20"/>
                <w:highlight w:val="yellow"/>
              </w:rPr>
            </w:pPr>
            <w:r w:rsidRPr="001C1910">
              <w:rPr>
                <w:sz w:val="20"/>
                <w:szCs w:val="20"/>
              </w:rPr>
              <w:t>% EPT</w:t>
            </w:r>
          </w:p>
        </w:tc>
        <w:tc>
          <w:tcPr>
            <w:tcW w:w="672" w:type="pct"/>
            <w:vAlign w:val="center"/>
          </w:tcPr>
          <w:p w14:paraId="7D4B4CB0" w14:textId="77777777" w:rsidR="002B57FC" w:rsidRPr="001C1910" w:rsidRDefault="002B57FC" w:rsidP="00B059F0">
            <w:pPr>
              <w:pStyle w:val="NoSpacing"/>
              <w:jc w:val="center"/>
              <w:rPr>
                <w:sz w:val="20"/>
                <w:szCs w:val="20"/>
              </w:rPr>
            </w:pPr>
            <w:r w:rsidRPr="001C1910">
              <w:rPr>
                <w:sz w:val="20"/>
                <w:szCs w:val="20"/>
              </w:rPr>
              <w:t>4</w:t>
            </w:r>
            <w:r w:rsidR="00D06C9E" w:rsidRPr="001C1910">
              <w:rPr>
                <w:sz w:val="20"/>
                <w:szCs w:val="20"/>
              </w:rPr>
              <w:t>4</w:t>
            </w:r>
            <w:r w:rsidRPr="001C1910">
              <w:rPr>
                <w:sz w:val="20"/>
                <w:szCs w:val="20"/>
              </w:rPr>
              <w:t>%</w:t>
            </w:r>
          </w:p>
          <w:p w14:paraId="4CC9F579" w14:textId="77777777" w:rsidR="002B57FC" w:rsidRPr="001C1910" w:rsidRDefault="002B57FC" w:rsidP="00B059F0">
            <w:pPr>
              <w:pStyle w:val="NoSpacing"/>
              <w:jc w:val="center"/>
              <w:rPr>
                <w:sz w:val="20"/>
                <w:szCs w:val="20"/>
                <w:highlight w:val="yellow"/>
              </w:rPr>
            </w:pPr>
            <w:r w:rsidRPr="001C1910">
              <w:rPr>
                <w:sz w:val="20"/>
                <w:szCs w:val="20"/>
              </w:rPr>
              <w:t>1%</w:t>
            </w:r>
          </w:p>
        </w:tc>
        <w:tc>
          <w:tcPr>
            <w:tcW w:w="765" w:type="pct"/>
            <w:vAlign w:val="center"/>
          </w:tcPr>
          <w:p w14:paraId="7ADAEE68" w14:textId="77777777" w:rsidR="002B57FC" w:rsidRPr="001C1910" w:rsidRDefault="002B57FC" w:rsidP="001F4773">
            <w:pPr>
              <w:pStyle w:val="NoSpacing"/>
              <w:jc w:val="center"/>
              <w:rPr>
                <w:sz w:val="20"/>
                <w:szCs w:val="20"/>
                <w:highlight w:val="yellow"/>
              </w:rPr>
            </w:pPr>
            <w:r w:rsidRPr="001C1910">
              <w:rPr>
                <w:rFonts w:ascii="Calibri" w:hAnsi="Calibri"/>
              </w:rPr>
              <w:t>25%</w:t>
            </w:r>
          </w:p>
        </w:tc>
        <w:tc>
          <w:tcPr>
            <w:tcW w:w="690" w:type="pct"/>
            <w:vAlign w:val="center"/>
          </w:tcPr>
          <w:p w14:paraId="3BF9089D" w14:textId="77777777" w:rsidR="002B57FC" w:rsidRPr="001C1910" w:rsidRDefault="002B57FC" w:rsidP="001F4773">
            <w:pPr>
              <w:pStyle w:val="NoSpacing"/>
              <w:jc w:val="center"/>
              <w:rPr>
                <w:sz w:val="20"/>
                <w:szCs w:val="20"/>
                <w:highlight w:val="yellow"/>
              </w:rPr>
            </w:pPr>
            <w:r w:rsidRPr="001C1910">
              <w:rPr>
                <w:rFonts w:ascii="Calibri" w:hAnsi="Calibri"/>
              </w:rPr>
              <w:t>30%</w:t>
            </w:r>
          </w:p>
        </w:tc>
      </w:tr>
      <w:tr w:rsidR="002B57FC" w:rsidRPr="001C1910" w14:paraId="55C1A8ED" w14:textId="77777777" w:rsidTr="001F4773">
        <w:tc>
          <w:tcPr>
            <w:tcW w:w="790" w:type="pct"/>
            <w:vMerge/>
          </w:tcPr>
          <w:p w14:paraId="44E12465" w14:textId="77777777" w:rsidR="002B57FC" w:rsidRPr="001C1910" w:rsidRDefault="002B57FC" w:rsidP="00B059F0">
            <w:pPr>
              <w:pStyle w:val="NoSpacing"/>
              <w:rPr>
                <w:sz w:val="20"/>
                <w:szCs w:val="20"/>
                <w:highlight w:val="yellow"/>
              </w:rPr>
            </w:pPr>
          </w:p>
        </w:tc>
        <w:tc>
          <w:tcPr>
            <w:tcW w:w="748" w:type="pct"/>
            <w:vMerge/>
            <w:vAlign w:val="center"/>
          </w:tcPr>
          <w:p w14:paraId="0C3E122F" w14:textId="77777777" w:rsidR="002B57FC" w:rsidRPr="001C1910" w:rsidRDefault="002B57FC" w:rsidP="00B059F0">
            <w:pPr>
              <w:pStyle w:val="NoSpacing"/>
              <w:rPr>
                <w:sz w:val="20"/>
                <w:szCs w:val="20"/>
                <w:highlight w:val="yellow"/>
              </w:rPr>
            </w:pPr>
          </w:p>
        </w:tc>
        <w:tc>
          <w:tcPr>
            <w:tcW w:w="1335" w:type="pct"/>
          </w:tcPr>
          <w:p w14:paraId="444C403C" w14:textId="77777777" w:rsidR="002B57FC" w:rsidRPr="001C1910" w:rsidRDefault="002B57FC" w:rsidP="00B059F0">
            <w:pPr>
              <w:pStyle w:val="NoSpacing"/>
              <w:rPr>
                <w:sz w:val="20"/>
                <w:szCs w:val="20"/>
                <w:highlight w:val="yellow"/>
              </w:rPr>
            </w:pPr>
            <w:r w:rsidRPr="001C1910">
              <w:rPr>
                <w:sz w:val="20"/>
                <w:szCs w:val="20"/>
              </w:rPr>
              <w:t>Family Biotic Index</w:t>
            </w:r>
          </w:p>
        </w:tc>
        <w:tc>
          <w:tcPr>
            <w:tcW w:w="672" w:type="pct"/>
            <w:vAlign w:val="center"/>
          </w:tcPr>
          <w:p w14:paraId="3C490940" w14:textId="77777777" w:rsidR="002B57FC" w:rsidRPr="001C1910" w:rsidRDefault="002B57FC" w:rsidP="00B059F0">
            <w:pPr>
              <w:pStyle w:val="NoSpacing"/>
              <w:jc w:val="center"/>
              <w:rPr>
                <w:rFonts w:cstheme="minorHAnsi"/>
                <w:sz w:val="20"/>
                <w:szCs w:val="20"/>
              </w:rPr>
            </w:pPr>
            <w:r w:rsidRPr="001C1910">
              <w:rPr>
                <w:rFonts w:cstheme="minorHAnsi"/>
                <w:sz w:val="20"/>
                <w:szCs w:val="20"/>
              </w:rPr>
              <w:t>4.</w:t>
            </w:r>
            <w:r w:rsidR="00D06C9E" w:rsidRPr="001C1910">
              <w:rPr>
                <w:rFonts w:cstheme="minorHAnsi"/>
                <w:sz w:val="20"/>
                <w:szCs w:val="20"/>
              </w:rPr>
              <w:t>4</w:t>
            </w:r>
          </w:p>
          <w:p w14:paraId="58F4B2B7" w14:textId="77777777" w:rsidR="002B57FC" w:rsidRPr="001C1910" w:rsidRDefault="002B57FC" w:rsidP="00D06C9E">
            <w:pPr>
              <w:pStyle w:val="NoSpacing"/>
              <w:jc w:val="center"/>
              <w:rPr>
                <w:sz w:val="20"/>
                <w:szCs w:val="20"/>
                <w:highlight w:val="yellow"/>
              </w:rPr>
            </w:pPr>
            <w:r w:rsidRPr="001C1910">
              <w:rPr>
                <w:rFonts w:cstheme="minorHAnsi"/>
                <w:sz w:val="20"/>
                <w:szCs w:val="20"/>
              </w:rPr>
              <w:t>6.</w:t>
            </w:r>
            <w:r w:rsidR="00D06C9E" w:rsidRPr="001C1910">
              <w:rPr>
                <w:rFonts w:cstheme="minorHAnsi"/>
                <w:sz w:val="20"/>
                <w:szCs w:val="20"/>
              </w:rPr>
              <w:t>1</w:t>
            </w:r>
          </w:p>
        </w:tc>
        <w:tc>
          <w:tcPr>
            <w:tcW w:w="765" w:type="pct"/>
            <w:vAlign w:val="center"/>
          </w:tcPr>
          <w:p w14:paraId="3E7907D9" w14:textId="77777777" w:rsidR="002B57FC" w:rsidRPr="001C1910" w:rsidRDefault="002B57FC" w:rsidP="001F4773">
            <w:pPr>
              <w:pStyle w:val="NoSpacing"/>
              <w:jc w:val="center"/>
              <w:rPr>
                <w:sz w:val="20"/>
                <w:szCs w:val="20"/>
                <w:highlight w:val="yellow"/>
              </w:rPr>
            </w:pPr>
            <w:r w:rsidRPr="001C1910">
              <w:rPr>
                <w:rFonts w:ascii="Calibri" w:hAnsi="Calibri"/>
              </w:rPr>
              <w:t>5.5</w:t>
            </w:r>
          </w:p>
        </w:tc>
        <w:tc>
          <w:tcPr>
            <w:tcW w:w="690" w:type="pct"/>
            <w:vAlign w:val="center"/>
          </w:tcPr>
          <w:p w14:paraId="442EE2DA" w14:textId="77777777" w:rsidR="002B57FC" w:rsidRPr="001C1910" w:rsidRDefault="002B57FC" w:rsidP="001F4773">
            <w:pPr>
              <w:pStyle w:val="NoSpacing"/>
              <w:jc w:val="center"/>
              <w:rPr>
                <w:sz w:val="20"/>
                <w:szCs w:val="20"/>
                <w:highlight w:val="yellow"/>
              </w:rPr>
            </w:pPr>
            <w:r w:rsidRPr="001C1910">
              <w:rPr>
                <w:rFonts w:ascii="Calibri" w:hAnsi="Calibri"/>
              </w:rPr>
              <w:t>1.9</w:t>
            </w:r>
          </w:p>
        </w:tc>
      </w:tr>
      <w:tr w:rsidR="002B57FC" w:rsidRPr="001C1910" w14:paraId="222795DB" w14:textId="77777777" w:rsidTr="001F4773">
        <w:tc>
          <w:tcPr>
            <w:tcW w:w="790" w:type="pct"/>
            <w:vMerge/>
          </w:tcPr>
          <w:p w14:paraId="017A5CE0" w14:textId="77777777" w:rsidR="002B57FC" w:rsidRPr="001C1910" w:rsidRDefault="002B57FC" w:rsidP="00B059F0">
            <w:pPr>
              <w:pStyle w:val="NoSpacing"/>
              <w:rPr>
                <w:sz w:val="20"/>
                <w:szCs w:val="20"/>
                <w:highlight w:val="yellow"/>
              </w:rPr>
            </w:pPr>
          </w:p>
        </w:tc>
        <w:tc>
          <w:tcPr>
            <w:tcW w:w="748" w:type="pct"/>
            <w:vMerge/>
            <w:vAlign w:val="center"/>
          </w:tcPr>
          <w:p w14:paraId="4E49A982" w14:textId="77777777" w:rsidR="002B57FC" w:rsidRPr="001C1910" w:rsidRDefault="002B57FC" w:rsidP="00B059F0">
            <w:pPr>
              <w:pStyle w:val="NoSpacing"/>
              <w:rPr>
                <w:sz w:val="20"/>
                <w:szCs w:val="20"/>
                <w:highlight w:val="yellow"/>
              </w:rPr>
            </w:pPr>
          </w:p>
        </w:tc>
        <w:tc>
          <w:tcPr>
            <w:tcW w:w="1335" w:type="pct"/>
          </w:tcPr>
          <w:p w14:paraId="7AF8B98A" w14:textId="77777777" w:rsidR="002B57FC" w:rsidRPr="001C1910" w:rsidRDefault="002B57FC" w:rsidP="00B059F0">
            <w:pPr>
              <w:pStyle w:val="NoSpacing"/>
              <w:rPr>
                <w:sz w:val="20"/>
                <w:szCs w:val="20"/>
                <w:highlight w:val="yellow"/>
              </w:rPr>
            </w:pPr>
            <w:r w:rsidRPr="001C1910">
              <w:rPr>
                <w:sz w:val="20"/>
                <w:szCs w:val="20"/>
              </w:rPr>
              <w:t>% Dominant Family</w:t>
            </w:r>
          </w:p>
        </w:tc>
        <w:tc>
          <w:tcPr>
            <w:tcW w:w="672" w:type="pct"/>
            <w:vAlign w:val="center"/>
          </w:tcPr>
          <w:p w14:paraId="32F2DC38" w14:textId="77777777" w:rsidR="002B57FC" w:rsidRPr="001C1910" w:rsidRDefault="002B57FC" w:rsidP="00B059F0">
            <w:pPr>
              <w:pStyle w:val="NoSpacing"/>
              <w:jc w:val="center"/>
              <w:rPr>
                <w:rFonts w:cstheme="minorHAnsi"/>
                <w:sz w:val="20"/>
                <w:szCs w:val="20"/>
              </w:rPr>
            </w:pPr>
            <w:r w:rsidRPr="001C1910">
              <w:rPr>
                <w:rFonts w:cstheme="minorHAnsi"/>
                <w:sz w:val="20"/>
                <w:szCs w:val="20"/>
              </w:rPr>
              <w:t>3</w:t>
            </w:r>
            <w:r w:rsidR="00D06C9E" w:rsidRPr="001C1910">
              <w:rPr>
                <w:rFonts w:cstheme="minorHAnsi"/>
                <w:sz w:val="20"/>
                <w:szCs w:val="20"/>
              </w:rPr>
              <w:t>4</w:t>
            </w:r>
            <w:r w:rsidRPr="001C1910">
              <w:rPr>
                <w:rFonts w:cstheme="minorHAnsi"/>
                <w:sz w:val="20"/>
                <w:szCs w:val="20"/>
              </w:rPr>
              <w:t>%</w:t>
            </w:r>
          </w:p>
          <w:p w14:paraId="29F71834" w14:textId="77777777" w:rsidR="002B57FC" w:rsidRPr="001C1910" w:rsidRDefault="002B57FC" w:rsidP="00B059F0">
            <w:pPr>
              <w:pStyle w:val="NoSpacing"/>
              <w:jc w:val="center"/>
              <w:rPr>
                <w:sz w:val="20"/>
                <w:szCs w:val="20"/>
                <w:highlight w:val="yellow"/>
              </w:rPr>
            </w:pPr>
            <w:r w:rsidRPr="001C1910">
              <w:rPr>
                <w:rFonts w:cstheme="minorHAnsi"/>
                <w:sz w:val="20"/>
                <w:szCs w:val="20"/>
              </w:rPr>
              <w:t>83%</w:t>
            </w:r>
          </w:p>
        </w:tc>
        <w:tc>
          <w:tcPr>
            <w:tcW w:w="765" w:type="pct"/>
            <w:vAlign w:val="center"/>
          </w:tcPr>
          <w:p w14:paraId="07683DCA" w14:textId="77777777" w:rsidR="002B57FC" w:rsidRPr="001C1910" w:rsidRDefault="002B57FC" w:rsidP="001F4773">
            <w:pPr>
              <w:pStyle w:val="NoSpacing"/>
              <w:jc w:val="center"/>
              <w:rPr>
                <w:sz w:val="20"/>
                <w:szCs w:val="20"/>
                <w:highlight w:val="yellow"/>
              </w:rPr>
            </w:pPr>
            <w:r w:rsidRPr="001C1910">
              <w:rPr>
                <w:rFonts w:ascii="Calibri" w:hAnsi="Calibri"/>
              </w:rPr>
              <w:t>49%</w:t>
            </w:r>
          </w:p>
        </w:tc>
        <w:tc>
          <w:tcPr>
            <w:tcW w:w="690" w:type="pct"/>
            <w:vAlign w:val="center"/>
          </w:tcPr>
          <w:p w14:paraId="45171904" w14:textId="77777777" w:rsidR="002B57FC" w:rsidRPr="001C1910" w:rsidRDefault="002B57FC" w:rsidP="001F4773">
            <w:pPr>
              <w:pStyle w:val="NoSpacing"/>
              <w:jc w:val="center"/>
              <w:rPr>
                <w:sz w:val="20"/>
                <w:szCs w:val="20"/>
                <w:highlight w:val="yellow"/>
              </w:rPr>
            </w:pPr>
            <w:r w:rsidRPr="001C1910">
              <w:rPr>
                <w:rFonts w:ascii="Calibri" w:hAnsi="Calibri"/>
              </w:rPr>
              <w:t>25</w:t>
            </w:r>
            <w:r w:rsidR="001F4773" w:rsidRPr="001C1910">
              <w:rPr>
                <w:rFonts w:ascii="Calibri" w:hAnsi="Calibri"/>
              </w:rPr>
              <w:t>%</w:t>
            </w:r>
          </w:p>
        </w:tc>
      </w:tr>
      <w:tr w:rsidR="002B57FC" w:rsidRPr="001C1910" w14:paraId="7B49145D" w14:textId="77777777" w:rsidTr="001F4773">
        <w:tc>
          <w:tcPr>
            <w:tcW w:w="790" w:type="pct"/>
            <w:vMerge/>
          </w:tcPr>
          <w:p w14:paraId="63ACBF82" w14:textId="77777777" w:rsidR="002B57FC" w:rsidRPr="001C1910" w:rsidRDefault="002B57FC" w:rsidP="00B059F0">
            <w:pPr>
              <w:pStyle w:val="NoSpacing"/>
              <w:rPr>
                <w:sz w:val="20"/>
                <w:szCs w:val="20"/>
                <w:highlight w:val="yellow"/>
              </w:rPr>
            </w:pPr>
          </w:p>
        </w:tc>
        <w:tc>
          <w:tcPr>
            <w:tcW w:w="748" w:type="pct"/>
            <w:vMerge/>
            <w:vAlign w:val="center"/>
          </w:tcPr>
          <w:p w14:paraId="753BCCF8" w14:textId="77777777" w:rsidR="002B57FC" w:rsidRPr="001C1910" w:rsidRDefault="002B57FC" w:rsidP="00B059F0">
            <w:pPr>
              <w:pStyle w:val="NoSpacing"/>
              <w:rPr>
                <w:sz w:val="20"/>
                <w:szCs w:val="20"/>
                <w:highlight w:val="yellow"/>
              </w:rPr>
            </w:pPr>
          </w:p>
        </w:tc>
        <w:tc>
          <w:tcPr>
            <w:tcW w:w="1335" w:type="pct"/>
          </w:tcPr>
          <w:p w14:paraId="123331C5" w14:textId="77777777" w:rsidR="002B57FC" w:rsidRPr="001C1910" w:rsidRDefault="002B57FC" w:rsidP="00B059F0">
            <w:pPr>
              <w:pStyle w:val="NoSpacing"/>
              <w:rPr>
                <w:sz w:val="20"/>
                <w:szCs w:val="20"/>
                <w:highlight w:val="yellow"/>
              </w:rPr>
            </w:pPr>
            <w:r w:rsidRPr="001C1910">
              <w:rPr>
                <w:sz w:val="20"/>
                <w:szCs w:val="20"/>
              </w:rPr>
              <w:t>% Dipteran &amp; Non-insects</w:t>
            </w:r>
          </w:p>
        </w:tc>
        <w:tc>
          <w:tcPr>
            <w:tcW w:w="672" w:type="pct"/>
            <w:vAlign w:val="center"/>
          </w:tcPr>
          <w:p w14:paraId="510906CA" w14:textId="77777777" w:rsidR="002B57FC" w:rsidRPr="001C1910" w:rsidRDefault="002B57FC" w:rsidP="00B059F0">
            <w:pPr>
              <w:pStyle w:val="NoSpacing"/>
              <w:jc w:val="center"/>
              <w:rPr>
                <w:rFonts w:cstheme="minorHAnsi"/>
                <w:sz w:val="20"/>
                <w:szCs w:val="20"/>
              </w:rPr>
            </w:pPr>
            <w:r w:rsidRPr="001C1910">
              <w:rPr>
                <w:rFonts w:cstheme="minorHAnsi"/>
                <w:sz w:val="20"/>
                <w:szCs w:val="20"/>
              </w:rPr>
              <w:t>5</w:t>
            </w:r>
            <w:r w:rsidR="00D06C9E" w:rsidRPr="001C1910">
              <w:rPr>
                <w:rFonts w:cstheme="minorHAnsi"/>
                <w:sz w:val="20"/>
                <w:szCs w:val="20"/>
              </w:rPr>
              <w:t>3</w:t>
            </w:r>
            <w:r w:rsidRPr="001C1910">
              <w:rPr>
                <w:rFonts w:cstheme="minorHAnsi"/>
                <w:sz w:val="20"/>
                <w:szCs w:val="20"/>
              </w:rPr>
              <w:t>%</w:t>
            </w:r>
          </w:p>
          <w:p w14:paraId="6256645F" w14:textId="77777777" w:rsidR="002B57FC" w:rsidRPr="001C1910" w:rsidRDefault="002B57FC" w:rsidP="00B059F0">
            <w:pPr>
              <w:pStyle w:val="NoSpacing"/>
              <w:jc w:val="center"/>
              <w:rPr>
                <w:sz w:val="20"/>
                <w:szCs w:val="20"/>
                <w:highlight w:val="yellow"/>
              </w:rPr>
            </w:pPr>
            <w:r w:rsidRPr="001C1910">
              <w:rPr>
                <w:rFonts w:cstheme="minorHAnsi"/>
                <w:sz w:val="20"/>
                <w:szCs w:val="20"/>
              </w:rPr>
              <w:t>92%</w:t>
            </w:r>
          </w:p>
        </w:tc>
        <w:tc>
          <w:tcPr>
            <w:tcW w:w="765" w:type="pct"/>
            <w:vAlign w:val="center"/>
          </w:tcPr>
          <w:p w14:paraId="27558D6B" w14:textId="77777777" w:rsidR="002B57FC" w:rsidRPr="001C1910" w:rsidRDefault="002B57FC" w:rsidP="001F4773">
            <w:pPr>
              <w:pStyle w:val="NoSpacing"/>
              <w:jc w:val="center"/>
              <w:rPr>
                <w:sz w:val="20"/>
                <w:szCs w:val="20"/>
                <w:highlight w:val="yellow"/>
              </w:rPr>
            </w:pPr>
            <w:r w:rsidRPr="001C1910">
              <w:rPr>
                <w:rFonts w:ascii="Calibri" w:hAnsi="Calibri"/>
              </w:rPr>
              <w:t>63%</w:t>
            </w:r>
          </w:p>
        </w:tc>
        <w:tc>
          <w:tcPr>
            <w:tcW w:w="690" w:type="pct"/>
            <w:vAlign w:val="center"/>
          </w:tcPr>
          <w:p w14:paraId="181F13D8" w14:textId="77777777" w:rsidR="002B57FC" w:rsidRPr="001C1910" w:rsidRDefault="002B57FC" w:rsidP="001F4773">
            <w:pPr>
              <w:pStyle w:val="NoSpacing"/>
              <w:jc w:val="center"/>
              <w:rPr>
                <w:sz w:val="20"/>
                <w:szCs w:val="20"/>
                <w:highlight w:val="yellow"/>
              </w:rPr>
            </w:pPr>
            <w:r w:rsidRPr="001C1910">
              <w:rPr>
                <w:rFonts w:ascii="Calibri" w:hAnsi="Calibri"/>
              </w:rPr>
              <w:t>32</w:t>
            </w:r>
            <w:r w:rsidR="001F4773" w:rsidRPr="001C1910">
              <w:rPr>
                <w:rFonts w:ascii="Calibri" w:hAnsi="Calibri"/>
              </w:rPr>
              <w:t>%</w:t>
            </w:r>
          </w:p>
        </w:tc>
      </w:tr>
      <w:tr w:rsidR="002B57FC" w:rsidRPr="001C1910" w14:paraId="3B3A5ED4" w14:textId="77777777" w:rsidTr="001F4773">
        <w:tc>
          <w:tcPr>
            <w:tcW w:w="790" w:type="pct"/>
            <w:vMerge/>
          </w:tcPr>
          <w:p w14:paraId="3D9F3E41" w14:textId="77777777" w:rsidR="002B57FC" w:rsidRPr="001C1910" w:rsidRDefault="002B57FC" w:rsidP="00B059F0">
            <w:pPr>
              <w:pStyle w:val="NoSpacing"/>
              <w:rPr>
                <w:sz w:val="20"/>
                <w:szCs w:val="20"/>
                <w:highlight w:val="yellow"/>
              </w:rPr>
            </w:pPr>
          </w:p>
        </w:tc>
        <w:tc>
          <w:tcPr>
            <w:tcW w:w="748" w:type="pct"/>
            <w:vMerge/>
            <w:vAlign w:val="center"/>
          </w:tcPr>
          <w:p w14:paraId="212410DE" w14:textId="77777777" w:rsidR="002B57FC" w:rsidRPr="001C1910" w:rsidRDefault="002B57FC" w:rsidP="00B059F0">
            <w:pPr>
              <w:pStyle w:val="NoSpacing"/>
              <w:rPr>
                <w:sz w:val="20"/>
                <w:szCs w:val="20"/>
              </w:rPr>
            </w:pPr>
          </w:p>
        </w:tc>
        <w:tc>
          <w:tcPr>
            <w:tcW w:w="1335" w:type="pct"/>
          </w:tcPr>
          <w:p w14:paraId="7FA7D289" w14:textId="77777777" w:rsidR="002B57FC" w:rsidRPr="001C1910" w:rsidRDefault="002B57FC" w:rsidP="00B059F0">
            <w:pPr>
              <w:pStyle w:val="NoSpacing"/>
              <w:rPr>
                <w:sz w:val="20"/>
                <w:szCs w:val="20"/>
              </w:rPr>
            </w:pPr>
            <w:r w:rsidRPr="001C1910">
              <w:rPr>
                <w:sz w:val="20"/>
                <w:szCs w:val="20"/>
              </w:rPr>
              <w:t>% Collector Gatherers</w:t>
            </w:r>
          </w:p>
        </w:tc>
        <w:tc>
          <w:tcPr>
            <w:tcW w:w="672" w:type="pct"/>
            <w:vAlign w:val="center"/>
          </w:tcPr>
          <w:p w14:paraId="6444D352" w14:textId="77777777" w:rsidR="002B57FC" w:rsidRPr="001C1910" w:rsidRDefault="00D06C9E" w:rsidP="00B059F0">
            <w:pPr>
              <w:pStyle w:val="NoSpacing"/>
              <w:jc w:val="center"/>
              <w:rPr>
                <w:rFonts w:cstheme="minorHAnsi"/>
                <w:sz w:val="20"/>
                <w:szCs w:val="20"/>
              </w:rPr>
            </w:pPr>
            <w:r w:rsidRPr="001C1910">
              <w:rPr>
                <w:rFonts w:cstheme="minorHAnsi"/>
                <w:sz w:val="20"/>
                <w:szCs w:val="20"/>
              </w:rPr>
              <w:t>51</w:t>
            </w:r>
            <w:r w:rsidR="002B57FC" w:rsidRPr="001C1910">
              <w:rPr>
                <w:rFonts w:cstheme="minorHAnsi"/>
                <w:sz w:val="20"/>
                <w:szCs w:val="20"/>
              </w:rPr>
              <w:t>%</w:t>
            </w:r>
          </w:p>
          <w:p w14:paraId="3F6BCCE0" w14:textId="77777777" w:rsidR="002B57FC" w:rsidRPr="001C1910" w:rsidRDefault="002B57FC" w:rsidP="00B059F0">
            <w:pPr>
              <w:pStyle w:val="NoSpacing"/>
              <w:jc w:val="center"/>
              <w:rPr>
                <w:rFonts w:cstheme="minorHAnsi"/>
                <w:sz w:val="20"/>
                <w:szCs w:val="20"/>
                <w:highlight w:val="yellow"/>
              </w:rPr>
            </w:pPr>
            <w:r w:rsidRPr="001C1910">
              <w:rPr>
                <w:rFonts w:cstheme="minorHAnsi"/>
                <w:sz w:val="20"/>
                <w:szCs w:val="20"/>
              </w:rPr>
              <w:t>94%</w:t>
            </w:r>
          </w:p>
        </w:tc>
        <w:tc>
          <w:tcPr>
            <w:tcW w:w="765" w:type="pct"/>
            <w:vAlign w:val="center"/>
          </w:tcPr>
          <w:p w14:paraId="259F9048" w14:textId="77777777" w:rsidR="002B57FC" w:rsidRPr="001C1910" w:rsidRDefault="002B57FC" w:rsidP="001F4773">
            <w:pPr>
              <w:pStyle w:val="NoSpacing"/>
              <w:jc w:val="center"/>
              <w:rPr>
                <w:sz w:val="20"/>
                <w:szCs w:val="20"/>
                <w:highlight w:val="yellow"/>
              </w:rPr>
            </w:pPr>
            <w:r w:rsidRPr="001C1910">
              <w:rPr>
                <w:rFonts w:ascii="Calibri" w:hAnsi="Calibri"/>
              </w:rPr>
              <w:t>60%</w:t>
            </w:r>
          </w:p>
        </w:tc>
        <w:tc>
          <w:tcPr>
            <w:tcW w:w="690" w:type="pct"/>
            <w:vAlign w:val="center"/>
          </w:tcPr>
          <w:p w14:paraId="756EEB00" w14:textId="77777777" w:rsidR="002B57FC" w:rsidRPr="001C1910" w:rsidRDefault="002B57FC" w:rsidP="001F4773">
            <w:pPr>
              <w:pStyle w:val="NoSpacing"/>
              <w:jc w:val="center"/>
              <w:rPr>
                <w:rFonts w:cstheme="minorHAnsi"/>
                <w:sz w:val="20"/>
                <w:szCs w:val="20"/>
                <w:highlight w:val="yellow"/>
              </w:rPr>
            </w:pPr>
            <w:r w:rsidRPr="001C1910">
              <w:rPr>
                <w:rFonts w:ascii="Calibri" w:hAnsi="Calibri"/>
              </w:rPr>
              <w:t>30</w:t>
            </w:r>
            <w:r w:rsidR="001F4773" w:rsidRPr="001C1910">
              <w:rPr>
                <w:rFonts w:ascii="Calibri" w:hAnsi="Calibri"/>
              </w:rPr>
              <w:t>%</w:t>
            </w:r>
          </w:p>
        </w:tc>
      </w:tr>
      <w:tr w:rsidR="002B57FC" w:rsidRPr="001C1910" w14:paraId="51D35E28" w14:textId="77777777" w:rsidTr="001F4773">
        <w:tc>
          <w:tcPr>
            <w:tcW w:w="790" w:type="pct"/>
            <w:vMerge/>
          </w:tcPr>
          <w:p w14:paraId="4954C05C" w14:textId="77777777" w:rsidR="002B57FC" w:rsidRPr="001C1910" w:rsidRDefault="002B57FC" w:rsidP="00B059F0">
            <w:pPr>
              <w:pStyle w:val="NoSpacing"/>
              <w:rPr>
                <w:sz w:val="20"/>
                <w:szCs w:val="20"/>
                <w:highlight w:val="yellow"/>
              </w:rPr>
            </w:pPr>
          </w:p>
        </w:tc>
        <w:tc>
          <w:tcPr>
            <w:tcW w:w="748" w:type="pct"/>
            <w:vMerge/>
            <w:vAlign w:val="center"/>
          </w:tcPr>
          <w:p w14:paraId="53645EFD" w14:textId="77777777" w:rsidR="002B57FC" w:rsidRPr="001C1910" w:rsidRDefault="002B57FC" w:rsidP="00B059F0">
            <w:pPr>
              <w:pStyle w:val="NoSpacing"/>
              <w:rPr>
                <w:sz w:val="20"/>
                <w:szCs w:val="20"/>
              </w:rPr>
            </w:pPr>
          </w:p>
        </w:tc>
        <w:tc>
          <w:tcPr>
            <w:tcW w:w="1335" w:type="pct"/>
            <w:shd w:val="clear" w:color="auto" w:fill="C6D9F1" w:themeFill="text2" w:themeFillTint="33"/>
            <w:vAlign w:val="center"/>
          </w:tcPr>
          <w:p w14:paraId="4C9CFA62" w14:textId="77777777" w:rsidR="002B57FC" w:rsidRPr="001C1910" w:rsidRDefault="002B57FC" w:rsidP="001F4773">
            <w:pPr>
              <w:pStyle w:val="NoSpacing"/>
              <w:jc w:val="center"/>
              <w:rPr>
                <w:b/>
                <w:sz w:val="20"/>
                <w:szCs w:val="20"/>
              </w:rPr>
            </w:pPr>
            <w:r w:rsidRPr="001C1910">
              <w:rPr>
                <w:b/>
                <w:sz w:val="20"/>
                <w:szCs w:val="20"/>
              </w:rPr>
              <w:t>Total Score</w:t>
            </w:r>
          </w:p>
          <w:p w14:paraId="3D3E5FB6" w14:textId="77777777" w:rsidR="002B57FC" w:rsidRPr="001C1910" w:rsidRDefault="002B57FC" w:rsidP="001F4773">
            <w:pPr>
              <w:pStyle w:val="NoSpacing"/>
              <w:jc w:val="center"/>
              <w:rPr>
                <w:sz w:val="20"/>
                <w:szCs w:val="20"/>
              </w:rPr>
            </w:pPr>
            <w:r w:rsidRPr="001C1910">
              <w:rPr>
                <w:b/>
                <w:sz w:val="20"/>
                <w:szCs w:val="20"/>
              </w:rPr>
              <w:t>Max = 33</w:t>
            </w:r>
          </w:p>
        </w:tc>
        <w:tc>
          <w:tcPr>
            <w:tcW w:w="672" w:type="pct"/>
            <w:shd w:val="clear" w:color="auto" w:fill="C6D9F1" w:themeFill="text2" w:themeFillTint="33"/>
            <w:vAlign w:val="center"/>
          </w:tcPr>
          <w:p w14:paraId="1CEAA85A" w14:textId="77777777" w:rsidR="002B57FC" w:rsidRPr="001C1910" w:rsidRDefault="002B57FC" w:rsidP="00B059F0">
            <w:pPr>
              <w:pStyle w:val="NoSpacing"/>
              <w:jc w:val="center"/>
              <w:rPr>
                <w:rFonts w:cstheme="minorHAnsi"/>
                <w:sz w:val="20"/>
                <w:szCs w:val="20"/>
              </w:rPr>
            </w:pPr>
            <w:r w:rsidRPr="001C1910">
              <w:rPr>
                <w:rFonts w:cstheme="minorHAnsi"/>
                <w:sz w:val="20"/>
                <w:szCs w:val="20"/>
              </w:rPr>
              <w:t>24</w:t>
            </w:r>
          </w:p>
          <w:p w14:paraId="7149595D" w14:textId="77777777" w:rsidR="002B57FC" w:rsidRPr="001C1910" w:rsidRDefault="00D06C9E" w:rsidP="00B059F0">
            <w:pPr>
              <w:pStyle w:val="NoSpacing"/>
              <w:jc w:val="center"/>
              <w:rPr>
                <w:rFonts w:cstheme="minorHAnsi"/>
                <w:sz w:val="20"/>
                <w:szCs w:val="20"/>
                <w:highlight w:val="yellow"/>
              </w:rPr>
            </w:pPr>
            <w:r w:rsidRPr="001C1910">
              <w:rPr>
                <w:rFonts w:cstheme="minorHAnsi"/>
                <w:sz w:val="20"/>
                <w:szCs w:val="20"/>
              </w:rPr>
              <w:t>6</w:t>
            </w:r>
          </w:p>
        </w:tc>
        <w:tc>
          <w:tcPr>
            <w:tcW w:w="765" w:type="pct"/>
            <w:shd w:val="clear" w:color="auto" w:fill="C6D9F1" w:themeFill="text2" w:themeFillTint="33"/>
            <w:vAlign w:val="center"/>
          </w:tcPr>
          <w:p w14:paraId="25F6285E" w14:textId="77777777" w:rsidR="002B57FC" w:rsidRPr="001C1910" w:rsidRDefault="00D06C9E" w:rsidP="00B059F0">
            <w:pPr>
              <w:pStyle w:val="NoSpacing"/>
              <w:jc w:val="center"/>
              <w:rPr>
                <w:sz w:val="20"/>
                <w:szCs w:val="20"/>
                <w:highlight w:val="yellow"/>
              </w:rPr>
            </w:pPr>
            <w:r w:rsidRPr="001C1910">
              <w:rPr>
                <w:rFonts w:ascii="Calibri" w:hAnsi="Calibri"/>
              </w:rPr>
              <w:t>15.9</w:t>
            </w:r>
          </w:p>
        </w:tc>
        <w:tc>
          <w:tcPr>
            <w:tcW w:w="690" w:type="pct"/>
            <w:shd w:val="clear" w:color="auto" w:fill="C6D9F1" w:themeFill="text2" w:themeFillTint="33"/>
            <w:vAlign w:val="center"/>
          </w:tcPr>
          <w:p w14:paraId="6F77610F" w14:textId="77777777" w:rsidR="002B57FC" w:rsidRPr="001C1910" w:rsidRDefault="00D06C9E" w:rsidP="00B059F0">
            <w:pPr>
              <w:pStyle w:val="NoSpacing"/>
              <w:jc w:val="center"/>
              <w:rPr>
                <w:rFonts w:cstheme="minorHAnsi"/>
                <w:sz w:val="20"/>
                <w:szCs w:val="20"/>
                <w:highlight w:val="yellow"/>
              </w:rPr>
            </w:pPr>
            <w:r w:rsidRPr="001C1910">
              <w:rPr>
                <w:rFonts w:ascii="Calibri" w:hAnsi="Calibri"/>
              </w:rPr>
              <w:t>7.9</w:t>
            </w:r>
          </w:p>
        </w:tc>
      </w:tr>
      <w:tr w:rsidR="002B57FC" w:rsidRPr="001C1910" w14:paraId="43BB83CA" w14:textId="77777777" w:rsidTr="00B059F0">
        <w:trPr>
          <w:trHeight w:val="136"/>
        </w:trPr>
        <w:tc>
          <w:tcPr>
            <w:tcW w:w="790" w:type="pct"/>
            <w:vMerge/>
          </w:tcPr>
          <w:p w14:paraId="34CFF8FA" w14:textId="77777777" w:rsidR="002B57FC" w:rsidRPr="001C1910" w:rsidRDefault="002B57FC" w:rsidP="00B059F0">
            <w:pPr>
              <w:pStyle w:val="NoSpacing"/>
              <w:rPr>
                <w:sz w:val="20"/>
                <w:szCs w:val="20"/>
                <w:highlight w:val="yellow"/>
              </w:rPr>
            </w:pPr>
          </w:p>
        </w:tc>
        <w:tc>
          <w:tcPr>
            <w:tcW w:w="748" w:type="pct"/>
            <w:vMerge w:val="restart"/>
            <w:vAlign w:val="center"/>
          </w:tcPr>
          <w:p w14:paraId="298F5D7F" w14:textId="77777777" w:rsidR="002B57FC" w:rsidRPr="001C1910" w:rsidRDefault="002B57FC" w:rsidP="00B059F0">
            <w:pPr>
              <w:pStyle w:val="NoSpacing"/>
              <w:rPr>
                <w:sz w:val="20"/>
                <w:szCs w:val="20"/>
              </w:rPr>
            </w:pPr>
            <w:r w:rsidRPr="001C1910">
              <w:rPr>
                <w:sz w:val="20"/>
                <w:szCs w:val="20"/>
              </w:rPr>
              <w:t>POR 2</w:t>
            </w:r>
          </w:p>
          <w:p w14:paraId="7C02A055" w14:textId="77777777" w:rsidR="002B57FC" w:rsidRPr="001C1910" w:rsidRDefault="002B57FC" w:rsidP="00B059F0">
            <w:pPr>
              <w:pStyle w:val="NoSpacing"/>
              <w:rPr>
                <w:sz w:val="20"/>
                <w:szCs w:val="20"/>
              </w:rPr>
            </w:pPr>
            <w:r w:rsidRPr="001C1910">
              <w:rPr>
                <w:sz w:val="20"/>
                <w:szCs w:val="20"/>
              </w:rPr>
              <w:t>(2010)</w:t>
            </w:r>
          </w:p>
          <w:p w14:paraId="0BCDDCDC" w14:textId="77777777" w:rsidR="002B57FC" w:rsidRPr="001C1910" w:rsidRDefault="002B57FC" w:rsidP="00B059F0">
            <w:pPr>
              <w:pStyle w:val="NoSpacing"/>
              <w:rPr>
                <w:sz w:val="20"/>
                <w:szCs w:val="20"/>
              </w:rPr>
            </w:pPr>
            <w:proofErr w:type="spellStart"/>
            <w:r w:rsidRPr="001C1910">
              <w:rPr>
                <w:sz w:val="20"/>
                <w:szCs w:val="20"/>
              </w:rPr>
              <w:t>Simuliidae</w:t>
            </w:r>
            <w:proofErr w:type="spellEnd"/>
          </w:p>
          <w:p w14:paraId="739EA0B0" w14:textId="77777777" w:rsidR="002B57FC" w:rsidRPr="001C1910" w:rsidRDefault="002B57FC" w:rsidP="00B059F0">
            <w:pPr>
              <w:pStyle w:val="NoSpacing"/>
              <w:rPr>
                <w:sz w:val="20"/>
                <w:szCs w:val="20"/>
              </w:rPr>
            </w:pPr>
          </w:p>
          <w:p w14:paraId="278765B1" w14:textId="77777777" w:rsidR="002B57FC" w:rsidRPr="001C1910" w:rsidRDefault="002B57FC" w:rsidP="00B059F0">
            <w:pPr>
              <w:pStyle w:val="NoSpacing"/>
              <w:rPr>
                <w:sz w:val="20"/>
                <w:szCs w:val="20"/>
              </w:rPr>
            </w:pPr>
            <w:r w:rsidRPr="001C1910">
              <w:rPr>
                <w:sz w:val="20"/>
                <w:szCs w:val="20"/>
              </w:rPr>
              <w:t>(2011)</w:t>
            </w:r>
          </w:p>
          <w:p w14:paraId="1055048E" w14:textId="77777777" w:rsidR="002B57FC" w:rsidRPr="001C1910" w:rsidRDefault="002B57FC" w:rsidP="00B059F0">
            <w:pPr>
              <w:pStyle w:val="NoSpacing"/>
              <w:rPr>
                <w:sz w:val="20"/>
                <w:szCs w:val="20"/>
              </w:rPr>
            </w:pPr>
            <w:proofErr w:type="spellStart"/>
            <w:r w:rsidRPr="001C1910">
              <w:rPr>
                <w:sz w:val="20"/>
                <w:szCs w:val="20"/>
              </w:rPr>
              <w:t>Elmidae</w:t>
            </w:r>
            <w:proofErr w:type="spellEnd"/>
          </w:p>
          <w:p w14:paraId="289C797A" w14:textId="77777777" w:rsidR="002B57FC" w:rsidRPr="001C1910" w:rsidRDefault="002B57FC" w:rsidP="00B059F0">
            <w:pPr>
              <w:pStyle w:val="NoSpacing"/>
              <w:rPr>
                <w:sz w:val="20"/>
                <w:szCs w:val="20"/>
              </w:rPr>
            </w:pPr>
          </w:p>
          <w:p w14:paraId="15ED1883" w14:textId="77777777" w:rsidR="002B57FC" w:rsidRPr="001C1910" w:rsidRDefault="002B57FC" w:rsidP="00B059F0">
            <w:pPr>
              <w:pStyle w:val="NoSpacing"/>
              <w:rPr>
                <w:sz w:val="20"/>
                <w:szCs w:val="20"/>
              </w:rPr>
            </w:pPr>
            <w:r w:rsidRPr="001C1910">
              <w:rPr>
                <w:sz w:val="20"/>
                <w:szCs w:val="20"/>
              </w:rPr>
              <w:t xml:space="preserve">Northwest Great Plains </w:t>
            </w:r>
          </w:p>
          <w:p w14:paraId="43D20F3D" w14:textId="77777777" w:rsidR="002B57FC" w:rsidRPr="001C1910" w:rsidRDefault="002B57FC" w:rsidP="00B059F0">
            <w:pPr>
              <w:pStyle w:val="NoSpacing"/>
              <w:rPr>
                <w:sz w:val="20"/>
                <w:szCs w:val="20"/>
                <w:highlight w:val="yellow"/>
              </w:rPr>
            </w:pPr>
            <w:r w:rsidRPr="001C1910">
              <w:rPr>
                <w:sz w:val="20"/>
                <w:szCs w:val="20"/>
              </w:rPr>
              <w:t>Ecoregion</w:t>
            </w:r>
          </w:p>
        </w:tc>
        <w:tc>
          <w:tcPr>
            <w:tcW w:w="1335" w:type="pct"/>
          </w:tcPr>
          <w:p w14:paraId="6C9F7318" w14:textId="77777777" w:rsidR="002B57FC" w:rsidRPr="001C1910" w:rsidRDefault="002B57FC" w:rsidP="00B059F0">
            <w:pPr>
              <w:pStyle w:val="NoSpacing"/>
              <w:rPr>
                <w:sz w:val="20"/>
                <w:szCs w:val="20"/>
                <w:highlight w:val="yellow"/>
              </w:rPr>
            </w:pPr>
            <w:r w:rsidRPr="001C1910">
              <w:rPr>
                <w:sz w:val="20"/>
                <w:szCs w:val="20"/>
              </w:rPr>
              <w:t>Taxa Richness</w:t>
            </w:r>
          </w:p>
        </w:tc>
        <w:tc>
          <w:tcPr>
            <w:tcW w:w="672" w:type="pct"/>
            <w:vAlign w:val="center"/>
          </w:tcPr>
          <w:p w14:paraId="3C0F5B0D" w14:textId="77777777" w:rsidR="002B57FC" w:rsidRPr="001C1910" w:rsidRDefault="002B57FC" w:rsidP="00B059F0">
            <w:pPr>
              <w:pStyle w:val="NoSpacing"/>
              <w:jc w:val="center"/>
              <w:rPr>
                <w:sz w:val="20"/>
                <w:szCs w:val="20"/>
              </w:rPr>
            </w:pPr>
            <w:r w:rsidRPr="001C1910">
              <w:rPr>
                <w:sz w:val="20"/>
                <w:szCs w:val="20"/>
              </w:rPr>
              <w:t>6</w:t>
            </w:r>
          </w:p>
          <w:p w14:paraId="3424DAF7" w14:textId="77777777" w:rsidR="002B57FC" w:rsidRPr="001C1910" w:rsidRDefault="002B57FC" w:rsidP="00B059F0">
            <w:pPr>
              <w:pStyle w:val="NoSpacing"/>
              <w:jc w:val="center"/>
              <w:rPr>
                <w:sz w:val="20"/>
                <w:szCs w:val="20"/>
                <w:highlight w:val="yellow"/>
              </w:rPr>
            </w:pPr>
            <w:r w:rsidRPr="001C1910">
              <w:rPr>
                <w:sz w:val="20"/>
                <w:szCs w:val="20"/>
              </w:rPr>
              <w:t>9</w:t>
            </w:r>
          </w:p>
        </w:tc>
        <w:tc>
          <w:tcPr>
            <w:tcW w:w="765" w:type="pct"/>
            <w:vAlign w:val="center"/>
          </w:tcPr>
          <w:p w14:paraId="04F0F606" w14:textId="77777777" w:rsidR="002B57FC" w:rsidRPr="001C1910" w:rsidRDefault="001F4773" w:rsidP="00B059F0">
            <w:pPr>
              <w:pStyle w:val="NoSpacing"/>
              <w:jc w:val="center"/>
              <w:rPr>
                <w:sz w:val="20"/>
                <w:szCs w:val="20"/>
                <w:highlight w:val="yellow"/>
              </w:rPr>
            </w:pPr>
            <w:r w:rsidRPr="001C1910">
              <w:rPr>
                <w:rFonts w:ascii="Calibri" w:hAnsi="Calibri"/>
              </w:rPr>
              <w:t>10.0</w:t>
            </w:r>
          </w:p>
        </w:tc>
        <w:tc>
          <w:tcPr>
            <w:tcW w:w="690" w:type="pct"/>
            <w:vAlign w:val="center"/>
          </w:tcPr>
          <w:p w14:paraId="2B1AF1D0" w14:textId="77777777" w:rsidR="002B57FC" w:rsidRPr="001C1910" w:rsidRDefault="001F4773" w:rsidP="00B059F0">
            <w:pPr>
              <w:pStyle w:val="NoSpacing"/>
              <w:jc w:val="center"/>
              <w:rPr>
                <w:sz w:val="20"/>
                <w:szCs w:val="20"/>
                <w:highlight w:val="yellow"/>
              </w:rPr>
            </w:pPr>
            <w:r w:rsidRPr="001C1910">
              <w:rPr>
                <w:rFonts w:ascii="Calibri" w:hAnsi="Calibri"/>
              </w:rPr>
              <w:t>2.</w:t>
            </w:r>
            <w:r w:rsidR="002B57FC" w:rsidRPr="001C1910">
              <w:rPr>
                <w:rFonts w:ascii="Calibri" w:hAnsi="Calibri"/>
              </w:rPr>
              <w:t>4</w:t>
            </w:r>
          </w:p>
        </w:tc>
      </w:tr>
      <w:tr w:rsidR="002B57FC" w:rsidRPr="001C1910" w14:paraId="1CBC9BCC" w14:textId="77777777" w:rsidTr="00B059F0">
        <w:tc>
          <w:tcPr>
            <w:tcW w:w="790" w:type="pct"/>
            <w:vMerge/>
          </w:tcPr>
          <w:p w14:paraId="0BBBC450" w14:textId="77777777" w:rsidR="002B57FC" w:rsidRPr="001C1910" w:rsidRDefault="002B57FC" w:rsidP="00B059F0">
            <w:pPr>
              <w:pStyle w:val="NoSpacing"/>
              <w:rPr>
                <w:sz w:val="20"/>
                <w:szCs w:val="20"/>
                <w:highlight w:val="yellow"/>
              </w:rPr>
            </w:pPr>
          </w:p>
        </w:tc>
        <w:tc>
          <w:tcPr>
            <w:tcW w:w="748" w:type="pct"/>
            <w:vMerge/>
            <w:vAlign w:val="center"/>
          </w:tcPr>
          <w:p w14:paraId="3D66E211" w14:textId="77777777" w:rsidR="002B57FC" w:rsidRPr="001C1910" w:rsidRDefault="002B57FC" w:rsidP="00B059F0">
            <w:pPr>
              <w:pStyle w:val="NoSpacing"/>
              <w:rPr>
                <w:sz w:val="20"/>
                <w:szCs w:val="20"/>
                <w:highlight w:val="yellow"/>
              </w:rPr>
            </w:pPr>
          </w:p>
        </w:tc>
        <w:tc>
          <w:tcPr>
            <w:tcW w:w="1335" w:type="pct"/>
          </w:tcPr>
          <w:p w14:paraId="2EFB7813" w14:textId="77777777" w:rsidR="002B57FC" w:rsidRPr="001C1910" w:rsidRDefault="002B57FC" w:rsidP="00B059F0">
            <w:pPr>
              <w:pStyle w:val="NoSpacing"/>
              <w:rPr>
                <w:sz w:val="20"/>
                <w:szCs w:val="20"/>
                <w:highlight w:val="yellow"/>
              </w:rPr>
            </w:pPr>
            <w:r w:rsidRPr="001C1910">
              <w:rPr>
                <w:sz w:val="20"/>
                <w:szCs w:val="20"/>
              </w:rPr>
              <w:t>EPT Index</w:t>
            </w:r>
          </w:p>
        </w:tc>
        <w:tc>
          <w:tcPr>
            <w:tcW w:w="672" w:type="pct"/>
            <w:vAlign w:val="center"/>
          </w:tcPr>
          <w:p w14:paraId="003A38D6" w14:textId="77777777" w:rsidR="002B57FC" w:rsidRPr="001C1910" w:rsidRDefault="002B57FC" w:rsidP="00B059F0">
            <w:pPr>
              <w:pStyle w:val="NoSpacing"/>
              <w:jc w:val="center"/>
              <w:rPr>
                <w:rFonts w:cstheme="minorHAnsi"/>
                <w:sz w:val="20"/>
                <w:szCs w:val="20"/>
              </w:rPr>
            </w:pPr>
            <w:r w:rsidRPr="001C1910">
              <w:rPr>
                <w:rFonts w:cstheme="minorHAnsi"/>
                <w:sz w:val="20"/>
                <w:szCs w:val="20"/>
              </w:rPr>
              <w:t>1</w:t>
            </w:r>
          </w:p>
          <w:p w14:paraId="54A32B9A" w14:textId="77777777" w:rsidR="002B57FC" w:rsidRPr="001C1910" w:rsidRDefault="002B57FC" w:rsidP="00B059F0">
            <w:pPr>
              <w:pStyle w:val="NoSpacing"/>
              <w:jc w:val="center"/>
              <w:rPr>
                <w:sz w:val="20"/>
                <w:szCs w:val="20"/>
                <w:highlight w:val="yellow"/>
              </w:rPr>
            </w:pPr>
            <w:r w:rsidRPr="001C1910">
              <w:rPr>
                <w:rFonts w:cstheme="minorHAnsi"/>
                <w:sz w:val="20"/>
                <w:szCs w:val="20"/>
              </w:rPr>
              <w:t>2</w:t>
            </w:r>
          </w:p>
        </w:tc>
        <w:tc>
          <w:tcPr>
            <w:tcW w:w="765" w:type="pct"/>
            <w:vAlign w:val="center"/>
          </w:tcPr>
          <w:p w14:paraId="12CCA631" w14:textId="77777777" w:rsidR="002B57FC" w:rsidRPr="001C1910" w:rsidRDefault="002B57FC" w:rsidP="00B059F0">
            <w:pPr>
              <w:pStyle w:val="NoSpacing"/>
              <w:jc w:val="center"/>
              <w:rPr>
                <w:sz w:val="20"/>
                <w:szCs w:val="20"/>
                <w:highlight w:val="yellow"/>
              </w:rPr>
            </w:pPr>
            <w:r w:rsidRPr="001C1910">
              <w:rPr>
                <w:rFonts w:ascii="Calibri" w:hAnsi="Calibri"/>
              </w:rPr>
              <w:t>2.50</w:t>
            </w:r>
          </w:p>
        </w:tc>
        <w:tc>
          <w:tcPr>
            <w:tcW w:w="690" w:type="pct"/>
            <w:vAlign w:val="center"/>
          </w:tcPr>
          <w:p w14:paraId="50104F3C" w14:textId="77777777" w:rsidR="002B57FC" w:rsidRPr="001C1910" w:rsidRDefault="002B57FC" w:rsidP="00B059F0">
            <w:pPr>
              <w:pStyle w:val="NoSpacing"/>
              <w:jc w:val="center"/>
              <w:rPr>
                <w:sz w:val="20"/>
                <w:szCs w:val="20"/>
                <w:highlight w:val="yellow"/>
              </w:rPr>
            </w:pPr>
            <w:r w:rsidRPr="001C1910">
              <w:rPr>
                <w:rFonts w:ascii="Calibri" w:hAnsi="Calibri"/>
              </w:rPr>
              <w:t>1.38</w:t>
            </w:r>
          </w:p>
        </w:tc>
      </w:tr>
      <w:tr w:rsidR="002B57FC" w:rsidRPr="001C1910" w14:paraId="505C0CA3" w14:textId="77777777" w:rsidTr="00B059F0">
        <w:tc>
          <w:tcPr>
            <w:tcW w:w="790" w:type="pct"/>
            <w:vMerge/>
          </w:tcPr>
          <w:p w14:paraId="0AB1A346" w14:textId="77777777" w:rsidR="002B57FC" w:rsidRPr="001C1910" w:rsidRDefault="002B57FC" w:rsidP="00B059F0">
            <w:pPr>
              <w:pStyle w:val="NoSpacing"/>
              <w:rPr>
                <w:sz w:val="20"/>
                <w:szCs w:val="20"/>
                <w:highlight w:val="yellow"/>
              </w:rPr>
            </w:pPr>
          </w:p>
        </w:tc>
        <w:tc>
          <w:tcPr>
            <w:tcW w:w="748" w:type="pct"/>
            <w:vMerge/>
            <w:vAlign w:val="center"/>
          </w:tcPr>
          <w:p w14:paraId="5BD176D1" w14:textId="77777777" w:rsidR="002B57FC" w:rsidRPr="001C1910" w:rsidRDefault="002B57FC" w:rsidP="00B059F0">
            <w:pPr>
              <w:pStyle w:val="NoSpacing"/>
              <w:rPr>
                <w:sz w:val="20"/>
                <w:szCs w:val="20"/>
                <w:highlight w:val="yellow"/>
              </w:rPr>
            </w:pPr>
          </w:p>
        </w:tc>
        <w:tc>
          <w:tcPr>
            <w:tcW w:w="1335" w:type="pct"/>
          </w:tcPr>
          <w:p w14:paraId="0DC80738" w14:textId="77777777" w:rsidR="002B57FC" w:rsidRPr="001C1910" w:rsidRDefault="002B57FC" w:rsidP="00B059F0">
            <w:pPr>
              <w:pStyle w:val="NoSpacing"/>
              <w:rPr>
                <w:sz w:val="20"/>
                <w:szCs w:val="20"/>
                <w:highlight w:val="yellow"/>
              </w:rPr>
            </w:pPr>
            <w:r w:rsidRPr="001C1910">
              <w:rPr>
                <w:sz w:val="20"/>
                <w:szCs w:val="20"/>
              </w:rPr>
              <w:t>% EPT</w:t>
            </w:r>
          </w:p>
        </w:tc>
        <w:tc>
          <w:tcPr>
            <w:tcW w:w="672" w:type="pct"/>
            <w:vAlign w:val="center"/>
          </w:tcPr>
          <w:p w14:paraId="4DC9BA46" w14:textId="77777777" w:rsidR="002B57FC" w:rsidRPr="001C1910" w:rsidRDefault="002B57FC" w:rsidP="00B059F0">
            <w:pPr>
              <w:pStyle w:val="NoSpacing"/>
              <w:jc w:val="center"/>
              <w:rPr>
                <w:rFonts w:cstheme="minorHAnsi"/>
                <w:sz w:val="20"/>
                <w:szCs w:val="20"/>
              </w:rPr>
            </w:pPr>
            <w:r w:rsidRPr="001C1910">
              <w:rPr>
                <w:rFonts w:cstheme="minorHAnsi"/>
                <w:sz w:val="20"/>
                <w:szCs w:val="20"/>
              </w:rPr>
              <w:t>8%</w:t>
            </w:r>
          </w:p>
          <w:p w14:paraId="4EFBDB7B" w14:textId="77777777" w:rsidR="002B57FC" w:rsidRPr="001C1910" w:rsidRDefault="002B57FC" w:rsidP="00B059F0">
            <w:pPr>
              <w:pStyle w:val="NoSpacing"/>
              <w:jc w:val="center"/>
              <w:rPr>
                <w:sz w:val="20"/>
                <w:szCs w:val="20"/>
                <w:highlight w:val="yellow"/>
              </w:rPr>
            </w:pPr>
            <w:r w:rsidRPr="001C1910">
              <w:rPr>
                <w:rFonts w:cstheme="minorHAnsi"/>
                <w:sz w:val="20"/>
                <w:szCs w:val="20"/>
              </w:rPr>
              <w:t>6%</w:t>
            </w:r>
          </w:p>
        </w:tc>
        <w:tc>
          <w:tcPr>
            <w:tcW w:w="765" w:type="pct"/>
            <w:vAlign w:val="center"/>
          </w:tcPr>
          <w:p w14:paraId="2F1FE589" w14:textId="77777777" w:rsidR="002B57FC" w:rsidRPr="001C1910" w:rsidRDefault="002B57FC" w:rsidP="00B059F0">
            <w:pPr>
              <w:pStyle w:val="NoSpacing"/>
              <w:jc w:val="center"/>
              <w:rPr>
                <w:sz w:val="20"/>
                <w:szCs w:val="20"/>
                <w:highlight w:val="yellow"/>
              </w:rPr>
            </w:pPr>
            <w:r w:rsidRPr="001C1910">
              <w:rPr>
                <w:rFonts w:ascii="Calibri" w:hAnsi="Calibri"/>
              </w:rPr>
              <w:t>26%</w:t>
            </w:r>
          </w:p>
        </w:tc>
        <w:tc>
          <w:tcPr>
            <w:tcW w:w="690" w:type="pct"/>
            <w:vAlign w:val="center"/>
          </w:tcPr>
          <w:p w14:paraId="75B5892A" w14:textId="77777777" w:rsidR="002B57FC" w:rsidRPr="001C1910" w:rsidRDefault="002B57FC" w:rsidP="00B059F0">
            <w:pPr>
              <w:pStyle w:val="NoSpacing"/>
              <w:jc w:val="center"/>
              <w:rPr>
                <w:sz w:val="20"/>
                <w:szCs w:val="20"/>
                <w:highlight w:val="yellow"/>
              </w:rPr>
            </w:pPr>
            <w:r w:rsidRPr="001C1910">
              <w:rPr>
                <w:rFonts w:ascii="Calibri" w:hAnsi="Calibri"/>
              </w:rPr>
              <w:t>18%</w:t>
            </w:r>
          </w:p>
        </w:tc>
      </w:tr>
      <w:tr w:rsidR="002B57FC" w:rsidRPr="001C1910" w14:paraId="5F256CC2" w14:textId="77777777" w:rsidTr="00B059F0">
        <w:tc>
          <w:tcPr>
            <w:tcW w:w="790" w:type="pct"/>
            <w:vMerge/>
          </w:tcPr>
          <w:p w14:paraId="765DB722" w14:textId="77777777" w:rsidR="002B57FC" w:rsidRPr="001C1910" w:rsidRDefault="002B57FC" w:rsidP="00B059F0">
            <w:pPr>
              <w:pStyle w:val="NoSpacing"/>
              <w:rPr>
                <w:sz w:val="20"/>
                <w:szCs w:val="20"/>
                <w:highlight w:val="yellow"/>
              </w:rPr>
            </w:pPr>
          </w:p>
        </w:tc>
        <w:tc>
          <w:tcPr>
            <w:tcW w:w="748" w:type="pct"/>
            <w:vMerge/>
            <w:vAlign w:val="center"/>
          </w:tcPr>
          <w:p w14:paraId="04477F1A" w14:textId="77777777" w:rsidR="002B57FC" w:rsidRPr="001C1910" w:rsidRDefault="002B57FC" w:rsidP="00B059F0">
            <w:pPr>
              <w:pStyle w:val="NoSpacing"/>
              <w:rPr>
                <w:sz w:val="20"/>
                <w:szCs w:val="20"/>
                <w:highlight w:val="yellow"/>
              </w:rPr>
            </w:pPr>
          </w:p>
        </w:tc>
        <w:tc>
          <w:tcPr>
            <w:tcW w:w="1335" w:type="pct"/>
          </w:tcPr>
          <w:p w14:paraId="45E3C3B7" w14:textId="77777777" w:rsidR="002B57FC" w:rsidRPr="001C1910" w:rsidRDefault="002B57FC" w:rsidP="00B059F0">
            <w:pPr>
              <w:pStyle w:val="NoSpacing"/>
              <w:rPr>
                <w:sz w:val="20"/>
                <w:szCs w:val="20"/>
                <w:highlight w:val="yellow"/>
              </w:rPr>
            </w:pPr>
            <w:r w:rsidRPr="001C1910">
              <w:rPr>
                <w:sz w:val="20"/>
                <w:szCs w:val="20"/>
              </w:rPr>
              <w:t>Family Biotic Index</w:t>
            </w:r>
          </w:p>
        </w:tc>
        <w:tc>
          <w:tcPr>
            <w:tcW w:w="672" w:type="pct"/>
            <w:vAlign w:val="center"/>
          </w:tcPr>
          <w:p w14:paraId="4DD810F5" w14:textId="77777777" w:rsidR="002B57FC" w:rsidRPr="001C1910" w:rsidRDefault="001F4773" w:rsidP="00B059F0">
            <w:pPr>
              <w:pStyle w:val="NoSpacing"/>
              <w:jc w:val="center"/>
              <w:rPr>
                <w:rFonts w:cstheme="minorHAnsi"/>
                <w:sz w:val="20"/>
                <w:szCs w:val="20"/>
              </w:rPr>
            </w:pPr>
            <w:r w:rsidRPr="001C1910">
              <w:rPr>
                <w:rFonts w:cstheme="minorHAnsi"/>
                <w:sz w:val="20"/>
                <w:szCs w:val="20"/>
              </w:rPr>
              <w:t>6.3</w:t>
            </w:r>
          </w:p>
          <w:p w14:paraId="750F59CC" w14:textId="77777777" w:rsidR="002B57FC" w:rsidRPr="001C1910" w:rsidRDefault="002B57FC" w:rsidP="00B059F0">
            <w:pPr>
              <w:pStyle w:val="NoSpacing"/>
              <w:jc w:val="center"/>
              <w:rPr>
                <w:sz w:val="20"/>
                <w:szCs w:val="20"/>
                <w:highlight w:val="yellow"/>
              </w:rPr>
            </w:pPr>
            <w:r w:rsidRPr="001C1910">
              <w:rPr>
                <w:rFonts w:cstheme="minorHAnsi"/>
                <w:sz w:val="20"/>
                <w:szCs w:val="20"/>
              </w:rPr>
              <w:t>5.2</w:t>
            </w:r>
          </w:p>
        </w:tc>
        <w:tc>
          <w:tcPr>
            <w:tcW w:w="765" w:type="pct"/>
            <w:vAlign w:val="center"/>
          </w:tcPr>
          <w:p w14:paraId="68F4DC4C" w14:textId="77777777" w:rsidR="002B57FC" w:rsidRPr="001C1910" w:rsidRDefault="002B57FC" w:rsidP="001F4773">
            <w:pPr>
              <w:pStyle w:val="NoSpacing"/>
              <w:jc w:val="center"/>
              <w:rPr>
                <w:sz w:val="20"/>
                <w:szCs w:val="20"/>
                <w:highlight w:val="yellow"/>
              </w:rPr>
            </w:pPr>
            <w:r w:rsidRPr="001C1910">
              <w:rPr>
                <w:rFonts w:ascii="Calibri" w:hAnsi="Calibri"/>
              </w:rPr>
              <w:t>5.</w:t>
            </w:r>
            <w:r w:rsidR="001F4773" w:rsidRPr="001C1910">
              <w:rPr>
                <w:rFonts w:ascii="Calibri" w:hAnsi="Calibri"/>
              </w:rPr>
              <w:t>3</w:t>
            </w:r>
          </w:p>
        </w:tc>
        <w:tc>
          <w:tcPr>
            <w:tcW w:w="690" w:type="pct"/>
            <w:vAlign w:val="center"/>
          </w:tcPr>
          <w:p w14:paraId="14B42CC0" w14:textId="77777777" w:rsidR="002B57FC" w:rsidRPr="001C1910" w:rsidRDefault="002B57FC" w:rsidP="00B059F0">
            <w:pPr>
              <w:pStyle w:val="NoSpacing"/>
              <w:jc w:val="center"/>
              <w:rPr>
                <w:sz w:val="20"/>
                <w:szCs w:val="20"/>
                <w:highlight w:val="yellow"/>
              </w:rPr>
            </w:pPr>
            <w:r w:rsidRPr="001C1910">
              <w:rPr>
                <w:rFonts w:ascii="Calibri" w:hAnsi="Calibri"/>
              </w:rPr>
              <w:t>0.7</w:t>
            </w:r>
          </w:p>
        </w:tc>
      </w:tr>
      <w:tr w:rsidR="002B57FC" w:rsidRPr="001C1910" w14:paraId="65AAFEBF" w14:textId="77777777" w:rsidTr="00B059F0">
        <w:tc>
          <w:tcPr>
            <w:tcW w:w="790" w:type="pct"/>
            <w:vMerge/>
          </w:tcPr>
          <w:p w14:paraId="39CA325B" w14:textId="77777777" w:rsidR="002B57FC" w:rsidRPr="001C1910" w:rsidRDefault="002B57FC" w:rsidP="00B059F0">
            <w:pPr>
              <w:pStyle w:val="NoSpacing"/>
              <w:rPr>
                <w:sz w:val="20"/>
                <w:szCs w:val="20"/>
                <w:highlight w:val="yellow"/>
              </w:rPr>
            </w:pPr>
          </w:p>
        </w:tc>
        <w:tc>
          <w:tcPr>
            <w:tcW w:w="748" w:type="pct"/>
            <w:vMerge/>
            <w:vAlign w:val="center"/>
          </w:tcPr>
          <w:p w14:paraId="1CFAABC5" w14:textId="77777777" w:rsidR="002B57FC" w:rsidRPr="001C1910" w:rsidRDefault="002B57FC" w:rsidP="00B059F0">
            <w:pPr>
              <w:pStyle w:val="NoSpacing"/>
              <w:rPr>
                <w:sz w:val="20"/>
                <w:szCs w:val="20"/>
                <w:highlight w:val="yellow"/>
              </w:rPr>
            </w:pPr>
          </w:p>
        </w:tc>
        <w:tc>
          <w:tcPr>
            <w:tcW w:w="1335" w:type="pct"/>
          </w:tcPr>
          <w:p w14:paraId="579C6ED2" w14:textId="77777777" w:rsidR="002B57FC" w:rsidRPr="001C1910" w:rsidRDefault="002B57FC" w:rsidP="00B059F0">
            <w:pPr>
              <w:pStyle w:val="NoSpacing"/>
              <w:rPr>
                <w:sz w:val="20"/>
                <w:szCs w:val="20"/>
                <w:highlight w:val="yellow"/>
              </w:rPr>
            </w:pPr>
            <w:r w:rsidRPr="001C1910">
              <w:rPr>
                <w:sz w:val="20"/>
                <w:szCs w:val="20"/>
              </w:rPr>
              <w:t>% Dominant Family</w:t>
            </w:r>
          </w:p>
        </w:tc>
        <w:tc>
          <w:tcPr>
            <w:tcW w:w="672" w:type="pct"/>
            <w:vAlign w:val="center"/>
          </w:tcPr>
          <w:p w14:paraId="2754485B" w14:textId="77777777" w:rsidR="002B57FC" w:rsidRPr="001C1910" w:rsidRDefault="002B57FC" w:rsidP="00B059F0">
            <w:pPr>
              <w:pStyle w:val="NoSpacing"/>
              <w:jc w:val="center"/>
              <w:rPr>
                <w:rFonts w:cstheme="minorHAnsi"/>
                <w:sz w:val="20"/>
                <w:szCs w:val="20"/>
              </w:rPr>
            </w:pPr>
            <w:r w:rsidRPr="001C1910">
              <w:rPr>
                <w:rFonts w:cstheme="minorHAnsi"/>
                <w:sz w:val="20"/>
                <w:szCs w:val="20"/>
              </w:rPr>
              <w:t>5</w:t>
            </w:r>
            <w:r w:rsidR="001F4773" w:rsidRPr="001C1910">
              <w:rPr>
                <w:rFonts w:cstheme="minorHAnsi"/>
                <w:sz w:val="20"/>
                <w:szCs w:val="20"/>
              </w:rPr>
              <w:t>0</w:t>
            </w:r>
            <w:r w:rsidRPr="001C1910">
              <w:rPr>
                <w:rFonts w:cstheme="minorHAnsi"/>
                <w:sz w:val="20"/>
                <w:szCs w:val="20"/>
              </w:rPr>
              <w:t>%</w:t>
            </w:r>
          </w:p>
          <w:p w14:paraId="67688B45" w14:textId="77777777" w:rsidR="002B57FC" w:rsidRPr="001C1910" w:rsidRDefault="002B57FC" w:rsidP="00B059F0">
            <w:pPr>
              <w:pStyle w:val="NoSpacing"/>
              <w:jc w:val="center"/>
              <w:rPr>
                <w:sz w:val="20"/>
                <w:szCs w:val="20"/>
                <w:highlight w:val="yellow"/>
              </w:rPr>
            </w:pPr>
            <w:r w:rsidRPr="001C1910">
              <w:rPr>
                <w:rFonts w:cstheme="minorHAnsi"/>
                <w:sz w:val="20"/>
                <w:szCs w:val="20"/>
              </w:rPr>
              <w:t>39%</w:t>
            </w:r>
          </w:p>
        </w:tc>
        <w:tc>
          <w:tcPr>
            <w:tcW w:w="765" w:type="pct"/>
            <w:vAlign w:val="center"/>
          </w:tcPr>
          <w:p w14:paraId="30B3C975" w14:textId="77777777" w:rsidR="002B57FC" w:rsidRPr="001C1910" w:rsidRDefault="002B57FC" w:rsidP="001F4773">
            <w:pPr>
              <w:pStyle w:val="NoSpacing"/>
              <w:jc w:val="center"/>
              <w:rPr>
                <w:sz w:val="20"/>
                <w:szCs w:val="20"/>
                <w:highlight w:val="yellow"/>
              </w:rPr>
            </w:pPr>
            <w:r w:rsidRPr="001C1910">
              <w:rPr>
                <w:rFonts w:ascii="Calibri" w:hAnsi="Calibri"/>
              </w:rPr>
              <w:t>3</w:t>
            </w:r>
            <w:r w:rsidR="001F4773" w:rsidRPr="001C1910">
              <w:rPr>
                <w:rFonts w:ascii="Calibri" w:hAnsi="Calibri"/>
              </w:rPr>
              <w:t>6</w:t>
            </w:r>
            <w:r w:rsidRPr="001C1910">
              <w:rPr>
                <w:rFonts w:ascii="Calibri" w:hAnsi="Calibri"/>
              </w:rPr>
              <w:t>%</w:t>
            </w:r>
          </w:p>
        </w:tc>
        <w:tc>
          <w:tcPr>
            <w:tcW w:w="690" w:type="pct"/>
            <w:vAlign w:val="center"/>
          </w:tcPr>
          <w:p w14:paraId="7C445CDA" w14:textId="77777777" w:rsidR="002B57FC" w:rsidRPr="001C1910" w:rsidRDefault="002B57FC" w:rsidP="00B059F0">
            <w:pPr>
              <w:pStyle w:val="NoSpacing"/>
              <w:jc w:val="center"/>
              <w:rPr>
                <w:sz w:val="20"/>
                <w:szCs w:val="20"/>
                <w:highlight w:val="yellow"/>
              </w:rPr>
            </w:pPr>
            <w:r w:rsidRPr="001C1910">
              <w:rPr>
                <w:rFonts w:ascii="Calibri" w:hAnsi="Calibri"/>
              </w:rPr>
              <w:t>11%</w:t>
            </w:r>
          </w:p>
        </w:tc>
      </w:tr>
      <w:tr w:rsidR="002B57FC" w:rsidRPr="001C1910" w14:paraId="0E6117D3" w14:textId="77777777" w:rsidTr="00B059F0">
        <w:tc>
          <w:tcPr>
            <w:tcW w:w="790" w:type="pct"/>
            <w:vMerge/>
          </w:tcPr>
          <w:p w14:paraId="6BFBC06C" w14:textId="77777777" w:rsidR="002B57FC" w:rsidRPr="001C1910" w:rsidRDefault="002B57FC" w:rsidP="00B059F0">
            <w:pPr>
              <w:pStyle w:val="NoSpacing"/>
              <w:rPr>
                <w:sz w:val="20"/>
                <w:szCs w:val="20"/>
                <w:highlight w:val="yellow"/>
              </w:rPr>
            </w:pPr>
          </w:p>
        </w:tc>
        <w:tc>
          <w:tcPr>
            <w:tcW w:w="748" w:type="pct"/>
            <w:vMerge/>
            <w:vAlign w:val="center"/>
          </w:tcPr>
          <w:p w14:paraId="3411E3AD" w14:textId="77777777" w:rsidR="002B57FC" w:rsidRPr="001C1910" w:rsidRDefault="002B57FC" w:rsidP="00B059F0">
            <w:pPr>
              <w:pStyle w:val="NoSpacing"/>
              <w:rPr>
                <w:sz w:val="20"/>
                <w:szCs w:val="20"/>
                <w:highlight w:val="yellow"/>
              </w:rPr>
            </w:pPr>
          </w:p>
        </w:tc>
        <w:tc>
          <w:tcPr>
            <w:tcW w:w="1335" w:type="pct"/>
          </w:tcPr>
          <w:p w14:paraId="2D5821D1" w14:textId="77777777" w:rsidR="002B57FC" w:rsidRPr="001C1910" w:rsidRDefault="002B57FC" w:rsidP="00B059F0">
            <w:pPr>
              <w:pStyle w:val="NoSpacing"/>
              <w:rPr>
                <w:sz w:val="20"/>
                <w:szCs w:val="20"/>
              </w:rPr>
            </w:pPr>
            <w:r w:rsidRPr="001C1910">
              <w:rPr>
                <w:sz w:val="20"/>
                <w:szCs w:val="20"/>
              </w:rPr>
              <w:t>% Dipteran &amp; Non-insects</w:t>
            </w:r>
          </w:p>
        </w:tc>
        <w:tc>
          <w:tcPr>
            <w:tcW w:w="672" w:type="pct"/>
            <w:vAlign w:val="center"/>
          </w:tcPr>
          <w:p w14:paraId="29160AB8" w14:textId="77777777" w:rsidR="002B57FC" w:rsidRPr="001C1910" w:rsidRDefault="001F4773" w:rsidP="00B059F0">
            <w:pPr>
              <w:pStyle w:val="NoSpacing"/>
              <w:jc w:val="center"/>
              <w:rPr>
                <w:sz w:val="20"/>
                <w:szCs w:val="20"/>
              </w:rPr>
            </w:pPr>
            <w:r w:rsidRPr="001C1910">
              <w:rPr>
                <w:sz w:val="20"/>
                <w:szCs w:val="20"/>
              </w:rPr>
              <w:t>89</w:t>
            </w:r>
            <w:r w:rsidR="002B57FC" w:rsidRPr="001C1910">
              <w:rPr>
                <w:sz w:val="20"/>
                <w:szCs w:val="20"/>
              </w:rPr>
              <w:t>%</w:t>
            </w:r>
          </w:p>
          <w:p w14:paraId="4DA60CBC" w14:textId="77777777" w:rsidR="002B57FC" w:rsidRPr="001C1910" w:rsidRDefault="001F4773" w:rsidP="00B059F0">
            <w:pPr>
              <w:pStyle w:val="NoSpacing"/>
              <w:jc w:val="center"/>
              <w:rPr>
                <w:rFonts w:cstheme="minorHAnsi"/>
                <w:sz w:val="20"/>
                <w:szCs w:val="20"/>
              </w:rPr>
            </w:pPr>
            <w:r w:rsidRPr="001C1910">
              <w:rPr>
                <w:sz w:val="20"/>
                <w:szCs w:val="20"/>
              </w:rPr>
              <w:t>56</w:t>
            </w:r>
            <w:r w:rsidR="002B57FC" w:rsidRPr="001C1910">
              <w:rPr>
                <w:sz w:val="20"/>
                <w:szCs w:val="20"/>
              </w:rPr>
              <w:t>%</w:t>
            </w:r>
          </w:p>
        </w:tc>
        <w:tc>
          <w:tcPr>
            <w:tcW w:w="765" w:type="pct"/>
            <w:vAlign w:val="center"/>
          </w:tcPr>
          <w:p w14:paraId="7643649B" w14:textId="77777777" w:rsidR="002B57FC" w:rsidRPr="001C1910" w:rsidRDefault="001F4773" w:rsidP="00B059F0">
            <w:pPr>
              <w:pStyle w:val="NoSpacing"/>
              <w:jc w:val="center"/>
              <w:rPr>
                <w:rFonts w:ascii="Calibri" w:hAnsi="Calibri"/>
              </w:rPr>
            </w:pPr>
            <w:r w:rsidRPr="001C1910">
              <w:rPr>
                <w:rFonts w:ascii="Calibri" w:hAnsi="Calibri"/>
              </w:rPr>
              <w:t>46</w:t>
            </w:r>
            <w:r w:rsidR="002B57FC" w:rsidRPr="001C1910">
              <w:rPr>
                <w:rFonts w:ascii="Calibri" w:hAnsi="Calibri"/>
              </w:rPr>
              <w:t>%</w:t>
            </w:r>
          </w:p>
        </w:tc>
        <w:tc>
          <w:tcPr>
            <w:tcW w:w="690" w:type="pct"/>
            <w:vAlign w:val="center"/>
          </w:tcPr>
          <w:p w14:paraId="1277861F" w14:textId="77777777" w:rsidR="002B57FC" w:rsidRPr="001C1910" w:rsidRDefault="002B57FC" w:rsidP="00B059F0">
            <w:pPr>
              <w:pStyle w:val="NoSpacing"/>
              <w:jc w:val="center"/>
              <w:rPr>
                <w:rFonts w:ascii="Calibri" w:hAnsi="Calibri"/>
              </w:rPr>
            </w:pPr>
            <w:r w:rsidRPr="001C1910">
              <w:rPr>
                <w:rFonts w:ascii="Calibri" w:hAnsi="Calibri"/>
              </w:rPr>
              <w:t>24%</w:t>
            </w:r>
          </w:p>
        </w:tc>
      </w:tr>
      <w:tr w:rsidR="002B57FC" w:rsidRPr="001C1910" w14:paraId="44340310" w14:textId="77777777" w:rsidTr="00B059F0">
        <w:tc>
          <w:tcPr>
            <w:tcW w:w="790" w:type="pct"/>
            <w:vMerge/>
          </w:tcPr>
          <w:p w14:paraId="3DDBB4D9" w14:textId="77777777" w:rsidR="002B57FC" w:rsidRPr="001C1910" w:rsidRDefault="002B57FC" w:rsidP="00B059F0">
            <w:pPr>
              <w:pStyle w:val="NoSpacing"/>
              <w:rPr>
                <w:sz w:val="20"/>
                <w:szCs w:val="20"/>
                <w:highlight w:val="yellow"/>
              </w:rPr>
            </w:pPr>
          </w:p>
        </w:tc>
        <w:tc>
          <w:tcPr>
            <w:tcW w:w="748" w:type="pct"/>
            <w:vMerge/>
            <w:vAlign w:val="center"/>
          </w:tcPr>
          <w:p w14:paraId="30B5AF57" w14:textId="77777777" w:rsidR="002B57FC" w:rsidRPr="001C1910" w:rsidRDefault="002B57FC" w:rsidP="00B059F0">
            <w:pPr>
              <w:pStyle w:val="NoSpacing"/>
              <w:rPr>
                <w:sz w:val="20"/>
                <w:szCs w:val="20"/>
                <w:highlight w:val="yellow"/>
              </w:rPr>
            </w:pPr>
          </w:p>
        </w:tc>
        <w:tc>
          <w:tcPr>
            <w:tcW w:w="1335" w:type="pct"/>
          </w:tcPr>
          <w:p w14:paraId="45147386" w14:textId="77777777" w:rsidR="002B57FC" w:rsidRPr="001C1910" w:rsidRDefault="002B57FC" w:rsidP="00B059F0">
            <w:pPr>
              <w:pStyle w:val="NoSpacing"/>
              <w:rPr>
                <w:sz w:val="20"/>
                <w:szCs w:val="20"/>
              </w:rPr>
            </w:pPr>
            <w:r w:rsidRPr="001C1910">
              <w:rPr>
                <w:sz w:val="20"/>
                <w:szCs w:val="20"/>
              </w:rPr>
              <w:t>% Collector Gatherers</w:t>
            </w:r>
          </w:p>
        </w:tc>
        <w:tc>
          <w:tcPr>
            <w:tcW w:w="672" w:type="pct"/>
            <w:vAlign w:val="center"/>
          </w:tcPr>
          <w:p w14:paraId="3CA0AA21" w14:textId="77777777" w:rsidR="002B57FC" w:rsidRPr="001C1910" w:rsidRDefault="002B57FC" w:rsidP="00B059F0">
            <w:pPr>
              <w:pStyle w:val="NoSpacing"/>
              <w:jc w:val="center"/>
              <w:rPr>
                <w:rFonts w:cstheme="minorHAnsi"/>
                <w:sz w:val="20"/>
                <w:szCs w:val="20"/>
              </w:rPr>
            </w:pPr>
            <w:r w:rsidRPr="001C1910">
              <w:rPr>
                <w:rFonts w:cstheme="minorHAnsi"/>
                <w:sz w:val="20"/>
                <w:szCs w:val="20"/>
              </w:rPr>
              <w:t>40%</w:t>
            </w:r>
          </w:p>
          <w:p w14:paraId="7AAB94A4" w14:textId="77777777" w:rsidR="002B57FC" w:rsidRPr="001C1910" w:rsidRDefault="002B57FC" w:rsidP="00B059F0">
            <w:pPr>
              <w:pStyle w:val="NoSpacing"/>
              <w:jc w:val="center"/>
              <w:rPr>
                <w:rFonts w:cstheme="minorHAnsi"/>
                <w:sz w:val="20"/>
                <w:szCs w:val="20"/>
              </w:rPr>
            </w:pPr>
            <w:r w:rsidRPr="001C1910">
              <w:rPr>
                <w:rFonts w:cstheme="minorHAnsi"/>
                <w:sz w:val="20"/>
                <w:szCs w:val="20"/>
              </w:rPr>
              <w:t>91%</w:t>
            </w:r>
          </w:p>
        </w:tc>
        <w:tc>
          <w:tcPr>
            <w:tcW w:w="765" w:type="pct"/>
            <w:vAlign w:val="center"/>
          </w:tcPr>
          <w:p w14:paraId="237263EC" w14:textId="77777777" w:rsidR="002B57FC" w:rsidRPr="001C1910" w:rsidRDefault="001F4773" w:rsidP="00B059F0">
            <w:pPr>
              <w:pStyle w:val="NoSpacing"/>
              <w:jc w:val="center"/>
              <w:rPr>
                <w:rFonts w:ascii="Calibri" w:hAnsi="Calibri"/>
              </w:rPr>
            </w:pPr>
            <w:r w:rsidRPr="001C1910">
              <w:rPr>
                <w:rFonts w:ascii="Calibri" w:hAnsi="Calibri"/>
              </w:rPr>
              <w:t>41</w:t>
            </w:r>
            <w:r w:rsidR="002B57FC" w:rsidRPr="001C1910">
              <w:rPr>
                <w:rFonts w:ascii="Calibri" w:hAnsi="Calibri"/>
              </w:rPr>
              <w:t>%</w:t>
            </w:r>
          </w:p>
        </w:tc>
        <w:tc>
          <w:tcPr>
            <w:tcW w:w="690" w:type="pct"/>
            <w:vAlign w:val="center"/>
          </w:tcPr>
          <w:p w14:paraId="76701073" w14:textId="77777777" w:rsidR="002B57FC" w:rsidRPr="001C1910" w:rsidRDefault="002B57FC" w:rsidP="001F4773">
            <w:pPr>
              <w:pStyle w:val="NoSpacing"/>
              <w:jc w:val="center"/>
              <w:rPr>
                <w:rFonts w:ascii="Calibri" w:hAnsi="Calibri"/>
              </w:rPr>
            </w:pPr>
            <w:r w:rsidRPr="001C1910">
              <w:rPr>
                <w:rFonts w:ascii="Calibri" w:hAnsi="Calibri"/>
              </w:rPr>
              <w:t>2</w:t>
            </w:r>
            <w:r w:rsidR="001F4773" w:rsidRPr="001C1910">
              <w:rPr>
                <w:rFonts w:ascii="Calibri" w:hAnsi="Calibri"/>
              </w:rPr>
              <w:t>6</w:t>
            </w:r>
            <w:r w:rsidRPr="001C1910">
              <w:rPr>
                <w:rFonts w:ascii="Calibri" w:hAnsi="Calibri"/>
              </w:rPr>
              <w:t>%</w:t>
            </w:r>
          </w:p>
        </w:tc>
      </w:tr>
      <w:tr w:rsidR="002B57FC" w:rsidRPr="001C1910" w14:paraId="770EFD70" w14:textId="77777777" w:rsidTr="001F4773">
        <w:tc>
          <w:tcPr>
            <w:tcW w:w="790" w:type="pct"/>
            <w:vMerge/>
          </w:tcPr>
          <w:p w14:paraId="1A665D3F" w14:textId="77777777" w:rsidR="002B57FC" w:rsidRPr="001C1910" w:rsidRDefault="002B57FC" w:rsidP="00B059F0">
            <w:pPr>
              <w:pStyle w:val="NoSpacing"/>
              <w:rPr>
                <w:sz w:val="20"/>
                <w:szCs w:val="20"/>
                <w:highlight w:val="yellow"/>
              </w:rPr>
            </w:pPr>
          </w:p>
        </w:tc>
        <w:tc>
          <w:tcPr>
            <w:tcW w:w="748" w:type="pct"/>
            <w:vMerge/>
            <w:vAlign w:val="center"/>
          </w:tcPr>
          <w:p w14:paraId="64140AF5" w14:textId="77777777" w:rsidR="002B57FC" w:rsidRPr="001C1910" w:rsidRDefault="002B57FC" w:rsidP="00B059F0">
            <w:pPr>
              <w:pStyle w:val="NoSpacing"/>
              <w:rPr>
                <w:sz w:val="20"/>
                <w:szCs w:val="20"/>
                <w:highlight w:val="yellow"/>
              </w:rPr>
            </w:pPr>
          </w:p>
        </w:tc>
        <w:tc>
          <w:tcPr>
            <w:tcW w:w="1335" w:type="pct"/>
            <w:shd w:val="clear" w:color="auto" w:fill="C6D9F1" w:themeFill="text2" w:themeFillTint="33"/>
            <w:vAlign w:val="center"/>
          </w:tcPr>
          <w:p w14:paraId="6FF5475F" w14:textId="77777777" w:rsidR="001F4773" w:rsidRPr="001C1910" w:rsidRDefault="001F4773" w:rsidP="001F4773">
            <w:pPr>
              <w:pStyle w:val="NoSpacing"/>
              <w:jc w:val="center"/>
              <w:rPr>
                <w:b/>
                <w:sz w:val="20"/>
                <w:szCs w:val="20"/>
              </w:rPr>
            </w:pPr>
            <w:r w:rsidRPr="001C1910">
              <w:rPr>
                <w:b/>
                <w:sz w:val="20"/>
                <w:szCs w:val="20"/>
              </w:rPr>
              <w:t>Total Score</w:t>
            </w:r>
          </w:p>
          <w:p w14:paraId="2FBFF6B5" w14:textId="77777777" w:rsidR="002B57FC" w:rsidRPr="001C1910" w:rsidRDefault="001F4773" w:rsidP="001F4773">
            <w:pPr>
              <w:pStyle w:val="NoSpacing"/>
              <w:jc w:val="center"/>
              <w:rPr>
                <w:sz w:val="20"/>
                <w:szCs w:val="20"/>
              </w:rPr>
            </w:pPr>
            <w:r w:rsidRPr="001C1910">
              <w:rPr>
                <w:b/>
                <w:sz w:val="20"/>
                <w:szCs w:val="20"/>
              </w:rPr>
              <w:t>Max = 33</w:t>
            </w:r>
          </w:p>
        </w:tc>
        <w:tc>
          <w:tcPr>
            <w:tcW w:w="672" w:type="pct"/>
            <w:shd w:val="clear" w:color="auto" w:fill="C6D9F1" w:themeFill="text2" w:themeFillTint="33"/>
            <w:vAlign w:val="center"/>
          </w:tcPr>
          <w:p w14:paraId="72684682" w14:textId="77777777" w:rsidR="002B57FC" w:rsidRPr="001C1910" w:rsidRDefault="001F4773" w:rsidP="00B059F0">
            <w:pPr>
              <w:pStyle w:val="NoSpacing"/>
              <w:jc w:val="center"/>
              <w:rPr>
                <w:rFonts w:cstheme="minorHAnsi"/>
                <w:sz w:val="20"/>
                <w:szCs w:val="20"/>
              </w:rPr>
            </w:pPr>
            <w:r w:rsidRPr="001C1910">
              <w:rPr>
                <w:rFonts w:cstheme="minorHAnsi"/>
                <w:sz w:val="20"/>
                <w:szCs w:val="20"/>
              </w:rPr>
              <w:t>12</w:t>
            </w:r>
          </w:p>
          <w:p w14:paraId="2565D161" w14:textId="77777777" w:rsidR="002B57FC" w:rsidRPr="001C1910" w:rsidRDefault="001F4773" w:rsidP="00B059F0">
            <w:pPr>
              <w:pStyle w:val="NoSpacing"/>
              <w:jc w:val="center"/>
              <w:rPr>
                <w:rFonts w:cstheme="minorHAnsi"/>
                <w:sz w:val="20"/>
                <w:szCs w:val="20"/>
              </w:rPr>
            </w:pPr>
            <w:r w:rsidRPr="001C1910">
              <w:rPr>
                <w:rFonts w:cstheme="minorHAnsi"/>
                <w:sz w:val="20"/>
                <w:szCs w:val="20"/>
              </w:rPr>
              <w:t>12</w:t>
            </w:r>
          </w:p>
        </w:tc>
        <w:tc>
          <w:tcPr>
            <w:tcW w:w="765" w:type="pct"/>
            <w:shd w:val="clear" w:color="auto" w:fill="C6D9F1" w:themeFill="text2" w:themeFillTint="33"/>
            <w:vAlign w:val="center"/>
          </w:tcPr>
          <w:p w14:paraId="4E1E3C4C" w14:textId="77777777" w:rsidR="002B57FC" w:rsidRPr="001C1910" w:rsidRDefault="002B57FC" w:rsidP="001F4773">
            <w:pPr>
              <w:pStyle w:val="NoSpacing"/>
              <w:jc w:val="center"/>
              <w:rPr>
                <w:rFonts w:ascii="Calibri" w:hAnsi="Calibri"/>
              </w:rPr>
            </w:pPr>
            <w:r w:rsidRPr="001C1910">
              <w:rPr>
                <w:rFonts w:ascii="Calibri" w:hAnsi="Calibri"/>
              </w:rPr>
              <w:t>2</w:t>
            </w:r>
            <w:r w:rsidR="001F4773" w:rsidRPr="001C1910">
              <w:rPr>
                <w:rFonts w:ascii="Calibri" w:hAnsi="Calibri"/>
              </w:rPr>
              <w:t>1</w:t>
            </w:r>
            <w:r w:rsidRPr="001C1910">
              <w:rPr>
                <w:rFonts w:ascii="Calibri" w:hAnsi="Calibri"/>
              </w:rPr>
              <w:t>.5</w:t>
            </w:r>
          </w:p>
        </w:tc>
        <w:tc>
          <w:tcPr>
            <w:tcW w:w="690" w:type="pct"/>
            <w:shd w:val="clear" w:color="auto" w:fill="C6D9F1" w:themeFill="text2" w:themeFillTint="33"/>
            <w:vAlign w:val="center"/>
          </w:tcPr>
          <w:p w14:paraId="78FC0314" w14:textId="77777777" w:rsidR="002B57FC" w:rsidRPr="001C1910" w:rsidRDefault="001F4773" w:rsidP="00B059F0">
            <w:pPr>
              <w:pStyle w:val="NoSpacing"/>
              <w:jc w:val="center"/>
              <w:rPr>
                <w:rFonts w:ascii="Calibri" w:hAnsi="Calibri"/>
              </w:rPr>
            </w:pPr>
            <w:r w:rsidRPr="001C1910">
              <w:rPr>
                <w:rFonts w:ascii="Calibri" w:hAnsi="Calibri"/>
              </w:rPr>
              <w:t>8.3</w:t>
            </w:r>
          </w:p>
        </w:tc>
      </w:tr>
      <w:tr w:rsidR="002B57FC" w:rsidRPr="001C1910" w14:paraId="48F56342" w14:textId="77777777" w:rsidTr="003F0FE9">
        <w:tc>
          <w:tcPr>
            <w:tcW w:w="790" w:type="pct"/>
            <w:vMerge/>
          </w:tcPr>
          <w:p w14:paraId="151DB68A" w14:textId="77777777" w:rsidR="002B57FC" w:rsidRPr="001C1910" w:rsidRDefault="002B57FC" w:rsidP="003F0FE9">
            <w:pPr>
              <w:pStyle w:val="NoSpacing"/>
              <w:rPr>
                <w:sz w:val="20"/>
                <w:szCs w:val="20"/>
                <w:highlight w:val="yellow"/>
              </w:rPr>
            </w:pPr>
          </w:p>
        </w:tc>
        <w:tc>
          <w:tcPr>
            <w:tcW w:w="748" w:type="pct"/>
            <w:vMerge w:val="restart"/>
            <w:vAlign w:val="center"/>
          </w:tcPr>
          <w:p w14:paraId="2FF0818F" w14:textId="77777777" w:rsidR="002B57FC" w:rsidRPr="001C1910" w:rsidRDefault="002B57FC" w:rsidP="003F0FE9">
            <w:pPr>
              <w:pStyle w:val="NoSpacing"/>
              <w:rPr>
                <w:sz w:val="20"/>
                <w:szCs w:val="20"/>
              </w:rPr>
            </w:pPr>
            <w:r w:rsidRPr="001C1910">
              <w:rPr>
                <w:sz w:val="20"/>
                <w:szCs w:val="20"/>
              </w:rPr>
              <w:t>POR 3</w:t>
            </w:r>
          </w:p>
          <w:p w14:paraId="38A711FB" w14:textId="77777777" w:rsidR="002B57FC" w:rsidRPr="001C1910" w:rsidRDefault="002B57FC" w:rsidP="003F0FE9">
            <w:pPr>
              <w:pStyle w:val="NoSpacing"/>
              <w:rPr>
                <w:sz w:val="20"/>
                <w:szCs w:val="20"/>
              </w:rPr>
            </w:pPr>
            <w:r w:rsidRPr="001C1910">
              <w:rPr>
                <w:sz w:val="20"/>
                <w:szCs w:val="20"/>
              </w:rPr>
              <w:t>(2010)</w:t>
            </w:r>
          </w:p>
          <w:p w14:paraId="7C69AB83" w14:textId="77777777" w:rsidR="002B57FC" w:rsidRPr="001C1910" w:rsidRDefault="002B57FC" w:rsidP="003F0FE9">
            <w:pPr>
              <w:pStyle w:val="NoSpacing"/>
              <w:rPr>
                <w:sz w:val="20"/>
                <w:szCs w:val="20"/>
              </w:rPr>
            </w:pPr>
            <w:proofErr w:type="spellStart"/>
            <w:r w:rsidRPr="001C1910">
              <w:rPr>
                <w:sz w:val="20"/>
                <w:szCs w:val="20"/>
              </w:rPr>
              <w:t>Baetidae</w:t>
            </w:r>
            <w:proofErr w:type="spellEnd"/>
          </w:p>
          <w:p w14:paraId="7CE5BEEA" w14:textId="77777777" w:rsidR="002B57FC" w:rsidRPr="001C1910" w:rsidRDefault="002B57FC" w:rsidP="003F0FE9">
            <w:pPr>
              <w:pStyle w:val="NoSpacing"/>
              <w:rPr>
                <w:sz w:val="20"/>
                <w:szCs w:val="20"/>
              </w:rPr>
            </w:pPr>
          </w:p>
          <w:p w14:paraId="14DA20CE" w14:textId="77777777" w:rsidR="002B57FC" w:rsidRPr="001C1910" w:rsidRDefault="002B57FC" w:rsidP="003F0FE9">
            <w:pPr>
              <w:pStyle w:val="NoSpacing"/>
              <w:rPr>
                <w:sz w:val="20"/>
                <w:szCs w:val="20"/>
              </w:rPr>
            </w:pPr>
            <w:r w:rsidRPr="001C1910">
              <w:rPr>
                <w:sz w:val="20"/>
                <w:szCs w:val="20"/>
              </w:rPr>
              <w:t>(2011)</w:t>
            </w:r>
          </w:p>
          <w:p w14:paraId="0F2933D0" w14:textId="77777777" w:rsidR="002B57FC" w:rsidRPr="001C1910" w:rsidRDefault="002B57FC" w:rsidP="003F0FE9">
            <w:pPr>
              <w:pStyle w:val="NoSpacing"/>
              <w:rPr>
                <w:sz w:val="20"/>
                <w:szCs w:val="20"/>
              </w:rPr>
            </w:pPr>
            <w:proofErr w:type="spellStart"/>
            <w:r w:rsidRPr="001C1910">
              <w:rPr>
                <w:sz w:val="20"/>
                <w:szCs w:val="20"/>
              </w:rPr>
              <w:t>Baetidae</w:t>
            </w:r>
            <w:proofErr w:type="spellEnd"/>
          </w:p>
          <w:p w14:paraId="3AB57626" w14:textId="77777777" w:rsidR="002B57FC" w:rsidRPr="001C1910" w:rsidRDefault="002B57FC" w:rsidP="003F0FE9">
            <w:pPr>
              <w:pStyle w:val="NoSpacing"/>
              <w:rPr>
                <w:sz w:val="20"/>
                <w:szCs w:val="20"/>
              </w:rPr>
            </w:pPr>
          </w:p>
          <w:p w14:paraId="5E826380" w14:textId="77777777" w:rsidR="002B57FC" w:rsidRPr="001C1910" w:rsidRDefault="002B57FC" w:rsidP="003F0FE9">
            <w:pPr>
              <w:pStyle w:val="NoSpacing"/>
              <w:rPr>
                <w:sz w:val="20"/>
                <w:szCs w:val="20"/>
              </w:rPr>
            </w:pPr>
            <w:proofErr w:type="gramStart"/>
            <w:r w:rsidRPr="001C1910">
              <w:rPr>
                <w:sz w:val="20"/>
                <w:szCs w:val="20"/>
              </w:rPr>
              <w:t>n</w:t>
            </w:r>
            <w:proofErr w:type="gramEnd"/>
            <w:r w:rsidRPr="001C1910">
              <w:rPr>
                <w:sz w:val="20"/>
                <w:szCs w:val="20"/>
              </w:rPr>
              <w:t xml:space="preserve"> = 5 samples</w:t>
            </w:r>
          </w:p>
          <w:p w14:paraId="4B2FFB38" w14:textId="77777777" w:rsidR="002B57FC" w:rsidRPr="001C1910" w:rsidRDefault="002B57FC" w:rsidP="003F0FE9">
            <w:pPr>
              <w:pStyle w:val="NoSpacing"/>
              <w:rPr>
                <w:sz w:val="20"/>
                <w:szCs w:val="20"/>
              </w:rPr>
            </w:pPr>
            <w:r w:rsidRPr="001C1910">
              <w:rPr>
                <w:sz w:val="20"/>
                <w:szCs w:val="20"/>
              </w:rPr>
              <w:t xml:space="preserve">Northwest Great Plains </w:t>
            </w:r>
          </w:p>
          <w:p w14:paraId="0AC56565" w14:textId="77777777" w:rsidR="002B57FC" w:rsidRPr="001C1910" w:rsidRDefault="002B57FC" w:rsidP="003F0FE9">
            <w:pPr>
              <w:pStyle w:val="NoSpacing"/>
              <w:rPr>
                <w:sz w:val="20"/>
                <w:szCs w:val="20"/>
              </w:rPr>
            </w:pPr>
            <w:r w:rsidRPr="001C1910">
              <w:rPr>
                <w:sz w:val="20"/>
                <w:szCs w:val="20"/>
              </w:rPr>
              <w:t>Ecoregion</w:t>
            </w:r>
          </w:p>
          <w:p w14:paraId="51CF8332" w14:textId="77777777" w:rsidR="002B57FC" w:rsidRPr="001C1910" w:rsidRDefault="002B57FC" w:rsidP="003F0FE9">
            <w:pPr>
              <w:pStyle w:val="NoSpacing"/>
              <w:rPr>
                <w:sz w:val="20"/>
                <w:szCs w:val="20"/>
                <w:highlight w:val="yellow"/>
              </w:rPr>
            </w:pPr>
          </w:p>
        </w:tc>
        <w:tc>
          <w:tcPr>
            <w:tcW w:w="1335" w:type="pct"/>
            <w:vAlign w:val="center"/>
          </w:tcPr>
          <w:p w14:paraId="20E8F526" w14:textId="77777777" w:rsidR="002B57FC" w:rsidRPr="001C1910" w:rsidRDefault="002B57FC" w:rsidP="003F0FE9">
            <w:pPr>
              <w:pStyle w:val="NoSpacing"/>
              <w:jc w:val="center"/>
              <w:rPr>
                <w:sz w:val="20"/>
                <w:szCs w:val="20"/>
                <w:highlight w:val="yellow"/>
              </w:rPr>
            </w:pPr>
            <w:r w:rsidRPr="001C1910">
              <w:rPr>
                <w:sz w:val="20"/>
                <w:szCs w:val="20"/>
              </w:rPr>
              <w:t>Taxa Richness</w:t>
            </w:r>
          </w:p>
        </w:tc>
        <w:tc>
          <w:tcPr>
            <w:tcW w:w="672" w:type="pct"/>
            <w:vAlign w:val="center"/>
          </w:tcPr>
          <w:p w14:paraId="2411806F" w14:textId="77777777" w:rsidR="002B57FC" w:rsidRPr="001C1910" w:rsidRDefault="002B57FC" w:rsidP="003F0FE9">
            <w:pPr>
              <w:pStyle w:val="NoSpacing"/>
              <w:jc w:val="center"/>
            </w:pPr>
            <w:r w:rsidRPr="001C1910">
              <w:t>5</w:t>
            </w:r>
          </w:p>
          <w:p w14:paraId="4E78DCB1" w14:textId="77777777" w:rsidR="002B57FC" w:rsidRPr="001C1910" w:rsidRDefault="002B57FC" w:rsidP="003F0FE9">
            <w:pPr>
              <w:pStyle w:val="NoSpacing"/>
              <w:jc w:val="center"/>
              <w:rPr>
                <w:sz w:val="20"/>
                <w:szCs w:val="20"/>
                <w:highlight w:val="yellow"/>
              </w:rPr>
            </w:pPr>
            <w:r w:rsidRPr="001C1910">
              <w:t>8</w:t>
            </w:r>
          </w:p>
        </w:tc>
        <w:tc>
          <w:tcPr>
            <w:tcW w:w="765" w:type="pct"/>
            <w:vAlign w:val="center"/>
          </w:tcPr>
          <w:p w14:paraId="0DB75F40" w14:textId="77777777" w:rsidR="002B57FC" w:rsidRPr="001C1910" w:rsidRDefault="002B57FC" w:rsidP="003F0FE9">
            <w:pPr>
              <w:pStyle w:val="NoSpacing"/>
              <w:jc w:val="center"/>
              <w:rPr>
                <w:sz w:val="20"/>
                <w:szCs w:val="20"/>
                <w:highlight w:val="yellow"/>
              </w:rPr>
            </w:pPr>
            <w:r w:rsidRPr="001C1910">
              <w:rPr>
                <w:rFonts w:ascii="Calibri" w:hAnsi="Calibri"/>
              </w:rPr>
              <w:t>7.8</w:t>
            </w:r>
          </w:p>
        </w:tc>
        <w:tc>
          <w:tcPr>
            <w:tcW w:w="690" w:type="pct"/>
            <w:vAlign w:val="center"/>
          </w:tcPr>
          <w:p w14:paraId="4ECDD1C5" w14:textId="77777777" w:rsidR="002B57FC" w:rsidRPr="001C1910" w:rsidRDefault="002B57FC" w:rsidP="001F4773">
            <w:pPr>
              <w:pStyle w:val="NoSpacing"/>
              <w:jc w:val="center"/>
              <w:rPr>
                <w:sz w:val="20"/>
                <w:szCs w:val="20"/>
                <w:highlight w:val="yellow"/>
              </w:rPr>
            </w:pPr>
            <w:r w:rsidRPr="001C1910">
              <w:rPr>
                <w:rFonts w:ascii="Calibri" w:hAnsi="Calibri"/>
              </w:rPr>
              <w:t>2.</w:t>
            </w:r>
            <w:r w:rsidR="001F4773" w:rsidRPr="001C1910">
              <w:rPr>
                <w:rFonts w:ascii="Calibri" w:hAnsi="Calibri"/>
              </w:rPr>
              <w:t>1</w:t>
            </w:r>
          </w:p>
        </w:tc>
      </w:tr>
      <w:tr w:rsidR="002B57FC" w:rsidRPr="001C1910" w14:paraId="779D5A2A" w14:textId="77777777" w:rsidTr="003F0FE9">
        <w:tc>
          <w:tcPr>
            <w:tcW w:w="790" w:type="pct"/>
            <w:vMerge/>
          </w:tcPr>
          <w:p w14:paraId="08EDBC03" w14:textId="77777777" w:rsidR="002B57FC" w:rsidRPr="001C1910" w:rsidRDefault="002B57FC" w:rsidP="003F0FE9">
            <w:pPr>
              <w:pStyle w:val="NoSpacing"/>
              <w:rPr>
                <w:sz w:val="20"/>
                <w:szCs w:val="20"/>
                <w:highlight w:val="yellow"/>
              </w:rPr>
            </w:pPr>
          </w:p>
        </w:tc>
        <w:tc>
          <w:tcPr>
            <w:tcW w:w="748" w:type="pct"/>
            <w:vMerge/>
            <w:vAlign w:val="center"/>
          </w:tcPr>
          <w:p w14:paraId="23527B2F" w14:textId="77777777" w:rsidR="002B57FC" w:rsidRPr="001C1910" w:rsidRDefault="002B57FC" w:rsidP="003F0FE9">
            <w:pPr>
              <w:pStyle w:val="NoSpacing"/>
              <w:rPr>
                <w:sz w:val="20"/>
                <w:szCs w:val="20"/>
                <w:highlight w:val="yellow"/>
              </w:rPr>
            </w:pPr>
          </w:p>
        </w:tc>
        <w:tc>
          <w:tcPr>
            <w:tcW w:w="1335" w:type="pct"/>
            <w:vAlign w:val="center"/>
          </w:tcPr>
          <w:p w14:paraId="2E4C877A" w14:textId="77777777" w:rsidR="002B57FC" w:rsidRPr="001C1910" w:rsidRDefault="002B57FC" w:rsidP="003F0FE9">
            <w:pPr>
              <w:pStyle w:val="NoSpacing"/>
              <w:jc w:val="center"/>
              <w:rPr>
                <w:sz w:val="20"/>
                <w:szCs w:val="20"/>
                <w:highlight w:val="yellow"/>
              </w:rPr>
            </w:pPr>
            <w:r w:rsidRPr="001C1910">
              <w:rPr>
                <w:sz w:val="20"/>
                <w:szCs w:val="20"/>
              </w:rPr>
              <w:t>EPT Index</w:t>
            </w:r>
          </w:p>
        </w:tc>
        <w:tc>
          <w:tcPr>
            <w:tcW w:w="672" w:type="pct"/>
            <w:vAlign w:val="center"/>
          </w:tcPr>
          <w:p w14:paraId="48F61F26" w14:textId="77777777" w:rsidR="002B57FC" w:rsidRPr="001C1910" w:rsidRDefault="002B57FC" w:rsidP="003F0FE9">
            <w:pPr>
              <w:pStyle w:val="NoSpacing"/>
              <w:jc w:val="center"/>
              <w:rPr>
                <w:rFonts w:cstheme="minorHAnsi"/>
              </w:rPr>
            </w:pPr>
            <w:r w:rsidRPr="001C1910">
              <w:rPr>
                <w:rFonts w:cstheme="minorHAnsi"/>
              </w:rPr>
              <w:t>2</w:t>
            </w:r>
          </w:p>
          <w:p w14:paraId="2515C7C1" w14:textId="77777777" w:rsidR="002B57FC" w:rsidRPr="001C1910" w:rsidRDefault="002B57FC" w:rsidP="003F0FE9">
            <w:pPr>
              <w:pStyle w:val="NoSpacing"/>
              <w:jc w:val="center"/>
              <w:rPr>
                <w:sz w:val="20"/>
                <w:szCs w:val="20"/>
                <w:highlight w:val="yellow"/>
              </w:rPr>
            </w:pPr>
            <w:r w:rsidRPr="001C1910">
              <w:rPr>
                <w:rFonts w:cstheme="minorHAnsi"/>
              </w:rPr>
              <w:t>4</w:t>
            </w:r>
          </w:p>
        </w:tc>
        <w:tc>
          <w:tcPr>
            <w:tcW w:w="765" w:type="pct"/>
            <w:vAlign w:val="center"/>
          </w:tcPr>
          <w:p w14:paraId="4F9CED83" w14:textId="77777777" w:rsidR="002B57FC" w:rsidRPr="001C1910" w:rsidRDefault="001F4773" w:rsidP="003F0FE9">
            <w:pPr>
              <w:pStyle w:val="NoSpacing"/>
              <w:jc w:val="center"/>
              <w:rPr>
                <w:sz w:val="20"/>
                <w:szCs w:val="20"/>
                <w:highlight w:val="yellow"/>
              </w:rPr>
            </w:pPr>
            <w:r w:rsidRPr="001C1910">
              <w:rPr>
                <w:rFonts w:ascii="Calibri" w:hAnsi="Calibri"/>
              </w:rPr>
              <w:t>3.2</w:t>
            </w:r>
          </w:p>
        </w:tc>
        <w:tc>
          <w:tcPr>
            <w:tcW w:w="690" w:type="pct"/>
            <w:vAlign w:val="center"/>
          </w:tcPr>
          <w:p w14:paraId="52508F7C" w14:textId="77777777" w:rsidR="002B57FC" w:rsidRPr="001C1910" w:rsidRDefault="002B57FC" w:rsidP="003F0FE9">
            <w:pPr>
              <w:pStyle w:val="NoSpacing"/>
              <w:jc w:val="center"/>
              <w:rPr>
                <w:sz w:val="20"/>
                <w:szCs w:val="20"/>
                <w:highlight w:val="yellow"/>
              </w:rPr>
            </w:pPr>
            <w:r w:rsidRPr="001C1910">
              <w:rPr>
                <w:rFonts w:ascii="Calibri" w:hAnsi="Calibri"/>
              </w:rPr>
              <w:t>1.</w:t>
            </w:r>
            <w:r w:rsidR="001F4773" w:rsidRPr="001C1910">
              <w:rPr>
                <w:rFonts w:ascii="Calibri" w:hAnsi="Calibri"/>
              </w:rPr>
              <w:t>2</w:t>
            </w:r>
          </w:p>
        </w:tc>
      </w:tr>
      <w:tr w:rsidR="002B57FC" w:rsidRPr="001C1910" w14:paraId="253C2751" w14:textId="77777777" w:rsidTr="003F0FE9">
        <w:tc>
          <w:tcPr>
            <w:tcW w:w="790" w:type="pct"/>
            <w:vMerge/>
          </w:tcPr>
          <w:p w14:paraId="6A990074" w14:textId="77777777" w:rsidR="002B57FC" w:rsidRPr="001C1910" w:rsidRDefault="002B57FC" w:rsidP="003F0FE9">
            <w:pPr>
              <w:pStyle w:val="NoSpacing"/>
              <w:rPr>
                <w:sz w:val="20"/>
                <w:szCs w:val="20"/>
                <w:highlight w:val="yellow"/>
              </w:rPr>
            </w:pPr>
          </w:p>
        </w:tc>
        <w:tc>
          <w:tcPr>
            <w:tcW w:w="748" w:type="pct"/>
            <w:vMerge/>
            <w:vAlign w:val="center"/>
          </w:tcPr>
          <w:p w14:paraId="0AB36472" w14:textId="77777777" w:rsidR="002B57FC" w:rsidRPr="001C1910" w:rsidRDefault="002B57FC" w:rsidP="003F0FE9">
            <w:pPr>
              <w:pStyle w:val="NoSpacing"/>
              <w:rPr>
                <w:sz w:val="20"/>
                <w:szCs w:val="20"/>
                <w:highlight w:val="yellow"/>
              </w:rPr>
            </w:pPr>
          </w:p>
        </w:tc>
        <w:tc>
          <w:tcPr>
            <w:tcW w:w="1335" w:type="pct"/>
            <w:vAlign w:val="center"/>
          </w:tcPr>
          <w:p w14:paraId="1F211806" w14:textId="77777777" w:rsidR="002B57FC" w:rsidRPr="001C1910" w:rsidRDefault="002B57FC" w:rsidP="003F0FE9">
            <w:pPr>
              <w:pStyle w:val="NoSpacing"/>
              <w:jc w:val="center"/>
              <w:rPr>
                <w:sz w:val="20"/>
                <w:szCs w:val="20"/>
                <w:highlight w:val="yellow"/>
              </w:rPr>
            </w:pPr>
            <w:r w:rsidRPr="001C1910">
              <w:rPr>
                <w:sz w:val="20"/>
                <w:szCs w:val="20"/>
              </w:rPr>
              <w:t>% EPT</w:t>
            </w:r>
          </w:p>
        </w:tc>
        <w:tc>
          <w:tcPr>
            <w:tcW w:w="672" w:type="pct"/>
            <w:vAlign w:val="center"/>
          </w:tcPr>
          <w:p w14:paraId="53A350E8" w14:textId="77777777" w:rsidR="002B57FC" w:rsidRPr="001C1910" w:rsidRDefault="002B57FC" w:rsidP="003F0FE9">
            <w:pPr>
              <w:pStyle w:val="NoSpacing"/>
              <w:jc w:val="center"/>
              <w:rPr>
                <w:rFonts w:cstheme="minorHAnsi"/>
                <w:sz w:val="20"/>
                <w:szCs w:val="20"/>
              </w:rPr>
            </w:pPr>
            <w:r w:rsidRPr="001C1910">
              <w:rPr>
                <w:rFonts w:cstheme="minorHAnsi"/>
                <w:sz w:val="20"/>
                <w:szCs w:val="20"/>
              </w:rPr>
              <w:t>96%</w:t>
            </w:r>
          </w:p>
          <w:p w14:paraId="3B63ACFF" w14:textId="77777777" w:rsidR="002B57FC" w:rsidRPr="001C1910" w:rsidRDefault="002B57FC" w:rsidP="001F4773">
            <w:pPr>
              <w:pStyle w:val="NoSpacing"/>
              <w:jc w:val="center"/>
              <w:rPr>
                <w:sz w:val="20"/>
                <w:szCs w:val="20"/>
                <w:highlight w:val="yellow"/>
              </w:rPr>
            </w:pPr>
            <w:r w:rsidRPr="001C1910">
              <w:rPr>
                <w:sz w:val="20"/>
                <w:szCs w:val="20"/>
              </w:rPr>
              <w:t>8</w:t>
            </w:r>
            <w:r w:rsidR="001F4773" w:rsidRPr="001C1910">
              <w:rPr>
                <w:sz w:val="20"/>
                <w:szCs w:val="20"/>
              </w:rPr>
              <w:t>6</w:t>
            </w:r>
            <w:r w:rsidRPr="001C1910">
              <w:rPr>
                <w:sz w:val="20"/>
                <w:szCs w:val="20"/>
              </w:rPr>
              <w:t>%</w:t>
            </w:r>
          </w:p>
        </w:tc>
        <w:tc>
          <w:tcPr>
            <w:tcW w:w="765" w:type="pct"/>
            <w:vAlign w:val="center"/>
          </w:tcPr>
          <w:p w14:paraId="79F08EDF" w14:textId="77777777" w:rsidR="002B57FC" w:rsidRPr="001C1910" w:rsidRDefault="002B57FC" w:rsidP="003F0FE9">
            <w:pPr>
              <w:pStyle w:val="NoSpacing"/>
              <w:jc w:val="center"/>
              <w:rPr>
                <w:sz w:val="20"/>
                <w:szCs w:val="20"/>
                <w:highlight w:val="yellow"/>
              </w:rPr>
            </w:pPr>
            <w:r w:rsidRPr="001C1910">
              <w:rPr>
                <w:rFonts w:ascii="Calibri" w:hAnsi="Calibri"/>
              </w:rPr>
              <w:t>84%</w:t>
            </w:r>
          </w:p>
        </w:tc>
        <w:tc>
          <w:tcPr>
            <w:tcW w:w="690" w:type="pct"/>
            <w:vAlign w:val="center"/>
          </w:tcPr>
          <w:p w14:paraId="1CA5F1DB" w14:textId="77777777" w:rsidR="002B57FC" w:rsidRPr="001C1910" w:rsidRDefault="002B57FC" w:rsidP="003F0FE9">
            <w:pPr>
              <w:pStyle w:val="NoSpacing"/>
              <w:jc w:val="center"/>
              <w:rPr>
                <w:sz w:val="20"/>
                <w:szCs w:val="20"/>
                <w:highlight w:val="yellow"/>
              </w:rPr>
            </w:pPr>
            <w:r w:rsidRPr="001C1910">
              <w:rPr>
                <w:rFonts w:ascii="Calibri" w:hAnsi="Calibri"/>
              </w:rPr>
              <w:t>15%</w:t>
            </w:r>
          </w:p>
        </w:tc>
      </w:tr>
      <w:tr w:rsidR="002B57FC" w:rsidRPr="001C1910" w14:paraId="6E85F2DE" w14:textId="77777777" w:rsidTr="003F0FE9">
        <w:tc>
          <w:tcPr>
            <w:tcW w:w="790" w:type="pct"/>
            <w:vMerge/>
          </w:tcPr>
          <w:p w14:paraId="0FBD1037" w14:textId="77777777" w:rsidR="002B57FC" w:rsidRPr="001C1910" w:rsidRDefault="002B57FC" w:rsidP="003F0FE9">
            <w:pPr>
              <w:pStyle w:val="NoSpacing"/>
              <w:rPr>
                <w:sz w:val="20"/>
                <w:szCs w:val="20"/>
                <w:highlight w:val="yellow"/>
              </w:rPr>
            </w:pPr>
          </w:p>
        </w:tc>
        <w:tc>
          <w:tcPr>
            <w:tcW w:w="748" w:type="pct"/>
            <w:vMerge/>
            <w:vAlign w:val="center"/>
          </w:tcPr>
          <w:p w14:paraId="6323D3E3" w14:textId="77777777" w:rsidR="002B57FC" w:rsidRPr="001C1910" w:rsidRDefault="002B57FC" w:rsidP="003F0FE9">
            <w:pPr>
              <w:pStyle w:val="NoSpacing"/>
              <w:rPr>
                <w:sz w:val="20"/>
                <w:szCs w:val="20"/>
                <w:highlight w:val="yellow"/>
              </w:rPr>
            </w:pPr>
          </w:p>
        </w:tc>
        <w:tc>
          <w:tcPr>
            <w:tcW w:w="1335" w:type="pct"/>
            <w:tcBorders>
              <w:bottom w:val="single" w:sz="4" w:space="0" w:color="auto"/>
            </w:tcBorders>
            <w:vAlign w:val="center"/>
          </w:tcPr>
          <w:p w14:paraId="7084975C" w14:textId="77777777" w:rsidR="002B57FC" w:rsidRPr="001C1910" w:rsidRDefault="002B57FC" w:rsidP="003F0FE9">
            <w:pPr>
              <w:pStyle w:val="NoSpacing"/>
              <w:jc w:val="center"/>
              <w:rPr>
                <w:sz w:val="20"/>
                <w:szCs w:val="20"/>
                <w:highlight w:val="yellow"/>
              </w:rPr>
            </w:pPr>
            <w:r w:rsidRPr="001C1910">
              <w:rPr>
                <w:sz w:val="20"/>
                <w:szCs w:val="20"/>
              </w:rPr>
              <w:t>Family Biotic Index</w:t>
            </w:r>
          </w:p>
        </w:tc>
        <w:tc>
          <w:tcPr>
            <w:tcW w:w="672" w:type="pct"/>
            <w:tcBorders>
              <w:bottom w:val="single" w:sz="4" w:space="0" w:color="auto"/>
            </w:tcBorders>
            <w:vAlign w:val="center"/>
          </w:tcPr>
          <w:p w14:paraId="29AF93D8" w14:textId="77777777" w:rsidR="002B57FC" w:rsidRPr="001C1910" w:rsidRDefault="001F4773" w:rsidP="003F0FE9">
            <w:pPr>
              <w:pStyle w:val="NoSpacing"/>
              <w:jc w:val="center"/>
              <w:rPr>
                <w:sz w:val="20"/>
                <w:szCs w:val="20"/>
              </w:rPr>
            </w:pPr>
            <w:r w:rsidRPr="001C1910">
              <w:rPr>
                <w:sz w:val="20"/>
                <w:szCs w:val="20"/>
              </w:rPr>
              <w:t>4.10</w:t>
            </w:r>
          </w:p>
          <w:p w14:paraId="4FC77CD7" w14:textId="77777777" w:rsidR="002B57FC" w:rsidRPr="001C1910" w:rsidRDefault="002B57FC" w:rsidP="003F0FE9">
            <w:pPr>
              <w:pStyle w:val="NoSpacing"/>
              <w:jc w:val="center"/>
              <w:rPr>
                <w:sz w:val="20"/>
                <w:szCs w:val="20"/>
                <w:highlight w:val="yellow"/>
              </w:rPr>
            </w:pPr>
            <w:r w:rsidRPr="001C1910">
              <w:rPr>
                <w:sz w:val="20"/>
                <w:szCs w:val="20"/>
              </w:rPr>
              <w:t>4.30</w:t>
            </w:r>
          </w:p>
        </w:tc>
        <w:tc>
          <w:tcPr>
            <w:tcW w:w="765" w:type="pct"/>
            <w:tcBorders>
              <w:bottom w:val="single" w:sz="4" w:space="0" w:color="auto"/>
            </w:tcBorders>
            <w:vAlign w:val="center"/>
          </w:tcPr>
          <w:p w14:paraId="330D26DD" w14:textId="77777777" w:rsidR="002B57FC" w:rsidRPr="001C1910" w:rsidRDefault="002B57FC" w:rsidP="001F4773">
            <w:pPr>
              <w:pStyle w:val="NoSpacing"/>
              <w:jc w:val="center"/>
              <w:rPr>
                <w:sz w:val="20"/>
                <w:szCs w:val="20"/>
                <w:highlight w:val="yellow"/>
              </w:rPr>
            </w:pPr>
            <w:r w:rsidRPr="001C1910">
              <w:rPr>
                <w:rFonts w:ascii="Calibri" w:hAnsi="Calibri"/>
              </w:rPr>
              <w:t>4.</w:t>
            </w:r>
            <w:r w:rsidR="001F4773" w:rsidRPr="001C1910">
              <w:rPr>
                <w:rFonts w:ascii="Calibri" w:hAnsi="Calibri"/>
              </w:rPr>
              <w:t>6</w:t>
            </w:r>
          </w:p>
        </w:tc>
        <w:tc>
          <w:tcPr>
            <w:tcW w:w="690" w:type="pct"/>
            <w:tcBorders>
              <w:bottom w:val="single" w:sz="4" w:space="0" w:color="auto"/>
            </w:tcBorders>
            <w:vAlign w:val="center"/>
          </w:tcPr>
          <w:p w14:paraId="1A98AF33" w14:textId="77777777" w:rsidR="002B57FC" w:rsidRPr="001C1910" w:rsidRDefault="002B57FC" w:rsidP="001F4773">
            <w:pPr>
              <w:pStyle w:val="NoSpacing"/>
              <w:jc w:val="center"/>
              <w:rPr>
                <w:sz w:val="20"/>
                <w:szCs w:val="20"/>
                <w:highlight w:val="yellow"/>
              </w:rPr>
            </w:pPr>
            <w:r w:rsidRPr="001C1910">
              <w:rPr>
                <w:rFonts w:ascii="Calibri" w:hAnsi="Calibri"/>
              </w:rPr>
              <w:t>0.</w:t>
            </w:r>
            <w:r w:rsidR="001F4773" w:rsidRPr="001C1910">
              <w:rPr>
                <w:rFonts w:ascii="Calibri" w:hAnsi="Calibri"/>
              </w:rPr>
              <w:t>6</w:t>
            </w:r>
          </w:p>
        </w:tc>
      </w:tr>
      <w:tr w:rsidR="002B57FC" w:rsidRPr="001C1910" w14:paraId="3A1468FB" w14:textId="77777777" w:rsidTr="003F0FE9">
        <w:tc>
          <w:tcPr>
            <w:tcW w:w="790" w:type="pct"/>
            <w:vMerge/>
          </w:tcPr>
          <w:p w14:paraId="23C32975" w14:textId="77777777" w:rsidR="002B57FC" w:rsidRPr="001C1910" w:rsidRDefault="002B57FC" w:rsidP="003F0FE9">
            <w:pPr>
              <w:pStyle w:val="NoSpacing"/>
              <w:rPr>
                <w:sz w:val="20"/>
                <w:szCs w:val="20"/>
                <w:highlight w:val="yellow"/>
              </w:rPr>
            </w:pPr>
          </w:p>
        </w:tc>
        <w:tc>
          <w:tcPr>
            <w:tcW w:w="748" w:type="pct"/>
            <w:vMerge/>
            <w:vAlign w:val="center"/>
          </w:tcPr>
          <w:p w14:paraId="111A3C42" w14:textId="77777777" w:rsidR="002B57FC" w:rsidRPr="001C1910" w:rsidRDefault="002B57FC" w:rsidP="003F0FE9">
            <w:pPr>
              <w:pStyle w:val="NoSpacing"/>
              <w:rPr>
                <w:sz w:val="20"/>
                <w:szCs w:val="20"/>
                <w:highlight w:val="yellow"/>
              </w:rPr>
            </w:pPr>
          </w:p>
        </w:tc>
        <w:tc>
          <w:tcPr>
            <w:tcW w:w="1335" w:type="pct"/>
            <w:tcBorders>
              <w:bottom w:val="single" w:sz="4" w:space="0" w:color="auto"/>
            </w:tcBorders>
            <w:vAlign w:val="center"/>
          </w:tcPr>
          <w:p w14:paraId="36865FC8" w14:textId="77777777" w:rsidR="002B57FC" w:rsidRPr="001C1910" w:rsidRDefault="002B57FC" w:rsidP="003F0FE9">
            <w:pPr>
              <w:pStyle w:val="NoSpacing"/>
              <w:jc w:val="center"/>
              <w:rPr>
                <w:sz w:val="20"/>
                <w:szCs w:val="20"/>
                <w:highlight w:val="yellow"/>
              </w:rPr>
            </w:pPr>
            <w:r w:rsidRPr="001C1910">
              <w:rPr>
                <w:sz w:val="20"/>
                <w:szCs w:val="20"/>
              </w:rPr>
              <w:t>% Dominant Family</w:t>
            </w:r>
          </w:p>
        </w:tc>
        <w:tc>
          <w:tcPr>
            <w:tcW w:w="672" w:type="pct"/>
            <w:tcBorders>
              <w:bottom w:val="single" w:sz="4" w:space="0" w:color="auto"/>
            </w:tcBorders>
            <w:vAlign w:val="center"/>
          </w:tcPr>
          <w:p w14:paraId="5C155126" w14:textId="77777777" w:rsidR="002B57FC" w:rsidRPr="001C1910" w:rsidRDefault="002B57FC" w:rsidP="003F0FE9">
            <w:pPr>
              <w:pStyle w:val="NoSpacing"/>
              <w:jc w:val="center"/>
              <w:rPr>
                <w:rFonts w:cstheme="minorHAnsi"/>
                <w:sz w:val="20"/>
                <w:szCs w:val="20"/>
              </w:rPr>
            </w:pPr>
            <w:r w:rsidRPr="001C1910">
              <w:rPr>
                <w:rFonts w:cstheme="minorHAnsi"/>
                <w:sz w:val="20"/>
                <w:szCs w:val="20"/>
              </w:rPr>
              <w:t>91%</w:t>
            </w:r>
          </w:p>
          <w:p w14:paraId="38D7024F" w14:textId="77777777" w:rsidR="002B57FC" w:rsidRPr="001C1910" w:rsidRDefault="002B57FC" w:rsidP="001F4773">
            <w:pPr>
              <w:pStyle w:val="NoSpacing"/>
              <w:jc w:val="center"/>
              <w:rPr>
                <w:sz w:val="20"/>
                <w:szCs w:val="20"/>
                <w:highlight w:val="yellow"/>
              </w:rPr>
            </w:pPr>
            <w:r w:rsidRPr="001C1910">
              <w:rPr>
                <w:rFonts w:cstheme="minorHAnsi"/>
                <w:sz w:val="20"/>
                <w:szCs w:val="20"/>
              </w:rPr>
              <w:t>7</w:t>
            </w:r>
            <w:r w:rsidR="001F4773" w:rsidRPr="001C1910">
              <w:rPr>
                <w:rFonts w:cstheme="minorHAnsi"/>
                <w:sz w:val="20"/>
                <w:szCs w:val="20"/>
              </w:rPr>
              <w:t>6</w:t>
            </w:r>
            <w:r w:rsidRPr="001C1910">
              <w:rPr>
                <w:rFonts w:cstheme="minorHAnsi"/>
                <w:sz w:val="20"/>
                <w:szCs w:val="20"/>
              </w:rPr>
              <w:t>%</w:t>
            </w:r>
          </w:p>
        </w:tc>
        <w:tc>
          <w:tcPr>
            <w:tcW w:w="765" w:type="pct"/>
            <w:tcBorders>
              <w:bottom w:val="single" w:sz="4" w:space="0" w:color="auto"/>
            </w:tcBorders>
            <w:vAlign w:val="center"/>
          </w:tcPr>
          <w:p w14:paraId="2B8072EF" w14:textId="77777777" w:rsidR="002B57FC" w:rsidRPr="001C1910" w:rsidRDefault="002B57FC" w:rsidP="001F4773">
            <w:pPr>
              <w:pStyle w:val="NoSpacing"/>
              <w:jc w:val="center"/>
              <w:rPr>
                <w:sz w:val="20"/>
                <w:szCs w:val="20"/>
                <w:highlight w:val="yellow"/>
              </w:rPr>
            </w:pPr>
            <w:r w:rsidRPr="001C1910">
              <w:rPr>
                <w:rFonts w:ascii="Calibri" w:hAnsi="Calibri"/>
              </w:rPr>
              <w:t>7</w:t>
            </w:r>
            <w:r w:rsidR="001F4773" w:rsidRPr="001C1910">
              <w:rPr>
                <w:rFonts w:ascii="Calibri" w:hAnsi="Calibri"/>
              </w:rPr>
              <w:t>3</w:t>
            </w:r>
            <w:r w:rsidRPr="001C1910">
              <w:rPr>
                <w:rFonts w:ascii="Calibri" w:hAnsi="Calibri"/>
              </w:rPr>
              <w:t>%</w:t>
            </w:r>
          </w:p>
        </w:tc>
        <w:tc>
          <w:tcPr>
            <w:tcW w:w="690" w:type="pct"/>
            <w:tcBorders>
              <w:bottom w:val="single" w:sz="4" w:space="0" w:color="auto"/>
            </w:tcBorders>
            <w:vAlign w:val="center"/>
          </w:tcPr>
          <w:p w14:paraId="79C5F351" w14:textId="77777777" w:rsidR="002B57FC" w:rsidRPr="001C1910" w:rsidRDefault="002B57FC" w:rsidP="001F4773">
            <w:pPr>
              <w:pStyle w:val="NoSpacing"/>
              <w:jc w:val="center"/>
              <w:rPr>
                <w:sz w:val="20"/>
                <w:szCs w:val="20"/>
                <w:highlight w:val="yellow"/>
              </w:rPr>
            </w:pPr>
            <w:r w:rsidRPr="001C1910">
              <w:rPr>
                <w:rFonts w:ascii="Calibri" w:hAnsi="Calibri"/>
              </w:rPr>
              <w:t>2</w:t>
            </w:r>
            <w:r w:rsidR="001F4773" w:rsidRPr="001C1910">
              <w:rPr>
                <w:rFonts w:ascii="Calibri" w:hAnsi="Calibri"/>
              </w:rPr>
              <w:t>1</w:t>
            </w:r>
            <w:r w:rsidRPr="001C1910">
              <w:rPr>
                <w:rFonts w:ascii="Calibri" w:hAnsi="Calibri"/>
              </w:rPr>
              <w:t>%</w:t>
            </w:r>
          </w:p>
        </w:tc>
      </w:tr>
      <w:tr w:rsidR="002B57FC" w:rsidRPr="001C1910" w14:paraId="15FC6DF3" w14:textId="77777777" w:rsidTr="003F0FE9">
        <w:tc>
          <w:tcPr>
            <w:tcW w:w="790" w:type="pct"/>
            <w:vMerge/>
          </w:tcPr>
          <w:p w14:paraId="3C0C3715" w14:textId="77777777" w:rsidR="002B57FC" w:rsidRPr="001C1910" w:rsidRDefault="002B57FC" w:rsidP="003F0FE9">
            <w:pPr>
              <w:pStyle w:val="NoSpacing"/>
              <w:rPr>
                <w:sz w:val="20"/>
                <w:szCs w:val="20"/>
                <w:highlight w:val="yellow"/>
              </w:rPr>
            </w:pPr>
          </w:p>
        </w:tc>
        <w:tc>
          <w:tcPr>
            <w:tcW w:w="748" w:type="pct"/>
            <w:vMerge/>
            <w:vAlign w:val="center"/>
          </w:tcPr>
          <w:p w14:paraId="3BA9E890" w14:textId="77777777" w:rsidR="002B57FC" w:rsidRPr="001C1910" w:rsidRDefault="002B57FC" w:rsidP="003F0FE9">
            <w:pPr>
              <w:pStyle w:val="NoSpacing"/>
              <w:rPr>
                <w:sz w:val="20"/>
                <w:szCs w:val="20"/>
                <w:highlight w:val="yellow"/>
              </w:rPr>
            </w:pPr>
          </w:p>
        </w:tc>
        <w:tc>
          <w:tcPr>
            <w:tcW w:w="1335" w:type="pct"/>
            <w:vAlign w:val="center"/>
          </w:tcPr>
          <w:p w14:paraId="004B9E2E" w14:textId="77777777" w:rsidR="002B57FC" w:rsidRPr="001C1910" w:rsidRDefault="002B57FC" w:rsidP="003F0FE9">
            <w:pPr>
              <w:pStyle w:val="NoSpacing"/>
              <w:jc w:val="center"/>
              <w:rPr>
                <w:sz w:val="20"/>
                <w:szCs w:val="20"/>
              </w:rPr>
            </w:pPr>
            <w:r w:rsidRPr="001C1910">
              <w:rPr>
                <w:sz w:val="20"/>
                <w:szCs w:val="20"/>
              </w:rPr>
              <w:t>% Dipteran &amp; Non-insects</w:t>
            </w:r>
          </w:p>
        </w:tc>
        <w:tc>
          <w:tcPr>
            <w:tcW w:w="672" w:type="pct"/>
            <w:vAlign w:val="center"/>
          </w:tcPr>
          <w:p w14:paraId="6FFFF139" w14:textId="77777777" w:rsidR="002B57FC" w:rsidRPr="001C1910" w:rsidRDefault="002B57FC" w:rsidP="003F0FE9">
            <w:pPr>
              <w:pStyle w:val="NoSpacing"/>
              <w:jc w:val="center"/>
              <w:rPr>
                <w:rFonts w:cstheme="minorHAnsi"/>
                <w:sz w:val="20"/>
                <w:szCs w:val="20"/>
              </w:rPr>
            </w:pPr>
            <w:r w:rsidRPr="001C1910">
              <w:rPr>
                <w:rFonts w:cstheme="minorHAnsi"/>
                <w:sz w:val="20"/>
                <w:szCs w:val="20"/>
              </w:rPr>
              <w:t>3%</w:t>
            </w:r>
          </w:p>
          <w:p w14:paraId="48D5FF7C" w14:textId="77777777" w:rsidR="002B57FC" w:rsidRPr="001C1910" w:rsidRDefault="002B57FC" w:rsidP="003F0FE9">
            <w:pPr>
              <w:pStyle w:val="NoSpacing"/>
              <w:jc w:val="center"/>
              <w:rPr>
                <w:rFonts w:cstheme="minorHAnsi"/>
                <w:sz w:val="20"/>
                <w:szCs w:val="20"/>
                <w:highlight w:val="yellow"/>
              </w:rPr>
            </w:pPr>
            <w:r w:rsidRPr="001C1910">
              <w:rPr>
                <w:rFonts w:cstheme="minorHAnsi"/>
                <w:sz w:val="20"/>
                <w:szCs w:val="20"/>
              </w:rPr>
              <w:t>13%</w:t>
            </w:r>
          </w:p>
        </w:tc>
        <w:tc>
          <w:tcPr>
            <w:tcW w:w="765" w:type="pct"/>
            <w:vAlign w:val="center"/>
          </w:tcPr>
          <w:p w14:paraId="54B70FF0" w14:textId="77777777" w:rsidR="002B57FC" w:rsidRPr="001C1910" w:rsidRDefault="001F4773" w:rsidP="003F0FE9">
            <w:pPr>
              <w:pStyle w:val="NoSpacing"/>
              <w:jc w:val="center"/>
              <w:rPr>
                <w:sz w:val="20"/>
                <w:szCs w:val="20"/>
                <w:highlight w:val="yellow"/>
              </w:rPr>
            </w:pPr>
            <w:r w:rsidRPr="001C1910">
              <w:rPr>
                <w:rFonts w:ascii="Calibri" w:hAnsi="Calibri"/>
              </w:rPr>
              <w:t>23</w:t>
            </w:r>
            <w:r w:rsidR="002B57FC" w:rsidRPr="001C1910">
              <w:rPr>
                <w:rFonts w:ascii="Calibri" w:hAnsi="Calibri"/>
              </w:rPr>
              <w:t>%</w:t>
            </w:r>
          </w:p>
        </w:tc>
        <w:tc>
          <w:tcPr>
            <w:tcW w:w="690" w:type="pct"/>
            <w:vAlign w:val="center"/>
          </w:tcPr>
          <w:p w14:paraId="0DEB4681" w14:textId="77777777" w:rsidR="002B57FC" w:rsidRPr="001C1910" w:rsidRDefault="001F4773" w:rsidP="003F0FE9">
            <w:pPr>
              <w:pStyle w:val="NoSpacing"/>
              <w:jc w:val="center"/>
              <w:rPr>
                <w:rFonts w:cstheme="minorHAnsi"/>
                <w:sz w:val="20"/>
                <w:szCs w:val="20"/>
                <w:highlight w:val="yellow"/>
              </w:rPr>
            </w:pPr>
            <w:r w:rsidRPr="001C1910">
              <w:rPr>
                <w:rFonts w:ascii="Calibri" w:hAnsi="Calibri"/>
              </w:rPr>
              <w:t>31</w:t>
            </w:r>
            <w:r w:rsidR="002B57FC" w:rsidRPr="001C1910">
              <w:rPr>
                <w:rFonts w:ascii="Calibri" w:hAnsi="Calibri"/>
              </w:rPr>
              <w:t>%</w:t>
            </w:r>
          </w:p>
        </w:tc>
      </w:tr>
      <w:tr w:rsidR="002B57FC" w:rsidRPr="001C1910" w14:paraId="4A47EFA7" w14:textId="77777777" w:rsidTr="003F0FE9">
        <w:tc>
          <w:tcPr>
            <w:tcW w:w="790" w:type="pct"/>
            <w:vMerge/>
          </w:tcPr>
          <w:p w14:paraId="1012C7C4" w14:textId="77777777" w:rsidR="002B57FC" w:rsidRPr="001C1910" w:rsidRDefault="002B57FC" w:rsidP="003F0FE9">
            <w:pPr>
              <w:pStyle w:val="NoSpacing"/>
              <w:rPr>
                <w:sz w:val="20"/>
                <w:szCs w:val="20"/>
                <w:highlight w:val="yellow"/>
              </w:rPr>
            </w:pPr>
          </w:p>
        </w:tc>
        <w:tc>
          <w:tcPr>
            <w:tcW w:w="748" w:type="pct"/>
            <w:vMerge/>
            <w:vAlign w:val="center"/>
          </w:tcPr>
          <w:p w14:paraId="3B865E6E" w14:textId="77777777" w:rsidR="002B57FC" w:rsidRPr="001C1910" w:rsidRDefault="002B57FC" w:rsidP="003F0FE9">
            <w:pPr>
              <w:pStyle w:val="NoSpacing"/>
              <w:rPr>
                <w:sz w:val="20"/>
                <w:szCs w:val="20"/>
                <w:highlight w:val="yellow"/>
              </w:rPr>
            </w:pPr>
          </w:p>
        </w:tc>
        <w:tc>
          <w:tcPr>
            <w:tcW w:w="1335" w:type="pct"/>
            <w:vAlign w:val="center"/>
          </w:tcPr>
          <w:p w14:paraId="2CE16C97" w14:textId="77777777" w:rsidR="002B57FC" w:rsidRPr="001C1910" w:rsidRDefault="002B57FC" w:rsidP="003F0FE9">
            <w:pPr>
              <w:pStyle w:val="NoSpacing"/>
              <w:jc w:val="center"/>
              <w:rPr>
                <w:sz w:val="20"/>
                <w:szCs w:val="20"/>
              </w:rPr>
            </w:pPr>
            <w:r w:rsidRPr="001C1910">
              <w:rPr>
                <w:sz w:val="20"/>
                <w:szCs w:val="20"/>
              </w:rPr>
              <w:t>% Collector Gatherers</w:t>
            </w:r>
          </w:p>
        </w:tc>
        <w:tc>
          <w:tcPr>
            <w:tcW w:w="672" w:type="pct"/>
            <w:vAlign w:val="center"/>
          </w:tcPr>
          <w:p w14:paraId="5F0FB365" w14:textId="77777777" w:rsidR="002B57FC" w:rsidRPr="001C1910" w:rsidRDefault="002B57FC" w:rsidP="003F0FE9">
            <w:pPr>
              <w:pStyle w:val="NoSpacing"/>
              <w:jc w:val="center"/>
              <w:rPr>
                <w:rFonts w:cstheme="minorHAnsi"/>
                <w:sz w:val="20"/>
                <w:szCs w:val="20"/>
              </w:rPr>
            </w:pPr>
            <w:r w:rsidRPr="001C1910">
              <w:rPr>
                <w:rFonts w:cstheme="minorHAnsi"/>
                <w:sz w:val="20"/>
                <w:szCs w:val="20"/>
              </w:rPr>
              <w:t>93%</w:t>
            </w:r>
          </w:p>
          <w:p w14:paraId="78622206" w14:textId="77777777" w:rsidR="002B57FC" w:rsidRPr="001C1910" w:rsidRDefault="002B57FC" w:rsidP="003F0FE9">
            <w:pPr>
              <w:pStyle w:val="NoSpacing"/>
              <w:jc w:val="center"/>
              <w:rPr>
                <w:rFonts w:cstheme="minorHAnsi"/>
                <w:sz w:val="20"/>
                <w:szCs w:val="20"/>
                <w:highlight w:val="yellow"/>
              </w:rPr>
            </w:pPr>
            <w:r w:rsidRPr="001C1910">
              <w:rPr>
                <w:rFonts w:cstheme="minorHAnsi"/>
                <w:sz w:val="20"/>
                <w:szCs w:val="20"/>
              </w:rPr>
              <w:t>83%</w:t>
            </w:r>
          </w:p>
        </w:tc>
        <w:tc>
          <w:tcPr>
            <w:tcW w:w="765" w:type="pct"/>
            <w:vAlign w:val="center"/>
          </w:tcPr>
          <w:p w14:paraId="67C03571" w14:textId="77777777" w:rsidR="002B57FC" w:rsidRPr="001C1910" w:rsidRDefault="002B57FC" w:rsidP="003F0FE9">
            <w:pPr>
              <w:pStyle w:val="NoSpacing"/>
              <w:jc w:val="center"/>
              <w:rPr>
                <w:sz w:val="20"/>
                <w:szCs w:val="20"/>
                <w:highlight w:val="yellow"/>
              </w:rPr>
            </w:pPr>
            <w:r w:rsidRPr="001C1910">
              <w:rPr>
                <w:rFonts w:ascii="Calibri" w:hAnsi="Calibri"/>
              </w:rPr>
              <w:t>80%</w:t>
            </w:r>
          </w:p>
        </w:tc>
        <w:tc>
          <w:tcPr>
            <w:tcW w:w="690" w:type="pct"/>
            <w:vAlign w:val="center"/>
          </w:tcPr>
          <w:p w14:paraId="53CF143B" w14:textId="77777777" w:rsidR="002B57FC" w:rsidRPr="001C1910" w:rsidRDefault="002B57FC" w:rsidP="001F4773">
            <w:pPr>
              <w:pStyle w:val="NoSpacing"/>
              <w:jc w:val="center"/>
              <w:rPr>
                <w:rFonts w:cstheme="minorHAnsi"/>
                <w:sz w:val="20"/>
                <w:szCs w:val="20"/>
                <w:highlight w:val="yellow"/>
              </w:rPr>
            </w:pPr>
            <w:r w:rsidRPr="001C1910">
              <w:rPr>
                <w:rFonts w:ascii="Calibri" w:hAnsi="Calibri"/>
              </w:rPr>
              <w:t>1</w:t>
            </w:r>
            <w:r w:rsidR="001F4773" w:rsidRPr="001C1910">
              <w:rPr>
                <w:rFonts w:ascii="Calibri" w:hAnsi="Calibri"/>
              </w:rPr>
              <w:t>6</w:t>
            </w:r>
            <w:r w:rsidRPr="001C1910">
              <w:rPr>
                <w:rFonts w:ascii="Calibri" w:hAnsi="Calibri"/>
              </w:rPr>
              <w:t>%</w:t>
            </w:r>
          </w:p>
        </w:tc>
      </w:tr>
      <w:tr w:rsidR="002B57FC" w:rsidRPr="001C1910" w14:paraId="3FFFC034" w14:textId="77777777" w:rsidTr="001F4773">
        <w:tc>
          <w:tcPr>
            <w:tcW w:w="790" w:type="pct"/>
            <w:vMerge/>
          </w:tcPr>
          <w:p w14:paraId="44C1B9CD" w14:textId="77777777" w:rsidR="002B57FC" w:rsidRPr="001C1910" w:rsidRDefault="002B57FC" w:rsidP="003F0FE9">
            <w:pPr>
              <w:pStyle w:val="NoSpacing"/>
              <w:rPr>
                <w:sz w:val="20"/>
                <w:szCs w:val="20"/>
                <w:highlight w:val="yellow"/>
              </w:rPr>
            </w:pPr>
          </w:p>
        </w:tc>
        <w:tc>
          <w:tcPr>
            <w:tcW w:w="748" w:type="pct"/>
            <w:vMerge/>
            <w:vAlign w:val="center"/>
          </w:tcPr>
          <w:p w14:paraId="5701C909" w14:textId="77777777" w:rsidR="002B57FC" w:rsidRPr="001C1910" w:rsidRDefault="002B57FC" w:rsidP="003F0FE9">
            <w:pPr>
              <w:pStyle w:val="NoSpacing"/>
              <w:rPr>
                <w:sz w:val="20"/>
                <w:szCs w:val="20"/>
                <w:highlight w:val="yellow"/>
              </w:rPr>
            </w:pPr>
          </w:p>
        </w:tc>
        <w:tc>
          <w:tcPr>
            <w:tcW w:w="1335" w:type="pct"/>
            <w:tcBorders>
              <w:bottom w:val="single" w:sz="4" w:space="0" w:color="auto"/>
            </w:tcBorders>
            <w:shd w:val="clear" w:color="auto" w:fill="C6D9F1" w:themeFill="text2" w:themeFillTint="33"/>
            <w:vAlign w:val="center"/>
          </w:tcPr>
          <w:p w14:paraId="7A8A36C2" w14:textId="77777777" w:rsidR="001F4773" w:rsidRPr="001C1910" w:rsidRDefault="001F4773" w:rsidP="001F4773">
            <w:pPr>
              <w:pStyle w:val="NoSpacing"/>
              <w:jc w:val="center"/>
              <w:rPr>
                <w:b/>
                <w:sz w:val="20"/>
                <w:szCs w:val="20"/>
              </w:rPr>
            </w:pPr>
            <w:r w:rsidRPr="001C1910">
              <w:rPr>
                <w:b/>
                <w:sz w:val="20"/>
                <w:szCs w:val="20"/>
              </w:rPr>
              <w:t>Total Score</w:t>
            </w:r>
          </w:p>
          <w:p w14:paraId="23639E2C" w14:textId="77777777" w:rsidR="002B57FC" w:rsidRPr="001C1910" w:rsidRDefault="001F4773" w:rsidP="001F4773">
            <w:pPr>
              <w:pStyle w:val="NoSpacing"/>
              <w:jc w:val="center"/>
              <w:rPr>
                <w:sz w:val="20"/>
                <w:szCs w:val="20"/>
              </w:rPr>
            </w:pPr>
            <w:r w:rsidRPr="001C1910">
              <w:rPr>
                <w:b/>
                <w:sz w:val="20"/>
                <w:szCs w:val="20"/>
              </w:rPr>
              <w:t>Max = 33</w:t>
            </w:r>
          </w:p>
        </w:tc>
        <w:tc>
          <w:tcPr>
            <w:tcW w:w="672" w:type="pct"/>
            <w:tcBorders>
              <w:bottom w:val="single" w:sz="4" w:space="0" w:color="auto"/>
            </w:tcBorders>
            <w:shd w:val="clear" w:color="auto" w:fill="C6D9F1" w:themeFill="text2" w:themeFillTint="33"/>
            <w:vAlign w:val="center"/>
          </w:tcPr>
          <w:p w14:paraId="3FB7D4D4" w14:textId="77777777" w:rsidR="002B57FC" w:rsidRPr="001C1910" w:rsidRDefault="002B57FC" w:rsidP="003F0FE9">
            <w:pPr>
              <w:pStyle w:val="NoSpacing"/>
              <w:jc w:val="center"/>
              <w:rPr>
                <w:rFonts w:cstheme="minorHAnsi"/>
                <w:b/>
                <w:sz w:val="20"/>
                <w:szCs w:val="20"/>
              </w:rPr>
            </w:pPr>
            <w:r w:rsidRPr="001C1910">
              <w:rPr>
                <w:rFonts w:cstheme="minorHAnsi"/>
                <w:b/>
                <w:sz w:val="20"/>
                <w:szCs w:val="20"/>
              </w:rPr>
              <w:t>18</w:t>
            </w:r>
          </w:p>
          <w:p w14:paraId="0A6C9080" w14:textId="77777777" w:rsidR="002B57FC" w:rsidRPr="001C1910" w:rsidRDefault="002B57FC" w:rsidP="003F0FE9">
            <w:pPr>
              <w:pStyle w:val="NoSpacing"/>
              <w:jc w:val="center"/>
              <w:rPr>
                <w:rFonts w:cstheme="minorHAnsi"/>
                <w:sz w:val="20"/>
                <w:szCs w:val="20"/>
                <w:highlight w:val="yellow"/>
              </w:rPr>
            </w:pPr>
            <w:r w:rsidRPr="001C1910">
              <w:rPr>
                <w:rFonts w:cstheme="minorHAnsi"/>
                <w:b/>
                <w:sz w:val="20"/>
                <w:szCs w:val="20"/>
              </w:rPr>
              <w:t>23</w:t>
            </w:r>
          </w:p>
        </w:tc>
        <w:tc>
          <w:tcPr>
            <w:tcW w:w="765" w:type="pct"/>
            <w:tcBorders>
              <w:bottom w:val="single" w:sz="4" w:space="0" w:color="auto"/>
            </w:tcBorders>
            <w:shd w:val="clear" w:color="auto" w:fill="C6D9F1" w:themeFill="text2" w:themeFillTint="33"/>
            <w:vAlign w:val="center"/>
          </w:tcPr>
          <w:p w14:paraId="01F03CEB" w14:textId="77777777" w:rsidR="002B57FC" w:rsidRPr="001C1910" w:rsidRDefault="002B57FC" w:rsidP="003F0FE9">
            <w:pPr>
              <w:pStyle w:val="NoSpacing"/>
              <w:jc w:val="center"/>
              <w:rPr>
                <w:sz w:val="20"/>
                <w:szCs w:val="20"/>
                <w:highlight w:val="yellow"/>
              </w:rPr>
            </w:pPr>
            <w:r w:rsidRPr="001C1910">
              <w:rPr>
                <w:rFonts w:ascii="Calibri" w:hAnsi="Calibri"/>
              </w:rPr>
              <w:t>23.4</w:t>
            </w:r>
          </w:p>
        </w:tc>
        <w:tc>
          <w:tcPr>
            <w:tcW w:w="690" w:type="pct"/>
            <w:tcBorders>
              <w:bottom w:val="single" w:sz="4" w:space="0" w:color="auto"/>
            </w:tcBorders>
            <w:shd w:val="clear" w:color="auto" w:fill="C6D9F1" w:themeFill="text2" w:themeFillTint="33"/>
            <w:vAlign w:val="center"/>
          </w:tcPr>
          <w:p w14:paraId="785DC29C" w14:textId="77777777" w:rsidR="002B57FC" w:rsidRPr="001C1910" w:rsidRDefault="002B57FC" w:rsidP="003F0FE9">
            <w:pPr>
              <w:pStyle w:val="NoSpacing"/>
              <w:jc w:val="center"/>
              <w:rPr>
                <w:rFonts w:cstheme="minorHAnsi"/>
                <w:sz w:val="20"/>
                <w:szCs w:val="20"/>
                <w:highlight w:val="yellow"/>
              </w:rPr>
            </w:pPr>
            <w:r w:rsidRPr="001C1910">
              <w:rPr>
                <w:rFonts w:ascii="Calibri" w:hAnsi="Calibri"/>
              </w:rPr>
              <w:t>3.4</w:t>
            </w:r>
          </w:p>
        </w:tc>
      </w:tr>
    </w:tbl>
    <w:p w14:paraId="517D5A17" w14:textId="77777777" w:rsidR="00EC08DE" w:rsidRDefault="00EC08DE" w:rsidP="00EC08DE">
      <w:pPr>
        <w:pStyle w:val="Caption"/>
        <w:keepNext/>
        <w:jc w:val="center"/>
        <w:rPr>
          <w:sz w:val="22"/>
        </w:rPr>
      </w:pPr>
    </w:p>
    <w:p w14:paraId="50F5FDF8" w14:textId="77777777" w:rsidR="00EC08DE" w:rsidRPr="007D6205" w:rsidRDefault="00EC08DE" w:rsidP="00EC08DE">
      <w:pPr>
        <w:pStyle w:val="Caption"/>
        <w:keepNext/>
        <w:jc w:val="center"/>
        <w:rPr>
          <w:sz w:val="22"/>
        </w:rPr>
      </w:pPr>
      <w:bookmarkStart w:id="2675" w:name="_Toc253843568"/>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11</w:t>
      </w:r>
      <w:r w:rsidRPr="00FC052A">
        <w:rPr>
          <w:sz w:val="22"/>
        </w:rPr>
        <w:fldChar w:fldCharType="end"/>
      </w:r>
      <w:r>
        <w:rPr>
          <w:sz w:val="22"/>
        </w:rPr>
        <w:t>.</w:t>
      </w:r>
      <w:proofErr w:type="gramEnd"/>
      <w:r>
        <w:rPr>
          <w:sz w:val="22"/>
        </w:rPr>
        <w:t xml:space="preserve">  Medicine Rook Creek Stations</w:t>
      </w:r>
      <w:bookmarkEnd w:id="2675"/>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27"/>
        <w:gridCol w:w="1236"/>
        <w:gridCol w:w="2559"/>
        <w:gridCol w:w="1305"/>
        <w:gridCol w:w="1480"/>
        <w:gridCol w:w="1339"/>
      </w:tblGrid>
      <w:tr w:rsidR="00401746" w:rsidRPr="001C1910" w14:paraId="21606EBE" w14:textId="77777777" w:rsidTr="00EC08DE">
        <w:trPr>
          <w:tblHeader/>
        </w:trPr>
        <w:tc>
          <w:tcPr>
            <w:tcW w:w="835" w:type="pct"/>
            <w:vAlign w:val="center"/>
          </w:tcPr>
          <w:p w14:paraId="081CF63A" w14:textId="77777777" w:rsidR="00401746" w:rsidRPr="001C1910" w:rsidRDefault="00401746" w:rsidP="00401746">
            <w:pPr>
              <w:pStyle w:val="NoSpacing"/>
              <w:jc w:val="center"/>
              <w:rPr>
                <w:b/>
                <w:sz w:val="20"/>
                <w:szCs w:val="20"/>
              </w:rPr>
            </w:pPr>
            <w:proofErr w:type="spellStart"/>
            <w:r w:rsidRPr="001C1910">
              <w:rPr>
                <w:b/>
                <w:sz w:val="20"/>
                <w:szCs w:val="20"/>
              </w:rPr>
              <w:t>Waterbody</w:t>
            </w:r>
            <w:proofErr w:type="spellEnd"/>
          </w:p>
        </w:tc>
        <w:tc>
          <w:tcPr>
            <w:tcW w:w="522" w:type="pct"/>
            <w:vAlign w:val="center"/>
          </w:tcPr>
          <w:p w14:paraId="5A1ECE75" w14:textId="77777777" w:rsidR="00401746" w:rsidRPr="001C1910" w:rsidRDefault="00401746" w:rsidP="00401746">
            <w:pPr>
              <w:pStyle w:val="NoSpacing"/>
              <w:jc w:val="center"/>
              <w:rPr>
                <w:b/>
                <w:sz w:val="20"/>
                <w:szCs w:val="20"/>
              </w:rPr>
            </w:pPr>
            <w:r w:rsidRPr="001C1910">
              <w:rPr>
                <w:b/>
                <w:sz w:val="20"/>
                <w:szCs w:val="20"/>
              </w:rPr>
              <w:t>Site #</w:t>
            </w:r>
          </w:p>
        </w:tc>
        <w:tc>
          <w:tcPr>
            <w:tcW w:w="1381" w:type="pct"/>
            <w:vAlign w:val="center"/>
          </w:tcPr>
          <w:p w14:paraId="6AE351F7" w14:textId="77777777" w:rsidR="00401746" w:rsidRPr="001C1910" w:rsidRDefault="00401746" w:rsidP="00401746">
            <w:pPr>
              <w:pStyle w:val="NoSpacing"/>
              <w:jc w:val="center"/>
              <w:rPr>
                <w:b/>
                <w:sz w:val="20"/>
                <w:szCs w:val="20"/>
              </w:rPr>
            </w:pPr>
            <w:r w:rsidRPr="001C1910">
              <w:rPr>
                <w:b/>
                <w:sz w:val="20"/>
                <w:szCs w:val="20"/>
              </w:rPr>
              <w:t>Parameter</w:t>
            </w:r>
          </w:p>
        </w:tc>
        <w:tc>
          <w:tcPr>
            <w:tcW w:w="717" w:type="pct"/>
            <w:vAlign w:val="center"/>
          </w:tcPr>
          <w:p w14:paraId="2DCC6D6A" w14:textId="77777777" w:rsidR="00401746" w:rsidRPr="001C1910" w:rsidRDefault="00401746" w:rsidP="00401746">
            <w:pPr>
              <w:pStyle w:val="NoSpacing"/>
              <w:jc w:val="center"/>
              <w:rPr>
                <w:b/>
                <w:sz w:val="20"/>
                <w:szCs w:val="20"/>
              </w:rPr>
            </w:pPr>
            <w:r w:rsidRPr="001C1910">
              <w:rPr>
                <w:b/>
                <w:sz w:val="20"/>
                <w:szCs w:val="20"/>
              </w:rPr>
              <w:t>Value</w:t>
            </w:r>
          </w:p>
        </w:tc>
        <w:tc>
          <w:tcPr>
            <w:tcW w:w="810" w:type="pct"/>
            <w:vAlign w:val="center"/>
          </w:tcPr>
          <w:p w14:paraId="168E3894" w14:textId="77777777" w:rsidR="00401746" w:rsidRPr="001C1910" w:rsidRDefault="00401746" w:rsidP="00401746">
            <w:pPr>
              <w:pStyle w:val="NoSpacing"/>
              <w:jc w:val="center"/>
              <w:rPr>
                <w:b/>
                <w:sz w:val="20"/>
                <w:szCs w:val="20"/>
              </w:rPr>
            </w:pPr>
            <w:r w:rsidRPr="001C1910">
              <w:rPr>
                <w:b/>
                <w:sz w:val="20"/>
                <w:szCs w:val="20"/>
              </w:rPr>
              <w:t>Mean</w:t>
            </w:r>
          </w:p>
        </w:tc>
        <w:tc>
          <w:tcPr>
            <w:tcW w:w="735" w:type="pct"/>
            <w:vAlign w:val="center"/>
          </w:tcPr>
          <w:p w14:paraId="691D3AAA" w14:textId="77777777" w:rsidR="00401746" w:rsidRPr="001C1910" w:rsidRDefault="00401746" w:rsidP="00401746">
            <w:pPr>
              <w:pStyle w:val="NoSpacing"/>
              <w:jc w:val="center"/>
              <w:rPr>
                <w:b/>
                <w:sz w:val="20"/>
                <w:szCs w:val="20"/>
              </w:rPr>
            </w:pPr>
            <w:proofErr w:type="spellStart"/>
            <w:r w:rsidRPr="001C1910">
              <w:rPr>
                <w:b/>
                <w:sz w:val="20"/>
                <w:szCs w:val="20"/>
              </w:rPr>
              <w:t>StDev</w:t>
            </w:r>
            <w:proofErr w:type="spellEnd"/>
          </w:p>
        </w:tc>
      </w:tr>
      <w:tr w:rsidR="003824F6" w:rsidRPr="001C1910" w14:paraId="33283F44" w14:textId="77777777" w:rsidTr="00EC08DE">
        <w:tc>
          <w:tcPr>
            <w:tcW w:w="835" w:type="pct"/>
            <w:vMerge w:val="restart"/>
          </w:tcPr>
          <w:p w14:paraId="0B85207B" w14:textId="77777777" w:rsidR="003824F6" w:rsidRPr="001C1910" w:rsidRDefault="003824F6" w:rsidP="003824F6">
            <w:pPr>
              <w:pStyle w:val="NoSpacing"/>
              <w:rPr>
                <w:sz w:val="20"/>
                <w:szCs w:val="20"/>
              </w:rPr>
            </w:pPr>
            <w:r w:rsidRPr="001C1910">
              <w:rPr>
                <w:sz w:val="20"/>
                <w:szCs w:val="20"/>
              </w:rPr>
              <w:t>Medicine Root Creek</w:t>
            </w:r>
          </w:p>
        </w:tc>
        <w:tc>
          <w:tcPr>
            <w:tcW w:w="522" w:type="pct"/>
            <w:vMerge w:val="restart"/>
            <w:vAlign w:val="center"/>
          </w:tcPr>
          <w:p w14:paraId="0D3BBDAB" w14:textId="77777777" w:rsidR="003824F6" w:rsidRPr="001C1910" w:rsidRDefault="003824F6" w:rsidP="003824F6">
            <w:pPr>
              <w:pStyle w:val="NoSpacing"/>
              <w:rPr>
                <w:sz w:val="20"/>
                <w:szCs w:val="20"/>
              </w:rPr>
            </w:pPr>
            <w:r w:rsidRPr="001C1910">
              <w:rPr>
                <w:sz w:val="20"/>
                <w:szCs w:val="20"/>
              </w:rPr>
              <w:t>AMH1</w:t>
            </w:r>
          </w:p>
          <w:p w14:paraId="47E7F853" w14:textId="77777777" w:rsidR="003824F6" w:rsidRPr="001C1910" w:rsidRDefault="003824F6" w:rsidP="00401746">
            <w:pPr>
              <w:pStyle w:val="NoSpacing"/>
              <w:rPr>
                <w:sz w:val="20"/>
                <w:szCs w:val="20"/>
              </w:rPr>
            </w:pPr>
            <w:r w:rsidRPr="001C1910">
              <w:rPr>
                <w:sz w:val="20"/>
                <w:szCs w:val="20"/>
              </w:rPr>
              <w:t>(20</w:t>
            </w:r>
            <w:r w:rsidR="00401746" w:rsidRPr="001C1910">
              <w:rPr>
                <w:sz w:val="20"/>
                <w:szCs w:val="20"/>
              </w:rPr>
              <w:t>08</w:t>
            </w:r>
            <w:r w:rsidRPr="001C1910">
              <w:rPr>
                <w:sz w:val="20"/>
                <w:szCs w:val="20"/>
              </w:rPr>
              <w:t>)</w:t>
            </w:r>
          </w:p>
          <w:p w14:paraId="292E72A1" w14:textId="77777777" w:rsidR="00AA5262" w:rsidRPr="001C1910" w:rsidRDefault="00AA5262" w:rsidP="00401746">
            <w:pPr>
              <w:pStyle w:val="NoSpacing"/>
              <w:rPr>
                <w:sz w:val="20"/>
                <w:szCs w:val="20"/>
              </w:rPr>
            </w:pPr>
            <w:proofErr w:type="spellStart"/>
            <w:r w:rsidRPr="001C1910">
              <w:rPr>
                <w:sz w:val="20"/>
                <w:szCs w:val="20"/>
              </w:rPr>
              <w:t>Chironomidae</w:t>
            </w:r>
            <w:proofErr w:type="spellEnd"/>
          </w:p>
          <w:p w14:paraId="75F0423B" w14:textId="77777777" w:rsidR="00AA5262" w:rsidRPr="001C1910" w:rsidRDefault="00AA5262" w:rsidP="00401746">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1D29D708" w14:textId="77777777" w:rsidR="00AA5262" w:rsidRPr="001C1910" w:rsidRDefault="00AA5262" w:rsidP="00401746">
            <w:pPr>
              <w:pStyle w:val="NoSpacing"/>
              <w:rPr>
                <w:sz w:val="20"/>
                <w:szCs w:val="20"/>
              </w:rPr>
            </w:pPr>
          </w:p>
          <w:p w14:paraId="692B22A6" w14:textId="77777777" w:rsidR="00AA5262" w:rsidRPr="001C1910" w:rsidRDefault="00AA5262" w:rsidP="00401746">
            <w:pPr>
              <w:pStyle w:val="NoSpacing"/>
              <w:rPr>
                <w:sz w:val="20"/>
                <w:szCs w:val="20"/>
              </w:rPr>
            </w:pPr>
            <w:r w:rsidRPr="001C1910">
              <w:rPr>
                <w:sz w:val="20"/>
                <w:szCs w:val="20"/>
              </w:rPr>
              <w:t>Great Plains Ecoregion</w:t>
            </w:r>
          </w:p>
        </w:tc>
        <w:tc>
          <w:tcPr>
            <w:tcW w:w="1381" w:type="pct"/>
          </w:tcPr>
          <w:p w14:paraId="36DD24DB" w14:textId="77777777" w:rsidR="003824F6" w:rsidRPr="001C1910" w:rsidRDefault="003824F6" w:rsidP="003824F6">
            <w:pPr>
              <w:pStyle w:val="NoSpacing"/>
              <w:rPr>
                <w:sz w:val="20"/>
                <w:szCs w:val="20"/>
              </w:rPr>
            </w:pPr>
            <w:r w:rsidRPr="001C1910">
              <w:rPr>
                <w:sz w:val="20"/>
                <w:szCs w:val="20"/>
              </w:rPr>
              <w:t>Taxa Richness</w:t>
            </w:r>
          </w:p>
        </w:tc>
        <w:tc>
          <w:tcPr>
            <w:tcW w:w="717" w:type="pct"/>
            <w:vAlign w:val="center"/>
          </w:tcPr>
          <w:p w14:paraId="5CDBA446" w14:textId="77777777" w:rsidR="003824F6" w:rsidRPr="001C1910" w:rsidRDefault="00401746" w:rsidP="003824F6">
            <w:pPr>
              <w:pStyle w:val="NoSpacing"/>
              <w:jc w:val="center"/>
              <w:rPr>
                <w:sz w:val="20"/>
                <w:szCs w:val="20"/>
              </w:rPr>
            </w:pPr>
            <w:r w:rsidRPr="001C1910">
              <w:rPr>
                <w:rFonts w:cstheme="minorHAnsi"/>
                <w:sz w:val="20"/>
                <w:szCs w:val="20"/>
              </w:rPr>
              <w:t>10</w:t>
            </w:r>
          </w:p>
        </w:tc>
        <w:tc>
          <w:tcPr>
            <w:tcW w:w="810" w:type="pct"/>
            <w:vAlign w:val="center"/>
          </w:tcPr>
          <w:p w14:paraId="7139EC8A" w14:textId="77777777" w:rsidR="003824F6" w:rsidRPr="001C1910" w:rsidRDefault="00401746" w:rsidP="003824F6">
            <w:pPr>
              <w:pStyle w:val="NoSpacing"/>
              <w:jc w:val="center"/>
              <w:rPr>
                <w:sz w:val="20"/>
                <w:szCs w:val="20"/>
              </w:rPr>
            </w:pPr>
            <w:r w:rsidRPr="001C1910">
              <w:rPr>
                <w:sz w:val="20"/>
                <w:szCs w:val="20"/>
              </w:rPr>
              <w:t>9.25</w:t>
            </w:r>
          </w:p>
        </w:tc>
        <w:tc>
          <w:tcPr>
            <w:tcW w:w="735" w:type="pct"/>
            <w:vAlign w:val="center"/>
          </w:tcPr>
          <w:p w14:paraId="5634658A" w14:textId="77777777" w:rsidR="003824F6" w:rsidRPr="001C1910" w:rsidRDefault="00401746" w:rsidP="003824F6">
            <w:pPr>
              <w:pStyle w:val="NoSpacing"/>
              <w:jc w:val="center"/>
              <w:rPr>
                <w:sz w:val="20"/>
                <w:szCs w:val="20"/>
              </w:rPr>
            </w:pPr>
            <w:r w:rsidRPr="001C1910">
              <w:rPr>
                <w:rFonts w:cstheme="minorHAnsi"/>
                <w:sz w:val="20"/>
                <w:szCs w:val="20"/>
              </w:rPr>
              <w:t>2.22</w:t>
            </w:r>
          </w:p>
        </w:tc>
      </w:tr>
      <w:tr w:rsidR="003824F6" w:rsidRPr="001C1910" w14:paraId="62BCD869" w14:textId="77777777" w:rsidTr="00EC08DE">
        <w:tc>
          <w:tcPr>
            <w:tcW w:w="835" w:type="pct"/>
            <w:vMerge/>
          </w:tcPr>
          <w:p w14:paraId="2A0FEF44" w14:textId="77777777" w:rsidR="003824F6" w:rsidRPr="001C1910" w:rsidRDefault="003824F6" w:rsidP="003824F6">
            <w:pPr>
              <w:pStyle w:val="NoSpacing"/>
              <w:rPr>
                <w:sz w:val="20"/>
                <w:szCs w:val="20"/>
              </w:rPr>
            </w:pPr>
          </w:p>
        </w:tc>
        <w:tc>
          <w:tcPr>
            <w:tcW w:w="522" w:type="pct"/>
            <w:vMerge/>
            <w:vAlign w:val="center"/>
          </w:tcPr>
          <w:p w14:paraId="405ADC32" w14:textId="77777777" w:rsidR="003824F6" w:rsidRPr="001C1910" w:rsidRDefault="003824F6" w:rsidP="003824F6">
            <w:pPr>
              <w:pStyle w:val="NoSpacing"/>
              <w:rPr>
                <w:sz w:val="20"/>
                <w:szCs w:val="20"/>
              </w:rPr>
            </w:pPr>
          </w:p>
        </w:tc>
        <w:tc>
          <w:tcPr>
            <w:tcW w:w="1381" w:type="pct"/>
          </w:tcPr>
          <w:p w14:paraId="78BE317E" w14:textId="77777777" w:rsidR="003824F6" w:rsidRPr="001C1910" w:rsidRDefault="003824F6" w:rsidP="003824F6">
            <w:pPr>
              <w:pStyle w:val="NoSpacing"/>
              <w:rPr>
                <w:sz w:val="20"/>
                <w:szCs w:val="20"/>
              </w:rPr>
            </w:pPr>
            <w:r w:rsidRPr="001C1910">
              <w:rPr>
                <w:sz w:val="20"/>
                <w:szCs w:val="20"/>
              </w:rPr>
              <w:t>EPT Index</w:t>
            </w:r>
          </w:p>
        </w:tc>
        <w:tc>
          <w:tcPr>
            <w:tcW w:w="717" w:type="pct"/>
            <w:vAlign w:val="center"/>
          </w:tcPr>
          <w:p w14:paraId="337DABFB" w14:textId="77777777" w:rsidR="003824F6" w:rsidRPr="001C1910" w:rsidRDefault="00401746" w:rsidP="003824F6">
            <w:pPr>
              <w:pStyle w:val="NoSpacing"/>
              <w:jc w:val="center"/>
              <w:rPr>
                <w:sz w:val="20"/>
                <w:szCs w:val="20"/>
              </w:rPr>
            </w:pPr>
            <w:r w:rsidRPr="001C1910">
              <w:rPr>
                <w:rFonts w:cstheme="minorHAnsi"/>
                <w:sz w:val="20"/>
                <w:szCs w:val="20"/>
              </w:rPr>
              <w:t>1</w:t>
            </w:r>
          </w:p>
        </w:tc>
        <w:tc>
          <w:tcPr>
            <w:tcW w:w="810" w:type="pct"/>
            <w:vAlign w:val="center"/>
          </w:tcPr>
          <w:p w14:paraId="773B83BD" w14:textId="77777777" w:rsidR="003824F6" w:rsidRPr="001C1910" w:rsidRDefault="00401746" w:rsidP="003824F6">
            <w:pPr>
              <w:pStyle w:val="NoSpacing"/>
              <w:jc w:val="center"/>
              <w:rPr>
                <w:sz w:val="20"/>
                <w:szCs w:val="20"/>
              </w:rPr>
            </w:pPr>
            <w:r w:rsidRPr="001C1910">
              <w:rPr>
                <w:sz w:val="20"/>
                <w:szCs w:val="20"/>
              </w:rPr>
              <w:t>2.75</w:t>
            </w:r>
          </w:p>
        </w:tc>
        <w:tc>
          <w:tcPr>
            <w:tcW w:w="735" w:type="pct"/>
            <w:vAlign w:val="center"/>
          </w:tcPr>
          <w:p w14:paraId="4139D568" w14:textId="77777777" w:rsidR="003824F6" w:rsidRPr="001C1910" w:rsidRDefault="00401746" w:rsidP="003824F6">
            <w:pPr>
              <w:pStyle w:val="NoSpacing"/>
              <w:jc w:val="center"/>
              <w:rPr>
                <w:sz w:val="20"/>
                <w:szCs w:val="20"/>
              </w:rPr>
            </w:pPr>
            <w:r w:rsidRPr="001C1910">
              <w:rPr>
                <w:rFonts w:cstheme="minorHAnsi"/>
                <w:sz w:val="20"/>
                <w:szCs w:val="20"/>
              </w:rPr>
              <w:t>1.26</w:t>
            </w:r>
          </w:p>
        </w:tc>
      </w:tr>
      <w:tr w:rsidR="003824F6" w:rsidRPr="001C1910" w14:paraId="7130C9B3" w14:textId="77777777" w:rsidTr="00EC08DE">
        <w:tc>
          <w:tcPr>
            <w:tcW w:w="835" w:type="pct"/>
            <w:vMerge/>
          </w:tcPr>
          <w:p w14:paraId="01C727FD" w14:textId="77777777" w:rsidR="003824F6" w:rsidRPr="001C1910" w:rsidRDefault="003824F6" w:rsidP="003824F6">
            <w:pPr>
              <w:pStyle w:val="NoSpacing"/>
              <w:rPr>
                <w:sz w:val="20"/>
                <w:szCs w:val="20"/>
              </w:rPr>
            </w:pPr>
          </w:p>
        </w:tc>
        <w:tc>
          <w:tcPr>
            <w:tcW w:w="522" w:type="pct"/>
            <w:vMerge/>
            <w:vAlign w:val="center"/>
          </w:tcPr>
          <w:p w14:paraId="5055C158" w14:textId="77777777" w:rsidR="003824F6" w:rsidRPr="001C1910" w:rsidRDefault="003824F6" w:rsidP="003824F6">
            <w:pPr>
              <w:pStyle w:val="NoSpacing"/>
              <w:rPr>
                <w:sz w:val="20"/>
                <w:szCs w:val="20"/>
              </w:rPr>
            </w:pPr>
          </w:p>
        </w:tc>
        <w:tc>
          <w:tcPr>
            <w:tcW w:w="1381" w:type="pct"/>
          </w:tcPr>
          <w:p w14:paraId="04E71BCD" w14:textId="77777777" w:rsidR="003824F6" w:rsidRPr="001C1910" w:rsidRDefault="003824F6" w:rsidP="003824F6">
            <w:pPr>
              <w:pStyle w:val="NoSpacing"/>
              <w:rPr>
                <w:sz w:val="20"/>
                <w:szCs w:val="20"/>
              </w:rPr>
            </w:pPr>
            <w:r w:rsidRPr="001C1910">
              <w:rPr>
                <w:sz w:val="20"/>
                <w:szCs w:val="20"/>
              </w:rPr>
              <w:t>% EPT</w:t>
            </w:r>
          </w:p>
        </w:tc>
        <w:tc>
          <w:tcPr>
            <w:tcW w:w="717" w:type="pct"/>
            <w:vAlign w:val="center"/>
          </w:tcPr>
          <w:p w14:paraId="31222EE3" w14:textId="77777777" w:rsidR="003824F6" w:rsidRPr="001C1910" w:rsidRDefault="00313BFF" w:rsidP="003824F6">
            <w:pPr>
              <w:pStyle w:val="NoSpacing"/>
              <w:jc w:val="center"/>
              <w:rPr>
                <w:sz w:val="20"/>
                <w:szCs w:val="20"/>
              </w:rPr>
            </w:pPr>
            <w:r w:rsidRPr="001C1910">
              <w:rPr>
                <w:rFonts w:cstheme="minorHAnsi"/>
                <w:sz w:val="20"/>
                <w:szCs w:val="20"/>
              </w:rPr>
              <w:t>1</w:t>
            </w:r>
            <w:r w:rsidR="003824F6" w:rsidRPr="001C1910">
              <w:rPr>
                <w:rFonts w:cstheme="minorHAnsi"/>
                <w:sz w:val="20"/>
                <w:szCs w:val="20"/>
              </w:rPr>
              <w:t>%</w:t>
            </w:r>
          </w:p>
        </w:tc>
        <w:tc>
          <w:tcPr>
            <w:tcW w:w="810" w:type="pct"/>
            <w:vAlign w:val="center"/>
          </w:tcPr>
          <w:p w14:paraId="076D82C6" w14:textId="77777777" w:rsidR="003824F6" w:rsidRPr="001C1910" w:rsidRDefault="00AA5262" w:rsidP="003824F6">
            <w:pPr>
              <w:pStyle w:val="NoSpacing"/>
              <w:jc w:val="center"/>
              <w:rPr>
                <w:sz w:val="20"/>
                <w:szCs w:val="20"/>
              </w:rPr>
            </w:pPr>
            <w:r w:rsidRPr="001C1910">
              <w:rPr>
                <w:sz w:val="20"/>
                <w:szCs w:val="20"/>
              </w:rPr>
              <w:t>45%</w:t>
            </w:r>
          </w:p>
        </w:tc>
        <w:tc>
          <w:tcPr>
            <w:tcW w:w="735" w:type="pct"/>
            <w:vAlign w:val="center"/>
          </w:tcPr>
          <w:p w14:paraId="0F3EA446" w14:textId="77777777" w:rsidR="003824F6" w:rsidRPr="001C1910" w:rsidRDefault="00AA5262" w:rsidP="003824F6">
            <w:pPr>
              <w:pStyle w:val="NoSpacing"/>
              <w:jc w:val="center"/>
              <w:rPr>
                <w:sz w:val="20"/>
                <w:szCs w:val="20"/>
              </w:rPr>
            </w:pPr>
            <w:r w:rsidRPr="001C1910">
              <w:rPr>
                <w:rFonts w:cstheme="minorHAnsi"/>
                <w:sz w:val="20"/>
                <w:szCs w:val="20"/>
              </w:rPr>
              <w:t>32%</w:t>
            </w:r>
          </w:p>
        </w:tc>
      </w:tr>
      <w:tr w:rsidR="003824F6" w:rsidRPr="001C1910" w14:paraId="270F6492" w14:textId="77777777" w:rsidTr="00EC08DE">
        <w:tc>
          <w:tcPr>
            <w:tcW w:w="835" w:type="pct"/>
            <w:vMerge/>
          </w:tcPr>
          <w:p w14:paraId="77B6C1AC" w14:textId="77777777" w:rsidR="003824F6" w:rsidRPr="001C1910" w:rsidRDefault="003824F6" w:rsidP="003824F6">
            <w:pPr>
              <w:pStyle w:val="NoSpacing"/>
              <w:rPr>
                <w:sz w:val="20"/>
                <w:szCs w:val="20"/>
              </w:rPr>
            </w:pPr>
          </w:p>
        </w:tc>
        <w:tc>
          <w:tcPr>
            <w:tcW w:w="522" w:type="pct"/>
            <w:vMerge/>
            <w:vAlign w:val="center"/>
          </w:tcPr>
          <w:p w14:paraId="3930E82F" w14:textId="77777777" w:rsidR="003824F6" w:rsidRPr="001C1910" w:rsidRDefault="003824F6" w:rsidP="003824F6">
            <w:pPr>
              <w:pStyle w:val="NoSpacing"/>
              <w:rPr>
                <w:sz w:val="20"/>
                <w:szCs w:val="20"/>
              </w:rPr>
            </w:pPr>
          </w:p>
        </w:tc>
        <w:tc>
          <w:tcPr>
            <w:tcW w:w="1381" w:type="pct"/>
          </w:tcPr>
          <w:p w14:paraId="244820ED" w14:textId="77777777" w:rsidR="003824F6" w:rsidRPr="001C1910" w:rsidRDefault="003824F6" w:rsidP="003824F6">
            <w:pPr>
              <w:pStyle w:val="NoSpacing"/>
              <w:rPr>
                <w:sz w:val="20"/>
                <w:szCs w:val="20"/>
              </w:rPr>
            </w:pPr>
            <w:r w:rsidRPr="001C1910">
              <w:rPr>
                <w:sz w:val="20"/>
                <w:szCs w:val="20"/>
              </w:rPr>
              <w:t>Family Biotic Index</w:t>
            </w:r>
          </w:p>
        </w:tc>
        <w:tc>
          <w:tcPr>
            <w:tcW w:w="717" w:type="pct"/>
            <w:vAlign w:val="center"/>
          </w:tcPr>
          <w:p w14:paraId="7E23F35E" w14:textId="77777777" w:rsidR="003824F6" w:rsidRPr="001C1910" w:rsidRDefault="00313BFF" w:rsidP="003824F6">
            <w:pPr>
              <w:pStyle w:val="NoSpacing"/>
              <w:jc w:val="center"/>
              <w:rPr>
                <w:sz w:val="20"/>
                <w:szCs w:val="20"/>
              </w:rPr>
            </w:pPr>
            <w:r w:rsidRPr="001C1910">
              <w:rPr>
                <w:sz w:val="20"/>
                <w:szCs w:val="20"/>
              </w:rPr>
              <w:t>6.7</w:t>
            </w:r>
          </w:p>
        </w:tc>
        <w:tc>
          <w:tcPr>
            <w:tcW w:w="810" w:type="pct"/>
            <w:vAlign w:val="center"/>
          </w:tcPr>
          <w:p w14:paraId="443C6418" w14:textId="77777777" w:rsidR="003824F6" w:rsidRPr="001C1910" w:rsidRDefault="00313BFF" w:rsidP="003824F6">
            <w:pPr>
              <w:pStyle w:val="NoSpacing"/>
              <w:jc w:val="center"/>
              <w:rPr>
                <w:sz w:val="20"/>
                <w:szCs w:val="20"/>
              </w:rPr>
            </w:pPr>
            <w:r w:rsidRPr="001C1910">
              <w:rPr>
                <w:sz w:val="20"/>
                <w:szCs w:val="20"/>
              </w:rPr>
              <w:t>5.03</w:t>
            </w:r>
          </w:p>
        </w:tc>
        <w:tc>
          <w:tcPr>
            <w:tcW w:w="735" w:type="pct"/>
            <w:vAlign w:val="center"/>
          </w:tcPr>
          <w:p w14:paraId="5BD8CBCD" w14:textId="77777777" w:rsidR="003824F6" w:rsidRPr="001C1910" w:rsidRDefault="00313BFF" w:rsidP="003824F6">
            <w:pPr>
              <w:pStyle w:val="NoSpacing"/>
              <w:jc w:val="center"/>
              <w:rPr>
                <w:sz w:val="20"/>
                <w:szCs w:val="20"/>
              </w:rPr>
            </w:pPr>
            <w:r w:rsidRPr="001C1910">
              <w:rPr>
                <w:rFonts w:cstheme="minorHAnsi"/>
                <w:sz w:val="20"/>
                <w:szCs w:val="20"/>
              </w:rPr>
              <w:t>1.47</w:t>
            </w:r>
          </w:p>
        </w:tc>
      </w:tr>
      <w:tr w:rsidR="003824F6" w:rsidRPr="001C1910" w14:paraId="1B062235" w14:textId="77777777" w:rsidTr="00EC08DE">
        <w:tc>
          <w:tcPr>
            <w:tcW w:w="835" w:type="pct"/>
            <w:vMerge/>
          </w:tcPr>
          <w:p w14:paraId="1491FA80" w14:textId="77777777" w:rsidR="003824F6" w:rsidRPr="001C1910" w:rsidRDefault="003824F6" w:rsidP="003824F6">
            <w:pPr>
              <w:pStyle w:val="NoSpacing"/>
              <w:rPr>
                <w:sz w:val="20"/>
                <w:szCs w:val="20"/>
              </w:rPr>
            </w:pPr>
          </w:p>
        </w:tc>
        <w:tc>
          <w:tcPr>
            <w:tcW w:w="522" w:type="pct"/>
            <w:vMerge/>
            <w:vAlign w:val="center"/>
          </w:tcPr>
          <w:p w14:paraId="3F43C296" w14:textId="77777777" w:rsidR="003824F6" w:rsidRPr="001C1910" w:rsidRDefault="003824F6" w:rsidP="003824F6">
            <w:pPr>
              <w:pStyle w:val="NoSpacing"/>
              <w:rPr>
                <w:sz w:val="20"/>
                <w:szCs w:val="20"/>
              </w:rPr>
            </w:pPr>
          </w:p>
        </w:tc>
        <w:tc>
          <w:tcPr>
            <w:tcW w:w="1381" w:type="pct"/>
          </w:tcPr>
          <w:p w14:paraId="258CD647" w14:textId="77777777" w:rsidR="003824F6" w:rsidRPr="001C1910" w:rsidRDefault="003824F6" w:rsidP="003824F6">
            <w:pPr>
              <w:pStyle w:val="NoSpacing"/>
              <w:rPr>
                <w:sz w:val="20"/>
                <w:szCs w:val="20"/>
              </w:rPr>
            </w:pPr>
            <w:r w:rsidRPr="001C1910">
              <w:rPr>
                <w:sz w:val="20"/>
                <w:szCs w:val="20"/>
              </w:rPr>
              <w:t>% Dominant Family</w:t>
            </w:r>
          </w:p>
        </w:tc>
        <w:tc>
          <w:tcPr>
            <w:tcW w:w="717" w:type="pct"/>
            <w:vAlign w:val="center"/>
          </w:tcPr>
          <w:p w14:paraId="270516D8" w14:textId="77777777" w:rsidR="003824F6" w:rsidRPr="001C1910" w:rsidRDefault="00313BFF" w:rsidP="003824F6">
            <w:pPr>
              <w:pStyle w:val="NoSpacing"/>
              <w:jc w:val="center"/>
              <w:rPr>
                <w:sz w:val="20"/>
                <w:szCs w:val="20"/>
              </w:rPr>
            </w:pPr>
            <w:r w:rsidRPr="001C1910">
              <w:rPr>
                <w:rFonts w:cstheme="minorHAnsi"/>
                <w:sz w:val="20"/>
                <w:szCs w:val="20"/>
              </w:rPr>
              <w:t>46</w:t>
            </w:r>
            <w:r w:rsidR="003824F6" w:rsidRPr="001C1910">
              <w:rPr>
                <w:rFonts w:cstheme="minorHAnsi"/>
                <w:sz w:val="20"/>
                <w:szCs w:val="20"/>
              </w:rPr>
              <w:t>%</w:t>
            </w:r>
          </w:p>
        </w:tc>
        <w:tc>
          <w:tcPr>
            <w:tcW w:w="810" w:type="pct"/>
            <w:vAlign w:val="center"/>
          </w:tcPr>
          <w:p w14:paraId="094A2707" w14:textId="77777777" w:rsidR="003824F6" w:rsidRPr="001C1910" w:rsidRDefault="00AA5262" w:rsidP="003824F6">
            <w:pPr>
              <w:pStyle w:val="NoSpacing"/>
              <w:jc w:val="center"/>
              <w:rPr>
                <w:sz w:val="20"/>
                <w:szCs w:val="20"/>
              </w:rPr>
            </w:pPr>
            <w:r w:rsidRPr="001C1910">
              <w:rPr>
                <w:sz w:val="20"/>
                <w:szCs w:val="20"/>
              </w:rPr>
              <w:t>45%</w:t>
            </w:r>
          </w:p>
        </w:tc>
        <w:tc>
          <w:tcPr>
            <w:tcW w:w="735" w:type="pct"/>
            <w:vAlign w:val="center"/>
          </w:tcPr>
          <w:p w14:paraId="7CC7E0C0" w14:textId="77777777" w:rsidR="003824F6" w:rsidRPr="001C1910" w:rsidRDefault="00AA5262" w:rsidP="003824F6">
            <w:pPr>
              <w:pStyle w:val="NoSpacing"/>
              <w:jc w:val="center"/>
              <w:rPr>
                <w:sz w:val="20"/>
                <w:szCs w:val="20"/>
              </w:rPr>
            </w:pPr>
            <w:r w:rsidRPr="001C1910">
              <w:rPr>
                <w:rFonts w:cstheme="minorHAnsi"/>
                <w:sz w:val="20"/>
                <w:szCs w:val="20"/>
              </w:rPr>
              <w:t>8%</w:t>
            </w:r>
          </w:p>
        </w:tc>
      </w:tr>
      <w:tr w:rsidR="003824F6" w:rsidRPr="001C1910" w14:paraId="572F704A" w14:textId="77777777" w:rsidTr="00EC08DE">
        <w:tc>
          <w:tcPr>
            <w:tcW w:w="835" w:type="pct"/>
            <w:vMerge/>
          </w:tcPr>
          <w:p w14:paraId="555B19DA" w14:textId="77777777" w:rsidR="003824F6" w:rsidRPr="001C1910" w:rsidRDefault="003824F6" w:rsidP="003824F6">
            <w:pPr>
              <w:pStyle w:val="NoSpacing"/>
              <w:rPr>
                <w:sz w:val="20"/>
                <w:szCs w:val="20"/>
              </w:rPr>
            </w:pPr>
          </w:p>
        </w:tc>
        <w:tc>
          <w:tcPr>
            <w:tcW w:w="522" w:type="pct"/>
            <w:vMerge/>
            <w:vAlign w:val="center"/>
          </w:tcPr>
          <w:p w14:paraId="22FBAECB" w14:textId="77777777" w:rsidR="003824F6" w:rsidRPr="001C1910" w:rsidRDefault="003824F6" w:rsidP="003824F6">
            <w:pPr>
              <w:pStyle w:val="NoSpacing"/>
              <w:rPr>
                <w:sz w:val="20"/>
                <w:szCs w:val="20"/>
              </w:rPr>
            </w:pPr>
          </w:p>
        </w:tc>
        <w:tc>
          <w:tcPr>
            <w:tcW w:w="1381" w:type="pct"/>
          </w:tcPr>
          <w:p w14:paraId="2C6D591F" w14:textId="77777777" w:rsidR="003824F6" w:rsidRPr="001C1910" w:rsidRDefault="003824F6" w:rsidP="003824F6">
            <w:pPr>
              <w:pStyle w:val="NoSpacing"/>
              <w:rPr>
                <w:sz w:val="20"/>
                <w:szCs w:val="20"/>
              </w:rPr>
            </w:pPr>
            <w:r w:rsidRPr="001C1910">
              <w:rPr>
                <w:sz w:val="20"/>
                <w:szCs w:val="20"/>
              </w:rPr>
              <w:t>% Dipteran &amp; Non-insects</w:t>
            </w:r>
          </w:p>
        </w:tc>
        <w:tc>
          <w:tcPr>
            <w:tcW w:w="717" w:type="pct"/>
            <w:vAlign w:val="center"/>
          </w:tcPr>
          <w:p w14:paraId="7A00B6A7" w14:textId="77777777" w:rsidR="003824F6" w:rsidRPr="001C1910" w:rsidRDefault="00313BFF" w:rsidP="00AA5262">
            <w:pPr>
              <w:pStyle w:val="NoSpacing"/>
              <w:jc w:val="center"/>
              <w:rPr>
                <w:sz w:val="20"/>
                <w:szCs w:val="20"/>
              </w:rPr>
            </w:pPr>
            <w:r w:rsidRPr="001C1910">
              <w:rPr>
                <w:rFonts w:cstheme="minorHAnsi"/>
                <w:sz w:val="20"/>
                <w:szCs w:val="20"/>
              </w:rPr>
              <w:t>9</w:t>
            </w:r>
            <w:r w:rsidR="00AA5262" w:rsidRPr="001C1910">
              <w:rPr>
                <w:rFonts w:cstheme="minorHAnsi"/>
                <w:sz w:val="20"/>
                <w:szCs w:val="20"/>
              </w:rPr>
              <w:t>5</w:t>
            </w:r>
            <w:r w:rsidR="003824F6" w:rsidRPr="001C1910">
              <w:rPr>
                <w:rFonts w:cstheme="minorHAnsi"/>
                <w:sz w:val="20"/>
                <w:szCs w:val="20"/>
              </w:rPr>
              <w:t>%</w:t>
            </w:r>
          </w:p>
        </w:tc>
        <w:tc>
          <w:tcPr>
            <w:tcW w:w="810" w:type="pct"/>
            <w:vAlign w:val="center"/>
          </w:tcPr>
          <w:p w14:paraId="086C0DF2" w14:textId="77777777" w:rsidR="003824F6" w:rsidRPr="001C1910" w:rsidRDefault="00AA5262" w:rsidP="003824F6">
            <w:pPr>
              <w:pStyle w:val="NoSpacing"/>
              <w:jc w:val="center"/>
              <w:rPr>
                <w:sz w:val="20"/>
                <w:szCs w:val="20"/>
              </w:rPr>
            </w:pPr>
            <w:r w:rsidRPr="001C1910">
              <w:rPr>
                <w:sz w:val="20"/>
                <w:szCs w:val="20"/>
              </w:rPr>
              <w:t>37%</w:t>
            </w:r>
          </w:p>
        </w:tc>
        <w:tc>
          <w:tcPr>
            <w:tcW w:w="735" w:type="pct"/>
            <w:vAlign w:val="center"/>
          </w:tcPr>
          <w:p w14:paraId="345FB855" w14:textId="77777777" w:rsidR="003824F6" w:rsidRPr="001C1910" w:rsidRDefault="00AA5262" w:rsidP="003824F6">
            <w:pPr>
              <w:pStyle w:val="NoSpacing"/>
              <w:jc w:val="center"/>
              <w:rPr>
                <w:sz w:val="20"/>
                <w:szCs w:val="20"/>
              </w:rPr>
            </w:pPr>
            <w:r w:rsidRPr="001C1910">
              <w:rPr>
                <w:rFonts w:cstheme="minorHAnsi"/>
                <w:sz w:val="20"/>
                <w:szCs w:val="20"/>
              </w:rPr>
              <w:t>43%</w:t>
            </w:r>
          </w:p>
        </w:tc>
      </w:tr>
      <w:tr w:rsidR="003824F6" w:rsidRPr="001C1910" w14:paraId="204839E3" w14:textId="77777777" w:rsidTr="00EC08DE">
        <w:tc>
          <w:tcPr>
            <w:tcW w:w="835" w:type="pct"/>
            <w:vMerge/>
          </w:tcPr>
          <w:p w14:paraId="51F3B7CD" w14:textId="77777777" w:rsidR="003824F6" w:rsidRPr="001C1910" w:rsidRDefault="003824F6" w:rsidP="003824F6">
            <w:pPr>
              <w:pStyle w:val="NoSpacing"/>
              <w:rPr>
                <w:sz w:val="20"/>
                <w:szCs w:val="20"/>
              </w:rPr>
            </w:pPr>
          </w:p>
        </w:tc>
        <w:tc>
          <w:tcPr>
            <w:tcW w:w="522" w:type="pct"/>
            <w:vMerge/>
            <w:vAlign w:val="center"/>
          </w:tcPr>
          <w:p w14:paraId="0DDF030D" w14:textId="77777777" w:rsidR="003824F6" w:rsidRPr="001C1910" w:rsidRDefault="003824F6" w:rsidP="003824F6">
            <w:pPr>
              <w:pStyle w:val="NoSpacing"/>
              <w:rPr>
                <w:sz w:val="20"/>
                <w:szCs w:val="20"/>
              </w:rPr>
            </w:pPr>
          </w:p>
        </w:tc>
        <w:tc>
          <w:tcPr>
            <w:tcW w:w="1381" w:type="pct"/>
            <w:shd w:val="clear" w:color="auto" w:fill="auto"/>
          </w:tcPr>
          <w:p w14:paraId="3F84B974" w14:textId="77777777" w:rsidR="003824F6" w:rsidRPr="001C1910" w:rsidRDefault="003824F6" w:rsidP="003824F6">
            <w:pPr>
              <w:pStyle w:val="NoSpacing"/>
              <w:rPr>
                <w:sz w:val="20"/>
                <w:szCs w:val="20"/>
              </w:rPr>
            </w:pPr>
            <w:r w:rsidRPr="001C1910">
              <w:rPr>
                <w:sz w:val="20"/>
                <w:szCs w:val="20"/>
              </w:rPr>
              <w:t>% Collector Gatherers</w:t>
            </w:r>
          </w:p>
        </w:tc>
        <w:tc>
          <w:tcPr>
            <w:tcW w:w="717" w:type="pct"/>
            <w:shd w:val="clear" w:color="auto" w:fill="auto"/>
            <w:vAlign w:val="center"/>
          </w:tcPr>
          <w:p w14:paraId="61CB65AA" w14:textId="77777777" w:rsidR="003824F6" w:rsidRPr="001C1910" w:rsidRDefault="00313BFF" w:rsidP="003824F6">
            <w:pPr>
              <w:pStyle w:val="NoSpacing"/>
              <w:jc w:val="center"/>
              <w:rPr>
                <w:sz w:val="20"/>
                <w:szCs w:val="20"/>
              </w:rPr>
            </w:pPr>
            <w:r w:rsidRPr="001C1910">
              <w:rPr>
                <w:rFonts w:cstheme="minorHAnsi"/>
                <w:sz w:val="20"/>
                <w:szCs w:val="20"/>
              </w:rPr>
              <w:t>92</w:t>
            </w:r>
            <w:r w:rsidR="003824F6" w:rsidRPr="001C1910">
              <w:rPr>
                <w:rFonts w:cstheme="minorHAnsi"/>
                <w:sz w:val="20"/>
                <w:szCs w:val="20"/>
              </w:rPr>
              <w:t>%</w:t>
            </w:r>
          </w:p>
        </w:tc>
        <w:tc>
          <w:tcPr>
            <w:tcW w:w="810" w:type="pct"/>
            <w:shd w:val="clear" w:color="auto" w:fill="auto"/>
            <w:vAlign w:val="center"/>
          </w:tcPr>
          <w:p w14:paraId="53081262" w14:textId="77777777" w:rsidR="003824F6" w:rsidRPr="001C1910" w:rsidRDefault="00AA5262" w:rsidP="003824F6">
            <w:pPr>
              <w:pStyle w:val="NoSpacing"/>
              <w:jc w:val="center"/>
              <w:rPr>
                <w:sz w:val="20"/>
                <w:szCs w:val="20"/>
              </w:rPr>
            </w:pPr>
            <w:r w:rsidRPr="001C1910">
              <w:rPr>
                <w:sz w:val="20"/>
                <w:szCs w:val="20"/>
              </w:rPr>
              <w:t>66%</w:t>
            </w:r>
          </w:p>
        </w:tc>
        <w:tc>
          <w:tcPr>
            <w:tcW w:w="735" w:type="pct"/>
            <w:shd w:val="clear" w:color="auto" w:fill="auto"/>
            <w:vAlign w:val="center"/>
          </w:tcPr>
          <w:p w14:paraId="77B61B74" w14:textId="77777777" w:rsidR="003824F6" w:rsidRPr="001C1910" w:rsidRDefault="00AA5262" w:rsidP="003824F6">
            <w:pPr>
              <w:pStyle w:val="NoSpacing"/>
              <w:jc w:val="center"/>
              <w:rPr>
                <w:rFonts w:cstheme="minorHAnsi"/>
                <w:sz w:val="20"/>
                <w:szCs w:val="20"/>
              </w:rPr>
            </w:pPr>
            <w:r w:rsidRPr="001C1910">
              <w:rPr>
                <w:rFonts w:cstheme="minorHAnsi"/>
                <w:sz w:val="20"/>
                <w:szCs w:val="20"/>
              </w:rPr>
              <w:t>19%</w:t>
            </w:r>
          </w:p>
        </w:tc>
      </w:tr>
      <w:tr w:rsidR="003824F6" w:rsidRPr="001C1910" w14:paraId="191A0EA5" w14:textId="77777777" w:rsidTr="00A41DAC">
        <w:tc>
          <w:tcPr>
            <w:tcW w:w="835" w:type="pct"/>
            <w:vMerge/>
          </w:tcPr>
          <w:p w14:paraId="0DE17FFA" w14:textId="77777777" w:rsidR="003824F6" w:rsidRPr="001C1910" w:rsidRDefault="003824F6" w:rsidP="003824F6">
            <w:pPr>
              <w:pStyle w:val="NoSpacing"/>
              <w:rPr>
                <w:sz w:val="20"/>
                <w:szCs w:val="20"/>
              </w:rPr>
            </w:pPr>
          </w:p>
        </w:tc>
        <w:tc>
          <w:tcPr>
            <w:tcW w:w="522" w:type="pct"/>
            <w:vMerge/>
            <w:vAlign w:val="center"/>
          </w:tcPr>
          <w:p w14:paraId="1EF74A60" w14:textId="77777777" w:rsidR="003824F6" w:rsidRPr="001C1910" w:rsidRDefault="003824F6" w:rsidP="003824F6">
            <w:pPr>
              <w:pStyle w:val="NoSpacing"/>
              <w:rPr>
                <w:sz w:val="20"/>
                <w:szCs w:val="20"/>
              </w:rPr>
            </w:pPr>
          </w:p>
        </w:tc>
        <w:tc>
          <w:tcPr>
            <w:tcW w:w="1381" w:type="pct"/>
            <w:shd w:val="clear" w:color="auto" w:fill="C6D9F1" w:themeFill="text2" w:themeFillTint="33"/>
          </w:tcPr>
          <w:p w14:paraId="0FED1354" w14:textId="77777777" w:rsidR="003824F6" w:rsidRPr="001C1910" w:rsidRDefault="003824F6" w:rsidP="003824F6">
            <w:pPr>
              <w:pStyle w:val="NoSpacing"/>
              <w:rPr>
                <w:b/>
                <w:sz w:val="20"/>
                <w:szCs w:val="20"/>
              </w:rPr>
            </w:pPr>
            <w:r w:rsidRPr="001C1910">
              <w:rPr>
                <w:b/>
                <w:sz w:val="20"/>
                <w:szCs w:val="20"/>
              </w:rPr>
              <w:t>Total Score</w:t>
            </w:r>
          </w:p>
          <w:p w14:paraId="150B37D0" w14:textId="77777777" w:rsidR="00AA5262" w:rsidRPr="001C1910" w:rsidRDefault="00AA5262" w:rsidP="003824F6">
            <w:pPr>
              <w:pStyle w:val="NoSpacing"/>
              <w:rPr>
                <w:sz w:val="20"/>
                <w:szCs w:val="20"/>
              </w:rPr>
            </w:pPr>
            <w:r w:rsidRPr="001C1910">
              <w:rPr>
                <w:b/>
                <w:sz w:val="20"/>
                <w:szCs w:val="20"/>
              </w:rPr>
              <w:t>Max Score = 30</w:t>
            </w:r>
          </w:p>
        </w:tc>
        <w:tc>
          <w:tcPr>
            <w:tcW w:w="717" w:type="pct"/>
            <w:shd w:val="clear" w:color="auto" w:fill="C6D9F1" w:themeFill="text2" w:themeFillTint="33"/>
            <w:vAlign w:val="center"/>
          </w:tcPr>
          <w:p w14:paraId="6A68E62D" w14:textId="77777777" w:rsidR="003824F6" w:rsidRPr="001C1910" w:rsidRDefault="00313BFF" w:rsidP="003824F6">
            <w:pPr>
              <w:pStyle w:val="NoSpacing"/>
              <w:jc w:val="center"/>
              <w:rPr>
                <w:rFonts w:cstheme="minorHAnsi"/>
                <w:sz w:val="20"/>
                <w:szCs w:val="20"/>
              </w:rPr>
            </w:pPr>
            <w:r w:rsidRPr="001C1910">
              <w:rPr>
                <w:rFonts w:cstheme="minorHAnsi"/>
                <w:b/>
                <w:sz w:val="20"/>
                <w:szCs w:val="20"/>
              </w:rPr>
              <w:t>9</w:t>
            </w:r>
          </w:p>
        </w:tc>
        <w:tc>
          <w:tcPr>
            <w:tcW w:w="810" w:type="pct"/>
            <w:shd w:val="clear" w:color="auto" w:fill="C6D9F1" w:themeFill="text2" w:themeFillTint="33"/>
            <w:vAlign w:val="center"/>
          </w:tcPr>
          <w:p w14:paraId="55532E5A" w14:textId="77777777" w:rsidR="003824F6" w:rsidRPr="001C1910" w:rsidRDefault="00313BFF" w:rsidP="003824F6">
            <w:pPr>
              <w:pStyle w:val="NoSpacing"/>
              <w:jc w:val="center"/>
              <w:rPr>
                <w:sz w:val="20"/>
                <w:szCs w:val="20"/>
              </w:rPr>
            </w:pPr>
            <w:r w:rsidRPr="001C1910">
              <w:rPr>
                <w:b/>
                <w:sz w:val="20"/>
                <w:szCs w:val="20"/>
              </w:rPr>
              <w:t>22.50</w:t>
            </w:r>
          </w:p>
        </w:tc>
        <w:tc>
          <w:tcPr>
            <w:tcW w:w="735" w:type="pct"/>
            <w:shd w:val="clear" w:color="auto" w:fill="C6D9F1" w:themeFill="text2" w:themeFillTint="33"/>
            <w:vAlign w:val="center"/>
          </w:tcPr>
          <w:p w14:paraId="73262303" w14:textId="77777777" w:rsidR="003824F6" w:rsidRPr="001C1910" w:rsidRDefault="00313BFF" w:rsidP="003824F6">
            <w:pPr>
              <w:pStyle w:val="NoSpacing"/>
              <w:jc w:val="center"/>
              <w:rPr>
                <w:rFonts w:cstheme="minorHAnsi"/>
                <w:sz w:val="20"/>
                <w:szCs w:val="20"/>
              </w:rPr>
            </w:pPr>
            <w:r w:rsidRPr="001C1910">
              <w:rPr>
                <w:rFonts w:cstheme="minorHAnsi"/>
                <w:b/>
                <w:sz w:val="20"/>
                <w:szCs w:val="20"/>
              </w:rPr>
              <w:t>9.33</w:t>
            </w:r>
          </w:p>
        </w:tc>
      </w:tr>
      <w:tr w:rsidR="003824F6" w:rsidRPr="001C1910" w14:paraId="4EDDCD42" w14:textId="77777777" w:rsidTr="00EC08DE">
        <w:tc>
          <w:tcPr>
            <w:tcW w:w="835" w:type="pct"/>
            <w:vMerge/>
          </w:tcPr>
          <w:p w14:paraId="17B0A0CB" w14:textId="77777777" w:rsidR="003824F6" w:rsidRPr="001C1910" w:rsidRDefault="003824F6" w:rsidP="003824F6">
            <w:pPr>
              <w:pStyle w:val="NoSpacing"/>
              <w:rPr>
                <w:sz w:val="20"/>
                <w:szCs w:val="20"/>
              </w:rPr>
            </w:pPr>
          </w:p>
        </w:tc>
        <w:tc>
          <w:tcPr>
            <w:tcW w:w="522" w:type="pct"/>
            <w:vMerge w:val="restart"/>
            <w:vAlign w:val="center"/>
          </w:tcPr>
          <w:p w14:paraId="6E153ED8" w14:textId="77777777" w:rsidR="003824F6" w:rsidRPr="001C1910" w:rsidRDefault="003824F6" w:rsidP="003824F6">
            <w:pPr>
              <w:pStyle w:val="NoSpacing"/>
              <w:rPr>
                <w:sz w:val="20"/>
                <w:szCs w:val="20"/>
              </w:rPr>
            </w:pPr>
            <w:r w:rsidRPr="001C1910">
              <w:rPr>
                <w:sz w:val="20"/>
                <w:szCs w:val="20"/>
              </w:rPr>
              <w:t>MER1</w:t>
            </w:r>
          </w:p>
          <w:p w14:paraId="4018E007" w14:textId="77777777" w:rsidR="003824F6" w:rsidRPr="001C1910" w:rsidRDefault="00172BAD" w:rsidP="003824F6">
            <w:pPr>
              <w:pStyle w:val="NoSpacing"/>
              <w:rPr>
                <w:sz w:val="20"/>
                <w:szCs w:val="20"/>
              </w:rPr>
            </w:pPr>
            <w:r w:rsidRPr="001C1910">
              <w:rPr>
                <w:sz w:val="20"/>
                <w:szCs w:val="20"/>
              </w:rPr>
              <w:t>(20</w:t>
            </w:r>
            <w:r w:rsidR="003824F6" w:rsidRPr="001C1910">
              <w:rPr>
                <w:sz w:val="20"/>
                <w:szCs w:val="20"/>
              </w:rPr>
              <w:t>0</w:t>
            </w:r>
            <w:r w:rsidRPr="001C1910">
              <w:rPr>
                <w:sz w:val="20"/>
                <w:szCs w:val="20"/>
              </w:rPr>
              <w:t>8</w:t>
            </w:r>
            <w:r w:rsidR="003824F6" w:rsidRPr="001C1910">
              <w:rPr>
                <w:sz w:val="20"/>
                <w:szCs w:val="20"/>
              </w:rPr>
              <w:t>)</w:t>
            </w:r>
          </w:p>
          <w:p w14:paraId="15573441" w14:textId="77777777" w:rsidR="00AA5262" w:rsidRPr="001C1910" w:rsidRDefault="00AA5262" w:rsidP="003824F6">
            <w:pPr>
              <w:pStyle w:val="NoSpacing"/>
              <w:rPr>
                <w:sz w:val="20"/>
                <w:szCs w:val="20"/>
              </w:rPr>
            </w:pPr>
            <w:proofErr w:type="spellStart"/>
            <w:r w:rsidRPr="001C1910">
              <w:rPr>
                <w:sz w:val="20"/>
                <w:szCs w:val="20"/>
              </w:rPr>
              <w:t>Oligachaeta</w:t>
            </w:r>
            <w:proofErr w:type="spellEnd"/>
          </w:p>
          <w:p w14:paraId="4D7C4E92" w14:textId="77777777" w:rsidR="00AA5262" w:rsidRPr="001C1910" w:rsidRDefault="00AA5262" w:rsidP="003824F6">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34DF1048" w14:textId="77777777" w:rsidR="00AA5262" w:rsidRPr="001C1910" w:rsidRDefault="00AA5262" w:rsidP="003824F6">
            <w:pPr>
              <w:pStyle w:val="NoSpacing"/>
              <w:rPr>
                <w:sz w:val="20"/>
                <w:szCs w:val="20"/>
              </w:rPr>
            </w:pPr>
          </w:p>
          <w:p w14:paraId="6C805A71" w14:textId="77777777" w:rsidR="00AA5262" w:rsidRPr="001C1910" w:rsidRDefault="0025344F" w:rsidP="003824F6">
            <w:pPr>
              <w:pStyle w:val="NoSpacing"/>
              <w:rPr>
                <w:sz w:val="20"/>
                <w:szCs w:val="20"/>
              </w:rPr>
            </w:pPr>
            <w:r w:rsidRPr="001C1910">
              <w:rPr>
                <w:sz w:val="20"/>
                <w:szCs w:val="20"/>
              </w:rPr>
              <w:t>High</w:t>
            </w:r>
            <w:r w:rsidR="00AA5262" w:rsidRPr="001C1910">
              <w:rPr>
                <w:sz w:val="20"/>
                <w:szCs w:val="20"/>
              </w:rPr>
              <w:t xml:space="preserve"> Plains Ecoregion</w:t>
            </w:r>
          </w:p>
        </w:tc>
        <w:tc>
          <w:tcPr>
            <w:tcW w:w="1381" w:type="pct"/>
            <w:shd w:val="clear" w:color="auto" w:fill="auto"/>
          </w:tcPr>
          <w:p w14:paraId="131A9B69" w14:textId="77777777" w:rsidR="003824F6" w:rsidRPr="001C1910" w:rsidRDefault="003824F6" w:rsidP="003824F6">
            <w:pPr>
              <w:pStyle w:val="NoSpacing"/>
              <w:rPr>
                <w:sz w:val="20"/>
                <w:szCs w:val="20"/>
              </w:rPr>
            </w:pPr>
            <w:r w:rsidRPr="001C1910">
              <w:rPr>
                <w:sz w:val="20"/>
                <w:szCs w:val="20"/>
              </w:rPr>
              <w:t>Taxa Richness</w:t>
            </w:r>
          </w:p>
        </w:tc>
        <w:tc>
          <w:tcPr>
            <w:tcW w:w="717" w:type="pct"/>
            <w:shd w:val="clear" w:color="auto" w:fill="auto"/>
            <w:vAlign w:val="center"/>
          </w:tcPr>
          <w:p w14:paraId="7EC8D672" w14:textId="77777777" w:rsidR="003824F6" w:rsidRPr="001C1910" w:rsidRDefault="00172BAD" w:rsidP="003824F6">
            <w:pPr>
              <w:pStyle w:val="NoSpacing"/>
              <w:jc w:val="center"/>
              <w:rPr>
                <w:sz w:val="20"/>
                <w:szCs w:val="20"/>
              </w:rPr>
            </w:pPr>
            <w:r w:rsidRPr="001C1910">
              <w:rPr>
                <w:sz w:val="20"/>
                <w:szCs w:val="20"/>
              </w:rPr>
              <w:t>10</w:t>
            </w:r>
          </w:p>
        </w:tc>
        <w:tc>
          <w:tcPr>
            <w:tcW w:w="810" w:type="pct"/>
            <w:shd w:val="clear" w:color="auto" w:fill="auto"/>
            <w:vAlign w:val="center"/>
          </w:tcPr>
          <w:p w14:paraId="79D7C24E" w14:textId="77777777" w:rsidR="003824F6" w:rsidRPr="001C1910" w:rsidRDefault="00140C0A" w:rsidP="003824F6">
            <w:pPr>
              <w:pStyle w:val="NoSpacing"/>
              <w:jc w:val="center"/>
              <w:rPr>
                <w:sz w:val="20"/>
                <w:szCs w:val="20"/>
              </w:rPr>
            </w:pPr>
            <w:r w:rsidRPr="001C1910">
              <w:rPr>
                <w:sz w:val="20"/>
                <w:szCs w:val="20"/>
              </w:rPr>
              <w:t>11.50</w:t>
            </w:r>
          </w:p>
        </w:tc>
        <w:tc>
          <w:tcPr>
            <w:tcW w:w="735" w:type="pct"/>
            <w:shd w:val="clear" w:color="auto" w:fill="auto"/>
            <w:vAlign w:val="center"/>
          </w:tcPr>
          <w:p w14:paraId="654623F1" w14:textId="77777777" w:rsidR="003824F6" w:rsidRPr="001C1910" w:rsidRDefault="00140C0A" w:rsidP="003824F6">
            <w:pPr>
              <w:pStyle w:val="NoSpacing"/>
              <w:jc w:val="center"/>
              <w:rPr>
                <w:rFonts w:cstheme="minorHAnsi"/>
                <w:sz w:val="20"/>
                <w:szCs w:val="20"/>
              </w:rPr>
            </w:pPr>
            <w:r w:rsidRPr="001C1910">
              <w:rPr>
                <w:rFonts w:cstheme="minorHAnsi"/>
                <w:sz w:val="20"/>
                <w:szCs w:val="20"/>
              </w:rPr>
              <w:t>3.87</w:t>
            </w:r>
          </w:p>
        </w:tc>
      </w:tr>
      <w:tr w:rsidR="003824F6" w:rsidRPr="001C1910" w14:paraId="3E2AA3EE" w14:textId="77777777" w:rsidTr="00EC08DE">
        <w:tc>
          <w:tcPr>
            <w:tcW w:w="835" w:type="pct"/>
            <w:vMerge/>
          </w:tcPr>
          <w:p w14:paraId="2E184EB8" w14:textId="77777777" w:rsidR="003824F6" w:rsidRPr="001C1910" w:rsidRDefault="003824F6" w:rsidP="003824F6">
            <w:pPr>
              <w:pStyle w:val="NoSpacing"/>
              <w:rPr>
                <w:sz w:val="20"/>
                <w:szCs w:val="20"/>
              </w:rPr>
            </w:pPr>
          </w:p>
        </w:tc>
        <w:tc>
          <w:tcPr>
            <w:tcW w:w="522" w:type="pct"/>
            <w:vMerge/>
            <w:vAlign w:val="center"/>
          </w:tcPr>
          <w:p w14:paraId="7590B857" w14:textId="77777777" w:rsidR="003824F6" w:rsidRPr="001C1910" w:rsidRDefault="003824F6" w:rsidP="003824F6">
            <w:pPr>
              <w:pStyle w:val="NoSpacing"/>
              <w:rPr>
                <w:sz w:val="20"/>
                <w:szCs w:val="20"/>
              </w:rPr>
            </w:pPr>
          </w:p>
        </w:tc>
        <w:tc>
          <w:tcPr>
            <w:tcW w:w="1381" w:type="pct"/>
            <w:shd w:val="clear" w:color="auto" w:fill="auto"/>
          </w:tcPr>
          <w:p w14:paraId="4BFCD718" w14:textId="77777777" w:rsidR="003824F6" w:rsidRPr="001C1910" w:rsidRDefault="003824F6" w:rsidP="003824F6">
            <w:pPr>
              <w:pStyle w:val="NoSpacing"/>
              <w:rPr>
                <w:sz w:val="20"/>
                <w:szCs w:val="20"/>
              </w:rPr>
            </w:pPr>
            <w:r w:rsidRPr="001C1910">
              <w:rPr>
                <w:sz w:val="20"/>
                <w:szCs w:val="20"/>
              </w:rPr>
              <w:t>EPT Index</w:t>
            </w:r>
          </w:p>
        </w:tc>
        <w:tc>
          <w:tcPr>
            <w:tcW w:w="717" w:type="pct"/>
            <w:shd w:val="clear" w:color="auto" w:fill="auto"/>
            <w:vAlign w:val="center"/>
          </w:tcPr>
          <w:p w14:paraId="3DD4865D" w14:textId="77777777" w:rsidR="003824F6" w:rsidRPr="001C1910" w:rsidRDefault="00140C0A" w:rsidP="003824F6">
            <w:pPr>
              <w:pStyle w:val="NoSpacing"/>
              <w:jc w:val="center"/>
              <w:rPr>
                <w:sz w:val="20"/>
                <w:szCs w:val="20"/>
              </w:rPr>
            </w:pPr>
            <w:r w:rsidRPr="001C1910">
              <w:rPr>
                <w:sz w:val="20"/>
                <w:szCs w:val="20"/>
              </w:rPr>
              <w:t>2</w:t>
            </w:r>
          </w:p>
        </w:tc>
        <w:tc>
          <w:tcPr>
            <w:tcW w:w="810" w:type="pct"/>
            <w:shd w:val="clear" w:color="auto" w:fill="auto"/>
            <w:vAlign w:val="center"/>
          </w:tcPr>
          <w:p w14:paraId="1D33850A" w14:textId="77777777" w:rsidR="003824F6" w:rsidRPr="001C1910" w:rsidRDefault="00140C0A" w:rsidP="003824F6">
            <w:pPr>
              <w:pStyle w:val="NoSpacing"/>
              <w:jc w:val="center"/>
              <w:rPr>
                <w:sz w:val="20"/>
                <w:szCs w:val="20"/>
              </w:rPr>
            </w:pPr>
            <w:r w:rsidRPr="001C1910">
              <w:rPr>
                <w:sz w:val="20"/>
                <w:szCs w:val="20"/>
              </w:rPr>
              <w:t>2.25</w:t>
            </w:r>
          </w:p>
        </w:tc>
        <w:tc>
          <w:tcPr>
            <w:tcW w:w="735" w:type="pct"/>
            <w:shd w:val="clear" w:color="auto" w:fill="auto"/>
            <w:vAlign w:val="center"/>
          </w:tcPr>
          <w:p w14:paraId="5C838FA5" w14:textId="77777777" w:rsidR="003824F6" w:rsidRPr="001C1910" w:rsidRDefault="00140C0A" w:rsidP="003824F6">
            <w:pPr>
              <w:pStyle w:val="NoSpacing"/>
              <w:jc w:val="center"/>
              <w:rPr>
                <w:sz w:val="20"/>
                <w:szCs w:val="20"/>
              </w:rPr>
            </w:pPr>
            <w:r w:rsidRPr="001C1910">
              <w:rPr>
                <w:sz w:val="20"/>
                <w:szCs w:val="20"/>
              </w:rPr>
              <w:t>0.50</w:t>
            </w:r>
          </w:p>
        </w:tc>
      </w:tr>
      <w:tr w:rsidR="003824F6" w:rsidRPr="001C1910" w14:paraId="0DD6B6E7" w14:textId="77777777" w:rsidTr="00EC08DE">
        <w:tc>
          <w:tcPr>
            <w:tcW w:w="835" w:type="pct"/>
            <w:vMerge/>
          </w:tcPr>
          <w:p w14:paraId="04DFA606" w14:textId="77777777" w:rsidR="003824F6" w:rsidRPr="001C1910" w:rsidRDefault="003824F6" w:rsidP="003824F6">
            <w:pPr>
              <w:pStyle w:val="NoSpacing"/>
              <w:rPr>
                <w:sz w:val="20"/>
                <w:szCs w:val="20"/>
              </w:rPr>
            </w:pPr>
          </w:p>
        </w:tc>
        <w:tc>
          <w:tcPr>
            <w:tcW w:w="522" w:type="pct"/>
            <w:vMerge/>
            <w:vAlign w:val="center"/>
          </w:tcPr>
          <w:p w14:paraId="12F0EF60" w14:textId="77777777" w:rsidR="003824F6" w:rsidRPr="001C1910" w:rsidRDefault="003824F6" w:rsidP="003824F6">
            <w:pPr>
              <w:pStyle w:val="NoSpacing"/>
              <w:rPr>
                <w:sz w:val="20"/>
                <w:szCs w:val="20"/>
              </w:rPr>
            </w:pPr>
          </w:p>
        </w:tc>
        <w:tc>
          <w:tcPr>
            <w:tcW w:w="1381" w:type="pct"/>
            <w:shd w:val="clear" w:color="auto" w:fill="auto"/>
          </w:tcPr>
          <w:p w14:paraId="401BFC62" w14:textId="77777777" w:rsidR="003824F6" w:rsidRPr="001C1910" w:rsidRDefault="003824F6" w:rsidP="003824F6">
            <w:pPr>
              <w:pStyle w:val="NoSpacing"/>
              <w:rPr>
                <w:sz w:val="20"/>
                <w:szCs w:val="20"/>
              </w:rPr>
            </w:pPr>
            <w:r w:rsidRPr="001C1910">
              <w:rPr>
                <w:sz w:val="20"/>
                <w:szCs w:val="20"/>
              </w:rPr>
              <w:t>% EPT</w:t>
            </w:r>
          </w:p>
        </w:tc>
        <w:tc>
          <w:tcPr>
            <w:tcW w:w="717" w:type="pct"/>
            <w:shd w:val="clear" w:color="auto" w:fill="auto"/>
            <w:vAlign w:val="center"/>
          </w:tcPr>
          <w:p w14:paraId="0CAE1286" w14:textId="77777777" w:rsidR="003824F6" w:rsidRPr="001C1910" w:rsidRDefault="00140C0A" w:rsidP="00313BFF">
            <w:pPr>
              <w:pStyle w:val="NoSpacing"/>
              <w:jc w:val="center"/>
              <w:rPr>
                <w:sz w:val="20"/>
                <w:szCs w:val="20"/>
              </w:rPr>
            </w:pPr>
            <w:r w:rsidRPr="001C1910">
              <w:rPr>
                <w:rFonts w:cstheme="minorHAnsi"/>
                <w:sz w:val="20"/>
                <w:szCs w:val="20"/>
              </w:rPr>
              <w:t>5.6</w:t>
            </w:r>
            <w:r w:rsidR="003824F6" w:rsidRPr="001C1910">
              <w:rPr>
                <w:rFonts w:cstheme="minorHAnsi"/>
                <w:sz w:val="20"/>
                <w:szCs w:val="20"/>
              </w:rPr>
              <w:t>%</w:t>
            </w:r>
          </w:p>
        </w:tc>
        <w:tc>
          <w:tcPr>
            <w:tcW w:w="810" w:type="pct"/>
            <w:shd w:val="clear" w:color="auto" w:fill="auto"/>
            <w:vAlign w:val="center"/>
          </w:tcPr>
          <w:p w14:paraId="0D0946C5" w14:textId="77777777" w:rsidR="003824F6" w:rsidRPr="001C1910" w:rsidRDefault="00140C0A" w:rsidP="00140C0A">
            <w:pPr>
              <w:pStyle w:val="NoSpacing"/>
              <w:jc w:val="center"/>
              <w:rPr>
                <w:sz w:val="20"/>
                <w:szCs w:val="20"/>
              </w:rPr>
            </w:pPr>
            <w:r w:rsidRPr="001C1910">
              <w:rPr>
                <w:sz w:val="20"/>
                <w:szCs w:val="20"/>
              </w:rPr>
              <w:t>0.13</w:t>
            </w:r>
          </w:p>
        </w:tc>
        <w:tc>
          <w:tcPr>
            <w:tcW w:w="735" w:type="pct"/>
            <w:shd w:val="clear" w:color="auto" w:fill="auto"/>
            <w:vAlign w:val="center"/>
          </w:tcPr>
          <w:p w14:paraId="37ECADDD" w14:textId="77777777" w:rsidR="003824F6" w:rsidRPr="001C1910" w:rsidRDefault="003824F6" w:rsidP="003824F6">
            <w:pPr>
              <w:pStyle w:val="NoSpacing"/>
              <w:jc w:val="center"/>
              <w:rPr>
                <w:sz w:val="20"/>
                <w:szCs w:val="20"/>
              </w:rPr>
            </w:pPr>
            <w:r w:rsidRPr="001C1910">
              <w:rPr>
                <w:rFonts w:cstheme="minorHAnsi"/>
                <w:sz w:val="20"/>
                <w:szCs w:val="20"/>
              </w:rPr>
              <w:t>0</w:t>
            </w:r>
            <w:r w:rsidR="00140C0A" w:rsidRPr="001C1910">
              <w:rPr>
                <w:rFonts w:cstheme="minorHAnsi"/>
                <w:sz w:val="20"/>
                <w:szCs w:val="20"/>
              </w:rPr>
              <w:t>.09</w:t>
            </w:r>
          </w:p>
        </w:tc>
      </w:tr>
      <w:tr w:rsidR="003824F6" w:rsidRPr="001C1910" w14:paraId="490F1604" w14:textId="77777777" w:rsidTr="00EC08DE">
        <w:tc>
          <w:tcPr>
            <w:tcW w:w="835" w:type="pct"/>
            <w:vMerge/>
          </w:tcPr>
          <w:p w14:paraId="01337791" w14:textId="77777777" w:rsidR="003824F6" w:rsidRPr="001C1910" w:rsidRDefault="003824F6" w:rsidP="003824F6">
            <w:pPr>
              <w:pStyle w:val="NoSpacing"/>
              <w:rPr>
                <w:sz w:val="20"/>
                <w:szCs w:val="20"/>
              </w:rPr>
            </w:pPr>
          </w:p>
        </w:tc>
        <w:tc>
          <w:tcPr>
            <w:tcW w:w="522" w:type="pct"/>
            <w:vMerge/>
            <w:vAlign w:val="center"/>
          </w:tcPr>
          <w:p w14:paraId="2E7E9945" w14:textId="77777777" w:rsidR="003824F6" w:rsidRPr="001C1910" w:rsidRDefault="003824F6" w:rsidP="003824F6">
            <w:pPr>
              <w:pStyle w:val="NoSpacing"/>
              <w:rPr>
                <w:sz w:val="20"/>
                <w:szCs w:val="20"/>
              </w:rPr>
            </w:pPr>
          </w:p>
        </w:tc>
        <w:tc>
          <w:tcPr>
            <w:tcW w:w="1381" w:type="pct"/>
            <w:shd w:val="clear" w:color="auto" w:fill="auto"/>
          </w:tcPr>
          <w:p w14:paraId="49CAAA42" w14:textId="77777777" w:rsidR="003824F6" w:rsidRPr="001C1910" w:rsidRDefault="003824F6" w:rsidP="003824F6">
            <w:pPr>
              <w:pStyle w:val="NoSpacing"/>
              <w:rPr>
                <w:sz w:val="20"/>
                <w:szCs w:val="20"/>
              </w:rPr>
            </w:pPr>
            <w:r w:rsidRPr="001C1910">
              <w:rPr>
                <w:sz w:val="20"/>
                <w:szCs w:val="20"/>
              </w:rPr>
              <w:t>Family Biotic Index</w:t>
            </w:r>
          </w:p>
        </w:tc>
        <w:tc>
          <w:tcPr>
            <w:tcW w:w="717" w:type="pct"/>
            <w:shd w:val="clear" w:color="auto" w:fill="auto"/>
            <w:vAlign w:val="center"/>
          </w:tcPr>
          <w:p w14:paraId="7EF2822C" w14:textId="77777777" w:rsidR="003824F6" w:rsidRPr="001C1910" w:rsidRDefault="00140C0A" w:rsidP="00172BAD">
            <w:pPr>
              <w:pStyle w:val="NoSpacing"/>
              <w:jc w:val="center"/>
              <w:rPr>
                <w:sz w:val="20"/>
                <w:szCs w:val="20"/>
              </w:rPr>
            </w:pPr>
            <w:r w:rsidRPr="001C1910">
              <w:rPr>
                <w:rFonts w:cstheme="minorHAnsi"/>
                <w:sz w:val="20"/>
                <w:szCs w:val="20"/>
              </w:rPr>
              <w:t>7</w:t>
            </w:r>
            <w:r w:rsidR="00172BAD" w:rsidRPr="001C1910">
              <w:rPr>
                <w:rFonts w:cstheme="minorHAnsi"/>
                <w:sz w:val="20"/>
                <w:szCs w:val="20"/>
              </w:rPr>
              <w:t>.7</w:t>
            </w:r>
          </w:p>
        </w:tc>
        <w:tc>
          <w:tcPr>
            <w:tcW w:w="810" w:type="pct"/>
            <w:shd w:val="clear" w:color="auto" w:fill="auto"/>
            <w:vAlign w:val="center"/>
          </w:tcPr>
          <w:p w14:paraId="3878D290" w14:textId="77777777" w:rsidR="003824F6" w:rsidRPr="001C1910" w:rsidRDefault="00140C0A" w:rsidP="003824F6">
            <w:pPr>
              <w:pStyle w:val="NoSpacing"/>
              <w:jc w:val="center"/>
              <w:rPr>
                <w:sz w:val="20"/>
                <w:szCs w:val="20"/>
              </w:rPr>
            </w:pPr>
            <w:r w:rsidRPr="001C1910">
              <w:rPr>
                <w:sz w:val="20"/>
                <w:szCs w:val="20"/>
              </w:rPr>
              <w:t>4.96</w:t>
            </w:r>
          </w:p>
        </w:tc>
        <w:tc>
          <w:tcPr>
            <w:tcW w:w="735" w:type="pct"/>
            <w:shd w:val="clear" w:color="auto" w:fill="auto"/>
            <w:vAlign w:val="center"/>
          </w:tcPr>
          <w:p w14:paraId="0E32AC77" w14:textId="77777777" w:rsidR="003824F6" w:rsidRPr="001C1910" w:rsidRDefault="00140C0A" w:rsidP="003824F6">
            <w:pPr>
              <w:pStyle w:val="NoSpacing"/>
              <w:jc w:val="center"/>
              <w:rPr>
                <w:sz w:val="20"/>
                <w:szCs w:val="20"/>
              </w:rPr>
            </w:pPr>
            <w:r w:rsidRPr="001C1910">
              <w:rPr>
                <w:rFonts w:cstheme="minorHAnsi"/>
                <w:sz w:val="20"/>
                <w:szCs w:val="20"/>
              </w:rPr>
              <w:t>1.99</w:t>
            </w:r>
          </w:p>
        </w:tc>
      </w:tr>
      <w:tr w:rsidR="003824F6" w:rsidRPr="001C1910" w14:paraId="0D44747E" w14:textId="77777777" w:rsidTr="00EC08DE">
        <w:tc>
          <w:tcPr>
            <w:tcW w:w="835" w:type="pct"/>
            <w:vMerge/>
          </w:tcPr>
          <w:p w14:paraId="62CC678D" w14:textId="77777777" w:rsidR="003824F6" w:rsidRPr="001C1910" w:rsidRDefault="003824F6" w:rsidP="003824F6">
            <w:pPr>
              <w:pStyle w:val="NoSpacing"/>
              <w:rPr>
                <w:sz w:val="20"/>
                <w:szCs w:val="20"/>
              </w:rPr>
            </w:pPr>
          </w:p>
        </w:tc>
        <w:tc>
          <w:tcPr>
            <w:tcW w:w="522" w:type="pct"/>
            <w:vMerge/>
            <w:vAlign w:val="center"/>
          </w:tcPr>
          <w:p w14:paraId="56AD6CBB" w14:textId="77777777" w:rsidR="003824F6" w:rsidRPr="001C1910" w:rsidRDefault="003824F6" w:rsidP="003824F6">
            <w:pPr>
              <w:pStyle w:val="NoSpacing"/>
              <w:rPr>
                <w:sz w:val="20"/>
                <w:szCs w:val="20"/>
              </w:rPr>
            </w:pPr>
          </w:p>
        </w:tc>
        <w:tc>
          <w:tcPr>
            <w:tcW w:w="1381" w:type="pct"/>
            <w:shd w:val="clear" w:color="auto" w:fill="auto"/>
          </w:tcPr>
          <w:p w14:paraId="563119F9" w14:textId="77777777" w:rsidR="003824F6" w:rsidRPr="001C1910" w:rsidRDefault="003824F6" w:rsidP="003824F6">
            <w:pPr>
              <w:pStyle w:val="NoSpacing"/>
              <w:rPr>
                <w:sz w:val="20"/>
                <w:szCs w:val="20"/>
              </w:rPr>
            </w:pPr>
            <w:r w:rsidRPr="001C1910">
              <w:rPr>
                <w:sz w:val="20"/>
                <w:szCs w:val="20"/>
              </w:rPr>
              <w:t>% Dominant Family</w:t>
            </w:r>
          </w:p>
        </w:tc>
        <w:tc>
          <w:tcPr>
            <w:tcW w:w="717" w:type="pct"/>
            <w:shd w:val="clear" w:color="auto" w:fill="auto"/>
            <w:vAlign w:val="center"/>
          </w:tcPr>
          <w:p w14:paraId="34BE4FB5" w14:textId="77777777" w:rsidR="003824F6" w:rsidRPr="001C1910" w:rsidRDefault="00140C0A" w:rsidP="003824F6">
            <w:pPr>
              <w:pStyle w:val="NoSpacing"/>
              <w:jc w:val="center"/>
              <w:rPr>
                <w:sz w:val="20"/>
                <w:szCs w:val="20"/>
              </w:rPr>
            </w:pPr>
            <w:r w:rsidRPr="001C1910">
              <w:rPr>
                <w:rFonts w:cstheme="minorHAnsi"/>
                <w:sz w:val="20"/>
                <w:szCs w:val="20"/>
              </w:rPr>
              <w:t>52</w:t>
            </w:r>
            <w:r w:rsidR="003824F6" w:rsidRPr="001C1910">
              <w:rPr>
                <w:rFonts w:cstheme="minorHAnsi"/>
                <w:sz w:val="20"/>
                <w:szCs w:val="20"/>
              </w:rPr>
              <w:t>%</w:t>
            </w:r>
          </w:p>
        </w:tc>
        <w:tc>
          <w:tcPr>
            <w:tcW w:w="810" w:type="pct"/>
            <w:shd w:val="clear" w:color="auto" w:fill="auto"/>
            <w:vAlign w:val="center"/>
          </w:tcPr>
          <w:p w14:paraId="04049BF6" w14:textId="77777777" w:rsidR="003824F6" w:rsidRPr="001C1910" w:rsidRDefault="00140C0A" w:rsidP="00140C0A">
            <w:pPr>
              <w:pStyle w:val="NoSpacing"/>
              <w:jc w:val="center"/>
              <w:rPr>
                <w:sz w:val="20"/>
                <w:szCs w:val="20"/>
              </w:rPr>
            </w:pPr>
            <w:r w:rsidRPr="001C1910">
              <w:rPr>
                <w:sz w:val="20"/>
                <w:szCs w:val="20"/>
              </w:rPr>
              <w:t>49</w:t>
            </w:r>
            <w:r w:rsidR="008C7097" w:rsidRPr="001C1910">
              <w:rPr>
                <w:sz w:val="20"/>
                <w:szCs w:val="20"/>
              </w:rPr>
              <w:t>%</w:t>
            </w:r>
          </w:p>
        </w:tc>
        <w:tc>
          <w:tcPr>
            <w:tcW w:w="735" w:type="pct"/>
            <w:shd w:val="clear" w:color="auto" w:fill="auto"/>
            <w:vAlign w:val="center"/>
          </w:tcPr>
          <w:p w14:paraId="3FDFF19A" w14:textId="77777777" w:rsidR="003824F6" w:rsidRPr="001C1910" w:rsidRDefault="008C7097" w:rsidP="003824F6">
            <w:pPr>
              <w:pStyle w:val="NoSpacing"/>
              <w:jc w:val="center"/>
              <w:rPr>
                <w:sz w:val="20"/>
                <w:szCs w:val="20"/>
              </w:rPr>
            </w:pPr>
            <w:r w:rsidRPr="001C1910">
              <w:rPr>
                <w:rFonts w:cstheme="minorHAnsi"/>
                <w:sz w:val="20"/>
                <w:szCs w:val="20"/>
              </w:rPr>
              <w:t>14%</w:t>
            </w:r>
          </w:p>
        </w:tc>
      </w:tr>
      <w:tr w:rsidR="003824F6" w:rsidRPr="001C1910" w14:paraId="06D34919" w14:textId="77777777" w:rsidTr="00EC08DE">
        <w:tc>
          <w:tcPr>
            <w:tcW w:w="835" w:type="pct"/>
            <w:vMerge/>
          </w:tcPr>
          <w:p w14:paraId="1635CD8F" w14:textId="77777777" w:rsidR="003824F6" w:rsidRPr="001C1910" w:rsidRDefault="003824F6" w:rsidP="003824F6">
            <w:pPr>
              <w:pStyle w:val="NoSpacing"/>
              <w:rPr>
                <w:sz w:val="20"/>
                <w:szCs w:val="20"/>
              </w:rPr>
            </w:pPr>
          </w:p>
        </w:tc>
        <w:tc>
          <w:tcPr>
            <w:tcW w:w="522" w:type="pct"/>
            <w:vMerge/>
            <w:vAlign w:val="center"/>
          </w:tcPr>
          <w:p w14:paraId="291B9AE0" w14:textId="77777777" w:rsidR="003824F6" w:rsidRPr="001C1910" w:rsidRDefault="003824F6" w:rsidP="003824F6">
            <w:pPr>
              <w:pStyle w:val="NoSpacing"/>
              <w:rPr>
                <w:sz w:val="20"/>
                <w:szCs w:val="20"/>
              </w:rPr>
            </w:pPr>
          </w:p>
        </w:tc>
        <w:tc>
          <w:tcPr>
            <w:tcW w:w="1381" w:type="pct"/>
            <w:shd w:val="clear" w:color="auto" w:fill="auto"/>
          </w:tcPr>
          <w:p w14:paraId="2311587F" w14:textId="77777777" w:rsidR="003824F6" w:rsidRPr="001C1910" w:rsidRDefault="003824F6" w:rsidP="003824F6">
            <w:pPr>
              <w:pStyle w:val="NoSpacing"/>
              <w:rPr>
                <w:sz w:val="20"/>
                <w:szCs w:val="20"/>
              </w:rPr>
            </w:pPr>
            <w:r w:rsidRPr="001C1910">
              <w:rPr>
                <w:sz w:val="20"/>
                <w:szCs w:val="20"/>
              </w:rPr>
              <w:t>% Dipteran &amp; Non-insects</w:t>
            </w:r>
          </w:p>
        </w:tc>
        <w:tc>
          <w:tcPr>
            <w:tcW w:w="717" w:type="pct"/>
            <w:shd w:val="clear" w:color="auto" w:fill="auto"/>
            <w:vAlign w:val="center"/>
          </w:tcPr>
          <w:p w14:paraId="6B7CC0CC" w14:textId="77777777" w:rsidR="003824F6" w:rsidRPr="001C1910" w:rsidRDefault="00140C0A" w:rsidP="003824F6">
            <w:pPr>
              <w:pStyle w:val="NoSpacing"/>
              <w:jc w:val="center"/>
              <w:rPr>
                <w:sz w:val="20"/>
                <w:szCs w:val="20"/>
              </w:rPr>
            </w:pPr>
            <w:r w:rsidRPr="001C1910">
              <w:rPr>
                <w:rFonts w:cstheme="minorHAnsi"/>
                <w:sz w:val="20"/>
                <w:szCs w:val="20"/>
              </w:rPr>
              <w:t>79</w:t>
            </w:r>
            <w:r w:rsidR="003824F6" w:rsidRPr="001C1910">
              <w:rPr>
                <w:rFonts w:cstheme="minorHAnsi"/>
                <w:sz w:val="20"/>
                <w:szCs w:val="20"/>
              </w:rPr>
              <w:t>%</w:t>
            </w:r>
          </w:p>
        </w:tc>
        <w:tc>
          <w:tcPr>
            <w:tcW w:w="810" w:type="pct"/>
            <w:shd w:val="clear" w:color="auto" w:fill="auto"/>
            <w:vAlign w:val="center"/>
          </w:tcPr>
          <w:p w14:paraId="2BFD48F2" w14:textId="77777777" w:rsidR="003824F6" w:rsidRPr="001C1910" w:rsidRDefault="008C7097" w:rsidP="003824F6">
            <w:pPr>
              <w:pStyle w:val="NoSpacing"/>
              <w:jc w:val="center"/>
              <w:rPr>
                <w:sz w:val="20"/>
                <w:szCs w:val="20"/>
              </w:rPr>
            </w:pPr>
            <w:r w:rsidRPr="001C1910">
              <w:rPr>
                <w:sz w:val="20"/>
                <w:szCs w:val="20"/>
              </w:rPr>
              <w:t>7</w:t>
            </w:r>
            <w:r w:rsidR="00140C0A" w:rsidRPr="001C1910">
              <w:rPr>
                <w:sz w:val="20"/>
                <w:szCs w:val="20"/>
              </w:rPr>
              <w:t>6</w:t>
            </w:r>
            <w:r w:rsidRPr="001C1910">
              <w:rPr>
                <w:sz w:val="20"/>
                <w:szCs w:val="20"/>
              </w:rPr>
              <w:t>%</w:t>
            </w:r>
          </w:p>
        </w:tc>
        <w:tc>
          <w:tcPr>
            <w:tcW w:w="735" w:type="pct"/>
            <w:shd w:val="clear" w:color="auto" w:fill="auto"/>
            <w:vAlign w:val="center"/>
          </w:tcPr>
          <w:p w14:paraId="2EE4490D" w14:textId="77777777" w:rsidR="003824F6" w:rsidRPr="001C1910" w:rsidRDefault="008C7097" w:rsidP="003824F6">
            <w:pPr>
              <w:pStyle w:val="NoSpacing"/>
              <w:jc w:val="center"/>
              <w:rPr>
                <w:sz w:val="20"/>
                <w:szCs w:val="20"/>
              </w:rPr>
            </w:pPr>
            <w:r w:rsidRPr="001C1910">
              <w:rPr>
                <w:rFonts w:cstheme="minorHAnsi"/>
                <w:sz w:val="20"/>
                <w:szCs w:val="20"/>
              </w:rPr>
              <w:t>2%</w:t>
            </w:r>
          </w:p>
        </w:tc>
      </w:tr>
      <w:tr w:rsidR="003824F6" w:rsidRPr="001C1910" w14:paraId="5585F9E8" w14:textId="77777777" w:rsidTr="00EC08DE">
        <w:tc>
          <w:tcPr>
            <w:tcW w:w="835" w:type="pct"/>
            <w:vMerge/>
          </w:tcPr>
          <w:p w14:paraId="72A80198" w14:textId="77777777" w:rsidR="003824F6" w:rsidRPr="001C1910" w:rsidRDefault="003824F6" w:rsidP="003824F6">
            <w:pPr>
              <w:pStyle w:val="NoSpacing"/>
              <w:rPr>
                <w:sz w:val="20"/>
                <w:szCs w:val="20"/>
              </w:rPr>
            </w:pPr>
          </w:p>
        </w:tc>
        <w:tc>
          <w:tcPr>
            <w:tcW w:w="522" w:type="pct"/>
            <w:vMerge/>
            <w:vAlign w:val="center"/>
          </w:tcPr>
          <w:p w14:paraId="3252294B" w14:textId="77777777" w:rsidR="003824F6" w:rsidRPr="001C1910" w:rsidRDefault="003824F6" w:rsidP="003824F6">
            <w:pPr>
              <w:pStyle w:val="NoSpacing"/>
              <w:rPr>
                <w:sz w:val="20"/>
                <w:szCs w:val="20"/>
              </w:rPr>
            </w:pPr>
          </w:p>
        </w:tc>
        <w:tc>
          <w:tcPr>
            <w:tcW w:w="1381" w:type="pct"/>
            <w:shd w:val="clear" w:color="auto" w:fill="auto"/>
          </w:tcPr>
          <w:p w14:paraId="1506EC81" w14:textId="77777777" w:rsidR="003824F6" w:rsidRPr="001C1910" w:rsidRDefault="003824F6" w:rsidP="003824F6">
            <w:pPr>
              <w:pStyle w:val="NoSpacing"/>
              <w:rPr>
                <w:sz w:val="20"/>
                <w:szCs w:val="20"/>
              </w:rPr>
            </w:pPr>
            <w:r w:rsidRPr="001C1910">
              <w:rPr>
                <w:sz w:val="20"/>
                <w:szCs w:val="20"/>
              </w:rPr>
              <w:t>% Collector Gatherers</w:t>
            </w:r>
          </w:p>
        </w:tc>
        <w:tc>
          <w:tcPr>
            <w:tcW w:w="717" w:type="pct"/>
            <w:shd w:val="clear" w:color="auto" w:fill="auto"/>
            <w:vAlign w:val="center"/>
          </w:tcPr>
          <w:p w14:paraId="45ABC490" w14:textId="77777777" w:rsidR="003824F6" w:rsidRPr="001C1910" w:rsidRDefault="00140C0A" w:rsidP="003824F6">
            <w:pPr>
              <w:pStyle w:val="NoSpacing"/>
              <w:jc w:val="center"/>
              <w:rPr>
                <w:sz w:val="20"/>
                <w:szCs w:val="20"/>
              </w:rPr>
            </w:pPr>
            <w:r w:rsidRPr="001C1910">
              <w:rPr>
                <w:rFonts w:cstheme="minorHAnsi"/>
                <w:sz w:val="20"/>
                <w:szCs w:val="20"/>
              </w:rPr>
              <w:t>88</w:t>
            </w:r>
            <w:r w:rsidR="003824F6" w:rsidRPr="001C1910">
              <w:rPr>
                <w:rFonts w:cstheme="minorHAnsi"/>
                <w:sz w:val="20"/>
                <w:szCs w:val="20"/>
              </w:rPr>
              <w:t>%</w:t>
            </w:r>
          </w:p>
        </w:tc>
        <w:tc>
          <w:tcPr>
            <w:tcW w:w="810" w:type="pct"/>
            <w:shd w:val="clear" w:color="auto" w:fill="auto"/>
            <w:vAlign w:val="center"/>
          </w:tcPr>
          <w:p w14:paraId="69A0AEE3" w14:textId="77777777" w:rsidR="003824F6" w:rsidRPr="001C1910" w:rsidRDefault="008C7097" w:rsidP="003824F6">
            <w:pPr>
              <w:pStyle w:val="NoSpacing"/>
              <w:jc w:val="center"/>
              <w:rPr>
                <w:sz w:val="20"/>
                <w:szCs w:val="20"/>
              </w:rPr>
            </w:pPr>
            <w:r w:rsidRPr="001C1910">
              <w:rPr>
                <w:sz w:val="20"/>
                <w:szCs w:val="20"/>
              </w:rPr>
              <w:t>2</w:t>
            </w:r>
            <w:r w:rsidR="00140C0A" w:rsidRPr="001C1910">
              <w:rPr>
                <w:sz w:val="20"/>
                <w:szCs w:val="20"/>
              </w:rPr>
              <w:t>3</w:t>
            </w:r>
            <w:r w:rsidRPr="001C1910">
              <w:rPr>
                <w:sz w:val="20"/>
                <w:szCs w:val="20"/>
              </w:rPr>
              <w:t>%</w:t>
            </w:r>
          </w:p>
        </w:tc>
        <w:tc>
          <w:tcPr>
            <w:tcW w:w="735" w:type="pct"/>
            <w:shd w:val="clear" w:color="auto" w:fill="auto"/>
            <w:vAlign w:val="center"/>
          </w:tcPr>
          <w:p w14:paraId="54622DDA" w14:textId="77777777" w:rsidR="003824F6" w:rsidRPr="001C1910" w:rsidRDefault="00140C0A" w:rsidP="003824F6">
            <w:pPr>
              <w:pStyle w:val="NoSpacing"/>
              <w:jc w:val="center"/>
              <w:rPr>
                <w:sz w:val="20"/>
                <w:szCs w:val="20"/>
              </w:rPr>
            </w:pPr>
            <w:r w:rsidRPr="001C1910">
              <w:rPr>
                <w:rFonts w:cstheme="minorHAnsi"/>
                <w:sz w:val="20"/>
                <w:szCs w:val="20"/>
              </w:rPr>
              <w:t>43</w:t>
            </w:r>
            <w:r w:rsidR="008C7097" w:rsidRPr="001C1910">
              <w:rPr>
                <w:rFonts w:cstheme="minorHAnsi"/>
                <w:sz w:val="20"/>
                <w:szCs w:val="20"/>
              </w:rPr>
              <w:t>%</w:t>
            </w:r>
          </w:p>
        </w:tc>
      </w:tr>
      <w:tr w:rsidR="003824F6" w:rsidRPr="001C1910" w14:paraId="59B1ECE0" w14:textId="77777777" w:rsidTr="00A41DAC">
        <w:tc>
          <w:tcPr>
            <w:tcW w:w="835" w:type="pct"/>
            <w:vMerge/>
          </w:tcPr>
          <w:p w14:paraId="0FD120D6" w14:textId="77777777" w:rsidR="003824F6" w:rsidRPr="001C1910" w:rsidRDefault="003824F6" w:rsidP="003824F6">
            <w:pPr>
              <w:pStyle w:val="NoSpacing"/>
              <w:rPr>
                <w:sz w:val="20"/>
                <w:szCs w:val="20"/>
              </w:rPr>
            </w:pPr>
          </w:p>
        </w:tc>
        <w:tc>
          <w:tcPr>
            <w:tcW w:w="522" w:type="pct"/>
            <w:vMerge/>
            <w:vAlign w:val="center"/>
          </w:tcPr>
          <w:p w14:paraId="64E56644" w14:textId="77777777" w:rsidR="003824F6" w:rsidRPr="001C1910" w:rsidRDefault="003824F6" w:rsidP="003824F6">
            <w:pPr>
              <w:pStyle w:val="NoSpacing"/>
              <w:rPr>
                <w:sz w:val="20"/>
                <w:szCs w:val="20"/>
              </w:rPr>
            </w:pPr>
          </w:p>
        </w:tc>
        <w:tc>
          <w:tcPr>
            <w:tcW w:w="1381" w:type="pct"/>
            <w:shd w:val="clear" w:color="auto" w:fill="C6D9F1" w:themeFill="text2" w:themeFillTint="33"/>
          </w:tcPr>
          <w:p w14:paraId="4F912534" w14:textId="77777777" w:rsidR="003824F6" w:rsidRPr="001C1910" w:rsidRDefault="003824F6" w:rsidP="003824F6">
            <w:pPr>
              <w:pStyle w:val="NoSpacing"/>
              <w:rPr>
                <w:b/>
                <w:sz w:val="20"/>
                <w:szCs w:val="20"/>
              </w:rPr>
            </w:pPr>
            <w:r w:rsidRPr="001C1910">
              <w:rPr>
                <w:b/>
                <w:sz w:val="20"/>
                <w:szCs w:val="20"/>
              </w:rPr>
              <w:t>Total Score</w:t>
            </w:r>
          </w:p>
          <w:p w14:paraId="0E4D2851" w14:textId="77777777" w:rsidR="00AA5262" w:rsidRPr="001C1910" w:rsidRDefault="00AA5262" w:rsidP="0025344F">
            <w:pPr>
              <w:pStyle w:val="NoSpacing"/>
              <w:rPr>
                <w:sz w:val="20"/>
                <w:szCs w:val="20"/>
              </w:rPr>
            </w:pPr>
            <w:r w:rsidRPr="001C1910">
              <w:rPr>
                <w:b/>
                <w:sz w:val="20"/>
                <w:szCs w:val="20"/>
              </w:rPr>
              <w:t>Max Score = 2</w:t>
            </w:r>
            <w:r w:rsidR="0025344F" w:rsidRPr="001C1910">
              <w:rPr>
                <w:b/>
                <w:sz w:val="20"/>
                <w:szCs w:val="20"/>
              </w:rPr>
              <w:t>4</w:t>
            </w:r>
          </w:p>
        </w:tc>
        <w:tc>
          <w:tcPr>
            <w:tcW w:w="717" w:type="pct"/>
            <w:tcBorders>
              <w:bottom w:val="single" w:sz="4" w:space="0" w:color="auto"/>
            </w:tcBorders>
            <w:shd w:val="clear" w:color="auto" w:fill="C6D9F1" w:themeFill="text2" w:themeFillTint="33"/>
            <w:vAlign w:val="center"/>
          </w:tcPr>
          <w:p w14:paraId="41105888" w14:textId="77777777" w:rsidR="003824F6" w:rsidRPr="001C1910" w:rsidRDefault="00140C0A" w:rsidP="003824F6">
            <w:pPr>
              <w:pStyle w:val="NoSpacing"/>
              <w:jc w:val="center"/>
              <w:rPr>
                <w:rFonts w:cstheme="minorHAnsi"/>
                <w:sz w:val="20"/>
                <w:szCs w:val="20"/>
              </w:rPr>
            </w:pPr>
            <w:r w:rsidRPr="001C1910">
              <w:rPr>
                <w:rFonts w:cstheme="minorHAnsi"/>
                <w:b/>
                <w:sz w:val="20"/>
                <w:szCs w:val="20"/>
              </w:rPr>
              <w:t>6</w:t>
            </w:r>
          </w:p>
        </w:tc>
        <w:tc>
          <w:tcPr>
            <w:tcW w:w="810" w:type="pct"/>
            <w:tcBorders>
              <w:bottom w:val="single" w:sz="4" w:space="0" w:color="auto"/>
            </w:tcBorders>
            <w:shd w:val="clear" w:color="auto" w:fill="C6D9F1" w:themeFill="text2" w:themeFillTint="33"/>
            <w:vAlign w:val="center"/>
          </w:tcPr>
          <w:p w14:paraId="2B214096" w14:textId="77777777" w:rsidR="003824F6" w:rsidRPr="001C1910" w:rsidRDefault="0025344F" w:rsidP="003824F6">
            <w:pPr>
              <w:pStyle w:val="NoSpacing"/>
              <w:jc w:val="center"/>
              <w:rPr>
                <w:sz w:val="20"/>
                <w:szCs w:val="20"/>
              </w:rPr>
            </w:pPr>
            <w:r w:rsidRPr="001C1910">
              <w:rPr>
                <w:b/>
                <w:sz w:val="20"/>
                <w:szCs w:val="20"/>
              </w:rPr>
              <w:t>17</w:t>
            </w:r>
            <w:r w:rsidR="00140C0A" w:rsidRPr="001C1910">
              <w:rPr>
                <w:b/>
                <w:sz w:val="20"/>
                <w:szCs w:val="20"/>
              </w:rPr>
              <w:t>.</w:t>
            </w:r>
            <w:r w:rsidRPr="001C1910">
              <w:rPr>
                <w:b/>
                <w:sz w:val="20"/>
                <w:szCs w:val="20"/>
              </w:rPr>
              <w:t>2</w:t>
            </w:r>
            <w:r w:rsidR="00140C0A" w:rsidRPr="001C1910">
              <w:rPr>
                <w:b/>
                <w:sz w:val="20"/>
                <w:szCs w:val="20"/>
              </w:rPr>
              <w:t>5</w:t>
            </w:r>
          </w:p>
        </w:tc>
        <w:tc>
          <w:tcPr>
            <w:tcW w:w="735" w:type="pct"/>
            <w:tcBorders>
              <w:bottom w:val="single" w:sz="4" w:space="0" w:color="auto"/>
            </w:tcBorders>
            <w:shd w:val="clear" w:color="auto" w:fill="C6D9F1" w:themeFill="text2" w:themeFillTint="33"/>
            <w:vAlign w:val="center"/>
          </w:tcPr>
          <w:p w14:paraId="35B7728A" w14:textId="77777777" w:rsidR="003824F6" w:rsidRPr="001C1910" w:rsidRDefault="00140C0A" w:rsidP="0025344F">
            <w:pPr>
              <w:pStyle w:val="NoSpacing"/>
              <w:jc w:val="center"/>
              <w:rPr>
                <w:sz w:val="20"/>
                <w:szCs w:val="20"/>
              </w:rPr>
            </w:pPr>
            <w:r w:rsidRPr="001C1910">
              <w:rPr>
                <w:rFonts w:cstheme="minorHAnsi"/>
                <w:b/>
                <w:sz w:val="20"/>
                <w:szCs w:val="20"/>
              </w:rPr>
              <w:t>7.</w:t>
            </w:r>
            <w:r w:rsidR="0025344F" w:rsidRPr="001C1910">
              <w:rPr>
                <w:rFonts w:cstheme="minorHAnsi"/>
                <w:b/>
                <w:sz w:val="20"/>
                <w:szCs w:val="20"/>
              </w:rPr>
              <w:t>89</w:t>
            </w:r>
          </w:p>
        </w:tc>
      </w:tr>
      <w:tr w:rsidR="004338F1" w:rsidRPr="001C1910" w14:paraId="5A9598EC" w14:textId="77777777" w:rsidTr="004338F1">
        <w:tc>
          <w:tcPr>
            <w:tcW w:w="835" w:type="pct"/>
            <w:vMerge/>
          </w:tcPr>
          <w:p w14:paraId="19D937ED" w14:textId="77777777" w:rsidR="004338F1" w:rsidRPr="001C1910" w:rsidRDefault="004338F1" w:rsidP="004338F1">
            <w:pPr>
              <w:pStyle w:val="NoSpacing"/>
              <w:rPr>
                <w:sz w:val="20"/>
                <w:szCs w:val="20"/>
              </w:rPr>
            </w:pPr>
          </w:p>
        </w:tc>
        <w:tc>
          <w:tcPr>
            <w:tcW w:w="522" w:type="pct"/>
            <w:vMerge w:val="restart"/>
            <w:vAlign w:val="center"/>
          </w:tcPr>
          <w:p w14:paraId="3D433DD0" w14:textId="77777777" w:rsidR="004338F1" w:rsidRPr="001C1910" w:rsidRDefault="004338F1" w:rsidP="004338F1">
            <w:pPr>
              <w:pStyle w:val="NoSpacing"/>
              <w:rPr>
                <w:sz w:val="20"/>
                <w:szCs w:val="20"/>
              </w:rPr>
            </w:pPr>
            <w:r w:rsidRPr="001C1910">
              <w:rPr>
                <w:sz w:val="20"/>
                <w:szCs w:val="20"/>
              </w:rPr>
              <w:t>NFL1</w:t>
            </w:r>
          </w:p>
          <w:p w14:paraId="57A72FAD" w14:textId="77777777" w:rsidR="004338F1" w:rsidRPr="001C1910" w:rsidRDefault="004338F1" w:rsidP="008C7097">
            <w:pPr>
              <w:pStyle w:val="NoSpacing"/>
              <w:rPr>
                <w:sz w:val="20"/>
                <w:szCs w:val="20"/>
              </w:rPr>
            </w:pPr>
            <w:r w:rsidRPr="001C1910">
              <w:rPr>
                <w:sz w:val="20"/>
                <w:szCs w:val="20"/>
              </w:rPr>
              <w:t>(20</w:t>
            </w:r>
            <w:r w:rsidR="008C7097" w:rsidRPr="001C1910">
              <w:rPr>
                <w:sz w:val="20"/>
                <w:szCs w:val="20"/>
              </w:rPr>
              <w:t>08</w:t>
            </w:r>
            <w:r w:rsidRPr="001C1910">
              <w:rPr>
                <w:sz w:val="20"/>
                <w:szCs w:val="20"/>
              </w:rPr>
              <w:t>)</w:t>
            </w:r>
          </w:p>
          <w:p w14:paraId="43DCD4E4" w14:textId="77777777" w:rsidR="00AA5262" w:rsidRPr="001C1910" w:rsidRDefault="00AA5262" w:rsidP="008C7097">
            <w:pPr>
              <w:pStyle w:val="NoSpacing"/>
              <w:rPr>
                <w:sz w:val="20"/>
                <w:szCs w:val="20"/>
              </w:rPr>
            </w:pPr>
            <w:proofErr w:type="spellStart"/>
            <w:r w:rsidRPr="001C1910">
              <w:rPr>
                <w:sz w:val="20"/>
                <w:szCs w:val="20"/>
              </w:rPr>
              <w:t>Elmidae</w:t>
            </w:r>
            <w:proofErr w:type="spellEnd"/>
          </w:p>
          <w:p w14:paraId="09E00EE4" w14:textId="77777777" w:rsidR="00AA5262" w:rsidRPr="001C1910" w:rsidRDefault="00AA5262" w:rsidP="008C7097">
            <w:pPr>
              <w:pStyle w:val="NoSpacing"/>
              <w:rPr>
                <w:sz w:val="20"/>
                <w:szCs w:val="20"/>
              </w:rPr>
            </w:pPr>
            <w:proofErr w:type="gramStart"/>
            <w:r w:rsidRPr="001C1910">
              <w:rPr>
                <w:sz w:val="20"/>
                <w:szCs w:val="20"/>
              </w:rPr>
              <w:t>n</w:t>
            </w:r>
            <w:proofErr w:type="gramEnd"/>
            <w:r w:rsidRPr="001C1910">
              <w:rPr>
                <w:sz w:val="20"/>
                <w:szCs w:val="20"/>
              </w:rPr>
              <w:t xml:space="preserve"> = 5 samples</w:t>
            </w:r>
          </w:p>
          <w:p w14:paraId="73A7EF0E" w14:textId="77777777" w:rsidR="00AA5262" w:rsidRPr="001C1910" w:rsidRDefault="00AA5262" w:rsidP="008C7097">
            <w:pPr>
              <w:pStyle w:val="NoSpacing"/>
              <w:rPr>
                <w:sz w:val="20"/>
                <w:szCs w:val="20"/>
              </w:rPr>
            </w:pPr>
          </w:p>
          <w:p w14:paraId="0C8AEF10" w14:textId="77777777" w:rsidR="00AA5262" w:rsidRPr="001C1910" w:rsidRDefault="00AA5262" w:rsidP="008C7097">
            <w:pPr>
              <w:pStyle w:val="NoSpacing"/>
              <w:rPr>
                <w:sz w:val="20"/>
                <w:szCs w:val="20"/>
              </w:rPr>
            </w:pPr>
            <w:r w:rsidRPr="001C1910">
              <w:rPr>
                <w:sz w:val="20"/>
                <w:szCs w:val="20"/>
              </w:rPr>
              <w:t>Great Plains Ecoregion</w:t>
            </w:r>
          </w:p>
        </w:tc>
        <w:tc>
          <w:tcPr>
            <w:tcW w:w="1381" w:type="pct"/>
            <w:shd w:val="clear" w:color="auto" w:fill="auto"/>
          </w:tcPr>
          <w:p w14:paraId="4901FFC5" w14:textId="77777777" w:rsidR="004338F1" w:rsidRPr="001C1910" w:rsidRDefault="004338F1" w:rsidP="004338F1">
            <w:pPr>
              <w:pStyle w:val="NoSpacing"/>
              <w:rPr>
                <w:sz w:val="20"/>
                <w:szCs w:val="20"/>
                <w:highlight w:val="yellow"/>
              </w:rPr>
            </w:pPr>
            <w:r w:rsidRPr="001C1910">
              <w:rPr>
                <w:sz w:val="20"/>
                <w:szCs w:val="20"/>
              </w:rPr>
              <w:t>Taxa Richness</w:t>
            </w:r>
          </w:p>
        </w:tc>
        <w:tc>
          <w:tcPr>
            <w:tcW w:w="717" w:type="pct"/>
            <w:tcBorders>
              <w:top w:val="single" w:sz="4" w:space="0" w:color="auto"/>
              <w:left w:val="nil"/>
              <w:bottom w:val="single" w:sz="4" w:space="0" w:color="auto"/>
              <w:right w:val="single" w:sz="4" w:space="0" w:color="auto"/>
            </w:tcBorders>
            <w:shd w:val="clear" w:color="auto" w:fill="auto"/>
            <w:vAlign w:val="bottom"/>
          </w:tcPr>
          <w:p w14:paraId="6CBE02ED" w14:textId="77777777" w:rsidR="004338F1" w:rsidRPr="001C1910" w:rsidRDefault="004338F1" w:rsidP="004338F1">
            <w:pPr>
              <w:pStyle w:val="NoSpacing"/>
              <w:jc w:val="center"/>
              <w:rPr>
                <w:sz w:val="20"/>
                <w:szCs w:val="20"/>
                <w:highlight w:val="yellow"/>
              </w:rPr>
            </w:pPr>
            <w:r w:rsidRPr="001C1910">
              <w:rPr>
                <w:rFonts w:ascii="Calibri" w:hAnsi="Calibri"/>
              </w:rPr>
              <w:t>19</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5083408C" w14:textId="77777777" w:rsidR="004338F1" w:rsidRPr="001C1910" w:rsidRDefault="004338F1" w:rsidP="004338F1">
            <w:pPr>
              <w:pStyle w:val="NoSpacing"/>
              <w:jc w:val="center"/>
              <w:rPr>
                <w:sz w:val="20"/>
                <w:szCs w:val="20"/>
              </w:rPr>
            </w:pPr>
            <w:r w:rsidRPr="001C1910">
              <w:rPr>
                <w:rFonts w:ascii="Calibri" w:hAnsi="Calibri"/>
              </w:rPr>
              <w:t>10.60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6501DD7" w14:textId="77777777" w:rsidR="004338F1" w:rsidRPr="001C1910" w:rsidRDefault="004338F1" w:rsidP="004338F1">
            <w:pPr>
              <w:pStyle w:val="NoSpacing"/>
              <w:jc w:val="center"/>
              <w:rPr>
                <w:sz w:val="20"/>
                <w:szCs w:val="20"/>
              </w:rPr>
            </w:pPr>
            <w:r w:rsidRPr="001C1910">
              <w:rPr>
                <w:rFonts w:ascii="Calibri" w:hAnsi="Calibri"/>
              </w:rPr>
              <w:t>5.03</w:t>
            </w:r>
          </w:p>
        </w:tc>
      </w:tr>
      <w:tr w:rsidR="004338F1" w:rsidRPr="001C1910" w14:paraId="435F5455" w14:textId="77777777" w:rsidTr="004338F1">
        <w:tc>
          <w:tcPr>
            <w:tcW w:w="835" w:type="pct"/>
            <w:vMerge/>
          </w:tcPr>
          <w:p w14:paraId="38186B14" w14:textId="77777777" w:rsidR="004338F1" w:rsidRPr="001C1910" w:rsidRDefault="004338F1" w:rsidP="004338F1">
            <w:pPr>
              <w:pStyle w:val="NoSpacing"/>
              <w:rPr>
                <w:sz w:val="20"/>
                <w:szCs w:val="20"/>
              </w:rPr>
            </w:pPr>
          </w:p>
        </w:tc>
        <w:tc>
          <w:tcPr>
            <w:tcW w:w="522" w:type="pct"/>
            <w:vMerge/>
            <w:vAlign w:val="center"/>
          </w:tcPr>
          <w:p w14:paraId="1BD0B3D6" w14:textId="77777777" w:rsidR="004338F1" w:rsidRPr="001C1910" w:rsidRDefault="004338F1" w:rsidP="004338F1">
            <w:pPr>
              <w:pStyle w:val="NoSpacing"/>
              <w:rPr>
                <w:sz w:val="20"/>
                <w:szCs w:val="20"/>
              </w:rPr>
            </w:pPr>
          </w:p>
        </w:tc>
        <w:tc>
          <w:tcPr>
            <w:tcW w:w="1381" w:type="pct"/>
            <w:shd w:val="clear" w:color="auto" w:fill="auto"/>
          </w:tcPr>
          <w:p w14:paraId="308FDCDA" w14:textId="77777777" w:rsidR="004338F1" w:rsidRPr="001C1910" w:rsidRDefault="004338F1" w:rsidP="004338F1">
            <w:pPr>
              <w:pStyle w:val="NoSpacing"/>
              <w:rPr>
                <w:sz w:val="20"/>
                <w:szCs w:val="20"/>
                <w:highlight w:val="yellow"/>
              </w:rPr>
            </w:pPr>
            <w:r w:rsidRPr="001C1910">
              <w:rPr>
                <w:sz w:val="20"/>
                <w:szCs w:val="20"/>
              </w:rPr>
              <w:t>EPT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1A18754F" w14:textId="77777777" w:rsidR="004338F1" w:rsidRPr="001C1910" w:rsidRDefault="004338F1" w:rsidP="004338F1">
            <w:pPr>
              <w:pStyle w:val="NoSpacing"/>
              <w:jc w:val="center"/>
              <w:rPr>
                <w:sz w:val="20"/>
                <w:szCs w:val="20"/>
                <w:highlight w:val="yellow"/>
              </w:rPr>
            </w:pPr>
            <w:r w:rsidRPr="001C1910">
              <w:rPr>
                <w:rFonts w:ascii="Calibri" w:hAnsi="Calibri"/>
              </w:rPr>
              <w:t>7</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37591092" w14:textId="77777777" w:rsidR="004338F1" w:rsidRPr="001C1910" w:rsidRDefault="004338F1" w:rsidP="004338F1">
            <w:pPr>
              <w:pStyle w:val="NoSpacing"/>
              <w:jc w:val="center"/>
              <w:rPr>
                <w:sz w:val="20"/>
                <w:szCs w:val="20"/>
              </w:rPr>
            </w:pPr>
            <w:r w:rsidRPr="001C1910">
              <w:rPr>
                <w:rFonts w:ascii="Calibri" w:hAnsi="Calibri"/>
              </w:rPr>
              <w:t>3.40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6EDD85B5" w14:textId="77777777" w:rsidR="004338F1" w:rsidRPr="001C1910" w:rsidRDefault="004338F1" w:rsidP="004338F1">
            <w:pPr>
              <w:pStyle w:val="NoSpacing"/>
              <w:jc w:val="center"/>
              <w:rPr>
                <w:sz w:val="20"/>
                <w:szCs w:val="20"/>
              </w:rPr>
            </w:pPr>
            <w:r w:rsidRPr="001C1910">
              <w:rPr>
                <w:rFonts w:ascii="Calibri" w:hAnsi="Calibri"/>
              </w:rPr>
              <w:t>2.07</w:t>
            </w:r>
          </w:p>
        </w:tc>
      </w:tr>
      <w:tr w:rsidR="004338F1" w:rsidRPr="001C1910" w14:paraId="05D0C409" w14:textId="77777777" w:rsidTr="004338F1">
        <w:tc>
          <w:tcPr>
            <w:tcW w:w="835" w:type="pct"/>
            <w:vMerge/>
          </w:tcPr>
          <w:p w14:paraId="3B332A27" w14:textId="77777777" w:rsidR="004338F1" w:rsidRPr="001C1910" w:rsidRDefault="004338F1" w:rsidP="004338F1">
            <w:pPr>
              <w:pStyle w:val="NoSpacing"/>
              <w:rPr>
                <w:sz w:val="20"/>
                <w:szCs w:val="20"/>
              </w:rPr>
            </w:pPr>
          </w:p>
        </w:tc>
        <w:tc>
          <w:tcPr>
            <w:tcW w:w="522" w:type="pct"/>
            <w:vMerge/>
            <w:vAlign w:val="center"/>
          </w:tcPr>
          <w:p w14:paraId="34E4FBE0" w14:textId="77777777" w:rsidR="004338F1" w:rsidRPr="001C1910" w:rsidRDefault="004338F1" w:rsidP="004338F1">
            <w:pPr>
              <w:pStyle w:val="NoSpacing"/>
              <w:rPr>
                <w:sz w:val="20"/>
                <w:szCs w:val="20"/>
              </w:rPr>
            </w:pPr>
          </w:p>
        </w:tc>
        <w:tc>
          <w:tcPr>
            <w:tcW w:w="1381" w:type="pct"/>
            <w:shd w:val="clear" w:color="auto" w:fill="auto"/>
          </w:tcPr>
          <w:p w14:paraId="4F9F94D2" w14:textId="77777777" w:rsidR="004338F1" w:rsidRPr="001C1910" w:rsidRDefault="004338F1" w:rsidP="004338F1">
            <w:pPr>
              <w:pStyle w:val="NoSpacing"/>
              <w:rPr>
                <w:sz w:val="20"/>
                <w:szCs w:val="20"/>
                <w:highlight w:val="yellow"/>
              </w:rPr>
            </w:pPr>
            <w:r w:rsidRPr="001C1910">
              <w:rPr>
                <w:sz w:val="20"/>
                <w:szCs w:val="20"/>
              </w:rPr>
              <w:t>% EPT</w:t>
            </w:r>
          </w:p>
        </w:tc>
        <w:tc>
          <w:tcPr>
            <w:tcW w:w="717" w:type="pct"/>
            <w:tcBorders>
              <w:top w:val="single" w:sz="4" w:space="0" w:color="auto"/>
              <w:left w:val="nil"/>
              <w:bottom w:val="single" w:sz="4" w:space="0" w:color="auto"/>
              <w:right w:val="single" w:sz="4" w:space="0" w:color="auto"/>
            </w:tcBorders>
            <w:shd w:val="clear" w:color="auto" w:fill="auto"/>
            <w:vAlign w:val="bottom"/>
          </w:tcPr>
          <w:p w14:paraId="381D0AF7" w14:textId="77777777" w:rsidR="004338F1" w:rsidRPr="001C1910" w:rsidRDefault="004338F1" w:rsidP="004338F1">
            <w:pPr>
              <w:pStyle w:val="NoSpacing"/>
              <w:jc w:val="center"/>
              <w:rPr>
                <w:sz w:val="20"/>
                <w:szCs w:val="20"/>
                <w:highlight w:val="yellow"/>
              </w:rPr>
            </w:pPr>
            <w:r w:rsidRPr="001C1910">
              <w:rPr>
                <w:rFonts w:ascii="Calibri" w:hAnsi="Calibri"/>
              </w:rPr>
              <w:t>11.3%</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4D3A74EE" w14:textId="77777777" w:rsidR="004338F1" w:rsidRPr="001C1910" w:rsidRDefault="004338F1" w:rsidP="004338F1">
            <w:pPr>
              <w:pStyle w:val="NoSpacing"/>
              <w:jc w:val="center"/>
              <w:rPr>
                <w:sz w:val="20"/>
                <w:szCs w:val="20"/>
              </w:rPr>
            </w:pPr>
            <w:r w:rsidRPr="001C1910">
              <w:rPr>
                <w:rFonts w:ascii="Calibri" w:hAnsi="Calibri"/>
              </w:rPr>
              <w:t>0.10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6A4A813" w14:textId="77777777" w:rsidR="004338F1" w:rsidRPr="001C1910" w:rsidRDefault="004338F1" w:rsidP="004338F1">
            <w:pPr>
              <w:pStyle w:val="NoSpacing"/>
              <w:jc w:val="center"/>
              <w:rPr>
                <w:sz w:val="20"/>
                <w:szCs w:val="20"/>
              </w:rPr>
            </w:pPr>
            <w:r w:rsidRPr="001C1910">
              <w:rPr>
                <w:rFonts w:ascii="Calibri" w:hAnsi="Calibri"/>
              </w:rPr>
              <w:t>0.07</w:t>
            </w:r>
          </w:p>
        </w:tc>
      </w:tr>
      <w:tr w:rsidR="004338F1" w:rsidRPr="001C1910" w14:paraId="548E4D59" w14:textId="77777777" w:rsidTr="004338F1">
        <w:tc>
          <w:tcPr>
            <w:tcW w:w="835" w:type="pct"/>
            <w:vMerge/>
          </w:tcPr>
          <w:p w14:paraId="34FD4CA9" w14:textId="77777777" w:rsidR="004338F1" w:rsidRPr="001C1910" w:rsidRDefault="004338F1" w:rsidP="004338F1">
            <w:pPr>
              <w:pStyle w:val="NoSpacing"/>
              <w:rPr>
                <w:sz w:val="20"/>
                <w:szCs w:val="20"/>
              </w:rPr>
            </w:pPr>
          </w:p>
        </w:tc>
        <w:tc>
          <w:tcPr>
            <w:tcW w:w="522" w:type="pct"/>
            <w:vMerge/>
            <w:vAlign w:val="center"/>
          </w:tcPr>
          <w:p w14:paraId="7472BC7E" w14:textId="77777777" w:rsidR="004338F1" w:rsidRPr="001C1910" w:rsidRDefault="004338F1" w:rsidP="004338F1">
            <w:pPr>
              <w:pStyle w:val="NoSpacing"/>
              <w:rPr>
                <w:sz w:val="20"/>
                <w:szCs w:val="20"/>
              </w:rPr>
            </w:pPr>
          </w:p>
        </w:tc>
        <w:tc>
          <w:tcPr>
            <w:tcW w:w="1381" w:type="pct"/>
            <w:shd w:val="clear" w:color="auto" w:fill="auto"/>
          </w:tcPr>
          <w:p w14:paraId="70B62A74" w14:textId="77777777" w:rsidR="004338F1" w:rsidRPr="001C1910" w:rsidRDefault="004338F1" w:rsidP="004338F1">
            <w:pPr>
              <w:pStyle w:val="NoSpacing"/>
              <w:rPr>
                <w:sz w:val="20"/>
                <w:szCs w:val="20"/>
                <w:highlight w:val="yellow"/>
              </w:rPr>
            </w:pPr>
            <w:r w:rsidRPr="001C1910">
              <w:rPr>
                <w:sz w:val="20"/>
                <w:szCs w:val="20"/>
              </w:rPr>
              <w:t>Family Biotic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17878793" w14:textId="77777777" w:rsidR="004338F1" w:rsidRPr="001C1910" w:rsidRDefault="004338F1" w:rsidP="004338F1">
            <w:pPr>
              <w:pStyle w:val="NoSpacing"/>
              <w:jc w:val="center"/>
              <w:rPr>
                <w:sz w:val="20"/>
                <w:szCs w:val="20"/>
                <w:highlight w:val="yellow"/>
              </w:rPr>
            </w:pPr>
            <w:r w:rsidRPr="001C1910">
              <w:rPr>
                <w:rFonts w:ascii="Calibri" w:hAnsi="Calibri"/>
              </w:rPr>
              <w:t>4.5</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4568C760" w14:textId="77777777" w:rsidR="004338F1" w:rsidRPr="001C1910" w:rsidRDefault="004338F1" w:rsidP="004338F1">
            <w:pPr>
              <w:pStyle w:val="NoSpacing"/>
              <w:jc w:val="center"/>
              <w:rPr>
                <w:sz w:val="20"/>
                <w:szCs w:val="20"/>
              </w:rPr>
            </w:pPr>
            <w:r w:rsidRPr="001C1910">
              <w:rPr>
                <w:rFonts w:ascii="Calibri" w:hAnsi="Calibri"/>
              </w:rPr>
              <w:t>6.55</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FB597D2" w14:textId="77777777" w:rsidR="004338F1" w:rsidRPr="001C1910" w:rsidRDefault="004338F1" w:rsidP="004338F1">
            <w:pPr>
              <w:pStyle w:val="NoSpacing"/>
              <w:jc w:val="center"/>
              <w:rPr>
                <w:sz w:val="20"/>
                <w:szCs w:val="20"/>
              </w:rPr>
            </w:pPr>
            <w:r w:rsidRPr="001C1910">
              <w:rPr>
                <w:rFonts w:ascii="Calibri" w:hAnsi="Calibri"/>
              </w:rPr>
              <w:t>1.31</w:t>
            </w:r>
          </w:p>
        </w:tc>
      </w:tr>
      <w:tr w:rsidR="004338F1" w:rsidRPr="001C1910" w14:paraId="1DFC5C6B" w14:textId="77777777" w:rsidTr="004338F1">
        <w:tc>
          <w:tcPr>
            <w:tcW w:w="835" w:type="pct"/>
            <w:vMerge/>
          </w:tcPr>
          <w:p w14:paraId="723A250C" w14:textId="77777777" w:rsidR="004338F1" w:rsidRPr="001C1910" w:rsidRDefault="004338F1" w:rsidP="004338F1">
            <w:pPr>
              <w:pStyle w:val="NoSpacing"/>
              <w:rPr>
                <w:sz w:val="20"/>
                <w:szCs w:val="20"/>
              </w:rPr>
            </w:pPr>
          </w:p>
        </w:tc>
        <w:tc>
          <w:tcPr>
            <w:tcW w:w="522" w:type="pct"/>
            <w:vMerge/>
            <w:vAlign w:val="center"/>
          </w:tcPr>
          <w:p w14:paraId="3BAC35C5" w14:textId="77777777" w:rsidR="004338F1" w:rsidRPr="001C1910" w:rsidRDefault="004338F1" w:rsidP="004338F1">
            <w:pPr>
              <w:pStyle w:val="NoSpacing"/>
              <w:rPr>
                <w:sz w:val="20"/>
                <w:szCs w:val="20"/>
              </w:rPr>
            </w:pPr>
          </w:p>
        </w:tc>
        <w:tc>
          <w:tcPr>
            <w:tcW w:w="1381" w:type="pct"/>
            <w:shd w:val="clear" w:color="auto" w:fill="auto"/>
          </w:tcPr>
          <w:p w14:paraId="58979C82" w14:textId="77777777" w:rsidR="004338F1" w:rsidRPr="001C1910" w:rsidRDefault="004338F1" w:rsidP="004338F1">
            <w:pPr>
              <w:pStyle w:val="NoSpacing"/>
              <w:rPr>
                <w:sz w:val="20"/>
                <w:szCs w:val="20"/>
                <w:highlight w:val="yellow"/>
              </w:rPr>
            </w:pPr>
            <w:r w:rsidRPr="001C1910">
              <w:rPr>
                <w:sz w:val="20"/>
                <w:szCs w:val="20"/>
              </w:rPr>
              <w:t>% Dominant Family</w:t>
            </w:r>
          </w:p>
        </w:tc>
        <w:tc>
          <w:tcPr>
            <w:tcW w:w="717" w:type="pct"/>
            <w:tcBorders>
              <w:top w:val="single" w:sz="4" w:space="0" w:color="auto"/>
              <w:left w:val="nil"/>
              <w:bottom w:val="single" w:sz="4" w:space="0" w:color="auto"/>
              <w:right w:val="single" w:sz="4" w:space="0" w:color="auto"/>
            </w:tcBorders>
            <w:shd w:val="clear" w:color="auto" w:fill="auto"/>
            <w:vAlign w:val="bottom"/>
          </w:tcPr>
          <w:p w14:paraId="4B5C0E2D" w14:textId="77777777" w:rsidR="004338F1" w:rsidRPr="001C1910" w:rsidRDefault="004338F1" w:rsidP="004338F1">
            <w:pPr>
              <w:pStyle w:val="NoSpacing"/>
              <w:jc w:val="center"/>
              <w:rPr>
                <w:sz w:val="20"/>
                <w:szCs w:val="20"/>
                <w:highlight w:val="yellow"/>
              </w:rPr>
            </w:pPr>
            <w:r w:rsidRPr="001C1910">
              <w:rPr>
                <w:rFonts w:ascii="Calibri" w:hAnsi="Calibri"/>
              </w:rPr>
              <w:t>62%</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2598C438" w14:textId="77777777" w:rsidR="004338F1" w:rsidRPr="001C1910" w:rsidRDefault="004338F1" w:rsidP="004338F1">
            <w:pPr>
              <w:pStyle w:val="NoSpacing"/>
              <w:jc w:val="center"/>
              <w:rPr>
                <w:sz w:val="20"/>
                <w:szCs w:val="20"/>
              </w:rPr>
            </w:pPr>
            <w:r w:rsidRPr="001C1910">
              <w:rPr>
                <w:rFonts w:ascii="Calibri" w:hAnsi="Calibri"/>
              </w:rPr>
              <w:t>59</w:t>
            </w:r>
            <w:r w:rsidR="008C7097" w:rsidRPr="001C1910">
              <w:rPr>
                <w:rFonts w:ascii="Calibri" w:hAnsi="Calibri"/>
              </w:rPr>
              <w:t>%</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0AC5316" w14:textId="77777777" w:rsidR="004338F1" w:rsidRPr="001C1910" w:rsidRDefault="004338F1" w:rsidP="004338F1">
            <w:pPr>
              <w:pStyle w:val="NoSpacing"/>
              <w:jc w:val="center"/>
              <w:rPr>
                <w:sz w:val="20"/>
                <w:szCs w:val="20"/>
              </w:rPr>
            </w:pPr>
            <w:r w:rsidRPr="001C1910">
              <w:rPr>
                <w:rFonts w:ascii="Calibri" w:hAnsi="Calibri"/>
              </w:rPr>
              <w:t>17</w:t>
            </w:r>
            <w:r w:rsidR="008C7097" w:rsidRPr="001C1910">
              <w:rPr>
                <w:rFonts w:ascii="Calibri" w:hAnsi="Calibri"/>
              </w:rPr>
              <w:t>%</w:t>
            </w:r>
          </w:p>
        </w:tc>
      </w:tr>
      <w:tr w:rsidR="004338F1" w:rsidRPr="001C1910" w14:paraId="1478041A" w14:textId="77777777" w:rsidTr="004338F1">
        <w:tc>
          <w:tcPr>
            <w:tcW w:w="835" w:type="pct"/>
            <w:vMerge/>
          </w:tcPr>
          <w:p w14:paraId="75723E39" w14:textId="77777777" w:rsidR="004338F1" w:rsidRPr="001C1910" w:rsidRDefault="004338F1" w:rsidP="004338F1">
            <w:pPr>
              <w:pStyle w:val="NoSpacing"/>
              <w:rPr>
                <w:sz w:val="20"/>
                <w:szCs w:val="20"/>
              </w:rPr>
            </w:pPr>
          </w:p>
        </w:tc>
        <w:tc>
          <w:tcPr>
            <w:tcW w:w="522" w:type="pct"/>
            <w:vMerge/>
            <w:vAlign w:val="center"/>
          </w:tcPr>
          <w:p w14:paraId="3ACA0A3E" w14:textId="77777777" w:rsidR="004338F1" w:rsidRPr="001C1910" w:rsidRDefault="004338F1" w:rsidP="004338F1">
            <w:pPr>
              <w:pStyle w:val="NoSpacing"/>
              <w:rPr>
                <w:sz w:val="20"/>
                <w:szCs w:val="20"/>
              </w:rPr>
            </w:pPr>
          </w:p>
        </w:tc>
        <w:tc>
          <w:tcPr>
            <w:tcW w:w="1381" w:type="pct"/>
            <w:shd w:val="clear" w:color="auto" w:fill="auto"/>
          </w:tcPr>
          <w:p w14:paraId="73F7B7F9" w14:textId="77777777" w:rsidR="004338F1" w:rsidRPr="001C1910" w:rsidRDefault="004338F1" w:rsidP="004338F1">
            <w:pPr>
              <w:pStyle w:val="NoSpacing"/>
              <w:rPr>
                <w:sz w:val="20"/>
                <w:szCs w:val="20"/>
                <w:highlight w:val="yellow"/>
              </w:rPr>
            </w:pPr>
            <w:r w:rsidRPr="001C1910">
              <w:rPr>
                <w:sz w:val="20"/>
                <w:szCs w:val="20"/>
              </w:rPr>
              <w:t>% Dipteran &amp; Non-insects</w:t>
            </w:r>
          </w:p>
        </w:tc>
        <w:tc>
          <w:tcPr>
            <w:tcW w:w="717" w:type="pct"/>
            <w:tcBorders>
              <w:top w:val="single" w:sz="4" w:space="0" w:color="auto"/>
              <w:left w:val="nil"/>
              <w:bottom w:val="single" w:sz="4" w:space="0" w:color="auto"/>
              <w:right w:val="single" w:sz="4" w:space="0" w:color="auto"/>
            </w:tcBorders>
            <w:shd w:val="clear" w:color="auto" w:fill="auto"/>
            <w:vAlign w:val="bottom"/>
          </w:tcPr>
          <w:p w14:paraId="0159C84B" w14:textId="77777777" w:rsidR="004338F1" w:rsidRPr="001C1910" w:rsidRDefault="004338F1" w:rsidP="004338F1">
            <w:pPr>
              <w:pStyle w:val="NoSpacing"/>
              <w:jc w:val="center"/>
              <w:rPr>
                <w:sz w:val="20"/>
                <w:szCs w:val="20"/>
                <w:highlight w:val="yellow"/>
              </w:rPr>
            </w:pPr>
            <w:r w:rsidRPr="001C1910">
              <w:rPr>
                <w:rFonts w:ascii="Calibri" w:hAnsi="Calibri"/>
              </w:rPr>
              <w:t>26%</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6C658A09" w14:textId="77777777" w:rsidR="004338F1" w:rsidRPr="001C1910" w:rsidRDefault="004338F1" w:rsidP="004338F1">
            <w:pPr>
              <w:pStyle w:val="NoSpacing"/>
              <w:jc w:val="center"/>
              <w:rPr>
                <w:sz w:val="20"/>
                <w:szCs w:val="20"/>
              </w:rPr>
            </w:pPr>
            <w:r w:rsidRPr="001C1910">
              <w:rPr>
                <w:rFonts w:ascii="Calibri" w:hAnsi="Calibri"/>
              </w:rPr>
              <w:t>72</w:t>
            </w:r>
            <w:r w:rsidR="008C7097" w:rsidRPr="001C1910">
              <w:rPr>
                <w:rFonts w:ascii="Calibri" w:hAnsi="Calibri"/>
              </w:rPr>
              <w:t>%</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0E6D5C3B" w14:textId="77777777" w:rsidR="004338F1" w:rsidRPr="001C1910" w:rsidRDefault="004338F1" w:rsidP="004338F1">
            <w:pPr>
              <w:pStyle w:val="NoSpacing"/>
              <w:jc w:val="center"/>
              <w:rPr>
                <w:sz w:val="20"/>
                <w:szCs w:val="20"/>
              </w:rPr>
            </w:pPr>
            <w:r w:rsidRPr="001C1910">
              <w:rPr>
                <w:rFonts w:ascii="Calibri" w:hAnsi="Calibri"/>
              </w:rPr>
              <w:t>26</w:t>
            </w:r>
            <w:r w:rsidR="008C7097" w:rsidRPr="001C1910">
              <w:rPr>
                <w:rFonts w:ascii="Calibri" w:hAnsi="Calibri"/>
              </w:rPr>
              <w:t>%</w:t>
            </w:r>
          </w:p>
        </w:tc>
      </w:tr>
      <w:tr w:rsidR="004338F1" w:rsidRPr="001C1910" w14:paraId="6D4037FC" w14:textId="77777777" w:rsidTr="004338F1">
        <w:tc>
          <w:tcPr>
            <w:tcW w:w="835" w:type="pct"/>
            <w:vMerge/>
          </w:tcPr>
          <w:p w14:paraId="5B42038E" w14:textId="77777777" w:rsidR="004338F1" w:rsidRPr="001C1910" w:rsidRDefault="004338F1" w:rsidP="004338F1">
            <w:pPr>
              <w:pStyle w:val="NoSpacing"/>
              <w:rPr>
                <w:sz w:val="20"/>
                <w:szCs w:val="20"/>
              </w:rPr>
            </w:pPr>
          </w:p>
        </w:tc>
        <w:tc>
          <w:tcPr>
            <w:tcW w:w="522" w:type="pct"/>
            <w:vMerge/>
            <w:vAlign w:val="center"/>
          </w:tcPr>
          <w:p w14:paraId="0E8F3B93" w14:textId="77777777" w:rsidR="004338F1" w:rsidRPr="001C1910" w:rsidRDefault="004338F1" w:rsidP="004338F1">
            <w:pPr>
              <w:pStyle w:val="NoSpacing"/>
              <w:rPr>
                <w:sz w:val="20"/>
                <w:szCs w:val="20"/>
              </w:rPr>
            </w:pPr>
          </w:p>
        </w:tc>
        <w:tc>
          <w:tcPr>
            <w:tcW w:w="1381" w:type="pct"/>
            <w:shd w:val="clear" w:color="auto" w:fill="auto"/>
          </w:tcPr>
          <w:p w14:paraId="27ED39D7" w14:textId="77777777" w:rsidR="004338F1" w:rsidRPr="001C1910" w:rsidRDefault="004338F1" w:rsidP="004338F1">
            <w:pPr>
              <w:pStyle w:val="NoSpacing"/>
              <w:rPr>
                <w:sz w:val="20"/>
                <w:szCs w:val="20"/>
              </w:rPr>
            </w:pPr>
            <w:r w:rsidRPr="001C1910">
              <w:rPr>
                <w:sz w:val="20"/>
                <w:szCs w:val="20"/>
              </w:rPr>
              <w:t>% Collector Gatherers</w:t>
            </w:r>
          </w:p>
        </w:tc>
        <w:tc>
          <w:tcPr>
            <w:tcW w:w="717" w:type="pct"/>
            <w:tcBorders>
              <w:top w:val="single" w:sz="4" w:space="0" w:color="auto"/>
              <w:left w:val="nil"/>
              <w:bottom w:val="single" w:sz="4" w:space="0" w:color="auto"/>
              <w:right w:val="single" w:sz="4" w:space="0" w:color="auto"/>
            </w:tcBorders>
            <w:shd w:val="clear" w:color="auto" w:fill="auto"/>
            <w:vAlign w:val="bottom"/>
          </w:tcPr>
          <w:p w14:paraId="52D0B2DD" w14:textId="77777777" w:rsidR="004338F1" w:rsidRPr="001C1910" w:rsidRDefault="004338F1" w:rsidP="004338F1">
            <w:pPr>
              <w:pStyle w:val="NoSpacing"/>
              <w:jc w:val="center"/>
              <w:rPr>
                <w:sz w:val="20"/>
                <w:szCs w:val="20"/>
              </w:rPr>
            </w:pPr>
            <w:r w:rsidRPr="001C1910">
              <w:rPr>
                <w:rFonts w:ascii="Calibri" w:hAnsi="Calibri"/>
              </w:rPr>
              <w:t>77%</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2B6AA63F" w14:textId="77777777" w:rsidR="004338F1" w:rsidRPr="001C1910" w:rsidRDefault="004338F1" w:rsidP="004338F1">
            <w:pPr>
              <w:pStyle w:val="NoSpacing"/>
              <w:jc w:val="center"/>
              <w:rPr>
                <w:sz w:val="20"/>
                <w:szCs w:val="20"/>
              </w:rPr>
            </w:pPr>
            <w:r w:rsidRPr="001C1910">
              <w:rPr>
                <w:rFonts w:ascii="Calibri" w:hAnsi="Calibri"/>
              </w:rPr>
              <w:t>83</w:t>
            </w:r>
            <w:r w:rsidR="008C7097" w:rsidRPr="001C1910">
              <w:rPr>
                <w:rFonts w:ascii="Calibri" w:hAnsi="Calibri"/>
              </w:rPr>
              <w:t>%</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3578902F" w14:textId="77777777" w:rsidR="004338F1" w:rsidRPr="001C1910" w:rsidRDefault="004338F1" w:rsidP="004338F1">
            <w:pPr>
              <w:pStyle w:val="NoSpacing"/>
              <w:jc w:val="center"/>
              <w:rPr>
                <w:sz w:val="20"/>
                <w:szCs w:val="20"/>
              </w:rPr>
            </w:pPr>
            <w:r w:rsidRPr="001C1910">
              <w:rPr>
                <w:rFonts w:ascii="Calibri" w:hAnsi="Calibri"/>
              </w:rPr>
              <w:t>13</w:t>
            </w:r>
            <w:r w:rsidR="008C7097" w:rsidRPr="001C1910">
              <w:rPr>
                <w:rFonts w:ascii="Calibri" w:hAnsi="Calibri"/>
              </w:rPr>
              <w:t>%</w:t>
            </w:r>
          </w:p>
        </w:tc>
      </w:tr>
      <w:tr w:rsidR="004338F1" w:rsidRPr="001C1910" w14:paraId="6D610974" w14:textId="77777777" w:rsidTr="00A41DAC">
        <w:tc>
          <w:tcPr>
            <w:tcW w:w="835" w:type="pct"/>
            <w:vMerge/>
          </w:tcPr>
          <w:p w14:paraId="53B0A160" w14:textId="77777777" w:rsidR="004338F1" w:rsidRPr="001C1910" w:rsidRDefault="004338F1" w:rsidP="004338F1">
            <w:pPr>
              <w:pStyle w:val="NoSpacing"/>
              <w:rPr>
                <w:sz w:val="20"/>
                <w:szCs w:val="20"/>
              </w:rPr>
            </w:pPr>
          </w:p>
        </w:tc>
        <w:tc>
          <w:tcPr>
            <w:tcW w:w="522" w:type="pct"/>
            <w:vMerge/>
            <w:vAlign w:val="center"/>
          </w:tcPr>
          <w:p w14:paraId="3A2BD031" w14:textId="77777777" w:rsidR="004338F1" w:rsidRPr="001C1910" w:rsidRDefault="004338F1" w:rsidP="004338F1">
            <w:pPr>
              <w:pStyle w:val="NoSpacing"/>
              <w:rPr>
                <w:sz w:val="20"/>
                <w:szCs w:val="20"/>
              </w:rPr>
            </w:pPr>
          </w:p>
        </w:tc>
        <w:tc>
          <w:tcPr>
            <w:tcW w:w="1381" w:type="pct"/>
            <w:shd w:val="clear" w:color="auto" w:fill="C6D9F1" w:themeFill="text2" w:themeFillTint="33"/>
          </w:tcPr>
          <w:p w14:paraId="3DDECC5B" w14:textId="77777777" w:rsidR="004338F1" w:rsidRPr="001C1910" w:rsidRDefault="004338F1" w:rsidP="004338F1">
            <w:pPr>
              <w:pStyle w:val="NoSpacing"/>
              <w:rPr>
                <w:b/>
                <w:sz w:val="20"/>
                <w:szCs w:val="20"/>
              </w:rPr>
            </w:pPr>
            <w:r w:rsidRPr="001C1910">
              <w:rPr>
                <w:b/>
                <w:sz w:val="20"/>
                <w:szCs w:val="20"/>
              </w:rPr>
              <w:t>Total Score</w:t>
            </w:r>
          </w:p>
          <w:p w14:paraId="27528FC2" w14:textId="77777777" w:rsidR="00AA5262" w:rsidRPr="001C1910" w:rsidRDefault="00AA5262" w:rsidP="004338F1">
            <w:pPr>
              <w:pStyle w:val="NoSpacing"/>
              <w:rPr>
                <w:b/>
                <w:sz w:val="20"/>
                <w:szCs w:val="20"/>
              </w:rPr>
            </w:pPr>
            <w:r w:rsidRPr="001C1910">
              <w:rPr>
                <w:b/>
                <w:sz w:val="20"/>
                <w:szCs w:val="20"/>
              </w:rPr>
              <w:t>Max Score = 24</w:t>
            </w:r>
          </w:p>
        </w:tc>
        <w:tc>
          <w:tcPr>
            <w:tcW w:w="717" w:type="pct"/>
            <w:tcBorders>
              <w:bottom w:val="single" w:sz="4" w:space="0" w:color="auto"/>
            </w:tcBorders>
            <w:shd w:val="clear" w:color="auto" w:fill="C6D9F1" w:themeFill="text2" w:themeFillTint="33"/>
            <w:vAlign w:val="center"/>
          </w:tcPr>
          <w:p w14:paraId="2561D102" w14:textId="77777777" w:rsidR="004338F1" w:rsidRPr="001C1910" w:rsidRDefault="004338F1" w:rsidP="004338F1">
            <w:pPr>
              <w:pStyle w:val="NoSpacing"/>
              <w:jc w:val="center"/>
              <w:rPr>
                <w:rFonts w:cstheme="minorHAnsi"/>
                <w:b/>
                <w:sz w:val="20"/>
                <w:szCs w:val="20"/>
              </w:rPr>
            </w:pPr>
            <w:r w:rsidRPr="001C1910">
              <w:rPr>
                <w:rFonts w:cstheme="minorHAnsi"/>
                <w:b/>
                <w:sz w:val="20"/>
                <w:szCs w:val="20"/>
              </w:rPr>
              <w:t>24</w:t>
            </w:r>
          </w:p>
        </w:tc>
        <w:tc>
          <w:tcPr>
            <w:tcW w:w="810" w:type="pct"/>
            <w:tcBorders>
              <w:bottom w:val="single" w:sz="4" w:space="0" w:color="auto"/>
            </w:tcBorders>
            <w:shd w:val="clear" w:color="auto" w:fill="C6D9F1" w:themeFill="text2" w:themeFillTint="33"/>
            <w:vAlign w:val="center"/>
          </w:tcPr>
          <w:p w14:paraId="349BF0CD" w14:textId="77777777" w:rsidR="004338F1" w:rsidRPr="001C1910" w:rsidRDefault="004338F1" w:rsidP="004338F1">
            <w:pPr>
              <w:pStyle w:val="NoSpacing"/>
              <w:jc w:val="center"/>
              <w:rPr>
                <w:b/>
                <w:sz w:val="20"/>
                <w:szCs w:val="20"/>
              </w:rPr>
            </w:pPr>
            <w:r w:rsidRPr="001C1910">
              <w:rPr>
                <w:b/>
                <w:sz w:val="20"/>
                <w:szCs w:val="20"/>
              </w:rPr>
              <w:t>10.80</w:t>
            </w:r>
          </w:p>
        </w:tc>
        <w:tc>
          <w:tcPr>
            <w:tcW w:w="735" w:type="pct"/>
            <w:tcBorders>
              <w:bottom w:val="single" w:sz="4" w:space="0" w:color="auto"/>
            </w:tcBorders>
            <w:shd w:val="clear" w:color="auto" w:fill="C6D9F1" w:themeFill="text2" w:themeFillTint="33"/>
            <w:vAlign w:val="center"/>
          </w:tcPr>
          <w:p w14:paraId="5D71AF5A" w14:textId="77777777" w:rsidR="004338F1" w:rsidRPr="001C1910" w:rsidRDefault="004338F1" w:rsidP="004338F1">
            <w:pPr>
              <w:pStyle w:val="NoSpacing"/>
              <w:jc w:val="center"/>
              <w:rPr>
                <w:b/>
                <w:sz w:val="20"/>
                <w:szCs w:val="20"/>
              </w:rPr>
            </w:pPr>
            <w:r w:rsidRPr="001C1910">
              <w:rPr>
                <w:b/>
                <w:sz w:val="20"/>
                <w:szCs w:val="20"/>
              </w:rPr>
              <w:t>8.90</w:t>
            </w:r>
          </w:p>
        </w:tc>
      </w:tr>
      <w:tr w:rsidR="004338F1" w:rsidRPr="001C1910" w14:paraId="332E8878" w14:textId="77777777" w:rsidTr="004338F1">
        <w:tc>
          <w:tcPr>
            <w:tcW w:w="835" w:type="pct"/>
            <w:vMerge/>
          </w:tcPr>
          <w:p w14:paraId="3EB48759" w14:textId="77777777" w:rsidR="004338F1" w:rsidRPr="001C1910" w:rsidRDefault="004338F1" w:rsidP="004338F1">
            <w:pPr>
              <w:pStyle w:val="NoSpacing"/>
              <w:rPr>
                <w:sz w:val="20"/>
                <w:szCs w:val="20"/>
              </w:rPr>
            </w:pPr>
          </w:p>
        </w:tc>
        <w:tc>
          <w:tcPr>
            <w:tcW w:w="522" w:type="pct"/>
            <w:vMerge w:val="restart"/>
            <w:vAlign w:val="center"/>
          </w:tcPr>
          <w:p w14:paraId="2EB943DD" w14:textId="77777777" w:rsidR="004338F1" w:rsidRPr="001C1910" w:rsidRDefault="004338F1" w:rsidP="004338F1">
            <w:pPr>
              <w:pStyle w:val="NoSpacing"/>
              <w:rPr>
                <w:sz w:val="20"/>
                <w:szCs w:val="20"/>
              </w:rPr>
            </w:pPr>
            <w:r w:rsidRPr="001C1910">
              <w:rPr>
                <w:sz w:val="20"/>
                <w:szCs w:val="20"/>
              </w:rPr>
              <w:t>MER3</w:t>
            </w:r>
          </w:p>
          <w:p w14:paraId="146D49A8" w14:textId="77777777" w:rsidR="004338F1" w:rsidRPr="001C1910" w:rsidRDefault="004338F1" w:rsidP="004338F1">
            <w:pPr>
              <w:pStyle w:val="NoSpacing"/>
              <w:rPr>
                <w:sz w:val="20"/>
                <w:szCs w:val="20"/>
              </w:rPr>
            </w:pPr>
            <w:r w:rsidRPr="001C1910">
              <w:rPr>
                <w:sz w:val="20"/>
                <w:szCs w:val="20"/>
              </w:rPr>
              <w:t>(2008)</w:t>
            </w:r>
          </w:p>
          <w:p w14:paraId="3FAF79BD" w14:textId="77777777" w:rsidR="00AA5262" w:rsidRPr="001C1910" w:rsidRDefault="00AA5262" w:rsidP="004338F1">
            <w:pPr>
              <w:pStyle w:val="NoSpacing"/>
              <w:rPr>
                <w:sz w:val="20"/>
                <w:szCs w:val="20"/>
              </w:rPr>
            </w:pPr>
            <w:proofErr w:type="spellStart"/>
            <w:r w:rsidRPr="001C1910">
              <w:rPr>
                <w:sz w:val="20"/>
                <w:szCs w:val="20"/>
              </w:rPr>
              <w:t>Chironomidae</w:t>
            </w:r>
            <w:proofErr w:type="spellEnd"/>
          </w:p>
          <w:p w14:paraId="49DE1AFB" w14:textId="77777777" w:rsidR="00AA5262" w:rsidRPr="001C1910" w:rsidRDefault="00AA5262" w:rsidP="004338F1">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68BDE86C" w14:textId="77777777" w:rsidR="00AA5262" w:rsidRPr="001C1910" w:rsidRDefault="00AA5262" w:rsidP="004338F1">
            <w:pPr>
              <w:pStyle w:val="NoSpacing"/>
              <w:rPr>
                <w:sz w:val="20"/>
                <w:szCs w:val="20"/>
              </w:rPr>
            </w:pPr>
          </w:p>
          <w:p w14:paraId="588A5DE3" w14:textId="77777777" w:rsidR="00AA5262" w:rsidRPr="001C1910" w:rsidRDefault="00AA5262" w:rsidP="004338F1">
            <w:pPr>
              <w:pStyle w:val="NoSpacing"/>
              <w:rPr>
                <w:sz w:val="20"/>
                <w:szCs w:val="20"/>
              </w:rPr>
            </w:pPr>
            <w:r w:rsidRPr="001C1910">
              <w:rPr>
                <w:sz w:val="20"/>
                <w:szCs w:val="20"/>
              </w:rPr>
              <w:t>Badlands Ecoregion</w:t>
            </w:r>
          </w:p>
        </w:tc>
        <w:tc>
          <w:tcPr>
            <w:tcW w:w="1381" w:type="pct"/>
            <w:shd w:val="clear" w:color="auto" w:fill="auto"/>
          </w:tcPr>
          <w:p w14:paraId="4F40A175" w14:textId="77777777" w:rsidR="004338F1" w:rsidRPr="001C1910" w:rsidRDefault="004338F1" w:rsidP="004338F1">
            <w:pPr>
              <w:pStyle w:val="NoSpacing"/>
              <w:rPr>
                <w:sz w:val="20"/>
                <w:szCs w:val="20"/>
                <w:highlight w:val="yellow"/>
              </w:rPr>
            </w:pPr>
            <w:r w:rsidRPr="001C1910">
              <w:rPr>
                <w:sz w:val="20"/>
                <w:szCs w:val="20"/>
              </w:rPr>
              <w:t>Taxa Richness</w:t>
            </w:r>
          </w:p>
        </w:tc>
        <w:tc>
          <w:tcPr>
            <w:tcW w:w="717" w:type="pct"/>
            <w:tcBorders>
              <w:top w:val="single" w:sz="4" w:space="0" w:color="auto"/>
              <w:left w:val="nil"/>
              <w:bottom w:val="single" w:sz="4" w:space="0" w:color="auto"/>
              <w:right w:val="single" w:sz="4" w:space="0" w:color="auto"/>
            </w:tcBorders>
            <w:shd w:val="clear" w:color="auto" w:fill="auto"/>
            <w:vAlign w:val="bottom"/>
          </w:tcPr>
          <w:p w14:paraId="7D7EF717" w14:textId="77777777" w:rsidR="004338F1" w:rsidRPr="001C1910" w:rsidRDefault="004338F1" w:rsidP="004338F1">
            <w:pPr>
              <w:pStyle w:val="NoSpacing"/>
              <w:jc w:val="center"/>
              <w:rPr>
                <w:sz w:val="20"/>
                <w:szCs w:val="20"/>
                <w:highlight w:val="yellow"/>
              </w:rPr>
            </w:pPr>
            <w:r w:rsidRPr="001C1910">
              <w:rPr>
                <w:rFonts w:ascii="Calibri" w:hAnsi="Calibri"/>
              </w:rPr>
              <w:t>8</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0ADA3BA6" w14:textId="77777777" w:rsidR="004338F1" w:rsidRPr="001C1910" w:rsidRDefault="004338F1" w:rsidP="004338F1">
            <w:pPr>
              <w:pStyle w:val="NoSpacing"/>
              <w:jc w:val="center"/>
              <w:rPr>
                <w:sz w:val="20"/>
                <w:szCs w:val="20"/>
              </w:rPr>
            </w:pPr>
            <w:r w:rsidRPr="001C1910">
              <w:rPr>
                <w:rFonts w:ascii="Calibri" w:hAnsi="Calibri"/>
              </w:rPr>
              <w:t>9</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12F0061" w14:textId="77777777" w:rsidR="004338F1" w:rsidRPr="001C1910" w:rsidRDefault="004338F1" w:rsidP="004338F1">
            <w:pPr>
              <w:pStyle w:val="NoSpacing"/>
              <w:jc w:val="center"/>
              <w:rPr>
                <w:sz w:val="20"/>
                <w:szCs w:val="20"/>
              </w:rPr>
            </w:pPr>
            <w:r w:rsidRPr="001C1910">
              <w:rPr>
                <w:rFonts w:ascii="Calibri" w:hAnsi="Calibri"/>
              </w:rPr>
              <w:t>5</w:t>
            </w:r>
          </w:p>
        </w:tc>
      </w:tr>
      <w:tr w:rsidR="004338F1" w:rsidRPr="001C1910" w14:paraId="61090AFB" w14:textId="77777777" w:rsidTr="004338F1">
        <w:tc>
          <w:tcPr>
            <w:tcW w:w="835" w:type="pct"/>
            <w:vMerge/>
          </w:tcPr>
          <w:p w14:paraId="1B36278E" w14:textId="77777777" w:rsidR="004338F1" w:rsidRPr="001C1910" w:rsidRDefault="004338F1" w:rsidP="004338F1">
            <w:pPr>
              <w:pStyle w:val="NoSpacing"/>
              <w:rPr>
                <w:sz w:val="20"/>
                <w:szCs w:val="20"/>
              </w:rPr>
            </w:pPr>
          </w:p>
        </w:tc>
        <w:tc>
          <w:tcPr>
            <w:tcW w:w="522" w:type="pct"/>
            <w:vMerge/>
            <w:vAlign w:val="center"/>
          </w:tcPr>
          <w:p w14:paraId="079842C3" w14:textId="77777777" w:rsidR="004338F1" w:rsidRPr="001C1910" w:rsidRDefault="004338F1" w:rsidP="004338F1">
            <w:pPr>
              <w:pStyle w:val="NoSpacing"/>
              <w:rPr>
                <w:sz w:val="20"/>
                <w:szCs w:val="20"/>
              </w:rPr>
            </w:pPr>
          </w:p>
        </w:tc>
        <w:tc>
          <w:tcPr>
            <w:tcW w:w="1381" w:type="pct"/>
            <w:shd w:val="clear" w:color="auto" w:fill="auto"/>
          </w:tcPr>
          <w:p w14:paraId="7745F3F3" w14:textId="77777777" w:rsidR="004338F1" w:rsidRPr="001C1910" w:rsidRDefault="004338F1" w:rsidP="004338F1">
            <w:pPr>
              <w:pStyle w:val="NoSpacing"/>
              <w:rPr>
                <w:sz w:val="20"/>
                <w:szCs w:val="20"/>
                <w:highlight w:val="yellow"/>
              </w:rPr>
            </w:pPr>
            <w:r w:rsidRPr="001C1910">
              <w:rPr>
                <w:sz w:val="20"/>
                <w:szCs w:val="20"/>
              </w:rPr>
              <w:t>EPT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51ACAB8F" w14:textId="77777777" w:rsidR="004338F1" w:rsidRPr="001C1910" w:rsidRDefault="004338F1" w:rsidP="004338F1">
            <w:pPr>
              <w:pStyle w:val="NoSpacing"/>
              <w:jc w:val="center"/>
              <w:rPr>
                <w:sz w:val="20"/>
                <w:szCs w:val="20"/>
                <w:highlight w:val="yellow"/>
              </w:rPr>
            </w:pPr>
            <w:r w:rsidRPr="001C1910">
              <w:rPr>
                <w:rFonts w:ascii="Calibri" w:hAnsi="Calibri"/>
              </w:rPr>
              <w:t>2</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683E7792" w14:textId="77777777" w:rsidR="004338F1" w:rsidRPr="001C1910" w:rsidRDefault="004338F1" w:rsidP="004338F1">
            <w:pPr>
              <w:pStyle w:val="NoSpacing"/>
              <w:jc w:val="center"/>
              <w:rPr>
                <w:sz w:val="20"/>
                <w:szCs w:val="20"/>
              </w:rPr>
            </w:pPr>
            <w:r w:rsidRPr="001C1910">
              <w:rPr>
                <w:rFonts w:ascii="Calibri" w:hAnsi="Calibri"/>
              </w:rPr>
              <w:t>2</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3F7E0816" w14:textId="77777777" w:rsidR="004338F1" w:rsidRPr="001C1910" w:rsidRDefault="004338F1" w:rsidP="004338F1">
            <w:pPr>
              <w:pStyle w:val="NoSpacing"/>
              <w:jc w:val="center"/>
              <w:rPr>
                <w:sz w:val="20"/>
                <w:szCs w:val="20"/>
              </w:rPr>
            </w:pPr>
            <w:r w:rsidRPr="001C1910">
              <w:rPr>
                <w:rFonts w:ascii="Calibri" w:hAnsi="Calibri"/>
              </w:rPr>
              <w:t>0</w:t>
            </w:r>
          </w:p>
        </w:tc>
      </w:tr>
      <w:tr w:rsidR="004338F1" w:rsidRPr="001C1910" w14:paraId="7E1F5FCC" w14:textId="77777777" w:rsidTr="004338F1">
        <w:tc>
          <w:tcPr>
            <w:tcW w:w="835" w:type="pct"/>
            <w:vMerge/>
          </w:tcPr>
          <w:p w14:paraId="32F73AF7" w14:textId="77777777" w:rsidR="004338F1" w:rsidRPr="001C1910" w:rsidRDefault="004338F1" w:rsidP="004338F1">
            <w:pPr>
              <w:pStyle w:val="NoSpacing"/>
              <w:rPr>
                <w:sz w:val="20"/>
                <w:szCs w:val="20"/>
              </w:rPr>
            </w:pPr>
          </w:p>
        </w:tc>
        <w:tc>
          <w:tcPr>
            <w:tcW w:w="522" w:type="pct"/>
            <w:vMerge/>
            <w:vAlign w:val="center"/>
          </w:tcPr>
          <w:p w14:paraId="519DF244" w14:textId="77777777" w:rsidR="004338F1" w:rsidRPr="001C1910" w:rsidRDefault="004338F1" w:rsidP="004338F1">
            <w:pPr>
              <w:pStyle w:val="NoSpacing"/>
              <w:rPr>
                <w:sz w:val="20"/>
                <w:szCs w:val="20"/>
              </w:rPr>
            </w:pPr>
          </w:p>
        </w:tc>
        <w:tc>
          <w:tcPr>
            <w:tcW w:w="1381" w:type="pct"/>
            <w:shd w:val="clear" w:color="auto" w:fill="auto"/>
          </w:tcPr>
          <w:p w14:paraId="3364010E" w14:textId="77777777" w:rsidR="004338F1" w:rsidRPr="001C1910" w:rsidRDefault="004338F1" w:rsidP="004338F1">
            <w:pPr>
              <w:pStyle w:val="NoSpacing"/>
              <w:rPr>
                <w:sz w:val="20"/>
                <w:szCs w:val="20"/>
                <w:highlight w:val="yellow"/>
              </w:rPr>
            </w:pPr>
            <w:r w:rsidRPr="001C1910">
              <w:rPr>
                <w:sz w:val="20"/>
                <w:szCs w:val="20"/>
              </w:rPr>
              <w:t>% EPT</w:t>
            </w:r>
          </w:p>
        </w:tc>
        <w:tc>
          <w:tcPr>
            <w:tcW w:w="717" w:type="pct"/>
            <w:tcBorders>
              <w:top w:val="single" w:sz="4" w:space="0" w:color="auto"/>
              <w:left w:val="nil"/>
              <w:bottom w:val="single" w:sz="4" w:space="0" w:color="auto"/>
              <w:right w:val="single" w:sz="4" w:space="0" w:color="auto"/>
            </w:tcBorders>
            <w:shd w:val="clear" w:color="auto" w:fill="auto"/>
            <w:vAlign w:val="bottom"/>
          </w:tcPr>
          <w:p w14:paraId="1E895493" w14:textId="77777777" w:rsidR="004338F1" w:rsidRPr="001C1910" w:rsidRDefault="004338F1" w:rsidP="004338F1">
            <w:pPr>
              <w:pStyle w:val="NoSpacing"/>
              <w:jc w:val="center"/>
              <w:rPr>
                <w:sz w:val="20"/>
                <w:szCs w:val="20"/>
                <w:highlight w:val="yellow"/>
              </w:rPr>
            </w:pPr>
            <w:r w:rsidRPr="001C1910">
              <w:rPr>
                <w:rFonts w:ascii="Calibri" w:hAnsi="Calibri"/>
              </w:rPr>
              <w:t>7%</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157E40C1" w14:textId="77777777" w:rsidR="004338F1" w:rsidRPr="001C1910" w:rsidRDefault="004338F1" w:rsidP="004338F1">
            <w:pPr>
              <w:pStyle w:val="NoSpacing"/>
              <w:jc w:val="center"/>
              <w:rPr>
                <w:sz w:val="20"/>
                <w:szCs w:val="20"/>
              </w:rPr>
            </w:pPr>
            <w:r w:rsidRPr="001C1910">
              <w:rPr>
                <w:rFonts w:ascii="Calibri" w:hAnsi="Calibri"/>
              </w:rPr>
              <w:t>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2786EC2E" w14:textId="77777777" w:rsidR="004338F1" w:rsidRPr="001C1910" w:rsidRDefault="004338F1" w:rsidP="004338F1">
            <w:pPr>
              <w:pStyle w:val="NoSpacing"/>
              <w:jc w:val="center"/>
              <w:rPr>
                <w:sz w:val="20"/>
                <w:szCs w:val="20"/>
              </w:rPr>
            </w:pPr>
            <w:r w:rsidRPr="001C1910">
              <w:rPr>
                <w:rFonts w:ascii="Calibri" w:hAnsi="Calibri"/>
              </w:rPr>
              <w:t>0</w:t>
            </w:r>
          </w:p>
        </w:tc>
      </w:tr>
      <w:tr w:rsidR="004338F1" w:rsidRPr="001C1910" w14:paraId="1ED1D7C4" w14:textId="77777777" w:rsidTr="004338F1">
        <w:tc>
          <w:tcPr>
            <w:tcW w:w="835" w:type="pct"/>
            <w:vMerge/>
          </w:tcPr>
          <w:p w14:paraId="14AB1311" w14:textId="77777777" w:rsidR="004338F1" w:rsidRPr="001C1910" w:rsidRDefault="004338F1" w:rsidP="004338F1">
            <w:pPr>
              <w:pStyle w:val="NoSpacing"/>
              <w:rPr>
                <w:sz w:val="20"/>
                <w:szCs w:val="20"/>
              </w:rPr>
            </w:pPr>
          </w:p>
        </w:tc>
        <w:tc>
          <w:tcPr>
            <w:tcW w:w="522" w:type="pct"/>
            <w:vMerge/>
            <w:vAlign w:val="center"/>
          </w:tcPr>
          <w:p w14:paraId="020733B1" w14:textId="77777777" w:rsidR="004338F1" w:rsidRPr="001C1910" w:rsidRDefault="004338F1" w:rsidP="004338F1">
            <w:pPr>
              <w:pStyle w:val="NoSpacing"/>
              <w:rPr>
                <w:sz w:val="20"/>
                <w:szCs w:val="20"/>
              </w:rPr>
            </w:pPr>
          </w:p>
        </w:tc>
        <w:tc>
          <w:tcPr>
            <w:tcW w:w="1381" w:type="pct"/>
            <w:shd w:val="clear" w:color="auto" w:fill="auto"/>
          </w:tcPr>
          <w:p w14:paraId="6956CFD6" w14:textId="77777777" w:rsidR="004338F1" w:rsidRPr="001C1910" w:rsidRDefault="004338F1" w:rsidP="004338F1">
            <w:pPr>
              <w:pStyle w:val="NoSpacing"/>
              <w:rPr>
                <w:sz w:val="20"/>
                <w:szCs w:val="20"/>
                <w:highlight w:val="yellow"/>
              </w:rPr>
            </w:pPr>
            <w:r w:rsidRPr="001C1910">
              <w:rPr>
                <w:sz w:val="20"/>
                <w:szCs w:val="20"/>
              </w:rPr>
              <w:t>Family Biotic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427029F9" w14:textId="77777777" w:rsidR="004338F1" w:rsidRPr="001C1910" w:rsidRDefault="004338F1" w:rsidP="004338F1">
            <w:pPr>
              <w:pStyle w:val="NoSpacing"/>
              <w:jc w:val="center"/>
              <w:rPr>
                <w:sz w:val="20"/>
                <w:szCs w:val="20"/>
                <w:highlight w:val="yellow"/>
              </w:rPr>
            </w:pPr>
            <w:r w:rsidRPr="001C1910">
              <w:rPr>
                <w:rFonts w:ascii="Calibri" w:hAnsi="Calibri"/>
              </w:rPr>
              <w:t>6.20</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64070F25" w14:textId="77777777" w:rsidR="004338F1" w:rsidRPr="001C1910" w:rsidRDefault="004338F1" w:rsidP="004338F1">
            <w:pPr>
              <w:pStyle w:val="NoSpacing"/>
              <w:jc w:val="center"/>
              <w:rPr>
                <w:sz w:val="20"/>
                <w:szCs w:val="20"/>
              </w:rPr>
            </w:pPr>
            <w:r w:rsidRPr="001C1910">
              <w:rPr>
                <w:rFonts w:ascii="Calibri" w:hAnsi="Calibri"/>
              </w:rPr>
              <w:t>6</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DDCE889" w14:textId="77777777" w:rsidR="004338F1" w:rsidRPr="001C1910" w:rsidRDefault="004338F1" w:rsidP="004338F1">
            <w:pPr>
              <w:pStyle w:val="NoSpacing"/>
              <w:jc w:val="center"/>
              <w:rPr>
                <w:sz w:val="20"/>
                <w:szCs w:val="20"/>
              </w:rPr>
            </w:pPr>
            <w:r w:rsidRPr="001C1910">
              <w:rPr>
                <w:rFonts w:ascii="Calibri" w:hAnsi="Calibri"/>
              </w:rPr>
              <w:t>0</w:t>
            </w:r>
          </w:p>
        </w:tc>
      </w:tr>
      <w:tr w:rsidR="004338F1" w:rsidRPr="001C1910" w14:paraId="0488C2BB" w14:textId="77777777" w:rsidTr="004338F1">
        <w:tc>
          <w:tcPr>
            <w:tcW w:w="835" w:type="pct"/>
            <w:vMerge/>
          </w:tcPr>
          <w:p w14:paraId="734F47C0" w14:textId="77777777" w:rsidR="004338F1" w:rsidRPr="001C1910" w:rsidRDefault="004338F1" w:rsidP="004338F1">
            <w:pPr>
              <w:pStyle w:val="NoSpacing"/>
              <w:rPr>
                <w:sz w:val="20"/>
                <w:szCs w:val="20"/>
              </w:rPr>
            </w:pPr>
          </w:p>
        </w:tc>
        <w:tc>
          <w:tcPr>
            <w:tcW w:w="522" w:type="pct"/>
            <w:vMerge/>
            <w:vAlign w:val="center"/>
          </w:tcPr>
          <w:p w14:paraId="438090E1" w14:textId="77777777" w:rsidR="004338F1" w:rsidRPr="001C1910" w:rsidRDefault="004338F1" w:rsidP="004338F1">
            <w:pPr>
              <w:pStyle w:val="NoSpacing"/>
              <w:rPr>
                <w:sz w:val="20"/>
                <w:szCs w:val="20"/>
              </w:rPr>
            </w:pPr>
          </w:p>
        </w:tc>
        <w:tc>
          <w:tcPr>
            <w:tcW w:w="1381" w:type="pct"/>
            <w:shd w:val="clear" w:color="auto" w:fill="auto"/>
          </w:tcPr>
          <w:p w14:paraId="3642D298" w14:textId="77777777" w:rsidR="004338F1" w:rsidRPr="001C1910" w:rsidRDefault="004338F1" w:rsidP="004338F1">
            <w:pPr>
              <w:pStyle w:val="NoSpacing"/>
              <w:rPr>
                <w:sz w:val="20"/>
                <w:szCs w:val="20"/>
                <w:highlight w:val="yellow"/>
              </w:rPr>
            </w:pPr>
            <w:r w:rsidRPr="001C1910">
              <w:rPr>
                <w:sz w:val="20"/>
                <w:szCs w:val="20"/>
              </w:rPr>
              <w:t>% Dominant Family</w:t>
            </w:r>
          </w:p>
        </w:tc>
        <w:tc>
          <w:tcPr>
            <w:tcW w:w="717" w:type="pct"/>
            <w:tcBorders>
              <w:top w:val="single" w:sz="4" w:space="0" w:color="auto"/>
              <w:left w:val="nil"/>
              <w:bottom w:val="single" w:sz="4" w:space="0" w:color="auto"/>
              <w:right w:val="single" w:sz="4" w:space="0" w:color="auto"/>
            </w:tcBorders>
            <w:shd w:val="clear" w:color="auto" w:fill="auto"/>
            <w:vAlign w:val="bottom"/>
          </w:tcPr>
          <w:p w14:paraId="3C95D64E" w14:textId="77777777" w:rsidR="004338F1" w:rsidRPr="001C1910" w:rsidRDefault="004338F1" w:rsidP="004338F1">
            <w:pPr>
              <w:pStyle w:val="NoSpacing"/>
              <w:jc w:val="center"/>
              <w:rPr>
                <w:sz w:val="20"/>
                <w:szCs w:val="20"/>
                <w:highlight w:val="yellow"/>
              </w:rPr>
            </w:pPr>
            <w:r w:rsidRPr="001C1910">
              <w:rPr>
                <w:rFonts w:ascii="Calibri" w:hAnsi="Calibri"/>
              </w:rPr>
              <w:t>63%</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5B4B33F1" w14:textId="77777777" w:rsidR="004338F1" w:rsidRPr="001C1910" w:rsidRDefault="008C7097" w:rsidP="004338F1">
            <w:pPr>
              <w:pStyle w:val="NoSpacing"/>
              <w:jc w:val="center"/>
              <w:rPr>
                <w:sz w:val="20"/>
                <w:szCs w:val="20"/>
              </w:rPr>
            </w:pPr>
            <w:r w:rsidRPr="001C1910">
              <w:rPr>
                <w:rFonts w:ascii="Calibri" w:hAnsi="Calibri"/>
              </w:rPr>
              <w:t>58%</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6F149AEF" w14:textId="77777777" w:rsidR="004338F1" w:rsidRPr="001C1910" w:rsidRDefault="008C7097" w:rsidP="004338F1">
            <w:pPr>
              <w:pStyle w:val="NoSpacing"/>
              <w:jc w:val="center"/>
              <w:rPr>
                <w:sz w:val="20"/>
                <w:szCs w:val="20"/>
              </w:rPr>
            </w:pPr>
            <w:r w:rsidRPr="001C1910">
              <w:rPr>
                <w:rFonts w:ascii="Calibri" w:hAnsi="Calibri"/>
              </w:rPr>
              <w:t>5%</w:t>
            </w:r>
          </w:p>
        </w:tc>
      </w:tr>
      <w:tr w:rsidR="004338F1" w:rsidRPr="001C1910" w14:paraId="5EAD6271" w14:textId="77777777" w:rsidTr="004338F1">
        <w:tc>
          <w:tcPr>
            <w:tcW w:w="835" w:type="pct"/>
            <w:vMerge/>
          </w:tcPr>
          <w:p w14:paraId="0DA335CF" w14:textId="77777777" w:rsidR="004338F1" w:rsidRPr="001C1910" w:rsidRDefault="004338F1" w:rsidP="004338F1">
            <w:pPr>
              <w:pStyle w:val="NoSpacing"/>
              <w:rPr>
                <w:sz w:val="20"/>
                <w:szCs w:val="20"/>
              </w:rPr>
            </w:pPr>
          </w:p>
        </w:tc>
        <w:tc>
          <w:tcPr>
            <w:tcW w:w="522" w:type="pct"/>
            <w:vMerge/>
            <w:vAlign w:val="center"/>
          </w:tcPr>
          <w:p w14:paraId="495410AD" w14:textId="77777777" w:rsidR="004338F1" w:rsidRPr="001C1910" w:rsidRDefault="004338F1" w:rsidP="004338F1">
            <w:pPr>
              <w:pStyle w:val="NoSpacing"/>
              <w:rPr>
                <w:sz w:val="20"/>
                <w:szCs w:val="20"/>
              </w:rPr>
            </w:pPr>
          </w:p>
        </w:tc>
        <w:tc>
          <w:tcPr>
            <w:tcW w:w="1381" w:type="pct"/>
            <w:shd w:val="clear" w:color="auto" w:fill="auto"/>
          </w:tcPr>
          <w:p w14:paraId="3910ABD1" w14:textId="77777777" w:rsidR="004338F1" w:rsidRPr="001C1910" w:rsidRDefault="004338F1" w:rsidP="004338F1">
            <w:pPr>
              <w:pStyle w:val="NoSpacing"/>
              <w:rPr>
                <w:sz w:val="20"/>
                <w:szCs w:val="20"/>
                <w:highlight w:val="yellow"/>
              </w:rPr>
            </w:pPr>
            <w:r w:rsidRPr="001C1910">
              <w:rPr>
                <w:sz w:val="20"/>
                <w:szCs w:val="20"/>
              </w:rPr>
              <w:t>% Dipteran &amp; Non-insects</w:t>
            </w:r>
          </w:p>
        </w:tc>
        <w:tc>
          <w:tcPr>
            <w:tcW w:w="717" w:type="pct"/>
            <w:tcBorders>
              <w:top w:val="single" w:sz="4" w:space="0" w:color="auto"/>
              <w:left w:val="nil"/>
              <w:bottom w:val="single" w:sz="4" w:space="0" w:color="auto"/>
              <w:right w:val="single" w:sz="4" w:space="0" w:color="auto"/>
            </w:tcBorders>
            <w:shd w:val="clear" w:color="auto" w:fill="auto"/>
            <w:vAlign w:val="bottom"/>
          </w:tcPr>
          <w:p w14:paraId="4F9C4B24" w14:textId="77777777" w:rsidR="004338F1" w:rsidRPr="001C1910" w:rsidRDefault="004338F1" w:rsidP="004338F1">
            <w:pPr>
              <w:pStyle w:val="NoSpacing"/>
              <w:jc w:val="center"/>
              <w:rPr>
                <w:sz w:val="20"/>
                <w:szCs w:val="20"/>
                <w:highlight w:val="yellow"/>
              </w:rPr>
            </w:pPr>
            <w:r w:rsidRPr="001C1910">
              <w:rPr>
                <w:rFonts w:ascii="Calibri" w:hAnsi="Calibri"/>
              </w:rPr>
              <w:t>81%</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39FB723B" w14:textId="77777777" w:rsidR="004338F1" w:rsidRPr="001C1910" w:rsidRDefault="008C7097" w:rsidP="004338F1">
            <w:pPr>
              <w:pStyle w:val="NoSpacing"/>
              <w:jc w:val="center"/>
              <w:rPr>
                <w:sz w:val="20"/>
                <w:szCs w:val="20"/>
              </w:rPr>
            </w:pPr>
            <w:r w:rsidRPr="001C1910">
              <w:rPr>
                <w:rFonts w:ascii="Calibri" w:hAnsi="Calibri"/>
              </w:rPr>
              <w:t>71%</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E5A0637" w14:textId="77777777" w:rsidR="004338F1" w:rsidRPr="001C1910" w:rsidRDefault="008C7097" w:rsidP="004338F1">
            <w:pPr>
              <w:pStyle w:val="NoSpacing"/>
              <w:jc w:val="center"/>
              <w:rPr>
                <w:sz w:val="20"/>
                <w:szCs w:val="20"/>
              </w:rPr>
            </w:pPr>
            <w:r w:rsidRPr="001C1910">
              <w:rPr>
                <w:rFonts w:ascii="Calibri" w:hAnsi="Calibri"/>
              </w:rPr>
              <w:t>27%</w:t>
            </w:r>
          </w:p>
        </w:tc>
      </w:tr>
      <w:tr w:rsidR="004338F1" w:rsidRPr="001C1910" w14:paraId="1E2B7E6A" w14:textId="77777777" w:rsidTr="004338F1">
        <w:tc>
          <w:tcPr>
            <w:tcW w:w="835" w:type="pct"/>
            <w:vMerge/>
          </w:tcPr>
          <w:p w14:paraId="3CA669A2" w14:textId="77777777" w:rsidR="004338F1" w:rsidRPr="001C1910" w:rsidRDefault="004338F1" w:rsidP="004338F1">
            <w:pPr>
              <w:pStyle w:val="NoSpacing"/>
              <w:rPr>
                <w:sz w:val="20"/>
                <w:szCs w:val="20"/>
              </w:rPr>
            </w:pPr>
          </w:p>
        </w:tc>
        <w:tc>
          <w:tcPr>
            <w:tcW w:w="522" w:type="pct"/>
            <w:vMerge/>
            <w:vAlign w:val="center"/>
          </w:tcPr>
          <w:p w14:paraId="572F4ADC" w14:textId="77777777" w:rsidR="004338F1" w:rsidRPr="001C1910" w:rsidRDefault="004338F1" w:rsidP="004338F1">
            <w:pPr>
              <w:pStyle w:val="NoSpacing"/>
              <w:rPr>
                <w:sz w:val="20"/>
                <w:szCs w:val="20"/>
              </w:rPr>
            </w:pPr>
          </w:p>
        </w:tc>
        <w:tc>
          <w:tcPr>
            <w:tcW w:w="1381" w:type="pct"/>
            <w:shd w:val="clear" w:color="auto" w:fill="auto"/>
          </w:tcPr>
          <w:p w14:paraId="4C57C00C" w14:textId="77777777" w:rsidR="004338F1" w:rsidRPr="001C1910" w:rsidRDefault="004338F1" w:rsidP="004338F1">
            <w:pPr>
              <w:pStyle w:val="NoSpacing"/>
              <w:rPr>
                <w:sz w:val="20"/>
                <w:szCs w:val="20"/>
              </w:rPr>
            </w:pPr>
            <w:r w:rsidRPr="001C1910">
              <w:rPr>
                <w:sz w:val="20"/>
                <w:szCs w:val="20"/>
              </w:rPr>
              <w:t>% Collector Gatherers</w:t>
            </w:r>
          </w:p>
        </w:tc>
        <w:tc>
          <w:tcPr>
            <w:tcW w:w="717" w:type="pct"/>
            <w:tcBorders>
              <w:top w:val="single" w:sz="4" w:space="0" w:color="auto"/>
              <w:left w:val="nil"/>
              <w:bottom w:val="single" w:sz="4" w:space="0" w:color="auto"/>
              <w:right w:val="single" w:sz="4" w:space="0" w:color="auto"/>
            </w:tcBorders>
            <w:shd w:val="clear" w:color="auto" w:fill="auto"/>
            <w:vAlign w:val="bottom"/>
          </w:tcPr>
          <w:p w14:paraId="5D6F7C4D" w14:textId="77777777" w:rsidR="004338F1" w:rsidRPr="001C1910" w:rsidRDefault="004338F1" w:rsidP="004338F1">
            <w:pPr>
              <w:pStyle w:val="NoSpacing"/>
              <w:jc w:val="center"/>
              <w:rPr>
                <w:sz w:val="20"/>
                <w:szCs w:val="20"/>
              </w:rPr>
            </w:pPr>
            <w:r w:rsidRPr="001C1910">
              <w:rPr>
                <w:rFonts w:ascii="Calibri" w:hAnsi="Calibri"/>
              </w:rPr>
              <w:t>96%</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19007E0D" w14:textId="77777777" w:rsidR="004338F1" w:rsidRPr="001C1910" w:rsidRDefault="008C7097" w:rsidP="004338F1">
            <w:pPr>
              <w:pStyle w:val="NoSpacing"/>
              <w:jc w:val="center"/>
              <w:rPr>
                <w:sz w:val="20"/>
                <w:szCs w:val="20"/>
              </w:rPr>
            </w:pPr>
            <w:r w:rsidRPr="001C1910">
              <w:rPr>
                <w:rFonts w:ascii="Calibri" w:hAnsi="Calibri"/>
              </w:rPr>
              <w:t>52%</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42F077AA" w14:textId="77777777" w:rsidR="004338F1" w:rsidRPr="001C1910" w:rsidRDefault="008C7097" w:rsidP="004338F1">
            <w:pPr>
              <w:pStyle w:val="NoSpacing"/>
              <w:jc w:val="center"/>
              <w:rPr>
                <w:sz w:val="20"/>
                <w:szCs w:val="20"/>
              </w:rPr>
            </w:pPr>
            <w:r w:rsidRPr="001C1910">
              <w:rPr>
                <w:rFonts w:ascii="Calibri" w:hAnsi="Calibri"/>
              </w:rPr>
              <w:t>44%</w:t>
            </w:r>
          </w:p>
        </w:tc>
      </w:tr>
      <w:tr w:rsidR="004338F1" w:rsidRPr="001C1910" w14:paraId="33928630" w14:textId="77777777" w:rsidTr="00A41DAC">
        <w:tc>
          <w:tcPr>
            <w:tcW w:w="835" w:type="pct"/>
            <w:vMerge/>
          </w:tcPr>
          <w:p w14:paraId="059D7131" w14:textId="77777777" w:rsidR="004338F1" w:rsidRPr="001C1910" w:rsidRDefault="004338F1" w:rsidP="004338F1">
            <w:pPr>
              <w:pStyle w:val="NoSpacing"/>
              <w:rPr>
                <w:sz w:val="20"/>
                <w:szCs w:val="20"/>
              </w:rPr>
            </w:pPr>
          </w:p>
        </w:tc>
        <w:tc>
          <w:tcPr>
            <w:tcW w:w="522" w:type="pct"/>
            <w:vMerge/>
            <w:vAlign w:val="center"/>
          </w:tcPr>
          <w:p w14:paraId="040C1FA0" w14:textId="77777777" w:rsidR="004338F1" w:rsidRPr="001C1910" w:rsidRDefault="004338F1" w:rsidP="004338F1">
            <w:pPr>
              <w:pStyle w:val="NoSpacing"/>
              <w:rPr>
                <w:sz w:val="20"/>
                <w:szCs w:val="20"/>
              </w:rPr>
            </w:pPr>
          </w:p>
        </w:tc>
        <w:tc>
          <w:tcPr>
            <w:tcW w:w="1381" w:type="pct"/>
            <w:shd w:val="clear" w:color="auto" w:fill="C6D9F1" w:themeFill="text2" w:themeFillTint="33"/>
          </w:tcPr>
          <w:p w14:paraId="6025E0CA" w14:textId="77777777" w:rsidR="004338F1" w:rsidRPr="001C1910" w:rsidRDefault="004338F1" w:rsidP="004338F1">
            <w:pPr>
              <w:pStyle w:val="NoSpacing"/>
              <w:rPr>
                <w:b/>
                <w:sz w:val="20"/>
                <w:szCs w:val="20"/>
              </w:rPr>
            </w:pPr>
            <w:r w:rsidRPr="001C1910">
              <w:rPr>
                <w:b/>
                <w:sz w:val="20"/>
                <w:szCs w:val="20"/>
              </w:rPr>
              <w:t>Total Score</w:t>
            </w:r>
          </w:p>
          <w:p w14:paraId="282D90E8" w14:textId="77777777" w:rsidR="00AA5262" w:rsidRPr="001C1910" w:rsidRDefault="00AA5262" w:rsidP="004338F1">
            <w:pPr>
              <w:pStyle w:val="NoSpacing"/>
              <w:rPr>
                <w:b/>
                <w:sz w:val="20"/>
                <w:szCs w:val="20"/>
              </w:rPr>
            </w:pPr>
            <w:r w:rsidRPr="001C1910">
              <w:rPr>
                <w:b/>
                <w:sz w:val="20"/>
                <w:szCs w:val="20"/>
              </w:rPr>
              <w:t>Max Score = 18</w:t>
            </w:r>
          </w:p>
        </w:tc>
        <w:tc>
          <w:tcPr>
            <w:tcW w:w="717" w:type="pct"/>
            <w:tcBorders>
              <w:top w:val="single" w:sz="4" w:space="0" w:color="auto"/>
            </w:tcBorders>
            <w:shd w:val="clear" w:color="auto" w:fill="C6D9F1" w:themeFill="text2" w:themeFillTint="33"/>
            <w:vAlign w:val="center"/>
          </w:tcPr>
          <w:p w14:paraId="771CE0DB" w14:textId="77777777" w:rsidR="004338F1" w:rsidRPr="001C1910" w:rsidRDefault="004338F1" w:rsidP="004338F1">
            <w:pPr>
              <w:pStyle w:val="NoSpacing"/>
              <w:jc w:val="center"/>
              <w:rPr>
                <w:rFonts w:cstheme="minorHAnsi"/>
                <w:b/>
                <w:sz w:val="20"/>
                <w:szCs w:val="20"/>
              </w:rPr>
            </w:pPr>
            <w:r w:rsidRPr="001C1910">
              <w:rPr>
                <w:rFonts w:cstheme="minorHAnsi"/>
                <w:b/>
                <w:sz w:val="20"/>
                <w:szCs w:val="20"/>
              </w:rPr>
              <w:t>6</w:t>
            </w:r>
          </w:p>
        </w:tc>
        <w:tc>
          <w:tcPr>
            <w:tcW w:w="810" w:type="pct"/>
            <w:tcBorders>
              <w:top w:val="single" w:sz="4" w:space="0" w:color="auto"/>
            </w:tcBorders>
            <w:shd w:val="clear" w:color="auto" w:fill="C6D9F1" w:themeFill="text2" w:themeFillTint="33"/>
            <w:vAlign w:val="center"/>
          </w:tcPr>
          <w:p w14:paraId="29EB23D3" w14:textId="77777777" w:rsidR="004338F1" w:rsidRPr="001C1910" w:rsidRDefault="008C7097" w:rsidP="004338F1">
            <w:pPr>
              <w:pStyle w:val="NoSpacing"/>
              <w:jc w:val="center"/>
              <w:rPr>
                <w:b/>
                <w:sz w:val="20"/>
                <w:szCs w:val="20"/>
              </w:rPr>
            </w:pPr>
            <w:r w:rsidRPr="001C1910">
              <w:rPr>
                <w:b/>
                <w:sz w:val="20"/>
                <w:szCs w:val="20"/>
              </w:rPr>
              <w:t>13</w:t>
            </w:r>
          </w:p>
        </w:tc>
        <w:tc>
          <w:tcPr>
            <w:tcW w:w="735" w:type="pct"/>
            <w:tcBorders>
              <w:top w:val="single" w:sz="4" w:space="0" w:color="auto"/>
            </w:tcBorders>
            <w:shd w:val="clear" w:color="auto" w:fill="C6D9F1" w:themeFill="text2" w:themeFillTint="33"/>
            <w:vAlign w:val="center"/>
          </w:tcPr>
          <w:p w14:paraId="3CCA2FA4" w14:textId="77777777" w:rsidR="004338F1" w:rsidRPr="001C1910" w:rsidRDefault="008C7097" w:rsidP="004338F1">
            <w:pPr>
              <w:pStyle w:val="NoSpacing"/>
              <w:jc w:val="center"/>
              <w:rPr>
                <w:b/>
                <w:sz w:val="20"/>
                <w:szCs w:val="20"/>
              </w:rPr>
            </w:pPr>
            <w:r w:rsidRPr="001C1910">
              <w:rPr>
                <w:b/>
                <w:sz w:val="20"/>
                <w:szCs w:val="20"/>
              </w:rPr>
              <w:t>6.24</w:t>
            </w:r>
          </w:p>
        </w:tc>
      </w:tr>
      <w:tr w:rsidR="004338F1" w:rsidRPr="001C1910" w14:paraId="3E6E99DF" w14:textId="77777777" w:rsidTr="00172BAD">
        <w:tc>
          <w:tcPr>
            <w:tcW w:w="835" w:type="pct"/>
            <w:vMerge/>
          </w:tcPr>
          <w:p w14:paraId="1732B096" w14:textId="77777777" w:rsidR="004338F1" w:rsidRPr="001C1910" w:rsidRDefault="004338F1" w:rsidP="004338F1">
            <w:pPr>
              <w:pStyle w:val="NoSpacing"/>
              <w:rPr>
                <w:sz w:val="20"/>
                <w:szCs w:val="20"/>
              </w:rPr>
            </w:pPr>
          </w:p>
        </w:tc>
        <w:tc>
          <w:tcPr>
            <w:tcW w:w="522" w:type="pct"/>
            <w:vMerge w:val="restart"/>
            <w:vAlign w:val="center"/>
          </w:tcPr>
          <w:p w14:paraId="0EAD3978" w14:textId="77777777" w:rsidR="004338F1" w:rsidRPr="001C1910" w:rsidRDefault="004338F1" w:rsidP="004338F1">
            <w:pPr>
              <w:pStyle w:val="NoSpacing"/>
              <w:rPr>
                <w:sz w:val="20"/>
                <w:szCs w:val="20"/>
              </w:rPr>
            </w:pPr>
            <w:r w:rsidRPr="001C1910">
              <w:rPr>
                <w:sz w:val="20"/>
                <w:szCs w:val="20"/>
              </w:rPr>
              <w:t>MER4</w:t>
            </w:r>
          </w:p>
          <w:p w14:paraId="2682754E" w14:textId="77777777" w:rsidR="004338F1" w:rsidRPr="001C1910" w:rsidRDefault="004338F1" w:rsidP="008C7097">
            <w:pPr>
              <w:pStyle w:val="NoSpacing"/>
              <w:rPr>
                <w:sz w:val="20"/>
                <w:szCs w:val="20"/>
              </w:rPr>
            </w:pPr>
            <w:r w:rsidRPr="001C1910">
              <w:rPr>
                <w:sz w:val="20"/>
                <w:szCs w:val="20"/>
              </w:rPr>
              <w:t>(20</w:t>
            </w:r>
            <w:r w:rsidR="008C7097" w:rsidRPr="001C1910">
              <w:rPr>
                <w:sz w:val="20"/>
                <w:szCs w:val="20"/>
              </w:rPr>
              <w:t>08</w:t>
            </w:r>
            <w:r w:rsidRPr="001C1910">
              <w:rPr>
                <w:sz w:val="20"/>
                <w:szCs w:val="20"/>
              </w:rPr>
              <w:t>)</w:t>
            </w:r>
          </w:p>
          <w:p w14:paraId="75DAFA77" w14:textId="77777777" w:rsidR="00AA5262" w:rsidRPr="001C1910" w:rsidRDefault="00AA5262" w:rsidP="008C7097">
            <w:pPr>
              <w:pStyle w:val="NoSpacing"/>
              <w:rPr>
                <w:sz w:val="20"/>
                <w:szCs w:val="20"/>
              </w:rPr>
            </w:pPr>
            <w:proofErr w:type="spellStart"/>
            <w:r w:rsidRPr="001C1910">
              <w:rPr>
                <w:sz w:val="20"/>
                <w:szCs w:val="20"/>
              </w:rPr>
              <w:t>Baetidae</w:t>
            </w:r>
            <w:proofErr w:type="spellEnd"/>
          </w:p>
          <w:p w14:paraId="6CC78BDB" w14:textId="77777777" w:rsidR="00AA5262" w:rsidRPr="001C1910" w:rsidRDefault="00AA5262" w:rsidP="008C7097">
            <w:pPr>
              <w:pStyle w:val="NoSpacing"/>
              <w:rPr>
                <w:sz w:val="20"/>
                <w:szCs w:val="20"/>
              </w:rPr>
            </w:pPr>
            <w:proofErr w:type="gramStart"/>
            <w:r w:rsidRPr="001C1910">
              <w:rPr>
                <w:sz w:val="20"/>
                <w:szCs w:val="20"/>
              </w:rPr>
              <w:t>n</w:t>
            </w:r>
            <w:proofErr w:type="gramEnd"/>
            <w:r w:rsidRPr="001C1910">
              <w:rPr>
                <w:sz w:val="20"/>
                <w:szCs w:val="20"/>
              </w:rPr>
              <w:t xml:space="preserve"> = 1 year</w:t>
            </w:r>
          </w:p>
          <w:p w14:paraId="3E4D4EAA" w14:textId="77777777" w:rsidR="00DD1099" w:rsidRPr="001C1910" w:rsidRDefault="00DD1099" w:rsidP="008C7097">
            <w:pPr>
              <w:pStyle w:val="NoSpacing"/>
              <w:rPr>
                <w:sz w:val="20"/>
                <w:szCs w:val="20"/>
              </w:rPr>
            </w:pPr>
          </w:p>
          <w:p w14:paraId="36CF9E35" w14:textId="77777777" w:rsidR="00DD1099" w:rsidRPr="001C1910" w:rsidRDefault="00DD1099" w:rsidP="008C7097">
            <w:pPr>
              <w:pStyle w:val="NoSpacing"/>
              <w:rPr>
                <w:sz w:val="20"/>
                <w:szCs w:val="20"/>
              </w:rPr>
            </w:pPr>
            <w:r w:rsidRPr="001C1910">
              <w:rPr>
                <w:sz w:val="20"/>
                <w:szCs w:val="20"/>
              </w:rPr>
              <w:t>Badlands Ecoregion</w:t>
            </w:r>
          </w:p>
        </w:tc>
        <w:tc>
          <w:tcPr>
            <w:tcW w:w="1381" w:type="pct"/>
            <w:shd w:val="clear" w:color="auto" w:fill="auto"/>
          </w:tcPr>
          <w:p w14:paraId="55F537E9" w14:textId="77777777" w:rsidR="004338F1" w:rsidRPr="001C1910" w:rsidRDefault="004338F1" w:rsidP="004338F1">
            <w:pPr>
              <w:pStyle w:val="NoSpacing"/>
              <w:rPr>
                <w:sz w:val="20"/>
                <w:szCs w:val="20"/>
                <w:highlight w:val="yellow"/>
              </w:rPr>
            </w:pPr>
            <w:r w:rsidRPr="001C1910">
              <w:rPr>
                <w:sz w:val="20"/>
                <w:szCs w:val="20"/>
              </w:rPr>
              <w:t>Taxa Richness</w:t>
            </w:r>
          </w:p>
        </w:tc>
        <w:tc>
          <w:tcPr>
            <w:tcW w:w="717" w:type="pct"/>
            <w:shd w:val="clear" w:color="auto" w:fill="auto"/>
            <w:vAlign w:val="center"/>
          </w:tcPr>
          <w:p w14:paraId="3B6ECB9F" w14:textId="77777777" w:rsidR="004338F1" w:rsidRPr="001C1910" w:rsidRDefault="008C7097" w:rsidP="004338F1">
            <w:pPr>
              <w:pStyle w:val="NoSpacing"/>
              <w:jc w:val="center"/>
              <w:rPr>
                <w:sz w:val="20"/>
                <w:szCs w:val="20"/>
              </w:rPr>
            </w:pPr>
            <w:r w:rsidRPr="001C1910">
              <w:rPr>
                <w:sz w:val="20"/>
                <w:szCs w:val="20"/>
              </w:rPr>
              <w:t>5</w:t>
            </w:r>
          </w:p>
        </w:tc>
        <w:tc>
          <w:tcPr>
            <w:tcW w:w="810" w:type="pct"/>
            <w:shd w:val="clear" w:color="auto" w:fill="auto"/>
            <w:vAlign w:val="center"/>
          </w:tcPr>
          <w:p w14:paraId="248674C5"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553A7385"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00F0E729" w14:textId="77777777" w:rsidTr="00172BAD">
        <w:tc>
          <w:tcPr>
            <w:tcW w:w="835" w:type="pct"/>
            <w:vMerge/>
          </w:tcPr>
          <w:p w14:paraId="3411D0B6" w14:textId="77777777" w:rsidR="004338F1" w:rsidRPr="001C1910" w:rsidRDefault="004338F1" w:rsidP="004338F1">
            <w:pPr>
              <w:pStyle w:val="NoSpacing"/>
              <w:rPr>
                <w:sz w:val="20"/>
                <w:szCs w:val="20"/>
                <w:highlight w:val="yellow"/>
              </w:rPr>
            </w:pPr>
          </w:p>
        </w:tc>
        <w:tc>
          <w:tcPr>
            <w:tcW w:w="522" w:type="pct"/>
            <w:vMerge/>
            <w:vAlign w:val="center"/>
          </w:tcPr>
          <w:p w14:paraId="2A80A1A6" w14:textId="77777777" w:rsidR="004338F1" w:rsidRPr="001C1910" w:rsidRDefault="004338F1" w:rsidP="004338F1">
            <w:pPr>
              <w:pStyle w:val="NoSpacing"/>
              <w:rPr>
                <w:sz w:val="20"/>
                <w:szCs w:val="20"/>
                <w:highlight w:val="yellow"/>
              </w:rPr>
            </w:pPr>
          </w:p>
        </w:tc>
        <w:tc>
          <w:tcPr>
            <w:tcW w:w="1381" w:type="pct"/>
            <w:shd w:val="clear" w:color="auto" w:fill="auto"/>
          </w:tcPr>
          <w:p w14:paraId="23C61461" w14:textId="77777777" w:rsidR="004338F1" w:rsidRPr="001C1910" w:rsidRDefault="004338F1" w:rsidP="004338F1">
            <w:pPr>
              <w:pStyle w:val="NoSpacing"/>
              <w:rPr>
                <w:sz w:val="20"/>
                <w:szCs w:val="20"/>
                <w:highlight w:val="yellow"/>
              </w:rPr>
            </w:pPr>
            <w:r w:rsidRPr="001C1910">
              <w:rPr>
                <w:sz w:val="20"/>
                <w:szCs w:val="20"/>
              </w:rPr>
              <w:t>EPT Index</w:t>
            </w:r>
          </w:p>
        </w:tc>
        <w:tc>
          <w:tcPr>
            <w:tcW w:w="717" w:type="pct"/>
            <w:shd w:val="clear" w:color="auto" w:fill="auto"/>
            <w:vAlign w:val="center"/>
          </w:tcPr>
          <w:p w14:paraId="01089420" w14:textId="77777777" w:rsidR="004338F1" w:rsidRPr="001C1910" w:rsidRDefault="008C7097" w:rsidP="004338F1">
            <w:pPr>
              <w:pStyle w:val="NoSpacing"/>
              <w:jc w:val="center"/>
              <w:rPr>
                <w:sz w:val="20"/>
                <w:szCs w:val="20"/>
              </w:rPr>
            </w:pPr>
            <w:r w:rsidRPr="001C1910">
              <w:rPr>
                <w:sz w:val="20"/>
                <w:szCs w:val="20"/>
              </w:rPr>
              <w:t>4</w:t>
            </w:r>
          </w:p>
        </w:tc>
        <w:tc>
          <w:tcPr>
            <w:tcW w:w="810" w:type="pct"/>
            <w:shd w:val="clear" w:color="auto" w:fill="auto"/>
            <w:vAlign w:val="center"/>
          </w:tcPr>
          <w:p w14:paraId="41273CA8"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194ED93E"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60951EEA" w14:textId="77777777" w:rsidTr="00172BAD">
        <w:tc>
          <w:tcPr>
            <w:tcW w:w="835" w:type="pct"/>
            <w:vMerge/>
          </w:tcPr>
          <w:p w14:paraId="34E0B5E2" w14:textId="77777777" w:rsidR="004338F1" w:rsidRPr="001C1910" w:rsidRDefault="004338F1" w:rsidP="004338F1">
            <w:pPr>
              <w:pStyle w:val="NoSpacing"/>
              <w:rPr>
                <w:sz w:val="20"/>
                <w:szCs w:val="20"/>
                <w:highlight w:val="yellow"/>
              </w:rPr>
            </w:pPr>
          </w:p>
        </w:tc>
        <w:tc>
          <w:tcPr>
            <w:tcW w:w="522" w:type="pct"/>
            <w:vMerge/>
            <w:vAlign w:val="center"/>
          </w:tcPr>
          <w:p w14:paraId="2BAE7C77" w14:textId="77777777" w:rsidR="004338F1" w:rsidRPr="001C1910" w:rsidRDefault="004338F1" w:rsidP="004338F1">
            <w:pPr>
              <w:pStyle w:val="NoSpacing"/>
              <w:rPr>
                <w:sz w:val="20"/>
                <w:szCs w:val="20"/>
                <w:highlight w:val="yellow"/>
              </w:rPr>
            </w:pPr>
          </w:p>
        </w:tc>
        <w:tc>
          <w:tcPr>
            <w:tcW w:w="1381" w:type="pct"/>
            <w:shd w:val="clear" w:color="auto" w:fill="auto"/>
          </w:tcPr>
          <w:p w14:paraId="5FE9ACA5" w14:textId="77777777" w:rsidR="004338F1" w:rsidRPr="001C1910" w:rsidRDefault="004338F1" w:rsidP="004338F1">
            <w:pPr>
              <w:pStyle w:val="NoSpacing"/>
              <w:rPr>
                <w:sz w:val="20"/>
                <w:szCs w:val="20"/>
                <w:highlight w:val="yellow"/>
              </w:rPr>
            </w:pPr>
            <w:r w:rsidRPr="001C1910">
              <w:rPr>
                <w:sz w:val="20"/>
                <w:szCs w:val="20"/>
              </w:rPr>
              <w:t>% EPT</w:t>
            </w:r>
          </w:p>
        </w:tc>
        <w:tc>
          <w:tcPr>
            <w:tcW w:w="717" w:type="pct"/>
            <w:shd w:val="clear" w:color="auto" w:fill="auto"/>
            <w:vAlign w:val="center"/>
          </w:tcPr>
          <w:p w14:paraId="22911C1C" w14:textId="77777777" w:rsidR="004338F1" w:rsidRPr="001C1910" w:rsidRDefault="008C7097" w:rsidP="004338F1">
            <w:pPr>
              <w:pStyle w:val="NoSpacing"/>
              <w:jc w:val="center"/>
              <w:rPr>
                <w:sz w:val="20"/>
                <w:szCs w:val="20"/>
              </w:rPr>
            </w:pPr>
            <w:r w:rsidRPr="001C1910">
              <w:rPr>
                <w:sz w:val="20"/>
                <w:szCs w:val="20"/>
              </w:rPr>
              <w:t>50%</w:t>
            </w:r>
          </w:p>
        </w:tc>
        <w:tc>
          <w:tcPr>
            <w:tcW w:w="810" w:type="pct"/>
            <w:shd w:val="clear" w:color="auto" w:fill="auto"/>
            <w:vAlign w:val="center"/>
          </w:tcPr>
          <w:p w14:paraId="33F01805"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1CD633FC"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4DFB3AEC" w14:textId="77777777" w:rsidTr="00172BAD">
        <w:tc>
          <w:tcPr>
            <w:tcW w:w="835" w:type="pct"/>
            <w:vMerge/>
          </w:tcPr>
          <w:p w14:paraId="53CFE514" w14:textId="77777777" w:rsidR="004338F1" w:rsidRPr="001C1910" w:rsidRDefault="004338F1" w:rsidP="004338F1">
            <w:pPr>
              <w:pStyle w:val="NoSpacing"/>
              <w:rPr>
                <w:sz w:val="20"/>
                <w:szCs w:val="20"/>
                <w:highlight w:val="yellow"/>
              </w:rPr>
            </w:pPr>
          </w:p>
        </w:tc>
        <w:tc>
          <w:tcPr>
            <w:tcW w:w="522" w:type="pct"/>
            <w:vMerge/>
            <w:vAlign w:val="center"/>
          </w:tcPr>
          <w:p w14:paraId="69940395" w14:textId="77777777" w:rsidR="004338F1" w:rsidRPr="001C1910" w:rsidRDefault="004338F1" w:rsidP="004338F1">
            <w:pPr>
              <w:pStyle w:val="NoSpacing"/>
              <w:rPr>
                <w:sz w:val="20"/>
                <w:szCs w:val="20"/>
                <w:highlight w:val="yellow"/>
              </w:rPr>
            </w:pPr>
          </w:p>
        </w:tc>
        <w:tc>
          <w:tcPr>
            <w:tcW w:w="1381" w:type="pct"/>
            <w:shd w:val="clear" w:color="auto" w:fill="auto"/>
          </w:tcPr>
          <w:p w14:paraId="6E5A6ABB" w14:textId="77777777" w:rsidR="004338F1" w:rsidRPr="001C1910" w:rsidRDefault="004338F1" w:rsidP="004338F1">
            <w:pPr>
              <w:pStyle w:val="NoSpacing"/>
              <w:rPr>
                <w:sz w:val="20"/>
                <w:szCs w:val="20"/>
                <w:highlight w:val="yellow"/>
              </w:rPr>
            </w:pPr>
            <w:r w:rsidRPr="001C1910">
              <w:rPr>
                <w:sz w:val="20"/>
                <w:szCs w:val="20"/>
              </w:rPr>
              <w:t>Family Biotic Index</w:t>
            </w:r>
          </w:p>
        </w:tc>
        <w:tc>
          <w:tcPr>
            <w:tcW w:w="717" w:type="pct"/>
            <w:shd w:val="clear" w:color="auto" w:fill="auto"/>
            <w:vAlign w:val="center"/>
          </w:tcPr>
          <w:p w14:paraId="1DBD6E96" w14:textId="77777777" w:rsidR="004338F1" w:rsidRPr="001C1910" w:rsidRDefault="008C7097" w:rsidP="004338F1">
            <w:pPr>
              <w:pStyle w:val="NoSpacing"/>
              <w:jc w:val="center"/>
              <w:rPr>
                <w:sz w:val="20"/>
                <w:szCs w:val="20"/>
              </w:rPr>
            </w:pPr>
            <w:r w:rsidRPr="001C1910">
              <w:rPr>
                <w:sz w:val="20"/>
                <w:szCs w:val="20"/>
              </w:rPr>
              <w:t>4.00</w:t>
            </w:r>
          </w:p>
        </w:tc>
        <w:tc>
          <w:tcPr>
            <w:tcW w:w="810" w:type="pct"/>
            <w:shd w:val="clear" w:color="auto" w:fill="auto"/>
            <w:vAlign w:val="center"/>
          </w:tcPr>
          <w:p w14:paraId="074844A4"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7A7DFA60"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5CCB0412" w14:textId="77777777" w:rsidTr="00172BAD">
        <w:tc>
          <w:tcPr>
            <w:tcW w:w="835" w:type="pct"/>
            <w:vMerge/>
          </w:tcPr>
          <w:p w14:paraId="3A1047ED" w14:textId="77777777" w:rsidR="004338F1" w:rsidRPr="001C1910" w:rsidRDefault="004338F1" w:rsidP="004338F1">
            <w:pPr>
              <w:pStyle w:val="NoSpacing"/>
              <w:rPr>
                <w:sz w:val="20"/>
                <w:szCs w:val="20"/>
                <w:highlight w:val="yellow"/>
              </w:rPr>
            </w:pPr>
          </w:p>
        </w:tc>
        <w:tc>
          <w:tcPr>
            <w:tcW w:w="522" w:type="pct"/>
            <w:vMerge/>
            <w:vAlign w:val="center"/>
          </w:tcPr>
          <w:p w14:paraId="1DA420EC" w14:textId="77777777" w:rsidR="004338F1" w:rsidRPr="001C1910" w:rsidRDefault="004338F1" w:rsidP="004338F1">
            <w:pPr>
              <w:pStyle w:val="NoSpacing"/>
              <w:rPr>
                <w:sz w:val="20"/>
                <w:szCs w:val="20"/>
                <w:highlight w:val="yellow"/>
              </w:rPr>
            </w:pPr>
          </w:p>
        </w:tc>
        <w:tc>
          <w:tcPr>
            <w:tcW w:w="1381" w:type="pct"/>
            <w:shd w:val="clear" w:color="auto" w:fill="auto"/>
          </w:tcPr>
          <w:p w14:paraId="3C8FBEB3" w14:textId="77777777" w:rsidR="004338F1" w:rsidRPr="001C1910" w:rsidRDefault="004338F1" w:rsidP="004338F1">
            <w:pPr>
              <w:pStyle w:val="NoSpacing"/>
              <w:rPr>
                <w:sz w:val="20"/>
                <w:szCs w:val="20"/>
                <w:highlight w:val="yellow"/>
              </w:rPr>
            </w:pPr>
            <w:r w:rsidRPr="001C1910">
              <w:rPr>
                <w:sz w:val="20"/>
                <w:szCs w:val="20"/>
              </w:rPr>
              <w:t>% Dominant Family</w:t>
            </w:r>
          </w:p>
        </w:tc>
        <w:tc>
          <w:tcPr>
            <w:tcW w:w="717" w:type="pct"/>
            <w:shd w:val="clear" w:color="auto" w:fill="auto"/>
            <w:vAlign w:val="center"/>
          </w:tcPr>
          <w:p w14:paraId="71939F02" w14:textId="77777777" w:rsidR="004338F1" w:rsidRPr="001C1910" w:rsidRDefault="008C7097" w:rsidP="004338F1">
            <w:pPr>
              <w:pStyle w:val="NoSpacing"/>
              <w:jc w:val="center"/>
              <w:rPr>
                <w:sz w:val="20"/>
                <w:szCs w:val="20"/>
              </w:rPr>
            </w:pPr>
            <w:r w:rsidRPr="001C1910">
              <w:rPr>
                <w:sz w:val="20"/>
                <w:szCs w:val="20"/>
              </w:rPr>
              <w:t>47%</w:t>
            </w:r>
          </w:p>
        </w:tc>
        <w:tc>
          <w:tcPr>
            <w:tcW w:w="810" w:type="pct"/>
            <w:shd w:val="clear" w:color="auto" w:fill="auto"/>
            <w:vAlign w:val="center"/>
          </w:tcPr>
          <w:p w14:paraId="47480297"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3098463B"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1F942401" w14:textId="77777777" w:rsidTr="00172BAD">
        <w:tc>
          <w:tcPr>
            <w:tcW w:w="835" w:type="pct"/>
            <w:vMerge/>
          </w:tcPr>
          <w:p w14:paraId="7368210B" w14:textId="77777777" w:rsidR="004338F1" w:rsidRPr="001C1910" w:rsidRDefault="004338F1" w:rsidP="004338F1">
            <w:pPr>
              <w:pStyle w:val="NoSpacing"/>
              <w:rPr>
                <w:sz w:val="20"/>
                <w:szCs w:val="20"/>
                <w:highlight w:val="yellow"/>
              </w:rPr>
            </w:pPr>
          </w:p>
        </w:tc>
        <w:tc>
          <w:tcPr>
            <w:tcW w:w="522" w:type="pct"/>
            <w:vMerge/>
            <w:vAlign w:val="center"/>
          </w:tcPr>
          <w:p w14:paraId="7CC8A285" w14:textId="77777777" w:rsidR="004338F1" w:rsidRPr="001C1910" w:rsidRDefault="004338F1" w:rsidP="004338F1">
            <w:pPr>
              <w:pStyle w:val="NoSpacing"/>
              <w:rPr>
                <w:sz w:val="20"/>
                <w:szCs w:val="20"/>
                <w:highlight w:val="yellow"/>
              </w:rPr>
            </w:pPr>
          </w:p>
        </w:tc>
        <w:tc>
          <w:tcPr>
            <w:tcW w:w="1381" w:type="pct"/>
            <w:shd w:val="clear" w:color="auto" w:fill="auto"/>
          </w:tcPr>
          <w:p w14:paraId="380FCE84" w14:textId="77777777" w:rsidR="004338F1" w:rsidRPr="001C1910" w:rsidRDefault="004338F1" w:rsidP="004338F1">
            <w:pPr>
              <w:pStyle w:val="NoSpacing"/>
              <w:rPr>
                <w:sz w:val="20"/>
                <w:szCs w:val="20"/>
                <w:highlight w:val="yellow"/>
              </w:rPr>
            </w:pPr>
            <w:r w:rsidRPr="001C1910">
              <w:rPr>
                <w:sz w:val="20"/>
                <w:szCs w:val="20"/>
              </w:rPr>
              <w:t>% Dipteran &amp; Non-insects</w:t>
            </w:r>
          </w:p>
        </w:tc>
        <w:tc>
          <w:tcPr>
            <w:tcW w:w="717" w:type="pct"/>
            <w:shd w:val="clear" w:color="auto" w:fill="auto"/>
            <w:vAlign w:val="center"/>
          </w:tcPr>
          <w:p w14:paraId="51725DB7" w14:textId="77777777" w:rsidR="004338F1" w:rsidRPr="001C1910" w:rsidRDefault="008C7097" w:rsidP="004338F1">
            <w:pPr>
              <w:pStyle w:val="NoSpacing"/>
              <w:jc w:val="center"/>
              <w:rPr>
                <w:sz w:val="20"/>
                <w:szCs w:val="20"/>
              </w:rPr>
            </w:pPr>
            <w:r w:rsidRPr="001C1910">
              <w:rPr>
                <w:sz w:val="20"/>
                <w:szCs w:val="20"/>
              </w:rPr>
              <w:t>33%</w:t>
            </w:r>
          </w:p>
        </w:tc>
        <w:tc>
          <w:tcPr>
            <w:tcW w:w="810" w:type="pct"/>
            <w:shd w:val="clear" w:color="auto" w:fill="auto"/>
            <w:vAlign w:val="center"/>
          </w:tcPr>
          <w:p w14:paraId="2B82256D"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3AE2884F"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60071FF6" w14:textId="77777777" w:rsidTr="00172BAD">
        <w:tc>
          <w:tcPr>
            <w:tcW w:w="835" w:type="pct"/>
            <w:vMerge/>
          </w:tcPr>
          <w:p w14:paraId="11360405" w14:textId="77777777" w:rsidR="004338F1" w:rsidRPr="001C1910" w:rsidRDefault="004338F1" w:rsidP="004338F1">
            <w:pPr>
              <w:pStyle w:val="NoSpacing"/>
              <w:rPr>
                <w:sz w:val="20"/>
                <w:szCs w:val="20"/>
                <w:highlight w:val="yellow"/>
              </w:rPr>
            </w:pPr>
          </w:p>
        </w:tc>
        <w:tc>
          <w:tcPr>
            <w:tcW w:w="522" w:type="pct"/>
            <w:vMerge/>
            <w:vAlign w:val="center"/>
          </w:tcPr>
          <w:p w14:paraId="6044FC7F" w14:textId="77777777" w:rsidR="004338F1" w:rsidRPr="001C1910" w:rsidRDefault="004338F1" w:rsidP="004338F1">
            <w:pPr>
              <w:pStyle w:val="NoSpacing"/>
              <w:rPr>
                <w:sz w:val="20"/>
                <w:szCs w:val="20"/>
                <w:highlight w:val="yellow"/>
              </w:rPr>
            </w:pPr>
          </w:p>
        </w:tc>
        <w:tc>
          <w:tcPr>
            <w:tcW w:w="1381" w:type="pct"/>
            <w:shd w:val="clear" w:color="auto" w:fill="auto"/>
          </w:tcPr>
          <w:p w14:paraId="51977551" w14:textId="77777777" w:rsidR="004338F1" w:rsidRPr="001C1910" w:rsidRDefault="004338F1" w:rsidP="004338F1">
            <w:pPr>
              <w:pStyle w:val="NoSpacing"/>
              <w:rPr>
                <w:sz w:val="20"/>
                <w:szCs w:val="20"/>
              </w:rPr>
            </w:pPr>
            <w:r w:rsidRPr="001C1910">
              <w:rPr>
                <w:sz w:val="20"/>
                <w:szCs w:val="20"/>
              </w:rPr>
              <w:t>% Collector Gatherers</w:t>
            </w:r>
          </w:p>
        </w:tc>
        <w:tc>
          <w:tcPr>
            <w:tcW w:w="717" w:type="pct"/>
            <w:shd w:val="clear" w:color="auto" w:fill="auto"/>
            <w:vAlign w:val="center"/>
          </w:tcPr>
          <w:p w14:paraId="3A7C94D2" w14:textId="77777777" w:rsidR="004338F1" w:rsidRPr="001C1910" w:rsidRDefault="008C7097" w:rsidP="004338F1">
            <w:pPr>
              <w:pStyle w:val="NoSpacing"/>
              <w:jc w:val="center"/>
              <w:rPr>
                <w:rFonts w:cstheme="minorHAnsi"/>
                <w:sz w:val="20"/>
                <w:szCs w:val="20"/>
              </w:rPr>
            </w:pPr>
            <w:r w:rsidRPr="001C1910">
              <w:rPr>
                <w:rFonts w:cstheme="minorHAnsi"/>
                <w:sz w:val="20"/>
                <w:szCs w:val="20"/>
              </w:rPr>
              <w:t>82%</w:t>
            </w:r>
          </w:p>
        </w:tc>
        <w:tc>
          <w:tcPr>
            <w:tcW w:w="810" w:type="pct"/>
            <w:shd w:val="clear" w:color="auto" w:fill="auto"/>
            <w:vAlign w:val="center"/>
          </w:tcPr>
          <w:p w14:paraId="58660172" w14:textId="77777777" w:rsidR="004338F1" w:rsidRPr="001C1910" w:rsidRDefault="008C7097" w:rsidP="004338F1">
            <w:pPr>
              <w:pStyle w:val="NoSpacing"/>
              <w:jc w:val="center"/>
              <w:rPr>
                <w:sz w:val="20"/>
                <w:szCs w:val="20"/>
              </w:rPr>
            </w:pPr>
            <w:r w:rsidRPr="001C1910">
              <w:rPr>
                <w:sz w:val="20"/>
                <w:szCs w:val="20"/>
              </w:rPr>
              <w:t>No Data</w:t>
            </w:r>
          </w:p>
        </w:tc>
        <w:tc>
          <w:tcPr>
            <w:tcW w:w="735" w:type="pct"/>
            <w:shd w:val="clear" w:color="auto" w:fill="auto"/>
            <w:vAlign w:val="center"/>
          </w:tcPr>
          <w:p w14:paraId="5C52655A" w14:textId="77777777" w:rsidR="004338F1" w:rsidRPr="001C1910" w:rsidRDefault="008C7097" w:rsidP="004338F1">
            <w:pPr>
              <w:pStyle w:val="NoSpacing"/>
              <w:jc w:val="center"/>
              <w:rPr>
                <w:sz w:val="20"/>
                <w:szCs w:val="20"/>
              </w:rPr>
            </w:pPr>
            <w:r w:rsidRPr="001C1910">
              <w:rPr>
                <w:sz w:val="20"/>
                <w:szCs w:val="20"/>
              </w:rPr>
              <w:t>No Data</w:t>
            </w:r>
          </w:p>
        </w:tc>
      </w:tr>
      <w:tr w:rsidR="004338F1" w:rsidRPr="001C1910" w14:paraId="314D4794" w14:textId="77777777" w:rsidTr="00A41DAC">
        <w:tc>
          <w:tcPr>
            <w:tcW w:w="835" w:type="pct"/>
            <w:vMerge/>
          </w:tcPr>
          <w:p w14:paraId="0C61FA49" w14:textId="77777777" w:rsidR="004338F1" w:rsidRPr="001C1910" w:rsidRDefault="004338F1" w:rsidP="004338F1">
            <w:pPr>
              <w:pStyle w:val="NoSpacing"/>
              <w:rPr>
                <w:sz w:val="20"/>
                <w:szCs w:val="20"/>
                <w:highlight w:val="yellow"/>
              </w:rPr>
            </w:pPr>
          </w:p>
        </w:tc>
        <w:tc>
          <w:tcPr>
            <w:tcW w:w="522" w:type="pct"/>
            <w:vMerge/>
            <w:vAlign w:val="center"/>
          </w:tcPr>
          <w:p w14:paraId="25CB74CC" w14:textId="77777777" w:rsidR="004338F1" w:rsidRPr="001C1910" w:rsidRDefault="004338F1" w:rsidP="004338F1">
            <w:pPr>
              <w:pStyle w:val="NoSpacing"/>
              <w:rPr>
                <w:sz w:val="20"/>
                <w:szCs w:val="20"/>
                <w:highlight w:val="yellow"/>
              </w:rPr>
            </w:pPr>
          </w:p>
        </w:tc>
        <w:tc>
          <w:tcPr>
            <w:tcW w:w="1381" w:type="pct"/>
            <w:shd w:val="clear" w:color="auto" w:fill="C6D9F1" w:themeFill="text2" w:themeFillTint="33"/>
          </w:tcPr>
          <w:p w14:paraId="094C8B62" w14:textId="77777777" w:rsidR="004338F1" w:rsidRPr="001C1910" w:rsidRDefault="004338F1" w:rsidP="004338F1">
            <w:pPr>
              <w:pStyle w:val="NoSpacing"/>
              <w:rPr>
                <w:sz w:val="20"/>
                <w:szCs w:val="20"/>
              </w:rPr>
            </w:pPr>
            <w:r w:rsidRPr="001C1910">
              <w:rPr>
                <w:b/>
                <w:sz w:val="20"/>
                <w:szCs w:val="20"/>
              </w:rPr>
              <w:t>Total Score</w:t>
            </w:r>
          </w:p>
        </w:tc>
        <w:tc>
          <w:tcPr>
            <w:tcW w:w="717" w:type="pct"/>
            <w:shd w:val="clear" w:color="auto" w:fill="C6D9F1" w:themeFill="text2" w:themeFillTint="33"/>
            <w:vAlign w:val="center"/>
          </w:tcPr>
          <w:p w14:paraId="588BD6D6" w14:textId="77777777" w:rsidR="004338F1" w:rsidRPr="001C1910" w:rsidRDefault="00AA5262" w:rsidP="004338F1">
            <w:pPr>
              <w:pStyle w:val="NoSpacing"/>
              <w:jc w:val="center"/>
              <w:rPr>
                <w:rFonts w:cstheme="minorHAnsi"/>
                <w:b/>
                <w:sz w:val="20"/>
                <w:szCs w:val="20"/>
              </w:rPr>
            </w:pPr>
            <w:r w:rsidRPr="001C1910">
              <w:rPr>
                <w:rFonts w:cstheme="minorHAnsi"/>
                <w:b/>
                <w:sz w:val="20"/>
                <w:szCs w:val="20"/>
              </w:rPr>
              <w:t>24</w:t>
            </w:r>
          </w:p>
        </w:tc>
        <w:tc>
          <w:tcPr>
            <w:tcW w:w="810" w:type="pct"/>
            <w:shd w:val="clear" w:color="auto" w:fill="C6D9F1" w:themeFill="text2" w:themeFillTint="33"/>
            <w:vAlign w:val="center"/>
          </w:tcPr>
          <w:p w14:paraId="07BDBE57" w14:textId="77777777" w:rsidR="004338F1" w:rsidRPr="001C1910" w:rsidRDefault="008C7097" w:rsidP="004338F1">
            <w:pPr>
              <w:pStyle w:val="NoSpacing"/>
              <w:jc w:val="center"/>
              <w:rPr>
                <w:b/>
                <w:sz w:val="20"/>
                <w:szCs w:val="20"/>
              </w:rPr>
            </w:pPr>
            <w:r w:rsidRPr="001C1910">
              <w:rPr>
                <w:b/>
                <w:sz w:val="20"/>
                <w:szCs w:val="20"/>
              </w:rPr>
              <w:t>No Data</w:t>
            </w:r>
          </w:p>
        </w:tc>
        <w:tc>
          <w:tcPr>
            <w:tcW w:w="735" w:type="pct"/>
            <w:shd w:val="clear" w:color="auto" w:fill="C6D9F1" w:themeFill="text2" w:themeFillTint="33"/>
            <w:vAlign w:val="center"/>
          </w:tcPr>
          <w:p w14:paraId="153BC6FB" w14:textId="77777777" w:rsidR="004338F1" w:rsidRPr="001C1910" w:rsidRDefault="008C7097" w:rsidP="004338F1">
            <w:pPr>
              <w:pStyle w:val="NoSpacing"/>
              <w:jc w:val="center"/>
              <w:rPr>
                <w:b/>
                <w:sz w:val="20"/>
                <w:szCs w:val="20"/>
              </w:rPr>
            </w:pPr>
            <w:r w:rsidRPr="001C1910">
              <w:rPr>
                <w:b/>
                <w:sz w:val="20"/>
                <w:szCs w:val="20"/>
              </w:rPr>
              <w:t>No Data</w:t>
            </w:r>
          </w:p>
        </w:tc>
      </w:tr>
      <w:tr w:rsidR="004338F1" w:rsidRPr="001C1910" w14:paraId="78A1C019" w14:textId="77777777" w:rsidTr="00172BAD">
        <w:tc>
          <w:tcPr>
            <w:tcW w:w="835" w:type="pct"/>
            <w:vMerge w:val="restart"/>
          </w:tcPr>
          <w:p w14:paraId="7CBFBBAC" w14:textId="77777777" w:rsidR="004338F1" w:rsidRPr="001C1910" w:rsidRDefault="004338F1" w:rsidP="004338F1">
            <w:pPr>
              <w:pStyle w:val="NoSpacing"/>
              <w:rPr>
                <w:sz w:val="20"/>
                <w:szCs w:val="20"/>
              </w:rPr>
            </w:pPr>
            <w:r w:rsidRPr="001C1910">
              <w:rPr>
                <w:sz w:val="20"/>
                <w:szCs w:val="20"/>
              </w:rPr>
              <w:t>White River and Downstream Tributaries</w:t>
            </w:r>
          </w:p>
          <w:p w14:paraId="628FBD8D" w14:textId="77777777" w:rsidR="004338F1" w:rsidRPr="001C1910" w:rsidRDefault="004338F1" w:rsidP="004338F1">
            <w:pPr>
              <w:pStyle w:val="NoSpacing"/>
              <w:rPr>
                <w:sz w:val="20"/>
                <w:szCs w:val="20"/>
                <w:highlight w:val="yellow"/>
              </w:rPr>
            </w:pPr>
          </w:p>
        </w:tc>
        <w:tc>
          <w:tcPr>
            <w:tcW w:w="522" w:type="pct"/>
            <w:vMerge w:val="restart"/>
            <w:vAlign w:val="center"/>
          </w:tcPr>
          <w:p w14:paraId="3F67C508" w14:textId="77777777" w:rsidR="004338F1" w:rsidRPr="001C1910" w:rsidRDefault="004338F1" w:rsidP="004338F1">
            <w:pPr>
              <w:pStyle w:val="NoSpacing"/>
              <w:rPr>
                <w:sz w:val="21"/>
                <w:szCs w:val="20"/>
              </w:rPr>
            </w:pPr>
            <w:r w:rsidRPr="001C1910">
              <w:rPr>
                <w:sz w:val="21"/>
                <w:szCs w:val="20"/>
              </w:rPr>
              <w:t>WHR3</w:t>
            </w:r>
          </w:p>
          <w:p w14:paraId="0AFE9296" w14:textId="77777777" w:rsidR="00AA5262" w:rsidRPr="001C1910" w:rsidRDefault="00AA5262" w:rsidP="004338F1">
            <w:pPr>
              <w:pStyle w:val="NoSpacing"/>
              <w:rPr>
                <w:sz w:val="21"/>
                <w:szCs w:val="20"/>
              </w:rPr>
            </w:pPr>
            <w:r w:rsidRPr="001C1910">
              <w:rPr>
                <w:sz w:val="21"/>
                <w:szCs w:val="20"/>
              </w:rPr>
              <w:t>(2008)</w:t>
            </w:r>
          </w:p>
          <w:p w14:paraId="634A2D54" w14:textId="77777777" w:rsidR="004338F1" w:rsidRPr="001C1910" w:rsidRDefault="00DD1099" w:rsidP="004B3ED4">
            <w:pPr>
              <w:pStyle w:val="NoSpacing"/>
              <w:rPr>
                <w:sz w:val="20"/>
                <w:szCs w:val="20"/>
              </w:rPr>
            </w:pPr>
            <w:proofErr w:type="spellStart"/>
            <w:r w:rsidRPr="001C1910">
              <w:rPr>
                <w:sz w:val="20"/>
                <w:szCs w:val="20"/>
              </w:rPr>
              <w:t>Simulidae</w:t>
            </w:r>
            <w:proofErr w:type="spellEnd"/>
          </w:p>
          <w:p w14:paraId="2FB9C922" w14:textId="77777777" w:rsidR="00DD1099" w:rsidRPr="001C1910" w:rsidRDefault="00DD1099" w:rsidP="004B3ED4">
            <w:pPr>
              <w:pStyle w:val="NoSpacing"/>
              <w:rPr>
                <w:sz w:val="20"/>
                <w:szCs w:val="20"/>
              </w:rPr>
            </w:pPr>
            <w:proofErr w:type="gramStart"/>
            <w:r w:rsidRPr="001C1910">
              <w:rPr>
                <w:sz w:val="20"/>
                <w:szCs w:val="20"/>
              </w:rPr>
              <w:t>n</w:t>
            </w:r>
            <w:proofErr w:type="gramEnd"/>
            <w:r w:rsidRPr="001C1910">
              <w:rPr>
                <w:sz w:val="20"/>
                <w:szCs w:val="20"/>
              </w:rPr>
              <w:t xml:space="preserve"> = 1 year</w:t>
            </w:r>
          </w:p>
          <w:p w14:paraId="0565DA1F" w14:textId="77777777" w:rsidR="00AC169D" w:rsidRPr="001C1910" w:rsidRDefault="00AC169D" w:rsidP="004B3ED4">
            <w:pPr>
              <w:pStyle w:val="NoSpacing"/>
              <w:rPr>
                <w:sz w:val="20"/>
                <w:szCs w:val="20"/>
              </w:rPr>
            </w:pPr>
          </w:p>
          <w:p w14:paraId="2F6D96A7" w14:textId="77777777" w:rsidR="00AC169D" w:rsidRPr="001C1910" w:rsidRDefault="00AC169D" w:rsidP="004B3ED4">
            <w:pPr>
              <w:pStyle w:val="NoSpacing"/>
              <w:rPr>
                <w:sz w:val="20"/>
                <w:szCs w:val="20"/>
                <w:highlight w:val="yellow"/>
              </w:rPr>
            </w:pPr>
            <w:r w:rsidRPr="001C1910">
              <w:rPr>
                <w:sz w:val="20"/>
                <w:szCs w:val="20"/>
              </w:rPr>
              <w:t>Badlands Ecoregion</w:t>
            </w:r>
          </w:p>
        </w:tc>
        <w:tc>
          <w:tcPr>
            <w:tcW w:w="1381" w:type="pct"/>
            <w:shd w:val="clear" w:color="auto" w:fill="auto"/>
          </w:tcPr>
          <w:p w14:paraId="1A3951C6" w14:textId="77777777" w:rsidR="004338F1" w:rsidRPr="001C1910" w:rsidRDefault="004338F1" w:rsidP="004338F1">
            <w:pPr>
              <w:pStyle w:val="NoSpacing"/>
              <w:rPr>
                <w:sz w:val="20"/>
                <w:szCs w:val="20"/>
              </w:rPr>
            </w:pPr>
            <w:r w:rsidRPr="001C1910">
              <w:rPr>
                <w:sz w:val="20"/>
                <w:szCs w:val="20"/>
              </w:rPr>
              <w:t>Taxa Richness</w:t>
            </w:r>
          </w:p>
        </w:tc>
        <w:tc>
          <w:tcPr>
            <w:tcW w:w="717" w:type="pct"/>
            <w:shd w:val="clear" w:color="auto" w:fill="auto"/>
            <w:vAlign w:val="center"/>
          </w:tcPr>
          <w:p w14:paraId="2402C8E3" w14:textId="77777777" w:rsidR="004338F1" w:rsidRPr="001C1910" w:rsidRDefault="00AA5262" w:rsidP="004338F1">
            <w:pPr>
              <w:pStyle w:val="NoSpacing"/>
              <w:jc w:val="center"/>
              <w:rPr>
                <w:rFonts w:cstheme="minorHAnsi"/>
                <w:sz w:val="20"/>
                <w:szCs w:val="20"/>
              </w:rPr>
            </w:pPr>
            <w:r w:rsidRPr="001C1910">
              <w:rPr>
                <w:sz w:val="20"/>
                <w:szCs w:val="20"/>
              </w:rPr>
              <w:t>2</w:t>
            </w:r>
          </w:p>
        </w:tc>
        <w:tc>
          <w:tcPr>
            <w:tcW w:w="810" w:type="pct"/>
            <w:shd w:val="clear" w:color="auto" w:fill="auto"/>
            <w:vAlign w:val="center"/>
          </w:tcPr>
          <w:p w14:paraId="19E16989"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779A61AA"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173E5CA3" w14:textId="77777777" w:rsidTr="00172BAD">
        <w:tc>
          <w:tcPr>
            <w:tcW w:w="835" w:type="pct"/>
            <w:vMerge/>
          </w:tcPr>
          <w:p w14:paraId="70537D55" w14:textId="77777777" w:rsidR="004338F1" w:rsidRPr="001C1910" w:rsidRDefault="004338F1" w:rsidP="004338F1">
            <w:pPr>
              <w:pStyle w:val="NoSpacing"/>
              <w:rPr>
                <w:sz w:val="20"/>
                <w:szCs w:val="20"/>
                <w:highlight w:val="yellow"/>
              </w:rPr>
            </w:pPr>
          </w:p>
        </w:tc>
        <w:tc>
          <w:tcPr>
            <w:tcW w:w="522" w:type="pct"/>
            <w:vMerge/>
            <w:vAlign w:val="center"/>
          </w:tcPr>
          <w:p w14:paraId="4DFC28A1" w14:textId="77777777" w:rsidR="004338F1" w:rsidRPr="001C1910" w:rsidRDefault="004338F1" w:rsidP="004338F1">
            <w:pPr>
              <w:pStyle w:val="NoSpacing"/>
              <w:rPr>
                <w:sz w:val="20"/>
                <w:szCs w:val="20"/>
                <w:highlight w:val="yellow"/>
              </w:rPr>
            </w:pPr>
          </w:p>
        </w:tc>
        <w:tc>
          <w:tcPr>
            <w:tcW w:w="1381" w:type="pct"/>
            <w:shd w:val="clear" w:color="auto" w:fill="auto"/>
          </w:tcPr>
          <w:p w14:paraId="5DAF80FA" w14:textId="77777777" w:rsidR="004338F1" w:rsidRPr="001C1910" w:rsidRDefault="004338F1" w:rsidP="004338F1">
            <w:pPr>
              <w:pStyle w:val="NoSpacing"/>
              <w:rPr>
                <w:sz w:val="20"/>
                <w:szCs w:val="20"/>
              </w:rPr>
            </w:pPr>
            <w:r w:rsidRPr="001C1910">
              <w:rPr>
                <w:sz w:val="20"/>
                <w:szCs w:val="20"/>
              </w:rPr>
              <w:t>EPT Index</w:t>
            </w:r>
          </w:p>
        </w:tc>
        <w:tc>
          <w:tcPr>
            <w:tcW w:w="717" w:type="pct"/>
            <w:shd w:val="clear" w:color="auto" w:fill="auto"/>
            <w:vAlign w:val="center"/>
          </w:tcPr>
          <w:p w14:paraId="30F3E484" w14:textId="77777777" w:rsidR="004338F1" w:rsidRPr="001C1910" w:rsidRDefault="00AA5262" w:rsidP="004338F1">
            <w:pPr>
              <w:pStyle w:val="NoSpacing"/>
              <w:jc w:val="center"/>
              <w:rPr>
                <w:rFonts w:cstheme="minorHAnsi"/>
                <w:sz w:val="20"/>
                <w:szCs w:val="20"/>
              </w:rPr>
            </w:pPr>
            <w:r w:rsidRPr="001C1910">
              <w:rPr>
                <w:sz w:val="20"/>
                <w:szCs w:val="20"/>
              </w:rPr>
              <w:t>1</w:t>
            </w:r>
          </w:p>
        </w:tc>
        <w:tc>
          <w:tcPr>
            <w:tcW w:w="810" w:type="pct"/>
            <w:shd w:val="clear" w:color="auto" w:fill="auto"/>
            <w:vAlign w:val="center"/>
          </w:tcPr>
          <w:p w14:paraId="179272CC"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684AC397"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27336DC8" w14:textId="77777777" w:rsidTr="00172BAD">
        <w:tc>
          <w:tcPr>
            <w:tcW w:w="835" w:type="pct"/>
            <w:vMerge/>
          </w:tcPr>
          <w:p w14:paraId="4E749874" w14:textId="77777777" w:rsidR="004338F1" w:rsidRPr="001C1910" w:rsidRDefault="004338F1" w:rsidP="004338F1">
            <w:pPr>
              <w:pStyle w:val="NoSpacing"/>
              <w:rPr>
                <w:sz w:val="20"/>
                <w:szCs w:val="20"/>
                <w:highlight w:val="yellow"/>
              </w:rPr>
            </w:pPr>
          </w:p>
        </w:tc>
        <w:tc>
          <w:tcPr>
            <w:tcW w:w="522" w:type="pct"/>
            <w:vMerge/>
            <w:vAlign w:val="center"/>
          </w:tcPr>
          <w:p w14:paraId="6A097FAB" w14:textId="77777777" w:rsidR="004338F1" w:rsidRPr="001C1910" w:rsidRDefault="004338F1" w:rsidP="004338F1">
            <w:pPr>
              <w:pStyle w:val="NoSpacing"/>
              <w:rPr>
                <w:sz w:val="20"/>
                <w:szCs w:val="20"/>
                <w:highlight w:val="yellow"/>
              </w:rPr>
            </w:pPr>
          </w:p>
        </w:tc>
        <w:tc>
          <w:tcPr>
            <w:tcW w:w="1381" w:type="pct"/>
            <w:shd w:val="clear" w:color="auto" w:fill="auto"/>
          </w:tcPr>
          <w:p w14:paraId="0973A1AF" w14:textId="77777777" w:rsidR="004338F1" w:rsidRPr="001C1910" w:rsidRDefault="004338F1" w:rsidP="004338F1">
            <w:pPr>
              <w:pStyle w:val="NoSpacing"/>
              <w:rPr>
                <w:sz w:val="20"/>
                <w:szCs w:val="20"/>
              </w:rPr>
            </w:pPr>
            <w:r w:rsidRPr="001C1910">
              <w:rPr>
                <w:sz w:val="20"/>
                <w:szCs w:val="20"/>
              </w:rPr>
              <w:t>% EPT</w:t>
            </w:r>
          </w:p>
        </w:tc>
        <w:tc>
          <w:tcPr>
            <w:tcW w:w="717" w:type="pct"/>
            <w:shd w:val="clear" w:color="auto" w:fill="auto"/>
            <w:vAlign w:val="center"/>
          </w:tcPr>
          <w:p w14:paraId="340E72E4" w14:textId="77777777" w:rsidR="004338F1" w:rsidRPr="001C1910" w:rsidRDefault="00AA5262" w:rsidP="004338F1">
            <w:pPr>
              <w:pStyle w:val="NoSpacing"/>
              <w:jc w:val="center"/>
              <w:rPr>
                <w:rFonts w:cstheme="minorHAnsi"/>
                <w:sz w:val="20"/>
                <w:szCs w:val="20"/>
              </w:rPr>
            </w:pPr>
            <w:r w:rsidRPr="001C1910">
              <w:rPr>
                <w:sz w:val="20"/>
                <w:szCs w:val="20"/>
              </w:rPr>
              <w:t>1%</w:t>
            </w:r>
          </w:p>
        </w:tc>
        <w:tc>
          <w:tcPr>
            <w:tcW w:w="810" w:type="pct"/>
            <w:shd w:val="clear" w:color="auto" w:fill="auto"/>
            <w:vAlign w:val="center"/>
          </w:tcPr>
          <w:p w14:paraId="295A7723"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0E99392F"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399A27E5" w14:textId="77777777" w:rsidTr="00172BAD">
        <w:tc>
          <w:tcPr>
            <w:tcW w:w="835" w:type="pct"/>
            <w:vMerge/>
          </w:tcPr>
          <w:p w14:paraId="7B0763D9" w14:textId="77777777" w:rsidR="004338F1" w:rsidRPr="001C1910" w:rsidRDefault="004338F1" w:rsidP="004338F1">
            <w:pPr>
              <w:pStyle w:val="NoSpacing"/>
              <w:rPr>
                <w:sz w:val="20"/>
                <w:szCs w:val="20"/>
                <w:highlight w:val="yellow"/>
              </w:rPr>
            </w:pPr>
          </w:p>
        </w:tc>
        <w:tc>
          <w:tcPr>
            <w:tcW w:w="522" w:type="pct"/>
            <w:vMerge/>
            <w:vAlign w:val="center"/>
          </w:tcPr>
          <w:p w14:paraId="658E85FF" w14:textId="77777777" w:rsidR="004338F1" w:rsidRPr="001C1910" w:rsidRDefault="004338F1" w:rsidP="004338F1">
            <w:pPr>
              <w:pStyle w:val="NoSpacing"/>
              <w:rPr>
                <w:sz w:val="20"/>
                <w:szCs w:val="20"/>
                <w:highlight w:val="yellow"/>
              </w:rPr>
            </w:pPr>
          </w:p>
        </w:tc>
        <w:tc>
          <w:tcPr>
            <w:tcW w:w="1381" w:type="pct"/>
            <w:shd w:val="clear" w:color="auto" w:fill="auto"/>
          </w:tcPr>
          <w:p w14:paraId="27B785BE" w14:textId="77777777" w:rsidR="004338F1" w:rsidRPr="001C1910" w:rsidRDefault="004338F1" w:rsidP="004338F1">
            <w:pPr>
              <w:pStyle w:val="NoSpacing"/>
              <w:rPr>
                <w:sz w:val="20"/>
                <w:szCs w:val="20"/>
              </w:rPr>
            </w:pPr>
            <w:r w:rsidRPr="001C1910">
              <w:rPr>
                <w:sz w:val="20"/>
                <w:szCs w:val="20"/>
              </w:rPr>
              <w:t>Family Biotic Index</w:t>
            </w:r>
          </w:p>
        </w:tc>
        <w:tc>
          <w:tcPr>
            <w:tcW w:w="717" w:type="pct"/>
            <w:shd w:val="clear" w:color="auto" w:fill="auto"/>
            <w:vAlign w:val="center"/>
          </w:tcPr>
          <w:p w14:paraId="46929866" w14:textId="77777777" w:rsidR="004338F1" w:rsidRPr="001C1910" w:rsidRDefault="00DD1099" w:rsidP="004338F1">
            <w:pPr>
              <w:pStyle w:val="NoSpacing"/>
              <w:jc w:val="center"/>
              <w:rPr>
                <w:rFonts w:cstheme="minorHAnsi"/>
                <w:sz w:val="20"/>
                <w:szCs w:val="20"/>
              </w:rPr>
            </w:pPr>
            <w:r w:rsidRPr="001C1910">
              <w:rPr>
                <w:sz w:val="20"/>
                <w:szCs w:val="20"/>
              </w:rPr>
              <w:t>6</w:t>
            </w:r>
          </w:p>
        </w:tc>
        <w:tc>
          <w:tcPr>
            <w:tcW w:w="810" w:type="pct"/>
            <w:shd w:val="clear" w:color="auto" w:fill="auto"/>
            <w:vAlign w:val="center"/>
          </w:tcPr>
          <w:p w14:paraId="00ED5ABF"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2CBF1520"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050BA42C" w14:textId="77777777" w:rsidTr="00172BAD">
        <w:tc>
          <w:tcPr>
            <w:tcW w:w="835" w:type="pct"/>
            <w:vMerge/>
          </w:tcPr>
          <w:p w14:paraId="69F9552B" w14:textId="77777777" w:rsidR="004338F1" w:rsidRPr="001C1910" w:rsidRDefault="004338F1" w:rsidP="004338F1">
            <w:pPr>
              <w:pStyle w:val="NoSpacing"/>
              <w:rPr>
                <w:sz w:val="20"/>
                <w:szCs w:val="20"/>
                <w:highlight w:val="yellow"/>
              </w:rPr>
            </w:pPr>
          </w:p>
        </w:tc>
        <w:tc>
          <w:tcPr>
            <w:tcW w:w="522" w:type="pct"/>
            <w:vMerge/>
            <w:vAlign w:val="center"/>
          </w:tcPr>
          <w:p w14:paraId="1D453408" w14:textId="77777777" w:rsidR="004338F1" w:rsidRPr="001C1910" w:rsidRDefault="004338F1" w:rsidP="004338F1">
            <w:pPr>
              <w:pStyle w:val="NoSpacing"/>
              <w:rPr>
                <w:sz w:val="20"/>
                <w:szCs w:val="20"/>
                <w:highlight w:val="yellow"/>
              </w:rPr>
            </w:pPr>
          </w:p>
        </w:tc>
        <w:tc>
          <w:tcPr>
            <w:tcW w:w="1381" w:type="pct"/>
            <w:shd w:val="clear" w:color="auto" w:fill="auto"/>
          </w:tcPr>
          <w:p w14:paraId="02E9CF7B" w14:textId="77777777" w:rsidR="004338F1" w:rsidRPr="001C1910" w:rsidRDefault="004338F1" w:rsidP="004338F1">
            <w:pPr>
              <w:pStyle w:val="NoSpacing"/>
              <w:rPr>
                <w:sz w:val="20"/>
                <w:szCs w:val="20"/>
              </w:rPr>
            </w:pPr>
            <w:r w:rsidRPr="001C1910">
              <w:rPr>
                <w:sz w:val="20"/>
                <w:szCs w:val="20"/>
              </w:rPr>
              <w:t>% Dominant Family</w:t>
            </w:r>
          </w:p>
        </w:tc>
        <w:tc>
          <w:tcPr>
            <w:tcW w:w="717" w:type="pct"/>
            <w:shd w:val="clear" w:color="auto" w:fill="auto"/>
            <w:vAlign w:val="center"/>
          </w:tcPr>
          <w:p w14:paraId="5EC95A7A" w14:textId="77777777" w:rsidR="004338F1" w:rsidRPr="001C1910" w:rsidRDefault="00DD1099" w:rsidP="004338F1">
            <w:pPr>
              <w:pStyle w:val="NoSpacing"/>
              <w:jc w:val="center"/>
              <w:rPr>
                <w:rFonts w:cstheme="minorHAnsi"/>
                <w:sz w:val="20"/>
                <w:szCs w:val="20"/>
              </w:rPr>
            </w:pPr>
            <w:r w:rsidRPr="001C1910">
              <w:rPr>
                <w:sz w:val="20"/>
                <w:szCs w:val="20"/>
              </w:rPr>
              <w:t>99%</w:t>
            </w:r>
          </w:p>
        </w:tc>
        <w:tc>
          <w:tcPr>
            <w:tcW w:w="810" w:type="pct"/>
            <w:shd w:val="clear" w:color="auto" w:fill="auto"/>
            <w:vAlign w:val="center"/>
          </w:tcPr>
          <w:p w14:paraId="6DA0EE62"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51E6244E"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1A1A13F3" w14:textId="77777777" w:rsidTr="00172BAD">
        <w:tc>
          <w:tcPr>
            <w:tcW w:w="835" w:type="pct"/>
            <w:vMerge/>
          </w:tcPr>
          <w:p w14:paraId="2AA5EBAD" w14:textId="77777777" w:rsidR="004338F1" w:rsidRPr="001C1910" w:rsidRDefault="004338F1" w:rsidP="004338F1">
            <w:pPr>
              <w:pStyle w:val="NoSpacing"/>
              <w:rPr>
                <w:sz w:val="20"/>
                <w:szCs w:val="20"/>
                <w:highlight w:val="yellow"/>
              </w:rPr>
            </w:pPr>
          </w:p>
        </w:tc>
        <w:tc>
          <w:tcPr>
            <w:tcW w:w="522" w:type="pct"/>
            <w:vMerge/>
            <w:vAlign w:val="center"/>
          </w:tcPr>
          <w:p w14:paraId="3A4F0E76" w14:textId="77777777" w:rsidR="004338F1" w:rsidRPr="001C1910" w:rsidRDefault="004338F1" w:rsidP="004338F1">
            <w:pPr>
              <w:pStyle w:val="NoSpacing"/>
              <w:rPr>
                <w:sz w:val="20"/>
                <w:szCs w:val="20"/>
                <w:highlight w:val="yellow"/>
              </w:rPr>
            </w:pPr>
          </w:p>
        </w:tc>
        <w:tc>
          <w:tcPr>
            <w:tcW w:w="1381" w:type="pct"/>
            <w:shd w:val="clear" w:color="auto" w:fill="auto"/>
          </w:tcPr>
          <w:p w14:paraId="05EA8AB4" w14:textId="77777777" w:rsidR="004338F1" w:rsidRPr="001C1910" w:rsidRDefault="004338F1" w:rsidP="004338F1">
            <w:pPr>
              <w:pStyle w:val="NoSpacing"/>
              <w:rPr>
                <w:sz w:val="20"/>
                <w:szCs w:val="20"/>
              </w:rPr>
            </w:pPr>
            <w:r w:rsidRPr="001C1910">
              <w:rPr>
                <w:sz w:val="20"/>
                <w:szCs w:val="20"/>
              </w:rPr>
              <w:t>% Dipteran &amp; Non-insects</w:t>
            </w:r>
          </w:p>
        </w:tc>
        <w:tc>
          <w:tcPr>
            <w:tcW w:w="717" w:type="pct"/>
            <w:shd w:val="clear" w:color="auto" w:fill="auto"/>
            <w:vAlign w:val="center"/>
          </w:tcPr>
          <w:p w14:paraId="11D7D9F5" w14:textId="77777777" w:rsidR="004338F1" w:rsidRPr="001C1910" w:rsidRDefault="00DD1099" w:rsidP="004338F1">
            <w:pPr>
              <w:pStyle w:val="NoSpacing"/>
              <w:jc w:val="center"/>
              <w:rPr>
                <w:rFonts w:cstheme="minorHAnsi"/>
                <w:sz w:val="20"/>
                <w:szCs w:val="20"/>
              </w:rPr>
            </w:pPr>
            <w:r w:rsidRPr="001C1910">
              <w:rPr>
                <w:sz w:val="20"/>
                <w:szCs w:val="20"/>
              </w:rPr>
              <w:t>99%</w:t>
            </w:r>
          </w:p>
        </w:tc>
        <w:tc>
          <w:tcPr>
            <w:tcW w:w="810" w:type="pct"/>
            <w:shd w:val="clear" w:color="auto" w:fill="auto"/>
            <w:vAlign w:val="center"/>
          </w:tcPr>
          <w:p w14:paraId="20D1592F"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1A571700"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4445018A" w14:textId="77777777" w:rsidTr="00172BAD">
        <w:tc>
          <w:tcPr>
            <w:tcW w:w="835" w:type="pct"/>
            <w:vMerge/>
          </w:tcPr>
          <w:p w14:paraId="757C068C" w14:textId="77777777" w:rsidR="004338F1" w:rsidRPr="001C1910" w:rsidRDefault="004338F1" w:rsidP="004338F1">
            <w:pPr>
              <w:pStyle w:val="NoSpacing"/>
              <w:rPr>
                <w:sz w:val="20"/>
                <w:szCs w:val="20"/>
                <w:highlight w:val="yellow"/>
              </w:rPr>
            </w:pPr>
          </w:p>
        </w:tc>
        <w:tc>
          <w:tcPr>
            <w:tcW w:w="522" w:type="pct"/>
            <w:vMerge/>
            <w:vAlign w:val="center"/>
          </w:tcPr>
          <w:p w14:paraId="32142EAF" w14:textId="77777777" w:rsidR="004338F1" w:rsidRPr="001C1910" w:rsidRDefault="004338F1" w:rsidP="004338F1">
            <w:pPr>
              <w:pStyle w:val="NoSpacing"/>
              <w:rPr>
                <w:sz w:val="20"/>
                <w:szCs w:val="20"/>
                <w:highlight w:val="yellow"/>
              </w:rPr>
            </w:pPr>
          </w:p>
        </w:tc>
        <w:tc>
          <w:tcPr>
            <w:tcW w:w="1381" w:type="pct"/>
            <w:shd w:val="clear" w:color="auto" w:fill="auto"/>
          </w:tcPr>
          <w:p w14:paraId="4B4FB2EF" w14:textId="77777777" w:rsidR="004338F1" w:rsidRPr="001C1910" w:rsidRDefault="004338F1" w:rsidP="004338F1">
            <w:pPr>
              <w:pStyle w:val="NoSpacing"/>
              <w:rPr>
                <w:sz w:val="20"/>
                <w:szCs w:val="20"/>
              </w:rPr>
            </w:pPr>
            <w:r w:rsidRPr="001C1910">
              <w:rPr>
                <w:sz w:val="20"/>
                <w:szCs w:val="20"/>
              </w:rPr>
              <w:t>% Collector Gatherers</w:t>
            </w:r>
          </w:p>
        </w:tc>
        <w:tc>
          <w:tcPr>
            <w:tcW w:w="717" w:type="pct"/>
            <w:shd w:val="clear" w:color="auto" w:fill="auto"/>
            <w:vAlign w:val="center"/>
          </w:tcPr>
          <w:p w14:paraId="4B905FFA" w14:textId="77777777" w:rsidR="004338F1" w:rsidRPr="001C1910" w:rsidRDefault="00DD1099" w:rsidP="004338F1">
            <w:pPr>
              <w:pStyle w:val="NoSpacing"/>
              <w:jc w:val="center"/>
              <w:rPr>
                <w:rFonts w:cstheme="minorHAnsi"/>
                <w:sz w:val="20"/>
                <w:szCs w:val="20"/>
              </w:rPr>
            </w:pPr>
            <w:r w:rsidRPr="001C1910">
              <w:rPr>
                <w:sz w:val="20"/>
                <w:szCs w:val="20"/>
              </w:rPr>
              <w:t>1%</w:t>
            </w:r>
          </w:p>
        </w:tc>
        <w:tc>
          <w:tcPr>
            <w:tcW w:w="810" w:type="pct"/>
            <w:shd w:val="clear" w:color="auto" w:fill="auto"/>
            <w:vAlign w:val="center"/>
          </w:tcPr>
          <w:p w14:paraId="7CBEDBE6" w14:textId="77777777" w:rsidR="004338F1" w:rsidRPr="001C1910" w:rsidRDefault="008C7097" w:rsidP="004338F1">
            <w:pPr>
              <w:pStyle w:val="NoSpacing"/>
              <w:jc w:val="center"/>
              <w:rPr>
                <w:sz w:val="20"/>
                <w:szCs w:val="20"/>
                <w:highlight w:val="yellow"/>
              </w:rPr>
            </w:pPr>
            <w:r w:rsidRPr="001C1910">
              <w:rPr>
                <w:sz w:val="20"/>
                <w:szCs w:val="20"/>
              </w:rPr>
              <w:t>No Data</w:t>
            </w:r>
          </w:p>
        </w:tc>
        <w:tc>
          <w:tcPr>
            <w:tcW w:w="735" w:type="pct"/>
            <w:shd w:val="clear" w:color="auto" w:fill="auto"/>
            <w:vAlign w:val="center"/>
          </w:tcPr>
          <w:p w14:paraId="4106FDD7" w14:textId="77777777" w:rsidR="004338F1" w:rsidRPr="001C1910" w:rsidRDefault="008C7097" w:rsidP="004338F1">
            <w:pPr>
              <w:pStyle w:val="NoSpacing"/>
              <w:jc w:val="center"/>
              <w:rPr>
                <w:sz w:val="20"/>
                <w:szCs w:val="20"/>
                <w:highlight w:val="yellow"/>
              </w:rPr>
            </w:pPr>
            <w:r w:rsidRPr="001C1910">
              <w:rPr>
                <w:sz w:val="20"/>
                <w:szCs w:val="20"/>
              </w:rPr>
              <w:t>No Data</w:t>
            </w:r>
          </w:p>
        </w:tc>
      </w:tr>
      <w:tr w:rsidR="004338F1" w:rsidRPr="001C1910" w14:paraId="4572A23B" w14:textId="77777777" w:rsidTr="00A41DAC">
        <w:tc>
          <w:tcPr>
            <w:tcW w:w="835" w:type="pct"/>
            <w:vMerge/>
          </w:tcPr>
          <w:p w14:paraId="2658DC35" w14:textId="77777777" w:rsidR="004338F1" w:rsidRPr="001C1910" w:rsidRDefault="004338F1" w:rsidP="004338F1">
            <w:pPr>
              <w:pStyle w:val="NoSpacing"/>
              <w:rPr>
                <w:sz w:val="20"/>
                <w:szCs w:val="20"/>
                <w:highlight w:val="yellow"/>
              </w:rPr>
            </w:pPr>
          </w:p>
        </w:tc>
        <w:tc>
          <w:tcPr>
            <w:tcW w:w="522" w:type="pct"/>
            <w:vMerge/>
            <w:vAlign w:val="center"/>
          </w:tcPr>
          <w:p w14:paraId="3A04A543" w14:textId="77777777" w:rsidR="004338F1" w:rsidRPr="001C1910" w:rsidRDefault="004338F1" w:rsidP="004338F1">
            <w:pPr>
              <w:pStyle w:val="NoSpacing"/>
              <w:rPr>
                <w:sz w:val="20"/>
                <w:szCs w:val="20"/>
                <w:highlight w:val="yellow"/>
              </w:rPr>
            </w:pPr>
          </w:p>
        </w:tc>
        <w:tc>
          <w:tcPr>
            <w:tcW w:w="1381" w:type="pct"/>
            <w:shd w:val="clear" w:color="auto" w:fill="C6D9F1" w:themeFill="text2" w:themeFillTint="33"/>
          </w:tcPr>
          <w:p w14:paraId="5F44C42B" w14:textId="77777777" w:rsidR="004338F1" w:rsidRPr="001C1910" w:rsidRDefault="004338F1" w:rsidP="004338F1">
            <w:pPr>
              <w:pStyle w:val="NoSpacing"/>
              <w:rPr>
                <w:b/>
                <w:sz w:val="20"/>
                <w:szCs w:val="20"/>
              </w:rPr>
            </w:pPr>
            <w:r w:rsidRPr="001C1910">
              <w:rPr>
                <w:b/>
                <w:sz w:val="20"/>
                <w:szCs w:val="20"/>
              </w:rPr>
              <w:t>Total Score</w:t>
            </w:r>
          </w:p>
        </w:tc>
        <w:tc>
          <w:tcPr>
            <w:tcW w:w="717" w:type="pct"/>
            <w:tcBorders>
              <w:bottom w:val="single" w:sz="4" w:space="0" w:color="auto"/>
            </w:tcBorders>
            <w:shd w:val="clear" w:color="auto" w:fill="C6D9F1" w:themeFill="text2" w:themeFillTint="33"/>
            <w:vAlign w:val="center"/>
          </w:tcPr>
          <w:p w14:paraId="6C2694BD" w14:textId="77777777" w:rsidR="004338F1" w:rsidRPr="001C1910" w:rsidRDefault="00DD1099" w:rsidP="004338F1">
            <w:pPr>
              <w:pStyle w:val="NoSpacing"/>
              <w:jc w:val="center"/>
              <w:rPr>
                <w:rFonts w:cstheme="minorHAnsi"/>
                <w:b/>
                <w:sz w:val="20"/>
                <w:szCs w:val="20"/>
              </w:rPr>
            </w:pPr>
            <w:r w:rsidRPr="001C1910">
              <w:rPr>
                <w:b/>
                <w:sz w:val="20"/>
                <w:szCs w:val="20"/>
              </w:rPr>
              <w:t>9</w:t>
            </w:r>
          </w:p>
        </w:tc>
        <w:tc>
          <w:tcPr>
            <w:tcW w:w="810" w:type="pct"/>
            <w:tcBorders>
              <w:bottom w:val="single" w:sz="4" w:space="0" w:color="auto"/>
            </w:tcBorders>
            <w:shd w:val="clear" w:color="auto" w:fill="C6D9F1" w:themeFill="text2" w:themeFillTint="33"/>
            <w:vAlign w:val="center"/>
          </w:tcPr>
          <w:p w14:paraId="1F24FED0" w14:textId="77777777" w:rsidR="004338F1" w:rsidRPr="001C1910" w:rsidRDefault="008C7097" w:rsidP="004338F1">
            <w:pPr>
              <w:pStyle w:val="NoSpacing"/>
              <w:jc w:val="center"/>
              <w:rPr>
                <w:b/>
                <w:sz w:val="20"/>
                <w:szCs w:val="20"/>
                <w:highlight w:val="yellow"/>
              </w:rPr>
            </w:pPr>
            <w:r w:rsidRPr="001C1910">
              <w:rPr>
                <w:b/>
                <w:sz w:val="20"/>
                <w:szCs w:val="20"/>
              </w:rPr>
              <w:t>No Data</w:t>
            </w:r>
          </w:p>
        </w:tc>
        <w:tc>
          <w:tcPr>
            <w:tcW w:w="735" w:type="pct"/>
            <w:tcBorders>
              <w:bottom w:val="single" w:sz="4" w:space="0" w:color="auto"/>
            </w:tcBorders>
            <w:shd w:val="clear" w:color="auto" w:fill="C6D9F1" w:themeFill="text2" w:themeFillTint="33"/>
            <w:vAlign w:val="center"/>
          </w:tcPr>
          <w:p w14:paraId="6950379E" w14:textId="77777777" w:rsidR="004338F1" w:rsidRPr="001C1910" w:rsidRDefault="008C7097" w:rsidP="004338F1">
            <w:pPr>
              <w:pStyle w:val="NoSpacing"/>
              <w:jc w:val="center"/>
              <w:rPr>
                <w:b/>
                <w:sz w:val="20"/>
                <w:szCs w:val="20"/>
                <w:highlight w:val="yellow"/>
              </w:rPr>
            </w:pPr>
            <w:r w:rsidRPr="001C1910">
              <w:rPr>
                <w:b/>
                <w:sz w:val="20"/>
                <w:szCs w:val="20"/>
              </w:rPr>
              <w:t>No Data</w:t>
            </w:r>
          </w:p>
        </w:tc>
      </w:tr>
      <w:tr w:rsidR="004338F1" w:rsidRPr="001C1910" w14:paraId="20227159" w14:textId="77777777" w:rsidTr="004338F1">
        <w:tc>
          <w:tcPr>
            <w:tcW w:w="835" w:type="pct"/>
            <w:vMerge/>
          </w:tcPr>
          <w:p w14:paraId="59C6989C" w14:textId="77777777" w:rsidR="004338F1" w:rsidRPr="001C1910" w:rsidRDefault="004338F1" w:rsidP="004338F1">
            <w:pPr>
              <w:pStyle w:val="NoSpacing"/>
              <w:rPr>
                <w:sz w:val="20"/>
                <w:szCs w:val="20"/>
              </w:rPr>
            </w:pPr>
          </w:p>
        </w:tc>
        <w:tc>
          <w:tcPr>
            <w:tcW w:w="522" w:type="pct"/>
            <w:vMerge w:val="restart"/>
            <w:vAlign w:val="center"/>
          </w:tcPr>
          <w:p w14:paraId="32D97715" w14:textId="77777777" w:rsidR="004338F1" w:rsidRPr="001C1910" w:rsidRDefault="004338F1" w:rsidP="004338F1">
            <w:pPr>
              <w:pStyle w:val="NoSpacing"/>
              <w:rPr>
                <w:sz w:val="20"/>
                <w:szCs w:val="20"/>
              </w:rPr>
            </w:pPr>
            <w:r w:rsidRPr="001C1910">
              <w:rPr>
                <w:sz w:val="20"/>
                <w:szCs w:val="20"/>
              </w:rPr>
              <w:t>RED1</w:t>
            </w:r>
          </w:p>
          <w:p w14:paraId="5BBA355F" w14:textId="77777777" w:rsidR="004338F1" w:rsidRPr="001C1910" w:rsidRDefault="004338F1" w:rsidP="004B3ED4">
            <w:pPr>
              <w:pStyle w:val="NoSpacing"/>
              <w:rPr>
                <w:sz w:val="20"/>
                <w:szCs w:val="20"/>
              </w:rPr>
            </w:pPr>
            <w:r w:rsidRPr="001C1910">
              <w:rPr>
                <w:sz w:val="20"/>
                <w:szCs w:val="20"/>
              </w:rPr>
              <w:t>(20</w:t>
            </w:r>
            <w:r w:rsidR="004B3ED4" w:rsidRPr="001C1910">
              <w:rPr>
                <w:sz w:val="20"/>
                <w:szCs w:val="20"/>
              </w:rPr>
              <w:t>08</w:t>
            </w:r>
            <w:r w:rsidRPr="001C1910">
              <w:rPr>
                <w:sz w:val="20"/>
                <w:szCs w:val="20"/>
              </w:rPr>
              <w:t>)</w:t>
            </w:r>
          </w:p>
          <w:p w14:paraId="119E6810" w14:textId="77777777" w:rsidR="00DD1099" w:rsidRPr="001C1910" w:rsidRDefault="00DD1099" w:rsidP="004B3ED4">
            <w:pPr>
              <w:pStyle w:val="NoSpacing"/>
              <w:rPr>
                <w:sz w:val="20"/>
                <w:szCs w:val="20"/>
              </w:rPr>
            </w:pPr>
            <w:proofErr w:type="spellStart"/>
            <w:r w:rsidRPr="001C1910">
              <w:rPr>
                <w:sz w:val="20"/>
                <w:szCs w:val="20"/>
              </w:rPr>
              <w:t>Simulidae</w:t>
            </w:r>
            <w:proofErr w:type="spellEnd"/>
          </w:p>
          <w:p w14:paraId="050AEC88" w14:textId="77777777" w:rsidR="00DD1099" w:rsidRPr="001C1910" w:rsidRDefault="00DD1099" w:rsidP="004B3ED4">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0F20D229" w14:textId="77777777" w:rsidR="00DD1099" w:rsidRPr="001C1910" w:rsidRDefault="00DD1099" w:rsidP="004B3ED4">
            <w:pPr>
              <w:pStyle w:val="NoSpacing"/>
              <w:rPr>
                <w:sz w:val="20"/>
                <w:szCs w:val="20"/>
              </w:rPr>
            </w:pPr>
          </w:p>
          <w:p w14:paraId="792B1D92" w14:textId="77777777" w:rsidR="00DD1099" w:rsidRPr="001C1910" w:rsidRDefault="00DD1099" w:rsidP="004B3ED4">
            <w:pPr>
              <w:pStyle w:val="NoSpacing"/>
              <w:rPr>
                <w:sz w:val="20"/>
                <w:szCs w:val="20"/>
              </w:rPr>
            </w:pPr>
            <w:r w:rsidRPr="001C1910">
              <w:rPr>
                <w:sz w:val="20"/>
                <w:szCs w:val="20"/>
              </w:rPr>
              <w:t>Great Plains Ecoregion</w:t>
            </w:r>
          </w:p>
        </w:tc>
        <w:tc>
          <w:tcPr>
            <w:tcW w:w="1381" w:type="pct"/>
            <w:shd w:val="clear" w:color="auto" w:fill="auto"/>
          </w:tcPr>
          <w:p w14:paraId="061A7077" w14:textId="77777777" w:rsidR="004338F1" w:rsidRPr="001C1910" w:rsidRDefault="004338F1" w:rsidP="004338F1">
            <w:pPr>
              <w:pStyle w:val="NoSpacing"/>
              <w:rPr>
                <w:sz w:val="20"/>
                <w:szCs w:val="20"/>
              </w:rPr>
            </w:pPr>
            <w:r w:rsidRPr="001C1910">
              <w:rPr>
                <w:sz w:val="20"/>
                <w:szCs w:val="20"/>
              </w:rPr>
              <w:t>Taxa Richness</w:t>
            </w:r>
          </w:p>
        </w:tc>
        <w:tc>
          <w:tcPr>
            <w:tcW w:w="717" w:type="pct"/>
            <w:tcBorders>
              <w:top w:val="single" w:sz="4" w:space="0" w:color="auto"/>
              <w:left w:val="nil"/>
              <w:bottom w:val="single" w:sz="4" w:space="0" w:color="auto"/>
              <w:right w:val="single" w:sz="4" w:space="0" w:color="auto"/>
            </w:tcBorders>
            <w:shd w:val="clear" w:color="auto" w:fill="auto"/>
            <w:vAlign w:val="bottom"/>
          </w:tcPr>
          <w:p w14:paraId="3F59339D" w14:textId="77777777" w:rsidR="004338F1" w:rsidRPr="001C1910" w:rsidRDefault="004338F1" w:rsidP="004338F1">
            <w:pPr>
              <w:pStyle w:val="NoSpacing"/>
              <w:jc w:val="center"/>
              <w:rPr>
                <w:rFonts w:cstheme="minorHAnsi"/>
                <w:sz w:val="20"/>
                <w:szCs w:val="20"/>
              </w:rPr>
            </w:pPr>
            <w:r w:rsidRPr="001C1910">
              <w:rPr>
                <w:rFonts w:ascii="Calibri" w:hAnsi="Calibri"/>
              </w:rPr>
              <w:t>20</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5C1DD238" w14:textId="77777777" w:rsidR="004338F1" w:rsidRPr="001C1910" w:rsidRDefault="004338F1" w:rsidP="004338F1">
            <w:pPr>
              <w:pStyle w:val="NoSpacing"/>
              <w:jc w:val="center"/>
              <w:rPr>
                <w:sz w:val="20"/>
                <w:szCs w:val="20"/>
              </w:rPr>
            </w:pPr>
            <w:r w:rsidRPr="001C1910">
              <w:rPr>
                <w:rFonts w:ascii="Calibri" w:hAnsi="Calibri"/>
              </w:rPr>
              <w:t>15.75</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7F16936B" w14:textId="77777777" w:rsidR="004338F1" w:rsidRPr="001C1910" w:rsidRDefault="004338F1" w:rsidP="004338F1">
            <w:pPr>
              <w:pStyle w:val="NoSpacing"/>
              <w:jc w:val="center"/>
              <w:rPr>
                <w:rFonts w:cstheme="minorHAnsi"/>
                <w:sz w:val="20"/>
                <w:szCs w:val="20"/>
              </w:rPr>
            </w:pPr>
            <w:r w:rsidRPr="001C1910">
              <w:rPr>
                <w:rFonts w:ascii="Calibri" w:hAnsi="Calibri"/>
              </w:rPr>
              <w:t>3.50</w:t>
            </w:r>
          </w:p>
        </w:tc>
      </w:tr>
      <w:tr w:rsidR="004338F1" w:rsidRPr="001C1910" w14:paraId="2DE69787" w14:textId="77777777" w:rsidTr="004338F1">
        <w:tc>
          <w:tcPr>
            <w:tcW w:w="835" w:type="pct"/>
            <w:vMerge/>
          </w:tcPr>
          <w:p w14:paraId="64633860" w14:textId="77777777" w:rsidR="004338F1" w:rsidRPr="001C1910" w:rsidRDefault="004338F1" w:rsidP="004338F1">
            <w:pPr>
              <w:pStyle w:val="NoSpacing"/>
              <w:rPr>
                <w:sz w:val="20"/>
                <w:szCs w:val="20"/>
                <w:highlight w:val="yellow"/>
              </w:rPr>
            </w:pPr>
          </w:p>
        </w:tc>
        <w:tc>
          <w:tcPr>
            <w:tcW w:w="522" w:type="pct"/>
            <w:vMerge/>
            <w:vAlign w:val="center"/>
          </w:tcPr>
          <w:p w14:paraId="4D769AEF" w14:textId="77777777" w:rsidR="004338F1" w:rsidRPr="001C1910" w:rsidRDefault="004338F1" w:rsidP="004338F1">
            <w:pPr>
              <w:pStyle w:val="NoSpacing"/>
              <w:rPr>
                <w:sz w:val="20"/>
                <w:szCs w:val="20"/>
                <w:highlight w:val="yellow"/>
              </w:rPr>
            </w:pPr>
          </w:p>
        </w:tc>
        <w:tc>
          <w:tcPr>
            <w:tcW w:w="1381" w:type="pct"/>
            <w:shd w:val="clear" w:color="auto" w:fill="auto"/>
          </w:tcPr>
          <w:p w14:paraId="5A22976B" w14:textId="77777777" w:rsidR="004338F1" w:rsidRPr="001C1910" w:rsidRDefault="004338F1" w:rsidP="004338F1">
            <w:pPr>
              <w:pStyle w:val="NoSpacing"/>
              <w:rPr>
                <w:sz w:val="20"/>
                <w:szCs w:val="20"/>
              </w:rPr>
            </w:pPr>
            <w:r w:rsidRPr="001C1910">
              <w:rPr>
                <w:sz w:val="20"/>
                <w:szCs w:val="20"/>
              </w:rPr>
              <w:t>EPT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7C17C07B" w14:textId="77777777" w:rsidR="004338F1" w:rsidRPr="001C1910" w:rsidRDefault="004338F1" w:rsidP="004338F1">
            <w:pPr>
              <w:pStyle w:val="NoSpacing"/>
              <w:jc w:val="center"/>
              <w:rPr>
                <w:rFonts w:cstheme="minorHAnsi"/>
                <w:sz w:val="20"/>
                <w:szCs w:val="20"/>
              </w:rPr>
            </w:pPr>
            <w:r w:rsidRPr="001C1910">
              <w:rPr>
                <w:rFonts w:ascii="Calibri" w:hAnsi="Calibri"/>
              </w:rPr>
              <w:t>3</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36401C01" w14:textId="77777777" w:rsidR="004338F1" w:rsidRPr="001C1910" w:rsidRDefault="004338F1" w:rsidP="004338F1">
            <w:pPr>
              <w:pStyle w:val="NoSpacing"/>
              <w:jc w:val="center"/>
              <w:rPr>
                <w:sz w:val="20"/>
                <w:szCs w:val="20"/>
              </w:rPr>
            </w:pPr>
            <w:r w:rsidRPr="001C1910">
              <w:rPr>
                <w:rFonts w:ascii="Calibri" w:hAnsi="Calibri"/>
              </w:rPr>
              <w:t>2.50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47F2CCD" w14:textId="77777777" w:rsidR="004338F1" w:rsidRPr="001C1910" w:rsidRDefault="004338F1" w:rsidP="004338F1">
            <w:pPr>
              <w:pStyle w:val="NoSpacing"/>
              <w:jc w:val="center"/>
              <w:rPr>
                <w:rFonts w:cstheme="minorHAnsi"/>
                <w:sz w:val="20"/>
                <w:szCs w:val="20"/>
              </w:rPr>
            </w:pPr>
            <w:r w:rsidRPr="001C1910">
              <w:rPr>
                <w:rFonts w:ascii="Calibri" w:hAnsi="Calibri"/>
              </w:rPr>
              <w:t>0.58</w:t>
            </w:r>
          </w:p>
        </w:tc>
      </w:tr>
      <w:tr w:rsidR="004338F1" w:rsidRPr="001C1910" w14:paraId="2F1A1786" w14:textId="77777777" w:rsidTr="004338F1">
        <w:tc>
          <w:tcPr>
            <w:tcW w:w="835" w:type="pct"/>
            <w:vMerge/>
          </w:tcPr>
          <w:p w14:paraId="024FF4D5" w14:textId="77777777" w:rsidR="004338F1" w:rsidRPr="001C1910" w:rsidRDefault="004338F1" w:rsidP="004338F1">
            <w:pPr>
              <w:pStyle w:val="NoSpacing"/>
              <w:rPr>
                <w:sz w:val="20"/>
                <w:szCs w:val="20"/>
                <w:highlight w:val="yellow"/>
              </w:rPr>
            </w:pPr>
          </w:p>
        </w:tc>
        <w:tc>
          <w:tcPr>
            <w:tcW w:w="522" w:type="pct"/>
            <w:vMerge/>
            <w:vAlign w:val="center"/>
          </w:tcPr>
          <w:p w14:paraId="50703A3D" w14:textId="77777777" w:rsidR="004338F1" w:rsidRPr="001C1910" w:rsidRDefault="004338F1" w:rsidP="004338F1">
            <w:pPr>
              <w:pStyle w:val="NoSpacing"/>
              <w:rPr>
                <w:sz w:val="20"/>
                <w:szCs w:val="20"/>
                <w:highlight w:val="yellow"/>
              </w:rPr>
            </w:pPr>
          </w:p>
        </w:tc>
        <w:tc>
          <w:tcPr>
            <w:tcW w:w="1381" w:type="pct"/>
            <w:shd w:val="clear" w:color="auto" w:fill="auto"/>
          </w:tcPr>
          <w:p w14:paraId="7C770C1A" w14:textId="77777777" w:rsidR="004338F1" w:rsidRPr="001C1910" w:rsidRDefault="004338F1" w:rsidP="004338F1">
            <w:pPr>
              <w:pStyle w:val="NoSpacing"/>
              <w:rPr>
                <w:sz w:val="20"/>
                <w:szCs w:val="20"/>
              </w:rPr>
            </w:pPr>
            <w:r w:rsidRPr="001C1910">
              <w:rPr>
                <w:sz w:val="20"/>
                <w:szCs w:val="20"/>
              </w:rPr>
              <w:t>% EPT</w:t>
            </w:r>
          </w:p>
        </w:tc>
        <w:tc>
          <w:tcPr>
            <w:tcW w:w="717" w:type="pct"/>
            <w:tcBorders>
              <w:top w:val="single" w:sz="4" w:space="0" w:color="auto"/>
              <w:left w:val="nil"/>
              <w:bottom w:val="single" w:sz="4" w:space="0" w:color="auto"/>
              <w:right w:val="single" w:sz="4" w:space="0" w:color="auto"/>
            </w:tcBorders>
            <w:shd w:val="clear" w:color="auto" w:fill="auto"/>
            <w:vAlign w:val="bottom"/>
          </w:tcPr>
          <w:p w14:paraId="7E183F65" w14:textId="77777777" w:rsidR="004338F1" w:rsidRPr="001C1910" w:rsidRDefault="004338F1" w:rsidP="004338F1">
            <w:pPr>
              <w:pStyle w:val="NoSpacing"/>
              <w:jc w:val="center"/>
              <w:rPr>
                <w:rFonts w:cstheme="minorHAnsi"/>
                <w:sz w:val="20"/>
                <w:szCs w:val="20"/>
              </w:rPr>
            </w:pPr>
            <w:r w:rsidRPr="001C1910">
              <w:rPr>
                <w:rFonts w:ascii="Calibri" w:hAnsi="Calibri"/>
              </w:rPr>
              <w:t>12%</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034512EF" w14:textId="77777777" w:rsidR="004338F1" w:rsidRPr="001C1910" w:rsidRDefault="004338F1" w:rsidP="004338F1">
            <w:pPr>
              <w:pStyle w:val="NoSpacing"/>
              <w:jc w:val="center"/>
              <w:rPr>
                <w:sz w:val="20"/>
                <w:szCs w:val="20"/>
              </w:rPr>
            </w:pPr>
            <w:r w:rsidRPr="001C1910">
              <w:rPr>
                <w:rFonts w:ascii="Calibri" w:hAnsi="Calibri"/>
              </w:rPr>
              <w:t>0.10</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0BF41D70" w14:textId="77777777" w:rsidR="004338F1" w:rsidRPr="001C1910" w:rsidRDefault="004338F1" w:rsidP="004338F1">
            <w:pPr>
              <w:pStyle w:val="NoSpacing"/>
              <w:jc w:val="center"/>
              <w:rPr>
                <w:rFonts w:cstheme="minorHAnsi"/>
                <w:sz w:val="20"/>
                <w:szCs w:val="20"/>
              </w:rPr>
            </w:pPr>
            <w:r w:rsidRPr="001C1910">
              <w:rPr>
                <w:rFonts w:ascii="Calibri" w:hAnsi="Calibri"/>
              </w:rPr>
              <w:t>0.07</w:t>
            </w:r>
          </w:p>
        </w:tc>
      </w:tr>
      <w:tr w:rsidR="004338F1" w:rsidRPr="001C1910" w14:paraId="18DDD607" w14:textId="77777777" w:rsidTr="004338F1">
        <w:tc>
          <w:tcPr>
            <w:tcW w:w="835" w:type="pct"/>
            <w:vMerge/>
          </w:tcPr>
          <w:p w14:paraId="1705453E" w14:textId="77777777" w:rsidR="004338F1" w:rsidRPr="001C1910" w:rsidRDefault="004338F1" w:rsidP="004338F1">
            <w:pPr>
              <w:pStyle w:val="NoSpacing"/>
              <w:rPr>
                <w:sz w:val="20"/>
                <w:szCs w:val="20"/>
                <w:highlight w:val="yellow"/>
              </w:rPr>
            </w:pPr>
          </w:p>
        </w:tc>
        <w:tc>
          <w:tcPr>
            <w:tcW w:w="522" w:type="pct"/>
            <w:vMerge/>
            <w:vAlign w:val="center"/>
          </w:tcPr>
          <w:p w14:paraId="403E1063" w14:textId="77777777" w:rsidR="004338F1" w:rsidRPr="001C1910" w:rsidRDefault="004338F1" w:rsidP="004338F1">
            <w:pPr>
              <w:pStyle w:val="NoSpacing"/>
              <w:rPr>
                <w:sz w:val="20"/>
                <w:szCs w:val="20"/>
                <w:highlight w:val="yellow"/>
              </w:rPr>
            </w:pPr>
          </w:p>
        </w:tc>
        <w:tc>
          <w:tcPr>
            <w:tcW w:w="1381" w:type="pct"/>
            <w:shd w:val="clear" w:color="auto" w:fill="auto"/>
          </w:tcPr>
          <w:p w14:paraId="28077248" w14:textId="77777777" w:rsidR="004338F1" w:rsidRPr="001C1910" w:rsidRDefault="004338F1" w:rsidP="004338F1">
            <w:pPr>
              <w:pStyle w:val="NoSpacing"/>
              <w:rPr>
                <w:sz w:val="20"/>
                <w:szCs w:val="20"/>
              </w:rPr>
            </w:pPr>
            <w:r w:rsidRPr="001C1910">
              <w:rPr>
                <w:sz w:val="20"/>
                <w:szCs w:val="20"/>
              </w:rPr>
              <w:t>Family Biotic Index</w:t>
            </w:r>
          </w:p>
        </w:tc>
        <w:tc>
          <w:tcPr>
            <w:tcW w:w="717" w:type="pct"/>
            <w:tcBorders>
              <w:top w:val="single" w:sz="4" w:space="0" w:color="auto"/>
              <w:left w:val="nil"/>
              <w:bottom w:val="single" w:sz="4" w:space="0" w:color="auto"/>
              <w:right w:val="single" w:sz="4" w:space="0" w:color="auto"/>
            </w:tcBorders>
            <w:shd w:val="clear" w:color="auto" w:fill="auto"/>
            <w:vAlign w:val="bottom"/>
          </w:tcPr>
          <w:p w14:paraId="40B7FAE4" w14:textId="77777777" w:rsidR="004338F1" w:rsidRPr="001C1910" w:rsidRDefault="004338F1" w:rsidP="004338F1">
            <w:pPr>
              <w:pStyle w:val="NoSpacing"/>
              <w:jc w:val="center"/>
              <w:rPr>
                <w:rFonts w:cstheme="minorHAnsi"/>
                <w:sz w:val="20"/>
                <w:szCs w:val="20"/>
              </w:rPr>
            </w:pPr>
            <w:r w:rsidRPr="001C1910">
              <w:rPr>
                <w:rFonts w:ascii="Calibri" w:hAnsi="Calibri"/>
              </w:rPr>
              <w:t>5.6</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6D20C249" w14:textId="77777777" w:rsidR="004338F1" w:rsidRPr="001C1910" w:rsidRDefault="004338F1" w:rsidP="004338F1">
            <w:pPr>
              <w:pStyle w:val="NoSpacing"/>
              <w:jc w:val="center"/>
              <w:rPr>
                <w:sz w:val="20"/>
                <w:szCs w:val="20"/>
              </w:rPr>
            </w:pPr>
            <w:r w:rsidRPr="001C1910">
              <w:rPr>
                <w:rFonts w:ascii="Calibri" w:hAnsi="Calibri"/>
              </w:rPr>
              <w:t>6.37</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1CCA52F9" w14:textId="77777777" w:rsidR="004338F1" w:rsidRPr="001C1910" w:rsidRDefault="004338F1" w:rsidP="004338F1">
            <w:pPr>
              <w:pStyle w:val="NoSpacing"/>
              <w:jc w:val="center"/>
              <w:rPr>
                <w:rFonts w:cstheme="minorHAnsi"/>
                <w:sz w:val="20"/>
                <w:szCs w:val="20"/>
              </w:rPr>
            </w:pPr>
            <w:r w:rsidRPr="001C1910">
              <w:rPr>
                <w:rFonts w:ascii="Calibri" w:hAnsi="Calibri"/>
              </w:rPr>
              <w:t>0.64</w:t>
            </w:r>
          </w:p>
        </w:tc>
      </w:tr>
      <w:tr w:rsidR="004338F1" w:rsidRPr="001C1910" w14:paraId="2E1230C0" w14:textId="77777777" w:rsidTr="004338F1">
        <w:tc>
          <w:tcPr>
            <w:tcW w:w="835" w:type="pct"/>
            <w:vMerge/>
          </w:tcPr>
          <w:p w14:paraId="11688D88" w14:textId="77777777" w:rsidR="004338F1" w:rsidRPr="001C1910" w:rsidRDefault="004338F1" w:rsidP="004338F1">
            <w:pPr>
              <w:pStyle w:val="NoSpacing"/>
              <w:rPr>
                <w:sz w:val="20"/>
                <w:szCs w:val="20"/>
                <w:highlight w:val="yellow"/>
              </w:rPr>
            </w:pPr>
          </w:p>
        </w:tc>
        <w:tc>
          <w:tcPr>
            <w:tcW w:w="522" w:type="pct"/>
            <w:vMerge/>
            <w:vAlign w:val="center"/>
          </w:tcPr>
          <w:p w14:paraId="730A5CB7" w14:textId="77777777" w:rsidR="004338F1" w:rsidRPr="001C1910" w:rsidRDefault="004338F1" w:rsidP="004338F1">
            <w:pPr>
              <w:pStyle w:val="NoSpacing"/>
              <w:rPr>
                <w:sz w:val="20"/>
                <w:szCs w:val="20"/>
                <w:highlight w:val="yellow"/>
              </w:rPr>
            </w:pPr>
          </w:p>
        </w:tc>
        <w:tc>
          <w:tcPr>
            <w:tcW w:w="1381" w:type="pct"/>
            <w:shd w:val="clear" w:color="auto" w:fill="auto"/>
          </w:tcPr>
          <w:p w14:paraId="6F93CF2A" w14:textId="77777777" w:rsidR="004338F1" w:rsidRPr="001C1910" w:rsidRDefault="004338F1" w:rsidP="004338F1">
            <w:pPr>
              <w:pStyle w:val="NoSpacing"/>
              <w:rPr>
                <w:sz w:val="20"/>
                <w:szCs w:val="20"/>
              </w:rPr>
            </w:pPr>
            <w:r w:rsidRPr="001C1910">
              <w:rPr>
                <w:sz w:val="20"/>
                <w:szCs w:val="20"/>
              </w:rPr>
              <w:t>% Dominant Family</w:t>
            </w:r>
          </w:p>
        </w:tc>
        <w:tc>
          <w:tcPr>
            <w:tcW w:w="717" w:type="pct"/>
            <w:tcBorders>
              <w:top w:val="single" w:sz="4" w:space="0" w:color="auto"/>
              <w:left w:val="nil"/>
              <w:bottom w:val="single" w:sz="4" w:space="0" w:color="auto"/>
              <w:right w:val="single" w:sz="4" w:space="0" w:color="auto"/>
            </w:tcBorders>
            <w:shd w:val="clear" w:color="auto" w:fill="auto"/>
            <w:vAlign w:val="bottom"/>
          </w:tcPr>
          <w:p w14:paraId="147F73AC" w14:textId="77777777" w:rsidR="004338F1" w:rsidRPr="001C1910" w:rsidRDefault="004338F1" w:rsidP="004338F1">
            <w:pPr>
              <w:pStyle w:val="NoSpacing"/>
              <w:jc w:val="center"/>
              <w:rPr>
                <w:rFonts w:cstheme="minorHAnsi"/>
                <w:sz w:val="20"/>
                <w:szCs w:val="20"/>
              </w:rPr>
            </w:pPr>
            <w:r w:rsidRPr="001C1910">
              <w:rPr>
                <w:rFonts w:ascii="Calibri" w:hAnsi="Calibri"/>
              </w:rPr>
              <w:t>37%</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7885593C" w14:textId="77777777" w:rsidR="004338F1" w:rsidRPr="001C1910" w:rsidRDefault="004338F1" w:rsidP="004338F1">
            <w:pPr>
              <w:pStyle w:val="NoSpacing"/>
              <w:jc w:val="center"/>
              <w:rPr>
                <w:sz w:val="20"/>
                <w:szCs w:val="20"/>
              </w:rPr>
            </w:pPr>
            <w:r w:rsidRPr="001C1910">
              <w:rPr>
                <w:rFonts w:ascii="Calibri" w:hAnsi="Calibri"/>
              </w:rPr>
              <w:t>0.39</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2EBD4524" w14:textId="77777777" w:rsidR="004338F1" w:rsidRPr="001C1910" w:rsidRDefault="004338F1" w:rsidP="004338F1">
            <w:pPr>
              <w:pStyle w:val="NoSpacing"/>
              <w:jc w:val="center"/>
              <w:rPr>
                <w:rFonts w:cstheme="minorHAnsi"/>
                <w:sz w:val="20"/>
                <w:szCs w:val="20"/>
              </w:rPr>
            </w:pPr>
            <w:r w:rsidRPr="001C1910">
              <w:rPr>
                <w:rFonts w:ascii="Calibri" w:hAnsi="Calibri"/>
              </w:rPr>
              <w:t>0.20</w:t>
            </w:r>
          </w:p>
        </w:tc>
      </w:tr>
      <w:tr w:rsidR="004338F1" w:rsidRPr="001C1910" w14:paraId="672140AC" w14:textId="77777777" w:rsidTr="004338F1">
        <w:tc>
          <w:tcPr>
            <w:tcW w:w="835" w:type="pct"/>
            <w:vMerge/>
          </w:tcPr>
          <w:p w14:paraId="0AE4F1D9" w14:textId="77777777" w:rsidR="004338F1" w:rsidRPr="001C1910" w:rsidRDefault="004338F1" w:rsidP="004338F1">
            <w:pPr>
              <w:pStyle w:val="NoSpacing"/>
              <w:rPr>
                <w:sz w:val="20"/>
                <w:szCs w:val="20"/>
                <w:highlight w:val="yellow"/>
              </w:rPr>
            </w:pPr>
          </w:p>
        </w:tc>
        <w:tc>
          <w:tcPr>
            <w:tcW w:w="522" w:type="pct"/>
            <w:vMerge/>
            <w:vAlign w:val="center"/>
          </w:tcPr>
          <w:p w14:paraId="0C1EB8E0" w14:textId="77777777" w:rsidR="004338F1" w:rsidRPr="001C1910" w:rsidRDefault="004338F1" w:rsidP="004338F1">
            <w:pPr>
              <w:pStyle w:val="NoSpacing"/>
              <w:rPr>
                <w:sz w:val="20"/>
                <w:szCs w:val="20"/>
                <w:highlight w:val="yellow"/>
              </w:rPr>
            </w:pPr>
          </w:p>
        </w:tc>
        <w:tc>
          <w:tcPr>
            <w:tcW w:w="1381" w:type="pct"/>
            <w:shd w:val="clear" w:color="auto" w:fill="auto"/>
          </w:tcPr>
          <w:p w14:paraId="11A70ED8" w14:textId="77777777" w:rsidR="004338F1" w:rsidRPr="001C1910" w:rsidRDefault="004338F1" w:rsidP="004338F1">
            <w:pPr>
              <w:pStyle w:val="NoSpacing"/>
              <w:rPr>
                <w:sz w:val="20"/>
                <w:szCs w:val="20"/>
              </w:rPr>
            </w:pPr>
            <w:r w:rsidRPr="001C1910">
              <w:rPr>
                <w:sz w:val="20"/>
                <w:szCs w:val="20"/>
              </w:rPr>
              <w:t>% Dipteran &amp; Non-insects</w:t>
            </w:r>
          </w:p>
        </w:tc>
        <w:tc>
          <w:tcPr>
            <w:tcW w:w="717" w:type="pct"/>
            <w:tcBorders>
              <w:top w:val="single" w:sz="4" w:space="0" w:color="auto"/>
              <w:left w:val="nil"/>
              <w:bottom w:val="single" w:sz="4" w:space="0" w:color="auto"/>
              <w:right w:val="single" w:sz="4" w:space="0" w:color="auto"/>
            </w:tcBorders>
            <w:shd w:val="clear" w:color="auto" w:fill="auto"/>
            <w:vAlign w:val="bottom"/>
          </w:tcPr>
          <w:p w14:paraId="50F1210D" w14:textId="77777777" w:rsidR="004338F1" w:rsidRPr="001C1910" w:rsidRDefault="004338F1" w:rsidP="004338F1">
            <w:pPr>
              <w:pStyle w:val="NoSpacing"/>
              <w:jc w:val="center"/>
              <w:rPr>
                <w:rFonts w:cstheme="minorHAnsi"/>
                <w:sz w:val="20"/>
                <w:szCs w:val="20"/>
              </w:rPr>
            </w:pPr>
            <w:r w:rsidRPr="001C1910">
              <w:rPr>
                <w:rFonts w:ascii="Calibri" w:hAnsi="Calibri"/>
              </w:rPr>
              <w:t>75%</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4D8DCC7C" w14:textId="77777777" w:rsidR="004338F1" w:rsidRPr="001C1910" w:rsidRDefault="004338F1" w:rsidP="004338F1">
            <w:pPr>
              <w:pStyle w:val="NoSpacing"/>
              <w:jc w:val="center"/>
              <w:rPr>
                <w:sz w:val="20"/>
                <w:szCs w:val="20"/>
              </w:rPr>
            </w:pPr>
            <w:r w:rsidRPr="001C1910">
              <w:rPr>
                <w:rFonts w:ascii="Calibri" w:hAnsi="Calibri"/>
              </w:rPr>
              <w:t>0.66</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53EA85F1" w14:textId="77777777" w:rsidR="004338F1" w:rsidRPr="001C1910" w:rsidRDefault="004338F1" w:rsidP="004338F1">
            <w:pPr>
              <w:pStyle w:val="NoSpacing"/>
              <w:jc w:val="center"/>
              <w:rPr>
                <w:rFonts w:cstheme="minorHAnsi"/>
                <w:sz w:val="20"/>
                <w:szCs w:val="20"/>
              </w:rPr>
            </w:pPr>
            <w:r w:rsidRPr="001C1910">
              <w:rPr>
                <w:rFonts w:ascii="Calibri" w:hAnsi="Calibri"/>
              </w:rPr>
              <w:t>0.13</w:t>
            </w:r>
          </w:p>
        </w:tc>
      </w:tr>
      <w:tr w:rsidR="004338F1" w:rsidRPr="001C1910" w14:paraId="0C3794C8" w14:textId="77777777" w:rsidTr="004338F1">
        <w:tc>
          <w:tcPr>
            <w:tcW w:w="835" w:type="pct"/>
            <w:vMerge/>
          </w:tcPr>
          <w:p w14:paraId="01BAE353" w14:textId="77777777" w:rsidR="004338F1" w:rsidRPr="001C1910" w:rsidRDefault="004338F1" w:rsidP="004338F1">
            <w:pPr>
              <w:pStyle w:val="NoSpacing"/>
              <w:rPr>
                <w:sz w:val="20"/>
                <w:szCs w:val="20"/>
                <w:highlight w:val="yellow"/>
              </w:rPr>
            </w:pPr>
          </w:p>
        </w:tc>
        <w:tc>
          <w:tcPr>
            <w:tcW w:w="522" w:type="pct"/>
            <w:vMerge/>
            <w:vAlign w:val="center"/>
          </w:tcPr>
          <w:p w14:paraId="79AF9CA6" w14:textId="77777777" w:rsidR="004338F1" w:rsidRPr="001C1910" w:rsidRDefault="004338F1" w:rsidP="004338F1">
            <w:pPr>
              <w:pStyle w:val="NoSpacing"/>
              <w:rPr>
                <w:sz w:val="20"/>
                <w:szCs w:val="20"/>
                <w:highlight w:val="yellow"/>
              </w:rPr>
            </w:pPr>
          </w:p>
        </w:tc>
        <w:tc>
          <w:tcPr>
            <w:tcW w:w="1381" w:type="pct"/>
            <w:shd w:val="clear" w:color="auto" w:fill="auto"/>
          </w:tcPr>
          <w:p w14:paraId="611980AB" w14:textId="77777777" w:rsidR="004338F1" w:rsidRPr="001C1910" w:rsidRDefault="004338F1" w:rsidP="004338F1">
            <w:pPr>
              <w:pStyle w:val="NoSpacing"/>
              <w:rPr>
                <w:sz w:val="20"/>
                <w:szCs w:val="20"/>
              </w:rPr>
            </w:pPr>
            <w:r w:rsidRPr="001C1910">
              <w:rPr>
                <w:sz w:val="20"/>
                <w:szCs w:val="20"/>
              </w:rPr>
              <w:t>% Collector Gatherers</w:t>
            </w:r>
          </w:p>
        </w:tc>
        <w:tc>
          <w:tcPr>
            <w:tcW w:w="717" w:type="pct"/>
            <w:tcBorders>
              <w:top w:val="single" w:sz="4" w:space="0" w:color="auto"/>
              <w:left w:val="nil"/>
              <w:bottom w:val="single" w:sz="4" w:space="0" w:color="auto"/>
              <w:right w:val="single" w:sz="4" w:space="0" w:color="auto"/>
            </w:tcBorders>
            <w:shd w:val="clear" w:color="auto" w:fill="auto"/>
            <w:vAlign w:val="bottom"/>
          </w:tcPr>
          <w:p w14:paraId="2A6A1456" w14:textId="77777777" w:rsidR="004338F1" w:rsidRPr="001C1910" w:rsidRDefault="004338F1" w:rsidP="004338F1">
            <w:pPr>
              <w:pStyle w:val="NoSpacing"/>
              <w:jc w:val="center"/>
              <w:rPr>
                <w:rFonts w:cstheme="minorHAnsi"/>
                <w:sz w:val="20"/>
                <w:szCs w:val="20"/>
              </w:rPr>
            </w:pPr>
            <w:r w:rsidRPr="001C1910">
              <w:rPr>
                <w:rFonts w:ascii="Calibri" w:hAnsi="Calibri"/>
              </w:rPr>
              <w:t>46%</w:t>
            </w:r>
          </w:p>
        </w:tc>
        <w:tc>
          <w:tcPr>
            <w:tcW w:w="810" w:type="pct"/>
            <w:tcBorders>
              <w:top w:val="single" w:sz="4" w:space="0" w:color="auto"/>
              <w:left w:val="single" w:sz="4" w:space="0" w:color="auto"/>
              <w:bottom w:val="single" w:sz="4" w:space="0" w:color="auto"/>
              <w:right w:val="single" w:sz="4" w:space="0" w:color="auto"/>
            </w:tcBorders>
            <w:shd w:val="clear" w:color="auto" w:fill="auto"/>
            <w:vAlign w:val="bottom"/>
          </w:tcPr>
          <w:p w14:paraId="429AF684" w14:textId="77777777" w:rsidR="004338F1" w:rsidRPr="001C1910" w:rsidRDefault="004338F1" w:rsidP="004338F1">
            <w:pPr>
              <w:pStyle w:val="NoSpacing"/>
              <w:jc w:val="center"/>
              <w:rPr>
                <w:sz w:val="20"/>
                <w:szCs w:val="20"/>
              </w:rPr>
            </w:pPr>
            <w:r w:rsidRPr="001C1910">
              <w:rPr>
                <w:rFonts w:ascii="Calibri" w:hAnsi="Calibri"/>
              </w:rPr>
              <w:t>0.58</w:t>
            </w:r>
          </w:p>
        </w:tc>
        <w:tc>
          <w:tcPr>
            <w:tcW w:w="735" w:type="pct"/>
            <w:tcBorders>
              <w:top w:val="single" w:sz="4" w:space="0" w:color="auto"/>
              <w:left w:val="single" w:sz="4" w:space="0" w:color="auto"/>
              <w:bottom w:val="single" w:sz="4" w:space="0" w:color="auto"/>
              <w:right w:val="single" w:sz="4" w:space="0" w:color="auto"/>
            </w:tcBorders>
            <w:shd w:val="clear" w:color="auto" w:fill="auto"/>
            <w:vAlign w:val="bottom"/>
          </w:tcPr>
          <w:p w14:paraId="4DF00689" w14:textId="77777777" w:rsidR="004338F1" w:rsidRPr="001C1910" w:rsidRDefault="004338F1" w:rsidP="004338F1">
            <w:pPr>
              <w:pStyle w:val="NoSpacing"/>
              <w:jc w:val="center"/>
              <w:rPr>
                <w:rFonts w:cstheme="minorHAnsi"/>
                <w:sz w:val="20"/>
                <w:szCs w:val="20"/>
              </w:rPr>
            </w:pPr>
            <w:r w:rsidRPr="001C1910">
              <w:rPr>
                <w:rFonts w:ascii="Calibri" w:hAnsi="Calibri"/>
              </w:rPr>
              <w:t>0.20</w:t>
            </w:r>
          </w:p>
        </w:tc>
      </w:tr>
      <w:tr w:rsidR="004338F1" w:rsidRPr="001C1910" w14:paraId="606DA595" w14:textId="77777777" w:rsidTr="00A41DAC">
        <w:tc>
          <w:tcPr>
            <w:tcW w:w="835" w:type="pct"/>
            <w:vMerge/>
          </w:tcPr>
          <w:p w14:paraId="4B537C6B" w14:textId="77777777" w:rsidR="004338F1" w:rsidRPr="001C1910" w:rsidRDefault="004338F1" w:rsidP="004338F1">
            <w:pPr>
              <w:pStyle w:val="NoSpacing"/>
              <w:rPr>
                <w:sz w:val="20"/>
                <w:szCs w:val="20"/>
                <w:highlight w:val="yellow"/>
              </w:rPr>
            </w:pPr>
          </w:p>
        </w:tc>
        <w:tc>
          <w:tcPr>
            <w:tcW w:w="522" w:type="pct"/>
            <w:vMerge/>
            <w:vAlign w:val="center"/>
          </w:tcPr>
          <w:p w14:paraId="5CD904D0" w14:textId="77777777" w:rsidR="004338F1" w:rsidRPr="001C1910" w:rsidRDefault="004338F1" w:rsidP="004338F1">
            <w:pPr>
              <w:pStyle w:val="NoSpacing"/>
              <w:rPr>
                <w:sz w:val="20"/>
                <w:szCs w:val="20"/>
                <w:highlight w:val="yellow"/>
              </w:rPr>
            </w:pPr>
          </w:p>
        </w:tc>
        <w:tc>
          <w:tcPr>
            <w:tcW w:w="1381" w:type="pct"/>
            <w:shd w:val="clear" w:color="auto" w:fill="C6D9F1" w:themeFill="text2" w:themeFillTint="33"/>
          </w:tcPr>
          <w:p w14:paraId="0C9A87A4" w14:textId="77777777" w:rsidR="004338F1" w:rsidRPr="001C1910" w:rsidRDefault="004338F1" w:rsidP="004338F1">
            <w:pPr>
              <w:pStyle w:val="NoSpacing"/>
              <w:rPr>
                <w:b/>
                <w:sz w:val="20"/>
                <w:szCs w:val="20"/>
              </w:rPr>
            </w:pPr>
            <w:r w:rsidRPr="001C1910">
              <w:rPr>
                <w:b/>
                <w:sz w:val="20"/>
                <w:szCs w:val="20"/>
              </w:rPr>
              <w:t>Total Score</w:t>
            </w:r>
          </w:p>
          <w:p w14:paraId="1F525D85" w14:textId="77777777" w:rsidR="00DD1099" w:rsidRPr="001C1910" w:rsidRDefault="00DD1099" w:rsidP="004338F1">
            <w:pPr>
              <w:pStyle w:val="NoSpacing"/>
              <w:rPr>
                <w:sz w:val="20"/>
                <w:szCs w:val="20"/>
              </w:rPr>
            </w:pPr>
            <w:r w:rsidRPr="001C1910">
              <w:rPr>
                <w:b/>
                <w:sz w:val="20"/>
                <w:szCs w:val="20"/>
              </w:rPr>
              <w:t>Max Score = 21</w:t>
            </w:r>
          </w:p>
        </w:tc>
        <w:tc>
          <w:tcPr>
            <w:tcW w:w="717" w:type="pct"/>
            <w:shd w:val="clear" w:color="auto" w:fill="C6D9F1" w:themeFill="text2" w:themeFillTint="33"/>
            <w:vAlign w:val="center"/>
          </w:tcPr>
          <w:p w14:paraId="35DA80F9" w14:textId="77777777" w:rsidR="004338F1" w:rsidRPr="001C1910" w:rsidRDefault="004338F1" w:rsidP="004338F1">
            <w:pPr>
              <w:pStyle w:val="NoSpacing"/>
              <w:jc w:val="center"/>
              <w:rPr>
                <w:rFonts w:cstheme="minorHAnsi"/>
                <w:b/>
                <w:sz w:val="20"/>
                <w:szCs w:val="20"/>
              </w:rPr>
            </w:pPr>
            <w:r w:rsidRPr="001C1910">
              <w:rPr>
                <w:rFonts w:cstheme="minorHAnsi"/>
                <w:b/>
                <w:sz w:val="20"/>
                <w:szCs w:val="20"/>
              </w:rPr>
              <w:t>18</w:t>
            </w:r>
          </w:p>
        </w:tc>
        <w:tc>
          <w:tcPr>
            <w:tcW w:w="810" w:type="pct"/>
            <w:shd w:val="clear" w:color="auto" w:fill="C6D9F1" w:themeFill="text2" w:themeFillTint="33"/>
            <w:vAlign w:val="center"/>
          </w:tcPr>
          <w:p w14:paraId="1A929924" w14:textId="77777777" w:rsidR="004338F1" w:rsidRPr="001C1910" w:rsidRDefault="004338F1" w:rsidP="004338F1">
            <w:pPr>
              <w:pStyle w:val="NoSpacing"/>
              <w:jc w:val="center"/>
              <w:rPr>
                <w:b/>
                <w:sz w:val="20"/>
                <w:szCs w:val="20"/>
              </w:rPr>
            </w:pPr>
            <w:r w:rsidRPr="001C1910">
              <w:rPr>
                <w:b/>
                <w:sz w:val="20"/>
                <w:szCs w:val="20"/>
              </w:rPr>
              <w:t>15.75</w:t>
            </w:r>
          </w:p>
        </w:tc>
        <w:tc>
          <w:tcPr>
            <w:tcW w:w="735" w:type="pct"/>
            <w:shd w:val="clear" w:color="auto" w:fill="C6D9F1" w:themeFill="text2" w:themeFillTint="33"/>
            <w:vAlign w:val="center"/>
          </w:tcPr>
          <w:p w14:paraId="0509B4E7" w14:textId="77777777" w:rsidR="004338F1" w:rsidRPr="001C1910" w:rsidRDefault="004338F1" w:rsidP="004338F1">
            <w:pPr>
              <w:pStyle w:val="NoSpacing"/>
              <w:jc w:val="center"/>
              <w:rPr>
                <w:rFonts w:cstheme="minorHAnsi"/>
                <w:b/>
                <w:sz w:val="20"/>
                <w:szCs w:val="20"/>
              </w:rPr>
            </w:pPr>
            <w:r w:rsidRPr="001C1910">
              <w:rPr>
                <w:rFonts w:cstheme="minorHAnsi"/>
                <w:b/>
                <w:sz w:val="20"/>
                <w:szCs w:val="20"/>
              </w:rPr>
              <w:t>5.12</w:t>
            </w:r>
          </w:p>
        </w:tc>
      </w:tr>
    </w:tbl>
    <w:p w14:paraId="697630A6" w14:textId="77777777" w:rsidR="00EC08DE" w:rsidRDefault="00EC08DE" w:rsidP="00E61194">
      <w:pPr>
        <w:pStyle w:val="Caption"/>
        <w:keepNext/>
        <w:jc w:val="center"/>
        <w:rPr>
          <w:sz w:val="22"/>
        </w:rPr>
      </w:pPr>
    </w:p>
    <w:p w14:paraId="7635433E" w14:textId="77777777" w:rsidR="00EC08DE" w:rsidRPr="00EC08DE" w:rsidRDefault="00EC08DE" w:rsidP="00EC08DE">
      <w:pPr>
        <w:pStyle w:val="Caption"/>
        <w:keepNext/>
        <w:jc w:val="center"/>
        <w:rPr>
          <w:sz w:val="22"/>
        </w:rPr>
      </w:pPr>
      <w:bookmarkStart w:id="2676" w:name="_Toc253843569"/>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12</w:t>
      </w:r>
      <w:r w:rsidRPr="00FC052A">
        <w:rPr>
          <w:sz w:val="22"/>
        </w:rPr>
        <w:fldChar w:fldCharType="end"/>
      </w:r>
      <w:r>
        <w:rPr>
          <w:sz w:val="22"/>
        </w:rPr>
        <w:t>.</w:t>
      </w:r>
      <w:proofErr w:type="gramEnd"/>
      <w:r>
        <w:rPr>
          <w:sz w:val="22"/>
        </w:rPr>
        <w:t xml:space="preserve">  Pass Creek Stations</w:t>
      </w:r>
      <w:bookmarkEnd w:id="2676"/>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490"/>
        <w:gridCol w:w="1413"/>
        <w:gridCol w:w="2524"/>
        <w:gridCol w:w="1270"/>
        <w:gridCol w:w="1445"/>
        <w:gridCol w:w="1304"/>
      </w:tblGrid>
      <w:tr w:rsidR="008A366C" w:rsidRPr="001C1910" w14:paraId="7C5B50D3" w14:textId="77777777" w:rsidTr="00DD1099">
        <w:trPr>
          <w:tblHeader/>
        </w:trPr>
        <w:tc>
          <w:tcPr>
            <w:tcW w:w="789" w:type="pct"/>
            <w:vAlign w:val="center"/>
          </w:tcPr>
          <w:p w14:paraId="746193C9" w14:textId="77777777" w:rsidR="008A366C" w:rsidRPr="001C1910" w:rsidRDefault="008A366C" w:rsidP="008A366C">
            <w:pPr>
              <w:pStyle w:val="NoSpacing"/>
              <w:jc w:val="center"/>
              <w:rPr>
                <w:b/>
                <w:sz w:val="20"/>
                <w:szCs w:val="20"/>
              </w:rPr>
            </w:pPr>
            <w:proofErr w:type="spellStart"/>
            <w:r w:rsidRPr="001C1910">
              <w:rPr>
                <w:b/>
                <w:sz w:val="20"/>
                <w:szCs w:val="20"/>
              </w:rPr>
              <w:t>Waterbody</w:t>
            </w:r>
            <w:proofErr w:type="spellEnd"/>
          </w:p>
        </w:tc>
        <w:tc>
          <w:tcPr>
            <w:tcW w:w="748" w:type="pct"/>
            <w:vAlign w:val="center"/>
          </w:tcPr>
          <w:p w14:paraId="5E6F865F" w14:textId="77777777" w:rsidR="008A366C" w:rsidRPr="001C1910" w:rsidRDefault="008A366C" w:rsidP="008A366C">
            <w:pPr>
              <w:pStyle w:val="NoSpacing"/>
              <w:jc w:val="center"/>
              <w:rPr>
                <w:b/>
                <w:sz w:val="20"/>
                <w:szCs w:val="20"/>
              </w:rPr>
            </w:pPr>
            <w:r w:rsidRPr="001C1910">
              <w:rPr>
                <w:b/>
                <w:sz w:val="20"/>
                <w:szCs w:val="20"/>
              </w:rPr>
              <w:t>Site #</w:t>
            </w:r>
          </w:p>
        </w:tc>
        <w:tc>
          <w:tcPr>
            <w:tcW w:w="1336" w:type="pct"/>
            <w:vAlign w:val="center"/>
          </w:tcPr>
          <w:p w14:paraId="7782CA31" w14:textId="77777777" w:rsidR="008A366C" w:rsidRPr="001C1910" w:rsidRDefault="008A366C" w:rsidP="008A366C">
            <w:pPr>
              <w:pStyle w:val="NoSpacing"/>
              <w:jc w:val="center"/>
              <w:rPr>
                <w:b/>
                <w:sz w:val="20"/>
                <w:szCs w:val="20"/>
              </w:rPr>
            </w:pPr>
            <w:r w:rsidRPr="001C1910">
              <w:rPr>
                <w:b/>
                <w:sz w:val="20"/>
                <w:szCs w:val="20"/>
              </w:rPr>
              <w:t>Parameter</w:t>
            </w:r>
          </w:p>
        </w:tc>
        <w:tc>
          <w:tcPr>
            <w:tcW w:w="672" w:type="pct"/>
            <w:vAlign w:val="center"/>
          </w:tcPr>
          <w:p w14:paraId="6F93B847" w14:textId="77777777" w:rsidR="008A366C" w:rsidRPr="001C1910" w:rsidRDefault="008A366C" w:rsidP="008A366C">
            <w:pPr>
              <w:pStyle w:val="NoSpacing"/>
              <w:jc w:val="center"/>
              <w:rPr>
                <w:b/>
                <w:sz w:val="20"/>
                <w:szCs w:val="20"/>
              </w:rPr>
            </w:pPr>
            <w:r w:rsidRPr="001C1910">
              <w:rPr>
                <w:b/>
                <w:sz w:val="20"/>
                <w:szCs w:val="20"/>
              </w:rPr>
              <w:t>Value</w:t>
            </w:r>
          </w:p>
        </w:tc>
        <w:tc>
          <w:tcPr>
            <w:tcW w:w="765" w:type="pct"/>
            <w:vAlign w:val="center"/>
          </w:tcPr>
          <w:p w14:paraId="11116D03" w14:textId="77777777" w:rsidR="008A366C" w:rsidRPr="001C1910" w:rsidRDefault="008A366C" w:rsidP="008A366C">
            <w:pPr>
              <w:pStyle w:val="NoSpacing"/>
              <w:jc w:val="center"/>
              <w:rPr>
                <w:b/>
                <w:sz w:val="20"/>
                <w:szCs w:val="20"/>
              </w:rPr>
            </w:pPr>
            <w:r w:rsidRPr="001C1910">
              <w:rPr>
                <w:b/>
                <w:sz w:val="20"/>
                <w:szCs w:val="20"/>
              </w:rPr>
              <w:t>Mean</w:t>
            </w:r>
          </w:p>
        </w:tc>
        <w:tc>
          <w:tcPr>
            <w:tcW w:w="690" w:type="pct"/>
            <w:vAlign w:val="center"/>
          </w:tcPr>
          <w:p w14:paraId="648FD13F" w14:textId="77777777" w:rsidR="008A366C" w:rsidRPr="001C1910" w:rsidRDefault="008A366C" w:rsidP="008A366C">
            <w:pPr>
              <w:pStyle w:val="NoSpacing"/>
              <w:jc w:val="center"/>
              <w:rPr>
                <w:b/>
                <w:sz w:val="20"/>
                <w:szCs w:val="20"/>
              </w:rPr>
            </w:pPr>
            <w:proofErr w:type="spellStart"/>
            <w:r w:rsidRPr="001C1910">
              <w:rPr>
                <w:b/>
                <w:sz w:val="20"/>
                <w:szCs w:val="20"/>
              </w:rPr>
              <w:t>StDev</w:t>
            </w:r>
            <w:proofErr w:type="spellEnd"/>
          </w:p>
        </w:tc>
      </w:tr>
      <w:tr w:rsidR="008A366C" w:rsidRPr="001C1910" w14:paraId="6F839A96" w14:textId="77777777" w:rsidTr="00DD1099">
        <w:tc>
          <w:tcPr>
            <w:tcW w:w="789" w:type="pct"/>
            <w:vMerge w:val="restart"/>
          </w:tcPr>
          <w:p w14:paraId="5638A0EB" w14:textId="77777777" w:rsidR="008A366C" w:rsidRPr="001C1910" w:rsidRDefault="008A366C" w:rsidP="008A366C">
            <w:pPr>
              <w:pStyle w:val="NoSpacing"/>
              <w:rPr>
                <w:sz w:val="20"/>
                <w:szCs w:val="20"/>
              </w:rPr>
            </w:pPr>
            <w:r w:rsidRPr="001C1910">
              <w:rPr>
                <w:sz w:val="20"/>
                <w:szCs w:val="20"/>
              </w:rPr>
              <w:t>Pass Creek</w:t>
            </w:r>
          </w:p>
        </w:tc>
        <w:tc>
          <w:tcPr>
            <w:tcW w:w="748" w:type="pct"/>
            <w:vMerge w:val="restart"/>
            <w:vAlign w:val="center"/>
          </w:tcPr>
          <w:p w14:paraId="5582315C" w14:textId="77777777" w:rsidR="008A366C" w:rsidRPr="001C1910" w:rsidRDefault="008A366C" w:rsidP="008A366C">
            <w:pPr>
              <w:pStyle w:val="NoSpacing"/>
              <w:rPr>
                <w:sz w:val="20"/>
                <w:szCs w:val="20"/>
              </w:rPr>
            </w:pPr>
            <w:r w:rsidRPr="001C1910">
              <w:rPr>
                <w:sz w:val="20"/>
                <w:szCs w:val="20"/>
              </w:rPr>
              <w:t>PAS1</w:t>
            </w:r>
          </w:p>
          <w:p w14:paraId="7EAC7607" w14:textId="77777777" w:rsidR="008A366C" w:rsidRPr="001C1910" w:rsidRDefault="008A366C" w:rsidP="008A366C">
            <w:pPr>
              <w:pStyle w:val="NoSpacing"/>
              <w:rPr>
                <w:sz w:val="20"/>
                <w:szCs w:val="20"/>
              </w:rPr>
            </w:pPr>
            <w:r w:rsidRPr="001C1910">
              <w:rPr>
                <w:sz w:val="20"/>
                <w:szCs w:val="20"/>
              </w:rPr>
              <w:t>(2010)</w:t>
            </w:r>
          </w:p>
          <w:p w14:paraId="3938E20E" w14:textId="77777777" w:rsidR="008A366C" w:rsidRPr="001C1910" w:rsidRDefault="008A366C" w:rsidP="008A366C">
            <w:pPr>
              <w:pStyle w:val="NoSpacing"/>
              <w:rPr>
                <w:sz w:val="20"/>
                <w:szCs w:val="20"/>
              </w:rPr>
            </w:pPr>
            <w:proofErr w:type="spellStart"/>
            <w:r w:rsidRPr="001C1910">
              <w:rPr>
                <w:sz w:val="20"/>
                <w:szCs w:val="20"/>
              </w:rPr>
              <w:t>Leptoceridae</w:t>
            </w:r>
            <w:proofErr w:type="spellEnd"/>
          </w:p>
          <w:p w14:paraId="56450222" w14:textId="77777777" w:rsidR="008A366C" w:rsidRPr="001C1910" w:rsidRDefault="008A366C" w:rsidP="008A366C">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306FC465" w14:textId="77777777" w:rsidR="00DD1099" w:rsidRPr="001C1910" w:rsidRDefault="00DD1099" w:rsidP="008A366C">
            <w:pPr>
              <w:pStyle w:val="NoSpacing"/>
              <w:rPr>
                <w:sz w:val="20"/>
                <w:szCs w:val="20"/>
              </w:rPr>
            </w:pPr>
          </w:p>
          <w:p w14:paraId="4ACE1BB3" w14:textId="77777777" w:rsidR="00DD1099" w:rsidRPr="001C1910" w:rsidRDefault="00DD1099" w:rsidP="008A366C">
            <w:pPr>
              <w:pStyle w:val="NoSpacing"/>
              <w:rPr>
                <w:sz w:val="20"/>
                <w:szCs w:val="20"/>
              </w:rPr>
            </w:pPr>
            <w:r w:rsidRPr="001C1910">
              <w:rPr>
                <w:sz w:val="20"/>
                <w:szCs w:val="20"/>
              </w:rPr>
              <w:t>High Plains Ecoregion</w:t>
            </w:r>
          </w:p>
          <w:p w14:paraId="60098707" w14:textId="77777777" w:rsidR="00DD1099" w:rsidRPr="001C1910" w:rsidRDefault="00DD1099" w:rsidP="008A366C">
            <w:pPr>
              <w:pStyle w:val="NoSpacing"/>
              <w:rPr>
                <w:sz w:val="20"/>
                <w:szCs w:val="20"/>
              </w:rPr>
            </w:pPr>
          </w:p>
        </w:tc>
        <w:tc>
          <w:tcPr>
            <w:tcW w:w="1336" w:type="pct"/>
          </w:tcPr>
          <w:p w14:paraId="688E120C" w14:textId="77777777" w:rsidR="008A366C" w:rsidRPr="001C1910" w:rsidRDefault="008A366C" w:rsidP="008A366C">
            <w:pPr>
              <w:pStyle w:val="NoSpacing"/>
              <w:rPr>
                <w:sz w:val="20"/>
                <w:szCs w:val="20"/>
              </w:rPr>
            </w:pPr>
            <w:r w:rsidRPr="001C1910">
              <w:rPr>
                <w:sz w:val="20"/>
                <w:szCs w:val="20"/>
              </w:rPr>
              <w:t>Taxa Richness</w:t>
            </w:r>
          </w:p>
        </w:tc>
        <w:tc>
          <w:tcPr>
            <w:tcW w:w="672" w:type="pct"/>
            <w:vAlign w:val="center"/>
          </w:tcPr>
          <w:p w14:paraId="2D5755E4" w14:textId="77777777" w:rsidR="008A366C" w:rsidRPr="001C1910" w:rsidRDefault="001C1221" w:rsidP="008A366C">
            <w:pPr>
              <w:pStyle w:val="NoSpacing"/>
              <w:jc w:val="center"/>
              <w:rPr>
                <w:sz w:val="20"/>
                <w:szCs w:val="20"/>
              </w:rPr>
            </w:pPr>
            <w:r w:rsidRPr="001C1910">
              <w:rPr>
                <w:rFonts w:cstheme="minorHAnsi"/>
                <w:sz w:val="20"/>
                <w:szCs w:val="20"/>
              </w:rPr>
              <w:t>16</w:t>
            </w:r>
          </w:p>
        </w:tc>
        <w:tc>
          <w:tcPr>
            <w:tcW w:w="765" w:type="pct"/>
            <w:vAlign w:val="center"/>
          </w:tcPr>
          <w:p w14:paraId="0A86C527" w14:textId="77777777" w:rsidR="008A366C" w:rsidRPr="001C1910" w:rsidRDefault="001C1221" w:rsidP="008A366C">
            <w:pPr>
              <w:pStyle w:val="NoSpacing"/>
              <w:jc w:val="center"/>
              <w:rPr>
                <w:sz w:val="20"/>
                <w:szCs w:val="20"/>
              </w:rPr>
            </w:pPr>
            <w:r w:rsidRPr="001C1910">
              <w:rPr>
                <w:sz w:val="20"/>
                <w:szCs w:val="20"/>
              </w:rPr>
              <w:t>13.3</w:t>
            </w:r>
          </w:p>
        </w:tc>
        <w:tc>
          <w:tcPr>
            <w:tcW w:w="690" w:type="pct"/>
            <w:vAlign w:val="center"/>
          </w:tcPr>
          <w:p w14:paraId="6F461AEB" w14:textId="77777777" w:rsidR="008A366C" w:rsidRPr="001C1910" w:rsidRDefault="001C1221" w:rsidP="001C1221">
            <w:pPr>
              <w:pStyle w:val="NoSpacing"/>
              <w:jc w:val="center"/>
              <w:rPr>
                <w:sz w:val="20"/>
                <w:szCs w:val="20"/>
              </w:rPr>
            </w:pPr>
            <w:r w:rsidRPr="001C1910">
              <w:rPr>
                <w:sz w:val="20"/>
                <w:szCs w:val="20"/>
              </w:rPr>
              <w:t>3.1</w:t>
            </w:r>
          </w:p>
        </w:tc>
      </w:tr>
      <w:tr w:rsidR="008A366C" w:rsidRPr="001C1910" w14:paraId="14CD5DE8" w14:textId="77777777" w:rsidTr="00DD1099">
        <w:tc>
          <w:tcPr>
            <w:tcW w:w="789" w:type="pct"/>
            <w:vMerge/>
          </w:tcPr>
          <w:p w14:paraId="26CE5804" w14:textId="77777777" w:rsidR="008A366C" w:rsidRPr="001C1910" w:rsidRDefault="008A366C" w:rsidP="008A366C">
            <w:pPr>
              <w:pStyle w:val="NoSpacing"/>
              <w:rPr>
                <w:sz w:val="20"/>
                <w:szCs w:val="20"/>
              </w:rPr>
            </w:pPr>
          </w:p>
        </w:tc>
        <w:tc>
          <w:tcPr>
            <w:tcW w:w="748" w:type="pct"/>
            <w:vMerge/>
            <w:vAlign w:val="center"/>
          </w:tcPr>
          <w:p w14:paraId="55135E1B" w14:textId="77777777" w:rsidR="008A366C" w:rsidRPr="001C1910" w:rsidRDefault="008A366C" w:rsidP="008A366C">
            <w:pPr>
              <w:pStyle w:val="NoSpacing"/>
              <w:rPr>
                <w:sz w:val="20"/>
                <w:szCs w:val="20"/>
              </w:rPr>
            </w:pPr>
          </w:p>
        </w:tc>
        <w:tc>
          <w:tcPr>
            <w:tcW w:w="1336" w:type="pct"/>
          </w:tcPr>
          <w:p w14:paraId="630E04AD" w14:textId="77777777" w:rsidR="008A366C" w:rsidRPr="001C1910" w:rsidRDefault="008A366C" w:rsidP="008A366C">
            <w:pPr>
              <w:pStyle w:val="NoSpacing"/>
              <w:rPr>
                <w:sz w:val="20"/>
                <w:szCs w:val="20"/>
              </w:rPr>
            </w:pPr>
            <w:r w:rsidRPr="001C1910">
              <w:rPr>
                <w:sz w:val="20"/>
                <w:szCs w:val="20"/>
              </w:rPr>
              <w:t>EPT Index</w:t>
            </w:r>
          </w:p>
        </w:tc>
        <w:tc>
          <w:tcPr>
            <w:tcW w:w="672" w:type="pct"/>
            <w:vAlign w:val="center"/>
          </w:tcPr>
          <w:p w14:paraId="2BD65D01" w14:textId="77777777" w:rsidR="008A366C" w:rsidRPr="001C1910" w:rsidRDefault="001C1221" w:rsidP="001C1221">
            <w:pPr>
              <w:pStyle w:val="NoSpacing"/>
              <w:jc w:val="center"/>
              <w:rPr>
                <w:sz w:val="20"/>
                <w:szCs w:val="20"/>
              </w:rPr>
            </w:pPr>
            <w:r w:rsidRPr="001C1910">
              <w:rPr>
                <w:rFonts w:cstheme="minorHAnsi"/>
                <w:sz w:val="20"/>
                <w:szCs w:val="20"/>
              </w:rPr>
              <w:t>6</w:t>
            </w:r>
          </w:p>
        </w:tc>
        <w:tc>
          <w:tcPr>
            <w:tcW w:w="765" w:type="pct"/>
            <w:vAlign w:val="center"/>
          </w:tcPr>
          <w:p w14:paraId="59BAC860" w14:textId="77777777" w:rsidR="008A366C" w:rsidRPr="001C1910" w:rsidRDefault="001C1221" w:rsidP="001C1221">
            <w:pPr>
              <w:pStyle w:val="NoSpacing"/>
              <w:jc w:val="center"/>
              <w:rPr>
                <w:sz w:val="20"/>
                <w:szCs w:val="20"/>
              </w:rPr>
            </w:pPr>
            <w:r w:rsidRPr="001C1910">
              <w:rPr>
                <w:sz w:val="20"/>
                <w:szCs w:val="20"/>
              </w:rPr>
              <w:t>5.0</w:t>
            </w:r>
          </w:p>
        </w:tc>
        <w:tc>
          <w:tcPr>
            <w:tcW w:w="690" w:type="pct"/>
            <w:vAlign w:val="center"/>
          </w:tcPr>
          <w:p w14:paraId="6DA602FC" w14:textId="77777777" w:rsidR="001C1221" w:rsidRPr="001C1910" w:rsidRDefault="001C1221" w:rsidP="001C1221">
            <w:pPr>
              <w:pStyle w:val="NoSpacing"/>
              <w:jc w:val="center"/>
              <w:rPr>
                <w:sz w:val="20"/>
                <w:szCs w:val="20"/>
              </w:rPr>
            </w:pPr>
            <w:r w:rsidRPr="001C1910">
              <w:rPr>
                <w:sz w:val="20"/>
                <w:szCs w:val="20"/>
              </w:rPr>
              <w:t>1</w:t>
            </w:r>
          </w:p>
        </w:tc>
      </w:tr>
      <w:tr w:rsidR="008A366C" w:rsidRPr="001C1910" w14:paraId="71BD2A25" w14:textId="77777777" w:rsidTr="00DD1099">
        <w:tc>
          <w:tcPr>
            <w:tcW w:w="789" w:type="pct"/>
            <w:vMerge/>
          </w:tcPr>
          <w:p w14:paraId="2598578A" w14:textId="77777777" w:rsidR="008A366C" w:rsidRPr="001C1910" w:rsidRDefault="008A366C" w:rsidP="008A366C">
            <w:pPr>
              <w:pStyle w:val="NoSpacing"/>
              <w:rPr>
                <w:sz w:val="20"/>
                <w:szCs w:val="20"/>
              </w:rPr>
            </w:pPr>
          </w:p>
        </w:tc>
        <w:tc>
          <w:tcPr>
            <w:tcW w:w="748" w:type="pct"/>
            <w:vMerge/>
            <w:vAlign w:val="center"/>
          </w:tcPr>
          <w:p w14:paraId="6062FCD5" w14:textId="77777777" w:rsidR="008A366C" w:rsidRPr="001C1910" w:rsidRDefault="008A366C" w:rsidP="008A366C">
            <w:pPr>
              <w:pStyle w:val="NoSpacing"/>
              <w:rPr>
                <w:sz w:val="20"/>
                <w:szCs w:val="20"/>
              </w:rPr>
            </w:pPr>
          </w:p>
        </w:tc>
        <w:tc>
          <w:tcPr>
            <w:tcW w:w="1336" w:type="pct"/>
          </w:tcPr>
          <w:p w14:paraId="508A5DF4" w14:textId="77777777" w:rsidR="008A366C" w:rsidRPr="001C1910" w:rsidRDefault="008A366C" w:rsidP="008A366C">
            <w:pPr>
              <w:pStyle w:val="NoSpacing"/>
              <w:rPr>
                <w:sz w:val="20"/>
                <w:szCs w:val="20"/>
              </w:rPr>
            </w:pPr>
            <w:r w:rsidRPr="001C1910">
              <w:rPr>
                <w:sz w:val="20"/>
                <w:szCs w:val="20"/>
              </w:rPr>
              <w:t>% EPT</w:t>
            </w:r>
          </w:p>
        </w:tc>
        <w:tc>
          <w:tcPr>
            <w:tcW w:w="672" w:type="pct"/>
            <w:vAlign w:val="center"/>
          </w:tcPr>
          <w:p w14:paraId="67434D07" w14:textId="77777777" w:rsidR="008A366C" w:rsidRPr="001C1910" w:rsidRDefault="001C1221" w:rsidP="008A366C">
            <w:pPr>
              <w:pStyle w:val="NoSpacing"/>
              <w:jc w:val="center"/>
              <w:rPr>
                <w:sz w:val="20"/>
                <w:szCs w:val="20"/>
              </w:rPr>
            </w:pPr>
            <w:r w:rsidRPr="001C1910">
              <w:rPr>
                <w:rFonts w:cstheme="minorHAnsi"/>
                <w:sz w:val="20"/>
                <w:szCs w:val="20"/>
              </w:rPr>
              <w:t>66%</w:t>
            </w:r>
          </w:p>
        </w:tc>
        <w:tc>
          <w:tcPr>
            <w:tcW w:w="765" w:type="pct"/>
            <w:vAlign w:val="center"/>
          </w:tcPr>
          <w:p w14:paraId="1BEEFB42" w14:textId="77777777" w:rsidR="008A366C" w:rsidRPr="001C1910" w:rsidRDefault="001C1221" w:rsidP="008A366C">
            <w:pPr>
              <w:pStyle w:val="NoSpacing"/>
              <w:jc w:val="center"/>
              <w:rPr>
                <w:sz w:val="20"/>
                <w:szCs w:val="20"/>
              </w:rPr>
            </w:pPr>
            <w:r w:rsidRPr="001C1910">
              <w:rPr>
                <w:sz w:val="20"/>
                <w:szCs w:val="20"/>
              </w:rPr>
              <w:t>59%</w:t>
            </w:r>
          </w:p>
        </w:tc>
        <w:tc>
          <w:tcPr>
            <w:tcW w:w="690" w:type="pct"/>
            <w:vAlign w:val="center"/>
          </w:tcPr>
          <w:p w14:paraId="3A29D42A" w14:textId="77777777" w:rsidR="008A366C" w:rsidRPr="001C1910" w:rsidRDefault="001C1221" w:rsidP="008A366C">
            <w:pPr>
              <w:pStyle w:val="NoSpacing"/>
              <w:jc w:val="center"/>
              <w:rPr>
                <w:sz w:val="20"/>
                <w:szCs w:val="20"/>
              </w:rPr>
            </w:pPr>
            <w:r w:rsidRPr="001C1910">
              <w:rPr>
                <w:sz w:val="20"/>
                <w:szCs w:val="20"/>
              </w:rPr>
              <w:t>6</w:t>
            </w:r>
            <w:r w:rsidR="008A366C" w:rsidRPr="001C1910">
              <w:rPr>
                <w:sz w:val="20"/>
                <w:szCs w:val="20"/>
              </w:rPr>
              <w:t>%</w:t>
            </w:r>
          </w:p>
        </w:tc>
      </w:tr>
      <w:tr w:rsidR="008A366C" w:rsidRPr="001C1910" w14:paraId="326CB759" w14:textId="77777777" w:rsidTr="00DD1099">
        <w:tc>
          <w:tcPr>
            <w:tcW w:w="789" w:type="pct"/>
            <w:vMerge/>
          </w:tcPr>
          <w:p w14:paraId="0106B3F3" w14:textId="77777777" w:rsidR="008A366C" w:rsidRPr="001C1910" w:rsidRDefault="008A366C" w:rsidP="008A366C">
            <w:pPr>
              <w:pStyle w:val="NoSpacing"/>
              <w:rPr>
                <w:sz w:val="20"/>
                <w:szCs w:val="20"/>
              </w:rPr>
            </w:pPr>
          </w:p>
        </w:tc>
        <w:tc>
          <w:tcPr>
            <w:tcW w:w="748" w:type="pct"/>
            <w:vMerge/>
            <w:vAlign w:val="center"/>
          </w:tcPr>
          <w:p w14:paraId="793210F8" w14:textId="77777777" w:rsidR="008A366C" w:rsidRPr="001C1910" w:rsidRDefault="008A366C" w:rsidP="008A366C">
            <w:pPr>
              <w:pStyle w:val="NoSpacing"/>
              <w:rPr>
                <w:sz w:val="20"/>
                <w:szCs w:val="20"/>
              </w:rPr>
            </w:pPr>
          </w:p>
        </w:tc>
        <w:tc>
          <w:tcPr>
            <w:tcW w:w="1336" w:type="pct"/>
          </w:tcPr>
          <w:p w14:paraId="10C1F3EE" w14:textId="77777777" w:rsidR="008A366C" w:rsidRPr="001C1910" w:rsidRDefault="008A366C" w:rsidP="008A366C">
            <w:pPr>
              <w:pStyle w:val="NoSpacing"/>
              <w:rPr>
                <w:sz w:val="20"/>
                <w:szCs w:val="20"/>
              </w:rPr>
            </w:pPr>
            <w:r w:rsidRPr="001C1910">
              <w:rPr>
                <w:sz w:val="20"/>
                <w:szCs w:val="20"/>
              </w:rPr>
              <w:t>Family Biotic Index</w:t>
            </w:r>
          </w:p>
        </w:tc>
        <w:tc>
          <w:tcPr>
            <w:tcW w:w="672" w:type="pct"/>
            <w:vAlign w:val="center"/>
          </w:tcPr>
          <w:p w14:paraId="7BB7BDCF" w14:textId="77777777" w:rsidR="008A366C" w:rsidRPr="001C1910" w:rsidRDefault="001C1221" w:rsidP="008A366C">
            <w:pPr>
              <w:pStyle w:val="NoSpacing"/>
              <w:jc w:val="center"/>
              <w:rPr>
                <w:sz w:val="20"/>
                <w:szCs w:val="20"/>
              </w:rPr>
            </w:pPr>
            <w:r w:rsidRPr="001C1910">
              <w:rPr>
                <w:rFonts w:cstheme="minorHAnsi"/>
                <w:sz w:val="20"/>
                <w:szCs w:val="20"/>
              </w:rPr>
              <w:t>4.9</w:t>
            </w:r>
          </w:p>
        </w:tc>
        <w:tc>
          <w:tcPr>
            <w:tcW w:w="765" w:type="pct"/>
            <w:vAlign w:val="center"/>
          </w:tcPr>
          <w:p w14:paraId="52F9B1EC" w14:textId="77777777" w:rsidR="008A366C" w:rsidRPr="001C1910" w:rsidRDefault="001C1221" w:rsidP="008A366C">
            <w:pPr>
              <w:pStyle w:val="NoSpacing"/>
              <w:jc w:val="center"/>
              <w:rPr>
                <w:sz w:val="20"/>
                <w:szCs w:val="20"/>
              </w:rPr>
            </w:pPr>
            <w:r w:rsidRPr="001C1910">
              <w:rPr>
                <w:sz w:val="20"/>
                <w:szCs w:val="20"/>
              </w:rPr>
              <w:t>4.0</w:t>
            </w:r>
          </w:p>
        </w:tc>
        <w:tc>
          <w:tcPr>
            <w:tcW w:w="690" w:type="pct"/>
            <w:vAlign w:val="center"/>
          </w:tcPr>
          <w:p w14:paraId="502B9129" w14:textId="77777777" w:rsidR="008A366C" w:rsidRPr="001C1910" w:rsidRDefault="001C1221" w:rsidP="008A366C">
            <w:pPr>
              <w:pStyle w:val="NoSpacing"/>
              <w:jc w:val="center"/>
              <w:rPr>
                <w:sz w:val="20"/>
                <w:szCs w:val="20"/>
              </w:rPr>
            </w:pPr>
            <w:r w:rsidRPr="001C1910">
              <w:rPr>
                <w:sz w:val="20"/>
                <w:szCs w:val="20"/>
              </w:rPr>
              <w:t>1.0</w:t>
            </w:r>
          </w:p>
        </w:tc>
      </w:tr>
      <w:tr w:rsidR="008A366C" w:rsidRPr="001C1910" w14:paraId="7259DAC7" w14:textId="77777777" w:rsidTr="00DD1099">
        <w:tc>
          <w:tcPr>
            <w:tcW w:w="789" w:type="pct"/>
            <w:vMerge/>
          </w:tcPr>
          <w:p w14:paraId="0FC2A8ED" w14:textId="77777777" w:rsidR="008A366C" w:rsidRPr="001C1910" w:rsidRDefault="008A366C" w:rsidP="008A366C">
            <w:pPr>
              <w:pStyle w:val="NoSpacing"/>
              <w:rPr>
                <w:sz w:val="20"/>
                <w:szCs w:val="20"/>
              </w:rPr>
            </w:pPr>
          </w:p>
        </w:tc>
        <w:tc>
          <w:tcPr>
            <w:tcW w:w="748" w:type="pct"/>
            <w:vMerge/>
            <w:vAlign w:val="center"/>
          </w:tcPr>
          <w:p w14:paraId="39D74C89" w14:textId="77777777" w:rsidR="008A366C" w:rsidRPr="001C1910" w:rsidRDefault="008A366C" w:rsidP="008A366C">
            <w:pPr>
              <w:pStyle w:val="NoSpacing"/>
              <w:rPr>
                <w:sz w:val="20"/>
                <w:szCs w:val="20"/>
              </w:rPr>
            </w:pPr>
          </w:p>
        </w:tc>
        <w:tc>
          <w:tcPr>
            <w:tcW w:w="1336" w:type="pct"/>
          </w:tcPr>
          <w:p w14:paraId="13A005B4" w14:textId="77777777" w:rsidR="008A366C" w:rsidRPr="001C1910" w:rsidRDefault="008A366C" w:rsidP="008A366C">
            <w:pPr>
              <w:pStyle w:val="NoSpacing"/>
              <w:rPr>
                <w:sz w:val="20"/>
                <w:szCs w:val="20"/>
              </w:rPr>
            </w:pPr>
            <w:r w:rsidRPr="001C1910">
              <w:rPr>
                <w:sz w:val="20"/>
                <w:szCs w:val="20"/>
              </w:rPr>
              <w:t>% Dominant Family</w:t>
            </w:r>
          </w:p>
        </w:tc>
        <w:tc>
          <w:tcPr>
            <w:tcW w:w="672" w:type="pct"/>
            <w:vAlign w:val="center"/>
          </w:tcPr>
          <w:p w14:paraId="7D078D60" w14:textId="77777777" w:rsidR="008A366C" w:rsidRPr="001C1910" w:rsidRDefault="001C1221" w:rsidP="008A366C">
            <w:pPr>
              <w:pStyle w:val="NoSpacing"/>
              <w:jc w:val="center"/>
              <w:rPr>
                <w:sz w:val="20"/>
                <w:szCs w:val="20"/>
              </w:rPr>
            </w:pPr>
            <w:r w:rsidRPr="001C1910">
              <w:rPr>
                <w:rFonts w:cstheme="minorHAnsi"/>
                <w:sz w:val="20"/>
                <w:szCs w:val="20"/>
              </w:rPr>
              <w:t>25%</w:t>
            </w:r>
          </w:p>
        </w:tc>
        <w:tc>
          <w:tcPr>
            <w:tcW w:w="765" w:type="pct"/>
            <w:vAlign w:val="center"/>
          </w:tcPr>
          <w:p w14:paraId="25C7848D" w14:textId="77777777" w:rsidR="008A366C" w:rsidRPr="001C1910" w:rsidRDefault="001C1221" w:rsidP="008A366C">
            <w:pPr>
              <w:pStyle w:val="NoSpacing"/>
              <w:jc w:val="center"/>
              <w:rPr>
                <w:sz w:val="20"/>
                <w:szCs w:val="20"/>
              </w:rPr>
            </w:pPr>
            <w:r w:rsidRPr="001C1910">
              <w:rPr>
                <w:sz w:val="20"/>
                <w:szCs w:val="20"/>
              </w:rPr>
              <w:t>41%</w:t>
            </w:r>
          </w:p>
        </w:tc>
        <w:tc>
          <w:tcPr>
            <w:tcW w:w="690" w:type="pct"/>
            <w:vAlign w:val="center"/>
          </w:tcPr>
          <w:p w14:paraId="7234E59E" w14:textId="77777777" w:rsidR="008A366C" w:rsidRPr="001C1910" w:rsidRDefault="001C1221" w:rsidP="008A366C">
            <w:pPr>
              <w:pStyle w:val="NoSpacing"/>
              <w:jc w:val="center"/>
              <w:rPr>
                <w:sz w:val="20"/>
                <w:szCs w:val="20"/>
              </w:rPr>
            </w:pPr>
            <w:r w:rsidRPr="001C1910">
              <w:rPr>
                <w:sz w:val="20"/>
                <w:szCs w:val="20"/>
              </w:rPr>
              <w:t>14</w:t>
            </w:r>
            <w:r w:rsidR="008A366C" w:rsidRPr="001C1910">
              <w:rPr>
                <w:sz w:val="20"/>
                <w:szCs w:val="20"/>
              </w:rPr>
              <w:t>%</w:t>
            </w:r>
          </w:p>
        </w:tc>
      </w:tr>
      <w:tr w:rsidR="008A366C" w:rsidRPr="001C1910" w14:paraId="48E89D3C" w14:textId="77777777" w:rsidTr="00DD1099">
        <w:tc>
          <w:tcPr>
            <w:tcW w:w="789" w:type="pct"/>
            <w:vMerge/>
          </w:tcPr>
          <w:p w14:paraId="7C2AF236" w14:textId="77777777" w:rsidR="008A366C" w:rsidRPr="001C1910" w:rsidRDefault="008A366C" w:rsidP="008A366C">
            <w:pPr>
              <w:pStyle w:val="NoSpacing"/>
              <w:rPr>
                <w:sz w:val="20"/>
                <w:szCs w:val="20"/>
              </w:rPr>
            </w:pPr>
          </w:p>
        </w:tc>
        <w:tc>
          <w:tcPr>
            <w:tcW w:w="748" w:type="pct"/>
            <w:vMerge/>
            <w:vAlign w:val="center"/>
          </w:tcPr>
          <w:p w14:paraId="169AED71" w14:textId="77777777" w:rsidR="008A366C" w:rsidRPr="001C1910" w:rsidRDefault="008A366C" w:rsidP="008A366C">
            <w:pPr>
              <w:pStyle w:val="NoSpacing"/>
              <w:rPr>
                <w:sz w:val="20"/>
                <w:szCs w:val="20"/>
              </w:rPr>
            </w:pPr>
          </w:p>
        </w:tc>
        <w:tc>
          <w:tcPr>
            <w:tcW w:w="1336" w:type="pct"/>
            <w:shd w:val="clear" w:color="auto" w:fill="auto"/>
          </w:tcPr>
          <w:p w14:paraId="5093CA36" w14:textId="77777777" w:rsidR="008A366C" w:rsidRPr="001C1910" w:rsidRDefault="008A366C" w:rsidP="008A366C">
            <w:pPr>
              <w:pStyle w:val="NoSpacing"/>
              <w:rPr>
                <w:sz w:val="20"/>
                <w:szCs w:val="20"/>
              </w:rPr>
            </w:pPr>
            <w:r w:rsidRPr="001C1910">
              <w:rPr>
                <w:sz w:val="20"/>
                <w:szCs w:val="20"/>
              </w:rPr>
              <w:t>% Dipteran &amp; Non-insects</w:t>
            </w:r>
          </w:p>
        </w:tc>
        <w:tc>
          <w:tcPr>
            <w:tcW w:w="672" w:type="pct"/>
            <w:shd w:val="clear" w:color="auto" w:fill="auto"/>
            <w:vAlign w:val="center"/>
          </w:tcPr>
          <w:p w14:paraId="50C1625E" w14:textId="77777777" w:rsidR="008A366C" w:rsidRPr="001C1910" w:rsidRDefault="001C1221" w:rsidP="008A366C">
            <w:pPr>
              <w:pStyle w:val="NoSpacing"/>
              <w:jc w:val="center"/>
              <w:rPr>
                <w:sz w:val="20"/>
                <w:szCs w:val="20"/>
              </w:rPr>
            </w:pPr>
            <w:r w:rsidRPr="001C1910">
              <w:rPr>
                <w:rFonts w:cstheme="minorHAnsi"/>
                <w:sz w:val="20"/>
                <w:szCs w:val="20"/>
              </w:rPr>
              <w:t>42%</w:t>
            </w:r>
          </w:p>
        </w:tc>
        <w:tc>
          <w:tcPr>
            <w:tcW w:w="765" w:type="pct"/>
            <w:shd w:val="clear" w:color="auto" w:fill="auto"/>
            <w:vAlign w:val="center"/>
          </w:tcPr>
          <w:p w14:paraId="25E78771" w14:textId="77777777" w:rsidR="008A366C" w:rsidRPr="001C1910" w:rsidRDefault="001C1221" w:rsidP="008A366C">
            <w:pPr>
              <w:pStyle w:val="NoSpacing"/>
              <w:jc w:val="center"/>
              <w:rPr>
                <w:sz w:val="20"/>
                <w:szCs w:val="20"/>
              </w:rPr>
            </w:pPr>
            <w:r w:rsidRPr="001C1910">
              <w:rPr>
                <w:sz w:val="20"/>
                <w:szCs w:val="20"/>
              </w:rPr>
              <w:t>34%</w:t>
            </w:r>
          </w:p>
        </w:tc>
        <w:tc>
          <w:tcPr>
            <w:tcW w:w="690" w:type="pct"/>
            <w:shd w:val="clear" w:color="auto" w:fill="auto"/>
            <w:vAlign w:val="center"/>
          </w:tcPr>
          <w:p w14:paraId="3E43C4FB" w14:textId="77777777" w:rsidR="008A366C" w:rsidRPr="001C1910" w:rsidRDefault="001C1221" w:rsidP="008A366C">
            <w:pPr>
              <w:pStyle w:val="NoSpacing"/>
              <w:jc w:val="center"/>
              <w:rPr>
                <w:sz w:val="20"/>
                <w:szCs w:val="20"/>
              </w:rPr>
            </w:pPr>
            <w:r w:rsidRPr="001C1910">
              <w:rPr>
                <w:sz w:val="20"/>
                <w:szCs w:val="20"/>
              </w:rPr>
              <w:t>12</w:t>
            </w:r>
            <w:r w:rsidR="008A366C" w:rsidRPr="001C1910">
              <w:rPr>
                <w:sz w:val="20"/>
                <w:szCs w:val="20"/>
              </w:rPr>
              <w:t>%</w:t>
            </w:r>
          </w:p>
        </w:tc>
      </w:tr>
      <w:tr w:rsidR="008A366C" w:rsidRPr="001C1910" w14:paraId="278E84DD" w14:textId="77777777" w:rsidTr="00DD1099">
        <w:tc>
          <w:tcPr>
            <w:tcW w:w="789" w:type="pct"/>
            <w:vMerge/>
          </w:tcPr>
          <w:p w14:paraId="1EE4EEA6" w14:textId="77777777" w:rsidR="008A366C" w:rsidRPr="001C1910" w:rsidRDefault="008A366C" w:rsidP="008A366C">
            <w:pPr>
              <w:pStyle w:val="NoSpacing"/>
              <w:rPr>
                <w:sz w:val="20"/>
                <w:szCs w:val="20"/>
              </w:rPr>
            </w:pPr>
          </w:p>
        </w:tc>
        <w:tc>
          <w:tcPr>
            <w:tcW w:w="748" w:type="pct"/>
            <w:vMerge/>
            <w:vAlign w:val="center"/>
          </w:tcPr>
          <w:p w14:paraId="4FA426B4" w14:textId="77777777" w:rsidR="008A366C" w:rsidRPr="001C1910" w:rsidRDefault="008A366C" w:rsidP="008A366C">
            <w:pPr>
              <w:pStyle w:val="NoSpacing"/>
              <w:rPr>
                <w:sz w:val="20"/>
                <w:szCs w:val="20"/>
              </w:rPr>
            </w:pPr>
          </w:p>
        </w:tc>
        <w:tc>
          <w:tcPr>
            <w:tcW w:w="1336" w:type="pct"/>
            <w:shd w:val="clear" w:color="auto" w:fill="auto"/>
          </w:tcPr>
          <w:p w14:paraId="676D9D68" w14:textId="77777777" w:rsidR="008A366C" w:rsidRPr="001C1910" w:rsidRDefault="008A366C" w:rsidP="008A366C">
            <w:pPr>
              <w:pStyle w:val="NoSpacing"/>
              <w:rPr>
                <w:sz w:val="20"/>
                <w:szCs w:val="20"/>
              </w:rPr>
            </w:pPr>
            <w:r w:rsidRPr="001C1910">
              <w:rPr>
                <w:sz w:val="20"/>
                <w:szCs w:val="20"/>
              </w:rPr>
              <w:t>% Collector Gatherers</w:t>
            </w:r>
          </w:p>
        </w:tc>
        <w:tc>
          <w:tcPr>
            <w:tcW w:w="672" w:type="pct"/>
            <w:shd w:val="clear" w:color="auto" w:fill="auto"/>
            <w:vAlign w:val="center"/>
          </w:tcPr>
          <w:p w14:paraId="733C8CB3" w14:textId="77777777" w:rsidR="008A366C" w:rsidRPr="001C1910" w:rsidRDefault="001C1221" w:rsidP="008A366C">
            <w:pPr>
              <w:pStyle w:val="NoSpacing"/>
              <w:jc w:val="center"/>
              <w:rPr>
                <w:sz w:val="20"/>
                <w:szCs w:val="20"/>
              </w:rPr>
            </w:pPr>
            <w:r w:rsidRPr="001C1910">
              <w:rPr>
                <w:rFonts w:cstheme="minorHAnsi"/>
                <w:sz w:val="20"/>
                <w:szCs w:val="20"/>
              </w:rPr>
              <w:t>53%</w:t>
            </w:r>
          </w:p>
        </w:tc>
        <w:tc>
          <w:tcPr>
            <w:tcW w:w="765" w:type="pct"/>
            <w:shd w:val="clear" w:color="auto" w:fill="auto"/>
            <w:vAlign w:val="center"/>
          </w:tcPr>
          <w:p w14:paraId="74EE9AC5" w14:textId="77777777" w:rsidR="008A366C" w:rsidRPr="001C1910" w:rsidRDefault="001C1221" w:rsidP="008A366C">
            <w:pPr>
              <w:pStyle w:val="NoSpacing"/>
              <w:jc w:val="center"/>
              <w:rPr>
                <w:sz w:val="20"/>
                <w:szCs w:val="20"/>
              </w:rPr>
            </w:pPr>
            <w:r w:rsidRPr="001C1910">
              <w:rPr>
                <w:sz w:val="20"/>
                <w:szCs w:val="20"/>
              </w:rPr>
              <w:t>44%</w:t>
            </w:r>
          </w:p>
        </w:tc>
        <w:tc>
          <w:tcPr>
            <w:tcW w:w="690" w:type="pct"/>
            <w:shd w:val="clear" w:color="auto" w:fill="auto"/>
            <w:vAlign w:val="center"/>
          </w:tcPr>
          <w:p w14:paraId="00B47F91" w14:textId="77777777" w:rsidR="008A366C" w:rsidRPr="001C1910" w:rsidRDefault="008A366C" w:rsidP="001C1221">
            <w:pPr>
              <w:pStyle w:val="NoSpacing"/>
              <w:jc w:val="center"/>
              <w:rPr>
                <w:rFonts w:cstheme="minorHAnsi"/>
                <w:sz w:val="20"/>
                <w:szCs w:val="20"/>
              </w:rPr>
            </w:pPr>
            <w:r w:rsidRPr="001C1910">
              <w:rPr>
                <w:rFonts w:cstheme="minorHAnsi"/>
                <w:sz w:val="20"/>
                <w:szCs w:val="20"/>
              </w:rPr>
              <w:t>1</w:t>
            </w:r>
            <w:r w:rsidR="001C1221" w:rsidRPr="001C1910">
              <w:rPr>
                <w:rFonts w:cstheme="minorHAnsi"/>
                <w:sz w:val="20"/>
                <w:szCs w:val="20"/>
              </w:rPr>
              <w:t>2</w:t>
            </w:r>
            <w:r w:rsidRPr="001C1910">
              <w:rPr>
                <w:rFonts w:cstheme="minorHAnsi"/>
                <w:sz w:val="20"/>
                <w:szCs w:val="20"/>
              </w:rPr>
              <w:t>%</w:t>
            </w:r>
          </w:p>
        </w:tc>
      </w:tr>
      <w:tr w:rsidR="008A366C" w:rsidRPr="001C1910" w14:paraId="3BD01EEB" w14:textId="77777777" w:rsidTr="001C1221">
        <w:tc>
          <w:tcPr>
            <w:tcW w:w="789" w:type="pct"/>
            <w:vMerge/>
          </w:tcPr>
          <w:p w14:paraId="218BEC0D" w14:textId="77777777" w:rsidR="008A366C" w:rsidRPr="001C1910" w:rsidRDefault="008A366C" w:rsidP="008A366C">
            <w:pPr>
              <w:pStyle w:val="NoSpacing"/>
              <w:rPr>
                <w:sz w:val="20"/>
                <w:szCs w:val="20"/>
              </w:rPr>
            </w:pPr>
          </w:p>
        </w:tc>
        <w:tc>
          <w:tcPr>
            <w:tcW w:w="748" w:type="pct"/>
            <w:vMerge/>
            <w:vAlign w:val="center"/>
          </w:tcPr>
          <w:p w14:paraId="0FEB84EE" w14:textId="77777777" w:rsidR="008A366C" w:rsidRPr="001C1910" w:rsidRDefault="008A366C" w:rsidP="008A366C">
            <w:pPr>
              <w:pStyle w:val="NoSpacing"/>
              <w:rPr>
                <w:sz w:val="20"/>
                <w:szCs w:val="20"/>
              </w:rPr>
            </w:pPr>
          </w:p>
        </w:tc>
        <w:tc>
          <w:tcPr>
            <w:tcW w:w="1336" w:type="pct"/>
            <w:shd w:val="clear" w:color="auto" w:fill="C6D9F1" w:themeFill="text2" w:themeFillTint="33"/>
          </w:tcPr>
          <w:p w14:paraId="59576441" w14:textId="77777777" w:rsidR="008A366C" w:rsidRPr="001C1910" w:rsidRDefault="008A366C" w:rsidP="008A366C">
            <w:pPr>
              <w:pStyle w:val="NoSpacing"/>
              <w:rPr>
                <w:b/>
                <w:sz w:val="20"/>
                <w:szCs w:val="20"/>
              </w:rPr>
            </w:pPr>
            <w:r w:rsidRPr="001C1910">
              <w:rPr>
                <w:b/>
                <w:sz w:val="20"/>
                <w:szCs w:val="20"/>
              </w:rPr>
              <w:t>Total Score</w:t>
            </w:r>
          </w:p>
          <w:p w14:paraId="08AE063E" w14:textId="77777777" w:rsidR="00DD1099" w:rsidRPr="001C1910" w:rsidRDefault="00DD1099" w:rsidP="008A366C">
            <w:pPr>
              <w:pStyle w:val="NoSpacing"/>
              <w:rPr>
                <w:b/>
                <w:sz w:val="20"/>
                <w:szCs w:val="20"/>
              </w:rPr>
            </w:pPr>
            <w:r w:rsidRPr="001C1910">
              <w:rPr>
                <w:b/>
                <w:sz w:val="20"/>
                <w:szCs w:val="20"/>
              </w:rPr>
              <w:t>Max Score = 36</w:t>
            </w:r>
          </w:p>
        </w:tc>
        <w:tc>
          <w:tcPr>
            <w:tcW w:w="672" w:type="pct"/>
            <w:shd w:val="clear" w:color="auto" w:fill="C6D9F1" w:themeFill="text2" w:themeFillTint="33"/>
            <w:vAlign w:val="center"/>
          </w:tcPr>
          <w:p w14:paraId="1732349E" w14:textId="77777777" w:rsidR="008A366C" w:rsidRPr="001C1910" w:rsidRDefault="001C1221" w:rsidP="008A366C">
            <w:pPr>
              <w:pStyle w:val="NoSpacing"/>
              <w:jc w:val="center"/>
              <w:rPr>
                <w:rFonts w:cstheme="minorHAnsi"/>
                <w:b/>
                <w:sz w:val="20"/>
                <w:szCs w:val="20"/>
              </w:rPr>
            </w:pPr>
            <w:r w:rsidRPr="001C1910">
              <w:rPr>
                <w:rFonts w:cstheme="minorHAnsi"/>
                <w:b/>
                <w:sz w:val="20"/>
                <w:szCs w:val="20"/>
              </w:rPr>
              <w:t>33</w:t>
            </w:r>
          </w:p>
        </w:tc>
        <w:tc>
          <w:tcPr>
            <w:tcW w:w="765" w:type="pct"/>
            <w:shd w:val="clear" w:color="auto" w:fill="C6D9F1" w:themeFill="text2" w:themeFillTint="33"/>
            <w:vAlign w:val="center"/>
          </w:tcPr>
          <w:p w14:paraId="7C195ECC" w14:textId="77777777" w:rsidR="008A366C" w:rsidRPr="001C1910" w:rsidRDefault="001C1221" w:rsidP="008A366C">
            <w:pPr>
              <w:pStyle w:val="NoSpacing"/>
              <w:jc w:val="center"/>
              <w:rPr>
                <w:b/>
                <w:sz w:val="20"/>
                <w:szCs w:val="20"/>
              </w:rPr>
            </w:pPr>
            <w:r w:rsidRPr="001C1910">
              <w:rPr>
                <w:b/>
                <w:sz w:val="20"/>
                <w:szCs w:val="20"/>
              </w:rPr>
              <w:t>31</w:t>
            </w:r>
          </w:p>
        </w:tc>
        <w:tc>
          <w:tcPr>
            <w:tcW w:w="690" w:type="pct"/>
            <w:shd w:val="clear" w:color="auto" w:fill="C6D9F1" w:themeFill="text2" w:themeFillTint="33"/>
            <w:vAlign w:val="center"/>
          </w:tcPr>
          <w:p w14:paraId="7456AA4C" w14:textId="77777777" w:rsidR="008A366C" w:rsidRPr="001C1910" w:rsidRDefault="001C1221" w:rsidP="008A366C">
            <w:pPr>
              <w:pStyle w:val="NoSpacing"/>
              <w:jc w:val="center"/>
              <w:rPr>
                <w:rFonts w:cstheme="minorHAnsi"/>
                <w:b/>
                <w:sz w:val="20"/>
                <w:szCs w:val="20"/>
              </w:rPr>
            </w:pPr>
            <w:r w:rsidRPr="001C1910">
              <w:rPr>
                <w:rFonts w:cstheme="minorHAnsi"/>
                <w:b/>
                <w:sz w:val="20"/>
                <w:szCs w:val="20"/>
              </w:rPr>
              <w:t>6.4</w:t>
            </w:r>
          </w:p>
        </w:tc>
      </w:tr>
      <w:tr w:rsidR="00DD1099" w:rsidRPr="001C1910" w14:paraId="37423A33" w14:textId="77777777" w:rsidTr="00DD1099">
        <w:tc>
          <w:tcPr>
            <w:tcW w:w="789" w:type="pct"/>
            <w:vMerge/>
          </w:tcPr>
          <w:p w14:paraId="3A3EFA35" w14:textId="77777777" w:rsidR="00DD1099" w:rsidRPr="001C1910" w:rsidRDefault="00DD1099" w:rsidP="00DD1099">
            <w:pPr>
              <w:pStyle w:val="NoSpacing"/>
              <w:rPr>
                <w:sz w:val="20"/>
                <w:szCs w:val="20"/>
              </w:rPr>
            </w:pPr>
          </w:p>
        </w:tc>
        <w:tc>
          <w:tcPr>
            <w:tcW w:w="748" w:type="pct"/>
            <w:vMerge w:val="restart"/>
            <w:vAlign w:val="center"/>
          </w:tcPr>
          <w:p w14:paraId="1D119F1E" w14:textId="77777777" w:rsidR="00DD1099" w:rsidRPr="001C1910" w:rsidRDefault="00DD1099" w:rsidP="00DD1099">
            <w:pPr>
              <w:pStyle w:val="NoSpacing"/>
              <w:rPr>
                <w:sz w:val="20"/>
                <w:szCs w:val="20"/>
              </w:rPr>
            </w:pPr>
            <w:r w:rsidRPr="001C1910">
              <w:rPr>
                <w:sz w:val="20"/>
                <w:szCs w:val="20"/>
              </w:rPr>
              <w:t>PAS2</w:t>
            </w:r>
          </w:p>
          <w:p w14:paraId="48120FE6" w14:textId="77777777" w:rsidR="00AC169D" w:rsidRPr="001C1910" w:rsidRDefault="00AC169D" w:rsidP="00DD1099">
            <w:pPr>
              <w:pStyle w:val="NoSpacing"/>
              <w:rPr>
                <w:sz w:val="20"/>
                <w:szCs w:val="20"/>
              </w:rPr>
            </w:pPr>
            <w:r w:rsidRPr="001C1910">
              <w:rPr>
                <w:sz w:val="20"/>
                <w:szCs w:val="20"/>
              </w:rPr>
              <w:t>(2010)</w:t>
            </w:r>
          </w:p>
          <w:p w14:paraId="77F8C7C3" w14:textId="77777777" w:rsidR="00AC169D" w:rsidRPr="001C1910" w:rsidRDefault="00AC169D" w:rsidP="00DD1099">
            <w:pPr>
              <w:pStyle w:val="NoSpacing"/>
              <w:rPr>
                <w:sz w:val="20"/>
                <w:szCs w:val="20"/>
              </w:rPr>
            </w:pPr>
            <w:proofErr w:type="spellStart"/>
            <w:r w:rsidRPr="001C1910">
              <w:rPr>
                <w:sz w:val="20"/>
                <w:szCs w:val="20"/>
              </w:rPr>
              <w:t>Hydropsychidae</w:t>
            </w:r>
            <w:proofErr w:type="spellEnd"/>
          </w:p>
          <w:p w14:paraId="1E14828C" w14:textId="77777777" w:rsidR="00AC169D" w:rsidRPr="001C1910" w:rsidRDefault="00AC169D" w:rsidP="00DD1099">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13E0EE55" w14:textId="77777777" w:rsidR="00AC169D" w:rsidRPr="001C1910" w:rsidRDefault="00AC169D" w:rsidP="00DD1099">
            <w:pPr>
              <w:pStyle w:val="NoSpacing"/>
              <w:rPr>
                <w:sz w:val="20"/>
                <w:szCs w:val="20"/>
              </w:rPr>
            </w:pPr>
          </w:p>
          <w:p w14:paraId="3723F292" w14:textId="77777777" w:rsidR="00AC169D" w:rsidRPr="001C1910" w:rsidRDefault="00AC169D" w:rsidP="00DD1099">
            <w:pPr>
              <w:pStyle w:val="NoSpacing"/>
              <w:rPr>
                <w:sz w:val="20"/>
                <w:szCs w:val="20"/>
              </w:rPr>
            </w:pPr>
            <w:r w:rsidRPr="001C1910">
              <w:rPr>
                <w:sz w:val="20"/>
                <w:szCs w:val="20"/>
              </w:rPr>
              <w:t>Great Plains</w:t>
            </w:r>
          </w:p>
          <w:p w14:paraId="791D8DA6" w14:textId="77777777" w:rsidR="00AC169D" w:rsidRPr="001C1910" w:rsidRDefault="00AC169D" w:rsidP="00DD1099">
            <w:pPr>
              <w:pStyle w:val="NoSpacing"/>
              <w:rPr>
                <w:sz w:val="20"/>
                <w:szCs w:val="20"/>
              </w:rPr>
            </w:pPr>
            <w:r w:rsidRPr="001C1910">
              <w:rPr>
                <w:sz w:val="20"/>
                <w:szCs w:val="20"/>
              </w:rPr>
              <w:t>Ecoregion</w:t>
            </w:r>
          </w:p>
        </w:tc>
        <w:tc>
          <w:tcPr>
            <w:tcW w:w="1336" w:type="pct"/>
          </w:tcPr>
          <w:p w14:paraId="7DD0057F" w14:textId="77777777" w:rsidR="00DD1099" w:rsidRPr="001C1910" w:rsidRDefault="00DD1099" w:rsidP="00DD1099">
            <w:pPr>
              <w:pStyle w:val="NoSpacing"/>
              <w:rPr>
                <w:sz w:val="20"/>
                <w:szCs w:val="20"/>
              </w:rPr>
            </w:pPr>
            <w:r w:rsidRPr="001C1910">
              <w:rPr>
                <w:sz w:val="20"/>
                <w:szCs w:val="20"/>
              </w:rPr>
              <w:t>Taxa Richness</w:t>
            </w:r>
          </w:p>
        </w:tc>
        <w:tc>
          <w:tcPr>
            <w:tcW w:w="672" w:type="pct"/>
            <w:vAlign w:val="center"/>
          </w:tcPr>
          <w:p w14:paraId="306FE46E" w14:textId="77777777" w:rsidR="00DD1099" w:rsidRPr="001C1910" w:rsidRDefault="001C1221" w:rsidP="00DD1099">
            <w:pPr>
              <w:pStyle w:val="NoSpacing"/>
              <w:jc w:val="center"/>
              <w:rPr>
                <w:sz w:val="20"/>
                <w:szCs w:val="20"/>
              </w:rPr>
            </w:pPr>
            <w:r w:rsidRPr="001C1910">
              <w:rPr>
                <w:rFonts w:cstheme="minorHAnsi"/>
                <w:sz w:val="20"/>
                <w:szCs w:val="20"/>
              </w:rPr>
              <w:t>12</w:t>
            </w:r>
          </w:p>
        </w:tc>
        <w:tc>
          <w:tcPr>
            <w:tcW w:w="765" w:type="pct"/>
            <w:vAlign w:val="center"/>
          </w:tcPr>
          <w:p w14:paraId="4F9B1D36" w14:textId="77777777" w:rsidR="00DD1099" w:rsidRPr="001C1910" w:rsidRDefault="001C1221" w:rsidP="00DD1099">
            <w:pPr>
              <w:pStyle w:val="NoSpacing"/>
              <w:jc w:val="center"/>
              <w:rPr>
                <w:sz w:val="20"/>
                <w:szCs w:val="20"/>
              </w:rPr>
            </w:pPr>
            <w:r w:rsidRPr="001C1910">
              <w:rPr>
                <w:sz w:val="20"/>
                <w:szCs w:val="20"/>
              </w:rPr>
              <w:t>10.8</w:t>
            </w:r>
          </w:p>
        </w:tc>
        <w:tc>
          <w:tcPr>
            <w:tcW w:w="690" w:type="pct"/>
            <w:vAlign w:val="center"/>
          </w:tcPr>
          <w:p w14:paraId="0CBC84E0" w14:textId="77777777" w:rsidR="00DD1099" w:rsidRPr="001C1910" w:rsidRDefault="001C1221" w:rsidP="00DD1099">
            <w:pPr>
              <w:pStyle w:val="NoSpacing"/>
              <w:jc w:val="center"/>
              <w:rPr>
                <w:rFonts w:cstheme="minorHAnsi"/>
                <w:sz w:val="20"/>
                <w:szCs w:val="20"/>
              </w:rPr>
            </w:pPr>
            <w:r w:rsidRPr="001C1910">
              <w:rPr>
                <w:rFonts w:cstheme="minorHAnsi"/>
                <w:sz w:val="20"/>
                <w:szCs w:val="20"/>
              </w:rPr>
              <w:t>2.1</w:t>
            </w:r>
          </w:p>
        </w:tc>
      </w:tr>
      <w:tr w:rsidR="00DD1099" w:rsidRPr="001C1910" w14:paraId="47515633" w14:textId="77777777" w:rsidTr="00DD1099">
        <w:tc>
          <w:tcPr>
            <w:tcW w:w="789" w:type="pct"/>
            <w:vMerge/>
          </w:tcPr>
          <w:p w14:paraId="02BF928B" w14:textId="77777777" w:rsidR="00DD1099" w:rsidRPr="001C1910" w:rsidRDefault="00DD1099" w:rsidP="00DD1099">
            <w:pPr>
              <w:pStyle w:val="NoSpacing"/>
              <w:rPr>
                <w:sz w:val="20"/>
                <w:szCs w:val="20"/>
              </w:rPr>
            </w:pPr>
          </w:p>
        </w:tc>
        <w:tc>
          <w:tcPr>
            <w:tcW w:w="748" w:type="pct"/>
            <w:vMerge/>
            <w:vAlign w:val="center"/>
          </w:tcPr>
          <w:p w14:paraId="0A659413" w14:textId="77777777" w:rsidR="00DD1099" w:rsidRPr="001C1910" w:rsidRDefault="00DD1099" w:rsidP="00DD1099">
            <w:pPr>
              <w:pStyle w:val="NoSpacing"/>
              <w:rPr>
                <w:sz w:val="20"/>
                <w:szCs w:val="20"/>
              </w:rPr>
            </w:pPr>
          </w:p>
        </w:tc>
        <w:tc>
          <w:tcPr>
            <w:tcW w:w="1336" w:type="pct"/>
          </w:tcPr>
          <w:p w14:paraId="75EE4B82" w14:textId="77777777" w:rsidR="00DD1099" w:rsidRPr="001C1910" w:rsidRDefault="00DD1099" w:rsidP="00DD1099">
            <w:pPr>
              <w:pStyle w:val="NoSpacing"/>
              <w:rPr>
                <w:sz w:val="20"/>
                <w:szCs w:val="20"/>
              </w:rPr>
            </w:pPr>
            <w:r w:rsidRPr="001C1910">
              <w:rPr>
                <w:sz w:val="20"/>
                <w:szCs w:val="20"/>
              </w:rPr>
              <w:t>EPT Index</w:t>
            </w:r>
          </w:p>
        </w:tc>
        <w:tc>
          <w:tcPr>
            <w:tcW w:w="672" w:type="pct"/>
            <w:vAlign w:val="center"/>
          </w:tcPr>
          <w:p w14:paraId="51D3AA4F" w14:textId="77777777" w:rsidR="00DD1099" w:rsidRPr="001C1910" w:rsidRDefault="001C1221" w:rsidP="00DD1099">
            <w:pPr>
              <w:pStyle w:val="NoSpacing"/>
              <w:jc w:val="center"/>
              <w:rPr>
                <w:sz w:val="20"/>
                <w:szCs w:val="20"/>
              </w:rPr>
            </w:pPr>
            <w:r w:rsidRPr="001C1910">
              <w:rPr>
                <w:rFonts w:cstheme="minorHAnsi"/>
                <w:sz w:val="20"/>
                <w:szCs w:val="20"/>
              </w:rPr>
              <w:t>4</w:t>
            </w:r>
          </w:p>
        </w:tc>
        <w:tc>
          <w:tcPr>
            <w:tcW w:w="765" w:type="pct"/>
            <w:vAlign w:val="center"/>
          </w:tcPr>
          <w:p w14:paraId="40397F93" w14:textId="77777777" w:rsidR="00DD1099" w:rsidRPr="001C1910" w:rsidRDefault="001C1221" w:rsidP="00DD1099">
            <w:pPr>
              <w:pStyle w:val="NoSpacing"/>
              <w:jc w:val="center"/>
              <w:rPr>
                <w:sz w:val="20"/>
                <w:szCs w:val="20"/>
              </w:rPr>
            </w:pPr>
            <w:r w:rsidRPr="001C1910">
              <w:rPr>
                <w:sz w:val="20"/>
                <w:szCs w:val="20"/>
              </w:rPr>
              <w:t>3.5</w:t>
            </w:r>
          </w:p>
        </w:tc>
        <w:tc>
          <w:tcPr>
            <w:tcW w:w="690" w:type="pct"/>
            <w:vAlign w:val="center"/>
          </w:tcPr>
          <w:p w14:paraId="78E0134C" w14:textId="77777777" w:rsidR="00DD1099" w:rsidRPr="001C1910" w:rsidRDefault="001C1221" w:rsidP="00DD1099">
            <w:pPr>
              <w:pStyle w:val="NoSpacing"/>
              <w:jc w:val="center"/>
              <w:rPr>
                <w:sz w:val="20"/>
                <w:szCs w:val="20"/>
              </w:rPr>
            </w:pPr>
            <w:r w:rsidRPr="001C1910">
              <w:rPr>
                <w:sz w:val="20"/>
                <w:szCs w:val="20"/>
              </w:rPr>
              <w:t>1.0</w:t>
            </w:r>
          </w:p>
        </w:tc>
      </w:tr>
      <w:tr w:rsidR="00DD1099" w:rsidRPr="001C1910" w14:paraId="0E14ECF0" w14:textId="77777777" w:rsidTr="00DD1099">
        <w:tc>
          <w:tcPr>
            <w:tcW w:w="789" w:type="pct"/>
            <w:vMerge/>
          </w:tcPr>
          <w:p w14:paraId="1664CBA8" w14:textId="77777777" w:rsidR="00DD1099" w:rsidRPr="001C1910" w:rsidRDefault="00DD1099" w:rsidP="00DD1099">
            <w:pPr>
              <w:pStyle w:val="NoSpacing"/>
              <w:rPr>
                <w:sz w:val="20"/>
                <w:szCs w:val="20"/>
              </w:rPr>
            </w:pPr>
          </w:p>
        </w:tc>
        <w:tc>
          <w:tcPr>
            <w:tcW w:w="748" w:type="pct"/>
            <w:vMerge/>
            <w:vAlign w:val="center"/>
          </w:tcPr>
          <w:p w14:paraId="33E59970" w14:textId="77777777" w:rsidR="00DD1099" w:rsidRPr="001C1910" w:rsidRDefault="00DD1099" w:rsidP="00DD1099">
            <w:pPr>
              <w:pStyle w:val="NoSpacing"/>
              <w:rPr>
                <w:sz w:val="20"/>
                <w:szCs w:val="20"/>
              </w:rPr>
            </w:pPr>
          </w:p>
        </w:tc>
        <w:tc>
          <w:tcPr>
            <w:tcW w:w="1336" w:type="pct"/>
          </w:tcPr>
          <w:p w14:paraId="0A3C3A61" w14:textId="77777777" w:rsidR="00DD1099" w:rsidRPr="001C1910" w:rsidRDefault="00DD1099" w:rsidP="00DD1099">
            <w:pPr>
              <w:pStyle w:val="NoSpacing"/>
              <w:rPr>
                <w:sz w:val="20"/>
                <w:szCs w:val="20"/>
              </w:rPr>
            </w:pPr>
            <w:r w:rsidRPr="001C1910">
              <w:rPr>
                <w:sz w:val="20"/>
                <w:szCs w:val="20"/>
              </w:rPr>
              <w:t>% EPT</w:t>
            </w:r>
          </w:p>
        </w:tc>
        <w:tc>
          <w:tcPr>
            <w:tcW w:w="672" w:type="pct"/>
            <w:vAlign w:val="center"/>
          </w:tcPr>
          <w:p w14:paraId="439842CD" w14:textId="77777777" w:rsidR="00DD1099" w:rsidRPr="001C1910" w:rsidRDefault="001C1221" w:rsidP="00DD1099">
            <w:pPr>
              <w:pStyle w:val="NoSpacing"/>
              <w:jc w:val="center"/>
              <w:rPr>
                <w:sz w:val="20"/>
                <w:szCs w:val="20"/>
              </w:rPr>
            </w:pPr>
            <w:r w:rsidRPr="001C1910">
              <w:rPr>
                <w:rFonts w:cstheme="minorHAnsi"/>
                <w:sz w:val="20"/>
                <w:szCs w:val="20"/>
              </w:rPr>
              <w:t>85%</w:t>
            </w:r>
          </w:p>
        </w:tc>
        <w:tc>
          <w:tcPr>
            <w:tcW w:w="765" w:type="pct"/>
            <w:vAlign w:val="center"/>
          </w:tcPr>
          <w:p w14:paraId="434788B7" w14:textId="77777777" w:rsidR="00DD1099" w:rsidRPr="001C1910" w:rsidRDefault="001C1221" w:rsidP="00DD1099">
            <w:pPr>
              <w:pStyle w:val="NoSpacing"/>
              <w:jc w:val="center"/>
              <w:rPr>
                <w:sz w:val="20"/>
                <w:szCs w:val="20"/>
              </w:rPr>
            </w:pPr>
            <w:r w:rsidRPr="001C1910">
              <w:rPr>
                <w:sz w:val="20"/>
                <w:szCs w:val="20"/>
              </w:rPr>
              <w:t>51%</w:t>
            </w:r>
          </w:p>
        </w:tc>
        <w:tc>
          <w:tcPr>
            <w:tcW w:w="690" w:type="pct"/>
            <w:vAlign w:val="center"/>
          </w:tcPr>
          <w:p w14:paraId="2A54B0F2" w14:textId="77777777" w:rsidR="00DD1099" w:rsidRPr="001C1910" w:rsidRDefault="00AC169D" w:rsidP="00DD1099">
            <w:pPr>
              <w:pStyle w:val="NoSpacing"/>
              <w:jc w:val="center"/>
              <w:rPr>
                <w:sz w:val="20"/>
                <w:szCs w:val="20"/>
              </w:rPr>
            </w:pPr>
            <w:r w:rsidRPr="001C1910">
              <w:rPr>
                <w:sz w:val="20"/>
                <w:szCs w:val="20"/>
              </w:rPr>
              <w:t>36</w:t>
            </w:r>
            <w:r w:rsidR="00DD1099" w:rsidRPr="001C1910">
              <w:rPr>
                <w:sz w:val="20"/>
                <w:szCs w:val="20"/>
              </w:rPr>
              <w:t>%</w:t>
            </w:r>
          </w:p>
        </w:tc>
      </w:tr>
      <w:tr w:rsidR="00DD1099" w:rsidRPr="001C1910" w14:paraId="5D9700EB" w14:textId="77777777" w:rsidTr="00DD1099">
        <w:tc>
          <w:tcPr>
            <w:tcW w:w="789" w:type="pct"/>
            <w:vMerge/>
          </w:tcPr>
          <w:p w14:paraId="53D26F6E" w14:textId="77777777" w:rsidR="00DD1099" w:rsidRPr="001C1910" w:rsidRDefault="00DD1099" w:rsidP="00DD1099">
            <w:pPr>
              <w:pStyle w:val="NoSpacing"/>
              <w:rPr>
                <w:sz w:val="20"/>
                <w:szCs w:val="20"/>
              </w:rPr>
            </w:pPr>
          </w:p>
        </w:tc>
        <w:tc>
          <w:tcPr>
            <w:tcW w:w="748" w:type="pct"/>
            <w:vMerge/>
            <w:vAlign w:val="center"/>
          </w:tcPr>
          <w:p w14:paraId="4B09AA4C" w14:textId="77777777" w:rsidR="00DD1099" w:rsidRPr="001C1910" w:rsidRDefault="00DD1099" w:rsidP="00DD1099">
            <w:pPr>
              <w:pStyle w:val="NoSpacing"/>
              <w:rPr>
                <w:sz w:val="20"/>
                <w:szCs w:val="20"/>
              </w:rPr>
            </w:pPr>
          </w:p>
        </w:tc>
        <w:tc>
          <w:tcPr>
            <w:tcW w:w="1336" w:type="pct"/>
          </w:tcPr>
          <w:p w14:paraId="4CD70F8F" w14:textId="77777777" w:rsidR="00DD1099" w:rsidRPr="001C1910" w:rsidRDefault="00DD1099" w:rsidP="00DD1099">
            <w:pPr>
              <w:pStyle w:val="NoSpacing"/>
              <w:rPr>
                <w:sz w:val="20"/>
                <w:szCs w:val="20"/>
              </w:rPr>
            </w:pPr>
            <w:r w:rsidRPr="001C1910">
              <w:rPr>
                <w:sz w:val="20"/>
                <w:szCs w:val="20"/>
              </w:rPr>
              <w:t>Family Biotic Index</w:t>
            </w:r>
          </w:p>
        </w:tc>
        <w:tc>
          <w:tcPr>
            <w:tcW w:w="672" w:type="pct"/>
            <w:vAlign w:val="center"/>
          </w:tcPr>
          <w:p w14:paraId="717CB4A4" w14:textId="77777777" w:rsidR="00DD1099" w:rsidRPr="001C1910" w:rsidRDefault="001C1221" w:rsidP="00DD1099">
            <w:pPr>
              <w:pStyle w:val="NoSpacing"/>
              <w:jc w:val="center"/>
              <w:rPr>
                <w:sz w:val="20"/>
                <w:szCs w:val="20"/>
              </w:rPr>
            </w:pPr>
            <w:r w:rsidRPr="001C1910">
              <w:rPr>
                <w:rFonts w:cstheme="minorHAnsi"/>
                <w:sz w:val="20"/>
                <w:szCs w:val="20"/>
              </w:rPr>
              <w:t>4.1</w:t>
            </w:r>
          </w:p>
        </w:tc>
        <w:tc>
          <w:tcPr>
            <w:tcW w:w="765" w:type="pct"/>
            <w:vAlign w:val="center"/>
          </w:tcPr>
          <w:p w14:paraId="582AF3A9" w14:textId="77777777" w:rsidR="00DD1099" w:rsidRPr="001C1910" w:rsidRDefault="001C1221" w:rsidP="00DD1099">
            <w:pPr>
              <w:pStyle w:val="NoSpacing"/>
              <w:jc w:val="center"/>
              <w:rPr>
                <w:sz w:val="20"/>
                <w:szCs w:val="20"/>
              </w:rPr>
            </w:pPr>
            <w:r w:rsidRPr="001C1910">
              <w:rPr>
                <w:sz w:val="20"/>
                <w:szCs w:val="20"/>
              </w:rPr>
              <w:t>3.8</w:t>
            </w:r>
          </w:p>
        </w:tc>
        <w:tc>
          <w:tcPr>
            <w:tcW w:w="690" w:type="pct"/>
            <w:vAlign w:val="center"/>
          </w:tcPr>
          <w:p w14:paraId="02D26C72" w14:textId="77777777" w:rsidR="00DD1099" w:rsidRPr="001C1910" w:rsidRDefault="00AC169D" w:rsidP="00DD1099">
            <w:pPr>
              <w:pStyle w:val="NoSpacing"/>
              <w:jc w:val="center"/>
              <w:rPr>
                <w:sz w:val="20"/>
                <w:szCs w:val="20"/>
              </w:rPr>
            </w:pPr>
            <w:r w:rsidRPr="001C1910">
              <w:rPr>
                <w:sz w:val="20"/>
                <w:szCs w:val="20"/>
              </w:rPr>
              <w:t>1.6</w:t>
            </w:r>
          </w:p>
        </w:tc>
      </w:tr>
      <w:tr w:rsidR="00DD1099" w:rsidRPr="001C1910" w14:paraId="60395F76" w14:textId="77777777" w:rsidTr="00DD1099">
        <w:tc>
          <w:tcPr>
            <w:tcW w:w="789" w:type="pct"/>
            <w:vMerge/>
          </w:tcPr>
          <w:p w14:paraId="050B175C" w14:textId="77777777" w:rsidR="00DD1099" w:rsidRPr="001C1910" w:rsidRDefault="00DD1099" w:rsidP="00DD1099">
            <w:pPr>
              <w:pStyle w:val="NoSpacing"/>
              <w:rPr>
                <w:sz w:val="20"/>
                <w:szCs w:val="20"/>
              </w:rPr>
            </w:pPr>
          </w:p>
        </w:tc>
        <w:tc>
          <w:tcPr>
            <w:tcW w:w="748" w:type="pct"/>
            <w:vMerge/>
            <w:vAlign w:val="center"/>
          </w:tcPr>
          <w:p w14:paraId="158BE2B1" w14:textId="77777777" w:rsidR="00DD1099" w:rsidRPr="001C1910" w:rsidRDefault="00DD1099" w:rsidP="00DD1099">
            <w:pPr>
              <w:pStyle w:val="NoSpacing"/>
              <w:rPr>
                <w:sz w:val="20"/>
                <w:szCs w:val="20"/>
              </w:rPr>
            </w:pPr>
          </w:p>
        </w:tc>
        <w:tc>
          <w:tcPr>
            <w:tcW w:w="1336" w:type="pct"/>
          </w:tcPr>
          <w:p w14:paraId="3284519B" w14:textId="77777777" w:rsidR="00DD1099" w:rsidRPr="001C1910" w:rsidRDefault="00DD1099" w:rsidP="00DD1099">
            <w:pPr>
              <w:pStyle w:val="NoSpacing"/>
              <w:rPr>
                <w:sz w:val="20"/>
                <w:szCs w:val="20"/>
              </w:rPr>
            </w:pPr>
            <w:r w:rsidRPr="001C1910">
              <w:rPr>
                <w:sz w:val="20"/>
                <w:szCs w:val="20"/>
              </w:rPr>
              <w:t>% Dominant Family</w:t>
            </w:r>
          </w:p>
        </w:tc>
        <w:tc>
          <w:tcPr>
            <w:tcW w:w="672" w:type="pct"/>
            <w:vAlign w:val="center"/>
          </w:tcPr>
          <w:p w14:paraId="193B6EB8" w14:textId="77777777" w:rsidR="00DD1099" w:rsidRPr="001C1910" w:rsidRDefault="001C1221" w:rsidP="00DD1099">
            <w:pPr>
              <w:pStyle w:val="NoSpacing"/>
              <w:jc w:val="center"/>
              <w:rPr>
                <w:sz w:val="20"/>
                <w:szCs w:val="20"/>
              </w:rPr>
            </w:pPr>
            <w:r w:rsidRPr="001C1910">
              <w:rPr>
                <w:rFonts w:cstheme="minorHAnsi"/>
                <w:sz w:val="20"/>
                <w:szCs w:val="20"/>
              </w:rPr>
              <w:t>59%</w:t>
            </w:r>
          </w:p>
        </w:tc>
        <w:tc>
          <w:tcPr>
            <w:tcW w:w="765" w:type="pct"/>
            <w:vAlign w:val="center"/>
          </w:tcPr>
          <w:p w14:paraId="1813404B" w14:textId="77777777" w:rsidR="00DD1099" w:rsidRPr="001C1910" w:rsidRDefault="001C1221" w:rsidP="00DD1099">
            <w:pPr>
              <w:pStyle w:val="NoSpacing"/>
              <w:jc w:val="center"/>
              <w:rPr>
                <w:sz w:val="20"/>
                <w:szCs w:val="20"/>
              </w:rPr>
            </w:pPr>
            <w:r w:rsidRPr="001C1910">
              <w:rPr>
                <w:sz w:val="20"/>
                <w:szCs w:val="20"/>
              </w:rPr>
              <w:t>52%</w:t>
            </w:r>
          </w:p>
        </w:tc>
        <w:tc>
          <w:tcPr>
            <w:tcW w:w="690" w:type="pct"/>
            <w:vAlign w:val="center"/>
          </w:tcPr>
          <w:p w14:paraId="3596409C" w14:textId="77777777" w:rsidR="00DD1099" w:rsidRPr="001C1910" w:rsidRDefault="00AC169D" w:rsidP="00DD1099">
            <w:pPr>
              <w:pStyle w:val="NoSpacing"/>
              <w:jc w:val="center"/>
              <w:rPr>
                <w:sz w:val="20"/>
                <w:szCs w:val="20"/>
              </w:rPr>
            </w:pPr>
            <w:r w:rsidRPr="001C1910">
              <w:rPr>
                <w:sz w:val="20"/>
                <w:szCs w:val="20"/>
              </w:rPr>
              <w:t>10</w:t>
            </w:r>
            <w:r w:rsidR="00DD1099" w:rsidRPr="001C1910">
              <w:rPr>
                <w:sz w:val="20"/>
                <w:szCs w:val="20"/>
              </w:rPr>
              <w:t>%</w:t>
            </w:r>
          </w:p>
        </w:tc>
      </w:tr>
      <w:tr w:rsidR="00DD1099" w:rsidRPr="001C1910" w14:paraId="5EDACDE9" w14:textId="77777777" w:rsidTr="00DD1099">
        <w:tc>
          <w:tcPr>
            <w:tcW w:w="789" w:type="pct"/>
            <w:vMerge/>
          </w:tcPr>
          <w:p w14:paraId="141013F4" w14:textId="77777777" w:rsidR="00DD1099" w:rsidRPr="001C1910" w:rsidRDefault="00DD1099" w:rsidP="00DD1099">
            <w:pPr>
              <w:pStyle w:val="NoSpacing"/>
              <w:rPr>
                <w:sz w:val="20"/>
                <w:szCs w:val="20"/>
              </w:rPr>
            </w:pPr>
          </w:p>
        </w:tc>
        <w:tc>
          <w:tcPr>
            <w:tcW w:w="748" w:type="pct"/>
            <w:vMerge/>
            <w:vAlign w:val="center"/>
          </w:tcPr>
          <w:p w14:paraId="47DA2233" w14:textId="77777777" w:rsidR="00DD1099" w:rsidRPr="001C1910" w:rsidRDefault="00DD1099" w:rsidP="00DD1099">
            <w:pPr>
              <w:pStyle w:val="NoSpacing"/>
              <w:rPr>
                <w:sz w:val="20"/>
                <w:szCs w:val="20"/>
              </w:rPr>
            </w:pPr>
          </w:p>
        </w:tc>
        <w:tc>
          <w:tcPr>
            <w:tcW w:w="1336" w:type="pct"/>
          </w:tcPr>
          <w:p w14:paraId="165EDEF7" w14:textId="77777777" w:rsidR="00DD1099" w:rsidRPr="001C1910" w:rsidRDefault="00DD1099" w:rsidP="00DD1099">
            <w:pPr>
              <w:pStyle w:val="NoSpacing"/>
              <w:rPr>
                <w:sz w:val="20"/>
                <w:szCs w:val="20"/>
              </w:rPr>
            </w:pPr>
            <w:r w:rsidRPr="001C1910">
              <w:rPr>
                <w:sz w:val="20"/>
                <w:szCs w:val="20"/>
              </w:rPr>
              <w:t>% Dipteran &amp; Non-insects</w:t>
            </w:r>
          </w:p>
        </w:tc>
        <w:tc>
          <w:tcPr>
            <w:tcW w:w="672" w:type="pct"/>
            <w:vAlign w:val="center"/>
          </w:tcPr>
          <w:p w14:paraId="509C5470" w14:textId="77777777" w:rsidR="00DD1099" w:rsidRPr="001C1910" w:rsidRDefault="001C1221" w:rsidP="00DD1099">
            <w:pPr>
              <w:pStyle w:val="NoSpacing"/>
              <w:jc w:val="center"/>
              <w:rPr>
                <w:sz w:val="20"/>
                <w:szCs w:val="20"/>
              </w:rPr>
            </w:pPr>
            <w:r w:rsidRPr="001C1910">
              <w:rPr>
                <w:rFonts w:cstheme="minorHAnsi"/>
                <w:sz w:val="20"/>
                <w:szCs w:val="20"/>
              </w:rPr>
              <w:t>7%</w:t>
            </w:r>
          </w:p>
        </w:tc>
        <w:tc>
          <w:tcPr>
            <w:tcW w:w="765" w:type="pct"/>
            <w:vAlign w:val="center"/>
          </w:tcPr>
          <w:p w14:paraId="18603B0F" w14:textId="77777777" w:rsidR="00DD1099" w:rsidRPr="001C1910" w:rsidRDefault="001C1221" w:rsidP="00DD1099">
            <w:pPr>
              <w:pStyle w:val="NoSpacing"/>
              <w:jc w:val="center"/>
              <w:rPr>
                <w:sz w:val="20"/>
                <w:szCs w:val="20"/>
              </w:rPr>
            </w:pPr>
            <w:r w:rsidRPr="001C1910">
              <w:rPr>
                <w:sz w:val="20"/>
                <w:szCs w:val="20"/>
              </w:rPr>
              <w:t>26%</w:t>
            </w:r>
          </w:p>
        </w:tc>
        <w:tc>
          <w:tcPr>
            <w:tcW w:w="690" w:type="pct"/>
            <w:vAlign w:val="center"/>
          </w:tcPr>
          <w:p w14:paraId="3EC67748" w14:textId="77777777" w:rsidR="00DD1099" w:rsidRPr="001C1910" w:rsidRDefault="00AC169D" w:rsidP="00DD1099">
            <w:pPr>
              <w:pStyle w:val="NoSpacing"/>
              <w:jc w:val="center"/>
              <w:rPr>
                <w:sz w:val="20"/>
                <w:szCs w:val="20"/>
              </w:rPr>
            </w:pPr>
            <w:r w:rsidRPr="001C1910">
              <w:rPr>
                <w:sz w:val="20"/>
                <w:szCs w:val="20"/>
              </w:rPr>
              <w:t>36</w:t>
            </w:r>
            <w:r w:rsidR="00DD1099" w:rsidRPr="001C1910">
              <w:rPr>
                <w:sz w:val="20"/>
                <w:szCs w:val="20"/>
              </w:rPr>
              <w:t>%</w:t>
            </w:r>
          </w:p>
        </w:tc>
      </w:tr>
      <w:tr w:rsidR="00DD1099" w:rsidRPr="001C1910" w14:paraId="17859C37" w14:textId="77777777" w:rsidTr="00DD1099">
        <w:tc>
          <w:tcPr>
            <w:tcW w:w="789" w:type="pct"/>
            <w:vMerge/>
          </w:tcPr>
          <w:p w14:paraId="0B1A4BCC" w14:textId="77777777" w:rsidR="00DD1099" w:rsidRPr="001C1910" w:rsidRDefault="00DD1099" w:rsidP="00DD1099">
            <w:pPr>
              <w:pStyle w:val="NoSpacing"/>
              <w:rPr>
                <w:sz w:val="20"/>
                <w:szCs w:val="20"/>
              </w:rPr>
            </w:pPr>
          </w:p>
        </w:tc>
        <w:tc>
          <w:tcPr>
            <w:tcW w:w="748" w:type="pct"/>
            <w:vMerge/>
            <w:vAlign w:val="center"/>
          </w:tcPr>
          <w:p w14:paraId="0ADA9705" w14:textId="77777777" w:rsidR="00DD1099" w:rsidRPr="001C1910" w:rsidRDefault="00DD1099" w:rsidP="00DD1099">
            <w:pPr>
              <w:pStyle w:val="NoSpacing"/>
              <w:rPr>
                <w:sz w:val="20"/>
                <w:szCs w:val="20"/>
              </w:rPr>
            </w:pPr>
          </w:p>
        </w:tc>
        <w:tc>
          <w:tcPr>
            <w:tcW w:w="1336" w:type="pct"/>
          </w:tcPr>
          <w:p w14:paraId="7EE06059" w14:textId="77777777" w:rsidR="00DD1099" w:rsidRPr="001C1910" w:rsidRDefault="00DD1099" w:rsidP="00DD1099">
            <w:pPr>
              <w:pStyle w:val="NoSpacing"/>
              <w:rPr>
                <w:sz w:val="20"/>
                <w:szCs w:val="20"/>
              </w:rPr>
            </w:pPr>
            <w:r w:rsidRPr="001C1910">
              <w:rPr>
                <w:sz w:val="20"/>
                <w:szCs w:val="20"/>
              </w:rPr>
              <w:t>% Collector Gatherers</w:t>
            </w:r>
          </w:p>
        </w:tc>
        <w:tc>
          <w:tcPr>
            <w:tcW w:w="672" w:type="pct"/>
            <w:vAlign w:val="center"/>
          </w:tcPr>
          <w:p w14:paraId="00DD25C1" w14:textId="77777777" w:rsidR="00DD1099" w:rsidRPr="001C1910" w:rsidRDefault="001C1221" w:rsidP="00DD1099">
            <w:pPr>
              <w:pStyle w:val="NoSpacing"/>
              <w:jc w:val="center"/>
              <w:rPr>
                <w:sz w:val="20"/>
                <w:szCs w:val="20"/>
              </w:rPr>
            </w:pPr>
            <w:r w:rsidRPr="001C1910">
              <w:rPr>
                <w:rFonts w:cstheme="minorHAnsi"/>
                <w:sz w:val="20"/>
                <w:szCs w:val="20"/>
              </w:rPr>
              <w:t>26%</w:t>
            </w:r>
          </w:p>
        </w:tc>
        <w:tc>
          <w:tcPr>
            <w:tcW w:w="765" w:type="pct"/>
            <w:vAlign w:val="center"/>
          </w:tcPr>
          <w:p w14:paraId="3EFE147C" w14:textId="77777777" w:rsidR="00DD1099" w:rsidRPr="001C1910" w:rsidRDefault="001C1221" w:rsidP="00DD1099">
            <w:pPr>
              <w:pStyle w:val="NoSpacing"/>
              <w:jc w:val="center"/>
              <w:rPr>
                <w:sz w:val="20"/>
                <w:szCs w:val="20"/>
              </w:rPr>
            </w:pPr>
            <w:r w:rsidRPr="001C1910">
              <w:rPr>
                <w:sz w:val="20"/>
                <w:szCs w:val="20"/>
              </w:rPr>
              <w:t>15%</w:t>
            </w:r>
          </w:p>
        </w:tc>
        <w:tc>
          <w:tcPr>
            <w:tcW w:w="690" w:type="pct"/>
            <w:vAlign w:val="center"/>
          </w:tcPr>
          <w:p w14:paraId="3464BBCE" w14:textId="77777777" w:rsidR="00DD1099" w:rsidRPr="001C1910" w:rsidRDefault="00AC169D" w:rsidP="00DD1099">
            <w:pPr>
              <w:pStyle w:val="NoSpacing"/>
              <w:jc w:val="center"/>
              <w:rPr>
                <w:sz w:val="20"/>
                <w:szCs w:val="20"/>
              </w:rPr>
            </w:pPr>
            <w:r w:rsidRPr="001C1910">
              <w:rPr>
                <w:sz w:val="20"/>
                <w:szCs w:val="20"/>
              </w:rPr>
              <w:t>9</w:t>
            </w:r>
            <w:r w:rsidR="00DD1099" w:rsidRPr="001C1910">
              <w:rPr>
                <w:sz w:val="20"/>
                <w:szCs w:val="20"/>
              </w:rPr>
              <w:t>%</w:t>
            </w:r>
          </w:p>
        </w:tc>
      </w:tr>
      <w:tr w:rsidR="00DD1099" w:rsidRPr="001C1910" w14:paraId="2D32D93C" w14:textId="77777777" w:rsidTr="00AC169D">
        <w:tc>
          <w:tcPr>
            <w:tcW w:w="789" w:type="pct"/>
            <w:vMerge/>
          </w:tcPr>
          <w:p w14:paraId="7BC69D4E" w14:textId="77777777" w:rsidR="00DD1099" w:rsidRPr="001C1910" w:rsidRDefault="00DD1099" w:rsidP="00DD1099">
            <w:pPr>
              <w:pStyle w:val="NoSpacing"/>
              <w:rPr>
                <w:sz w:val="20"/>
                <w:szCs w:val="20"/>
              </w:rPr>
            </w:pPr>
          </w:p>
        </w:tc>
        <w:tc>
          <w:tcPr>
            <w:tcW w:w="748" w:type="pct"/>
            <w:vMerge/>
            <w:vAlign w:val="center"/>
          </w:tcPr>
          <w:p w14:paraId="0D8DA370" w14:textId="77777777" w:rsidR="00DD1099" w:rsidRPr="001C1910" w:rsidRDefault="00DD1099" w:rsidP="00DD1099">
            <w:pPr>
              <w:pStyle w:val="NoSpacing"/>
              <w:rPr>
                <w:sz w:val="20"/>
                <w:szCs w:val="20"/>
              </w:rPr>
            </w:pPr>
          </w:p>
        </w:tc>
        <w:tc>
          <w:tcPr>
            <w:tcW w:w="1336" w:type="pct"/>
            <w:shd w:val="clear" w:color="auto" w:fill="C6D9F1" w:themeFill="text2" w:themeFillTint="33"/>
          </w:tcPr>
          <w:p w14:paraId="0DC3BAF6" w14:textId="77777777" w:rsidR="00DD1099" w:rsidRPr="001C1910" w:rsidRDefault="00DD1099" w:rsidP="00DD1099">
            <w:pPr>
              <w:pStyle w:val="NoSpacing"/>
              <w:rPr>
                <w:b/>
                <w:sz w:val="20"/>
                <w:szCs w:val="20"/>
              </w:rPr>
            </w:pPr>
            <w:r w:rsidRPr="001C1910">
              <w:rPr>
                <w:b/>
                <w:sz w:val="20"/>
                <w:szCs w:val="20"/>
              </w:rPr>
              <w:t>Total Score</w:t>
            </w:r>
          </w:p>
          <w:p w14:paraId="28E8167B" w14:textId="77777777" w:rsidR="00DD1099" w:rsidRPr="001C1910" w:rsidRDefault="00DD1099" w:rsidP="00DD1099">
            <w:pPr>
              <w:pStyle w:val="NoSpacing"/>
              <w:rPr>
                <w:sz w:val="20"/>
                <w:szCs w:val="20"/>
              </w:rPr>
            </w:pPr>
            <w:r w:rsidRPr="001C1910">
              <w:rPr>
                <w:b/>
                <w:sz w:val="20"/>
                <w:szCs w:val="20"/>
              </w:rPr>
              <w:t>Max Score = 36</w:t>
            </w:r>
          </w:p>
        </w:tc>
        <w:tc>
          <w:tcPr>
            <w:tcW w:w="672" w:type="pct"/>
            <w:shd w:val="clear" w:color="auto" w:fill="C6D9F1" w:themeFill="text2" w:themeFillTint="33"/>
            <w:vAlign w:val="center"/>
          </w:tcPr>
          <w:p w14:paraId="6AB33F7A" w14:textId="77777777" w:rsidR="00DD1099" w:rsidRPr="001C1910" w:rsidRDefault="001C1221" w:rsidP="00DD1099">
            <w:pPr>
              <w:pStyle w:val="NoSpacing"/>
              <w:jc w:val="center"/>
              <w:rPr>
                <w:rFonts w:cstheme="minorHAnsi"/>
                <w:b/>
                <w:sz w:val="20"/>
                <w:szCs w:val="20"/>
              </w:rPr>
            </w:pPr>
            <w:r w:rsidRPr="001C1910">
              <w:rPr>
                <w:rFonts w:cstheme="minorHAnsi"/>
                <w:b/>
                <w:sz w:val="20"/>
                <w:szCs w:val="20"/>
              </w:rPr>
              <w:t>33</w:t>
            </w:r>
          </w:p>
        </w:tc>
        <w:tc>
          <w:tcPr>
            <w:tcW w:w="765" w:type="pct"/>
            <w:shd w:val="clear" w:color="auto" w:fill="C6D9F1" w:themeFill="text2" w:themeFillTint="33"/>
            <w:vAlign w:val="center"/>
          </w:tcPr>
          <w:p w14:paraId="79972081" w14:textId="77777777" w:rsidR="00DD1099" w:rsidRPr="001C1910" w:rsidRDefault="001C1221" w:rsidP="00DD1099">
            <w:pPr>
              <w:pStyle w:val="NoSpacing"/>
              <w:jc w:val="center"/>
              <w:rPr>
                <w:b/>
                <w:sz w:val="20"/>
                <w:szCs w:val="20"/>
              </w:rPr>
            </w:pPr>
            <w:r w:rsidRPr="001C1910">
              <w:rPr>
                <w:b/>
                <w:sz w:val="20"/>
                <w:szCs w:val="20"/>
              </w:rPr>
              <w:t>27.8</w:t>
            </w:r>
          </w:p>
        </w:tc>
        <w:tc>
          <w:tcPr>
            <w:tcW w:w="690" w:type="pct"/>
            <w:shd w:val="clear" w:color="auto" w:fill="C6D9F1" w:themeFill="text2" w:themeFillTint="33"/>
            <w:vAlign w:val="center"/>
          </w:tcPr>
          <w:p w14:paraId="35C6F85D" w14:textId="77777777" w:rsidR="00DD1099" w:rsidRPr="001C1910" w:rsidRDefault="00AC169D" w:rsidP="00DD1099">
            <w:pPr>
              <w:pStyle w:val="NoSpacing"/>
              <w:jc w:val="center"/>
              <w:rPr>
                <w:b/>
                <w:sz w:val="20"/>
                <w:szCs w:val="20"/>
              </w:rPr>
            </w:pPr>
            <w:r w:rsidRPr="001C1910">
              <w:rPr>
                <w:b/>
                <w:sz w:val="20"/>
                <w:szCs w:val="20"/>
              </w:rPr>
              <w:t>6.7</w:t>
            </w:r>
          </w:p>
        </w:tc>
      </w:tr>
      <w:tr w:rsidR="00DD1099" w:rsidRPr="001C1910" w14:paraId="4CC50E61" w14:textId="77777777" w:rsidTr="00DD1099">
        <w:tc>
          <w:tcPr>
            <w:tcW w:w="789" w:type="pct"/>
            <w:vMerge/>
          </w:tcPr>
          <w:p w14:paraId="12C49749" w14:textId="77777777" w:rsidR="00DD1099" w:rsidRPr="001C1910" w:rsidRDefault="00DD1099" w:rsidP="00DD1099">
            <w:pPr>
              <w:pStyle w:val="NoSpacing"/>
              <w:rPr>
                <w:sz w:val="20"/>
                <w:szCs w:val="20"/>
              </w:rPr>
            </w:pPr>
          </w:p>
        </w:tc>
        <w:tc>
          <w:tcPr>
            <w:tcW w:w="748" w:type="pct"/>
            <w:vMerge w:val="restart"/>
            <w:vAlign w:val="center"/>
          </w:tcPr>
          <w:p w14:paraId="1AEC7FBF" w14:textId="77777777" w:rsidR="00DD1099" w:rsidRPr="001C1910" w:rsidRDefault="00DD1099" w:rsidP="00DD1099">
            <w:pPr>
              <w:pStyle w:val="NoSpacing"/>
              <w:rPr>
                <w:sz w:val="20"/>
                <w:szCs w:val="20"/>
              </w:rPr>
            </w:pPr>
            <w:r w:rsidRPr="001C1910">
              <w:rPr>
                <w:sz w:val="20"/>
                <w:szCs w:val="20"/>
              </w:rPr>
              <w:t>PAS3</w:t>
            </w:r>
          </w:p>
          <w:p w14:paraId="7DED8D03" w14:textId="77777777" w:rsidR="0097625C" w:rsidRPr="001C1910" w:rsidRDefault="0097625C" w:rsidP="0097625C">
            <w:pPr>
              <w:pStyle w:val="NoSpacing"/>
              <w:rPr>
                <w:sz w:val="20"/>
                <w:szCs w:val="20"/>
              </w:rPr>
            </w:pPr>
            <w:r w:rsidRPr="001C1910">
              <w:rPr>
                <w:sz w:val="20"/>
                <w:szCs w:val="20"/>
              </w:rPr>
              <w:t>(2010)</w:t>
            </w:r>
          </w:p>
          <w:p w14:paraId="1D47A8FF" w14:textId="77777777" w:rsidR="0097625C" w:rsidRPr="001C1910" w:rsidRDefault="0097625C" w:rsidP="0097625C">
            <w:pPr>
              <w:pStyle w:val="NoSpacing"/>
              <w:rPr>
                <w:sz w:val="20"/>
                <w:szCs w:val="20"/>
              </w:rPr>
            </w:pPr>
            <w:proofErr w:type="spellStart"/>
            <w:r w:rsidRPr="001C1910">
              <w:rPr>
                <w:sz w:val="20"/>
                <w:szCs w:val="20"/>
              </w:rPr>
              <w:t>Baetidae</w:t>
            </w:r>
            <w:proofErr w:type="spellEnd"/>
          </w:p>
          <w:p w14:paraId="612B10AE" w14:textId="77777777" w:rsidR="0097625C" w:rsidRPr="001C1910" w:rsidRDefault="0097625C" w:rsidP="0097625C">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4C2BDF71" w14:textId="77777777" w:rsidR="0097625C" w:rsidRPr="001C1910" w:rsidRDefault="0097625C" w:rsidP="0097625C">
            <w:pPr>
              <w:pStyle w:val="NoSpacing"/>
              <w:rPr>
                <w:sz w:val="20"/>
                <w:szCs w:val="20"/>
              </w:rPr>
            </w:pPr>
          </w:p>
          <w:p w14:paraId="4A27D209" w14:textId="77777777" w:rsidR="0097625C" w:rsidRPr="001C1910" w:rsidRDefault="0097625C" w:rsidP="0097625C">
            <w:pPr>
              <w:pStyle w:val="NoSpacing"/>
              <w:rPr>
                <w:sz w:val="20"/>
                <w:szCs w:val="20"/>
              </w:rPr>
            </w:pPr>
            <w:r w:rsidRPr="001C1910">
              <w:rPr>
                <w:sz w:val="20"/>
                <w:szCs w:val="20"/>
              </w:rPr>
              <w:t>Badlands Ecoregion</w:t>
            </w:r>
          </w:p>
          <w:p w14:paraId="74B170E4" w14:textId="77777777" w:rsidR="0097625C" w:rsidRPr="001C1910" w:rsidRDefault="0097625C" w:rsidP="00DD1099">
            <w:pPr>
              <w:pStyle w:val="NoSpacing"/>
              <w:rPr>
                <w:sz w:val="20"/>
                <w:szCs w:val="20"/>
              </w:rPr>
            </w:pPr>
          </w:p>
        </w:tc>
        <w:tc>
          <w:tcPr>
            <w:tcW w:w="1336" w:type="pct"/>
          </w:tcPr>
          <w:p w14:paraId="5644E1EC" w14:textId="77777777" w:rsidR="00DD1099" w:rsidRPr="001C1910" w:rsidRDefault="00DD1099" w:rsidP="00DD1099">
            <w:pPr>
              <w:pStyle w:val="NoSpacing"/>
              <w:rPr>
                <w:sz w:val="20"/>
                <w:szCs w:val="20"/>
              </w:rPr>
            </w:pPr>
            <w:r w:rsidRPr="001C1910">
              <w:rPr>
                <w:sz w:val="20"/>
                <w:szCs w:val="20"/>
              </w:rPr>
              <w:t>Taxa Richness</w:t>
            </w:r>
          </w:p>
        </w:tc>
        <w:tc>
          <w:tcPr>
            <w:tcW w:w="672" w:type="pct"/>
            <w:vAlign w:val="center"/>
          </w:tcPr>
          <w:p w14:paraId="2B9C07C2" w14:textId="77777777" w:rsidR="00DD1099" w:rsidRPr="001C1910" w:rsidRDefault="0097625C" w:rsidP="00DD1099">
            <w:pPr>
              <w:pStyle w:val="NoSpacing"/>
              <w:jc w:val="center"/>
              <w:rPr>
                <w:sz w:val="20"/>
                <w:szCs w:val="20"/>
              </w:rPr>
            </w:pPr>
            <w:r w:rsidRPr="001C1910">
              <w:rPr>
                <w:rFonts w:cstheme="minorHAnsi"/>
                <w:sz w:val="20"/>
                <w:szCs w:val="20"/>
              </w:rPr>
              <w:t>6</w:t>
            </w:r>
          </w:p>
        </w:tc>
        <w:tc>
          <w:tcPr>
            <w:tcW w:w="765" w:type="pct"/>
            <w:vAlign w:val="center"/>
          </w:tcPr>
          <w:p w14:paraId="1BE25BF8" w14:textId="77777777" w:rsidR="00DD1099" w:rsidRPr="001C1910" w:rsidRDefault="0097625C" w:rsidP="00DD1099">
            <w:pPr>
              <w:pStyle w:val="NoSpacing"/>
              <w:jc w:val="center"/>
              <w:rPr>
                <w:sz w:val="20"/>
                <w:szCs w:val="20"/>
              </w:rPr>
            </w:pPr>
            <w:r w:rsidRPr="001C1910">
              <w:rPr>
                <w:sz w:val="20"/>
                <w:szCs w:val="20"/>
              </w:rPr>
              <w:t>6</w:t>
            </w:r>
          </w:p>
        </w:tc>
        <w:tc>
          <w:tcPr>
            <w:tcW w:w="690" w:type="pct"/>
            <w:vAlign w:val="center"/>
          </w:tcPr>
          <w:p w14:paraId="55EEFF4D" w14:textId="77777777" w:rsidR="00DD1099" w:rsidRPr="001C1910" w:rsidRDefault="00A813EE" w:rsidP="00A813EE">
            <w:pPr>
              <w:pStyle w:val="NoSpacing"/>
              <w:jc w:val="center"/>
              <w:rPr>
                <w:sz w:val="20"/>
                <w:szCs w:val="20"/>
              </w:rPr>
            </w:pPr>
            <w:r w:rsidRPr="001C1910">
              <w:rPr>
                <w:sz w:val="20"/>
                <w:szCs w:val="20"/>
              </w:rPr>
              <w:t>2.2</w:t>
            </w:r>
          </w:p>
        </w:tc>
      </w:tr>
      <w:tr w:rsidR="00DD1099" w:rsidRPr="001C1910" w14:paraId="48660592" w14:textId="77777777" w:rsidTr="00DD1099">
        <w:tc>
          <w:tcPr>
            <w:tcW w:w="789" w:type="pct"/>
            <w:vMerge/>
          </w:tcPr>
          <w:p w14:paraId="3EC57E2C" w14:textId="77777777" w:rsidR="00DD1099" w:rsidRPr="001C1910" w:rsidRDefault="00DD1099" w:rsidP="00DD1099">
            <w:pPr>
              <w:pStyle w:val="NoSpacing"/>
              <w:rPr>
                <w:sz w:val="20"/>
                <w:szCs w:val="20"/>
              </w:rPr>
            </w:pPr>
          </w:p>
        </w:tc>
        <w:tc>
          <w:tcPr>
            <w:tcW w:w="748" w:type="pct"/>
            <w:vMerge/>
            <w:vAlign w:val="center"/>
          </w:tcPr>
          <w:p w14:paraId="39863D25" w14:textId="77777777" w:rsidR="00DD1099" w:rsidRPr="001C1910" w:rsidRDefault="00DD1099" w:rsidP="00DD1099">
            <w:pPr>
              <w:pStyle w:val="NoSpacing"/>
              <w:rPr>
                <w:sz w:val="20"/>
                <w:szCs w:val="20"/>
              </w:rPr>
            </w:pPr>
          </w:p>
        </w:tc>
        <w:tc>
          <w:tcPr>
            <w:tcW w:w="1336" w:type="pct"/>
          </w:tcPr>
          <w:p w14:paraId="6DE48224" w14:textId="77777777" w:rsidR="00DD1099" w:rsidRPr="001C1910" w:rsidRDefault="00DD1099" w:rsidP="00DD1099">
            <w:pPr>
              <w:pStyle w:val="NoSpacing"/>
              <w:rPr>
                <w:sz w:val="20"/>
                <w:szCs w:val="20"/>
              </w:rPr>
            </w:pPr>
            <w:r w:rsidRPr="001C1910">
              <w:rPr>
                <w:sz w:val="20"/>
                <w:szCs w:val="20"/>
              </w:rPr>
              <w:t>EPT Index</w:t>
            </w:r>
          </w:p>
        </w:tc>
        <w:tc>
          <w:tcPr>
            <w:tcW w:w="672" w:type="pct"/>
            <w:vAlign w:val="center"/>
          </w:tcPr>
          <w:p w14:paraId="726186C7" w14:textId="77777777" w:rsidR="00DD1099" w:rsidRPr="001C1910" w:rsidRDefault="0097625C" w:rsidP="00DD1099">
            <w:pPr>
              <w:pStyle w:val="NoSpacing"/>
              <w:jc w:val="center"/>
              <w:rPr>
                <w:sz w:val="20"/>
                <w:szCs w:val="20"/>
              </w:rPr>
            </w:pPr>
            <w:r w:rsidRPr="001C1910">
              <w:rPr>
                <w:rFonts w:cstheme="minorHAnsi"/>
                <w:sz w:val="20"/>
                <w:szCs w:val="20"/>
              </w:rPr>
              <w:t>2</w:t>
            </w:r>
          </w:p>
        </w:tc>
        <w:tc>
          <w:tcPr>
            <w:tcW w:w="765" w:type="pct"/>
            <w:vAlign w:val="center"/>
          </w:tcPr>
          <w:p w14:paraId="227C691F" w14:textId="77777777" w:rsidR="00DD1099" w:rsidRPr="001C1910" w:rsidRDefault="0097625C" w:rsidP="00DD1099">
            <w:pPr>
              <w:pStyle w:val="NoSpacing"/>
              <w:jc w:val="center"/>
              <w:rPr>
                <w:sz w:val="20"/>
                <w:szCs w:val="20"/>
              </w:rPr>
            </w:pPr>
            <w:r w:rsidRPr="001C1910">
              <w:rPr>
                <w:sz w:val="20"/>
                <w:szCs w:val="20"/>
              </w:rPr>
              <w:t>2.25</w:t>
            </w:r>
          </w:p>
        </w:tc>
        <w:tc>
          <w:tcPr>
            <w:tcW w:w="690" w:type="pct"/>
            <w:vAlign w:val="center"/>
          </w:tcPr>
          <w:p w14:paraId="19D9823C" w14:textId="77777777" w:rsidR="00DD1099" w:rsidRPr="001C1910" w:rsidRDefault="00A813EE" w:rsidP="00DD1099">
            <w:pPr>
              <w:pStyle w:val="NoSpacing"/>
              <w:jc w:val="center"/>
              <w:rPr>
                <w:sz w:val="20"/>
                <w:szCs w:val="20"/>
              </w:rPr>
            </w:pPr>
            <w:r w:rsidRPr="001C1910">
              <w:rPr>
                <w:sz w:val="20"/>
                <w:szCs w:val="20"/>
              </w:rPr>
              <w:t>2.1</w:t>
            </w:r>
          </w:p>
        </w:tc>
      </w:tr>
      <w:tr w:rsidR="00DD1099" w:rsidRPr="001C1910" w14:paraId="01680C08" w14:textId="77777777" w:rsidTr="00DD1099">
        <w:tc>
          <w:tcPr>
            <w:tcW w:w="789" w:type="pct"/>
            <w:vMerge/>
          </w:tcPr>
          <w:p w14:paraId="0CF0A0B6" w14:textId="77777777" w:rsidR="00DD1099" w:rsidRPr="001C1910" w:rsidRDefault="00DD1099" w:rsidP="00DD1099">
            <w:pPr>
              <w:pStyle w:val="NoSpacing"/>
              <w:rPr>
                <w:sz w:val="20"/>
                <w:szCs w:val="20"/>
              </w:rPr>
            </w:pPr>
          </w:p>
        </w:tc>
        <w:tc>
          <w:tcPr>
            <w:tcW w:w="748" w:type="pct"/>
            <w:vMerge/>
            <w:vAlign w:val="center"/>
          </w:tcPr>
          <w:p w14:paraId="06522476" w14:textId="77777777" w:rsidR="00DD1099" w:rsidRPr="001C1910" w:rsidRDefault="00DD1099" w:rsidP="00DD1099">
            <w:pPr>
              <w:pStyle w:val="NoSpacing"/>
              <w:rPr>
                <w:sz w:val="20"/>
                <w:szCs w:val="20"/>
              </w:rPr>
            </w:pPr>
          </w:p>
        </w:tc>
        <w:tc>
          <w:tcPr>
            <w:tcW w:w="1336" w:type="pct"/>
          </w:tcPr>
          <w:p w14:paraId="184D7B24" w14:textId="77777777" w:rsidR="00DD1099" w:rsidRPr="001C1910" w:rsidRDefault="00DD1099" w:rsidP="00DD1099">
            <w:pPr>
              <w:pStyle w:val="NoSpacing"/>
              <w:rPr>
                <w:sz w:val="20"/>
                <w:szCs w:val="20"/>
              </w:rPr>
            </w:pPr>
            <w:r w:rsidRPr="001C1910">
              <w:rPr>
                <w:sz w:val="20"/>
                <w:szCs w:val="20"/>
              </w:rPr>
              <w:t>% EPT</w:t>
            </w:r>
          </w:p>
        </w:tc>
        <w:tc>
          <w:tcPr>
            <w:tcW w:w="672" w:type="pct"/>
            <w:vAlign w:val="center"/>
          </w:tcPr>
          <w:p w14:paraId="6F79D75C" w14:textId="77777777" w:rsidR="00DD1099" w:rsidRPr="001C1910" w:rsidRDefault="0097625C" w:rsidP="00DD1099">
            <w:pPr>
              <w:pStyle w:val="NoSpacing"/>
              <w:jc w:val="center"/>
              <w:rPr>
                <w:sz w:val="20"/>
                <w:szCs w:val="20"/>
              </w:rPr>
            </w:pPr>
            <w:r w:rsidRPr="001C1910">
              <w:rPr>
                <w:rFonts w:cstheme="minorHAnsi"/>
                <w:sz w:val="20"/>
                <w:szCs w:val="20"/>
              </w:rPr>
              <w:t>81%</w:t>
            </w:r>
          </w:p>
        </w:tc>
        <w:tc>
          <w:tcPr>
            <w:tcW w:w="765" w:type="pct"/>
            <w:vAlign w:val="center"/>
          </w:tcPr>
          <w:p w14:paraId="3047E8F9" w14:textId="77777777" w:rsidR="00DD1099" w:rsidRPr="001C1910" w:rsidRDefault="0097625C" w:rsidP="00DD1099">
            <w:pPr>
              <w:pStyle w:val="NoSpacing"/>
              <w:jc w:val="center"/>
              <w:rPr>
                <w:sz w:val="20"/>
                <w:szCs w:val="20"/>
              </w:rPr>
            </w:pPr>
            <w:r w:rsidRPr="001C1910">
              <w:rPr>
                <w:sz w:val="20"/>
                <w:szCs w:val="20"/>
              </w:rPr>
              <w:t>55%</w:t>
            </w:r>
          </w:p>
        </w:tc>
        <w:tc>
          <w:tcPr>
            <w:tcW w:w="690" w:type="pct"/>
            <w:vAlign w:val="center"/>
          </w:tcPr>
          <w:p w14:paraId="51C1585F" w14:textId="77777777" w:rsidR="00DD1099" w:rsidRPr="001C1910" w:rsidRDefault="00A813EE" w:rsidP="00DD1099">
            <w:pPr>
              <w:pStyle w:val="NoSpacing"/>
              <w:jc w:val="center"/>
              <w:rPr>
                <w:sz w:val="20"/>
                <w:szCs w:val="20"/>
              </w:rPr>
            </w:pPr>
            <w:r w:rsidRPr="001C1910">
              <w:rPr>
                <w:sz w:val="20"/>
                <w:szCs w:val="20"/>
              </w:rPr>
              <w:t>38%</w:t>
            </w:r>
          </w:p>
        </w:tc>
      </w:tr>
      <w:tr w:rsidR="00DD1099" w:rsidRPr="001C1910" w14:paraId="4F187B6A" w14:textId="77777777" w:rsidTr="00DD1099">
        <w:tc>
          <w:tcPr>
            <w:tcW w:w="789" w:type="pct"/>
            <w:vMerge/>
          </w:tcPr>
          <w:p w14:paraId="0FA24861" w14:textId="77777777" w:rsidR="00DD1099" w:rsidRPr="001C1910" w:rsidRDefault="00DD1099" w:rsidP="00DD1099">
            <w:pPr>
              <w:pStyle w:val="NoSpacing"/>
              <w:rPr>
                <w:sz w:val="20"/>
                <w:szCs w:val="20"/>
              </w:rPr>
            </w:pPr>
          </w:p>
        </w:tc>
        <w:tc>
          <w:tcPr>
            <w:tcW w:w="748" w:type="pct"/>
            <w:vMerge/>
            <w:vAlign w:val="center"/>
          </w:tcPr>
          <w:p w14:paraId="5FBF70ED" w14:textId="77777777" w:rsidR="00DD1099" w:rsidRPr="001C1910" w:rsidRDefault="00DD1099" w:rsidP="00DD1099">
            <w:pPr>
              <w:pStyle w:val="NoSpacing"/>
              <w:rPr>
                <w:sz w:val="20"/>
                <w:szCs w:val="20"/>
              </w:rPr>
            </w:pPr>
          </w:p>
        </w:tc>
        <w:tc>
          <w:tcPr>
            <w:tcW w:w="1336" w:type="pct"/>
          </w:tcPr>
          <w:p w14:paraId="4E5C2893" w14:textId="77777777" w:rsidR="00DD1099" w:rsidRPr="001C1910" w:rsidRDefault="00DD1099" w:rsidP="00DD1099">
            <w:pPr>
              <w:pStyle w:val="NoSpacing"/>
              <w:rPr>
                <w:sz w:val="20"/>
                <w:szCs w:val="20"/>
              </w:rPr>
            </w:pPr>
            <w:r w:rsidRPr="001C1910">
              <w:rPr>
                <w:sz w:val="20"/>
                <w:szCs w:val="20"/>
              </w:rPr>
              <w:t>Family Biotic Index</w:t>
            </w:r>
          </w:p>
        </w:tc>
        <w:tc>
          <w:tcPr>
            <w:tcW w:w="672" w:type="pct"/>
            <w:vAlign w:val="center"/>
          </w:tcPr>
          <w:p w14:paraId="408D63EC" w14:textId="77777777" w:rsidR="00DD1099" w:rsidRPr="001C1910" w:rsidRDefault="0097625C" w:rsidP="00DD1099">
            <w:pPr>
              <w:pStyle w:val="NoSpacing"/>
              <w:jc w:val="center"/>
              <w:rPr>
                <w:sz w:val="20"/>
                <w:szCs w:val="20"/>
              </w:rPr>
            </w:pPr>
            <w:r w:rsidRPr="001C1910">
              <w:rPr>
                <w:rFonts w:cstheme="minorHAnsi"/>
                <w:sz w:val="20"/>
                <w:szCs w:val="20"/>
              </w:rPr>
              <w:t>4.9</w:t>
            </w:r>
          </w:p>
        </w:tc>
        <w:tc>
          <w:tcPr>
            <w:tcW w:w="765" w:type="pct"/>
            <w:vAlign w:val="center"/>
          </w:tcPr>
          <w:p w14:paraId="0B3F2A62" w14:textId="77777777" w:rsidR="00DD1099" w:rsidRPr="001C1910" w:rsidRDefault="0097625C" w:rsidP="00DD1099">
            <w:pPr>
              <w:pStyle w:val="NoSpacing"/>
              <w:jc w:val="center"/>
              <w:rPr>
                <w:sz w:val="20"/>
                <w:szCs w:val="20"/>
              </w:rPr>
            </w:pPr>
            <w:r w:rsidRPr="001C1910">
              <w:rPr>
                <w:sz w:val="20"/>
                <w:szCs w:val="20"/>
              </w:rPr>
              <w:t>5.24</w:t>
            </w:r>
          </w:p>
        </w:tc>
        <w:tc>
          <w:tcPr>
            <w:tcW w:w="690" w:type="pct"/>
            <w:vAlign w:val="center"/>
          </w:tcPr>
          <w:p w14:paraId="11499652" w14:textId="77777777" w:rsidR="00DD1099" w:rsidRPr="001C1910" w:rsidRDefault="00A813EE" w:rsidP="00DD1099">
            <w:pPr>
              <w:pStyle w:val="NoSpacing"/>
              <w:jc w:val="center"/>
              <w:rPr>
                <w:sz w:val="20"/>
                <w:szCs w:val="20"/>
              </w:rPr>
            </w:pPr>
            <w:r w:rsidRPr="001C1910">
              <w:rPr>
                <w:sz w:val="20"/>
                <w:szCs w:val="20"/>
              </w:rPr>
              <w:t>0.88</w:t>
            </w:r>
          </w:p>
        </w:tc>
      </w:tr>
      <w:tr w:rsidR="00DD1099" w:rsidRPr="001C1910" w14:paraId="07BC7734" w14:textId="77777777" w:rsidTr="00DD1099">
        <w:tc>
          <w:tcPr>
            <w:tcW w:w="789" w:type="pct"/>
            <w:vMerge/>
          </w:tcPr>
          <w:p w14:paraId="7943711D" w14:textId="77777777" w:rsidR="00DD1099" w:rsidRPr="001C1910" w:rsidRDefault="00DD1099" w:rsidP="00DD1099">
            <w:pPr>
              <w:pStyle w:val="NoSpacing"/>
              <w:rPr>
                <w:sz w:val="20"/>
                <w:szCs w:val="20"/>
              </w:rPr>
            </w:pPr>
          </w:p>
        </w:tc>
        <w:tc>
          <w:tcPr>
            <w:tcW w:w="748" w:type="pct"/>
            <w:vMerge/>
            <w:vAlign w:val="center"/>
          </w:tcPr>
          <w:p w14:paraId="2B575D0C" w14:textId="77777777" w:rsidR="00DD1099" w:rsidRPr="001C1910" w:rsidRDefault="00DD1099" w:rsidP="00DD1099">
            <w:pPr>
              <w:pStyle w:val="NoSpacing"/>
              <w:rPr>
                <w:sz w:val="20"/>
                <w:szCs w:val="20"/>
              </w:rPr>
            </w:pPr>
          </w:p>
        </w:tc>
        <w:tc>
          <w:tcPr>
            <w:tcW w:w="1336" w:type="pct"/>
          </w:tcPr>
          <w:p w14:paraId="51996468" w14:textId="77777777" w:rsidR="00DD1099" w:rsidRPr="001C1910" w:rsidRDefault="00DD1099" w:rsidP="00DD1099">
            <w:pPr>
              <w:pStyle w:val="NoSpacing"/>
              <w:rPr>
                <w:sz w:val="20"/>
                <w:szCs w:val="20"/>
              </w:rPr>
            </w:pPr>
            <w:r w:rsidRPr="001C1910">
              <w:rPr>
                <w:sz w:val="20"/>
                <w:szCs w:val="20"/>
              </w:rPr>
              <w:t>% Dominant Family</w:t>
            </w:r>
          </w:p>
        </w:tc>
        <w:tc>
          <w:tcPr>
            <w:tcW w:w="672" w:type="pct"/>
            <w:vAlign w:val="center"/>
          </w:tcPr>
          <w:p w14:paraId="04ADDBD3" w14:textId="77777777" w:rsidR="00DD1099" w:rsidRPr="001C1910" w:rsidRDefault="0097625C" w:rsidP="00DD1099">
            <w:pPr>
              <w:pStyle w:val="NoSpacing"/>
              <w:jc w:val="center"/>
              <w:rPr>
                <w:sz w:val="20"/>
                <w:szCs w:val="20"/>
              </w:rPr>
            </w:pPr>
            <w:r w:rsidRPr="001C1910">
              <w:rPr>
                <w:rFonts w:cstheme="minorHAnsi"/>
                <w:sz w:val="20"/>
                <w:szCs w:val="20"/>
              </w:rPr>
              <w:t>75%</w:t>
            </w:r>
          </w:p>
        </w:tc>
        <w:tc>
          <w:tcPr>
            <w:tcW w:w="765" w:type="pct"/>
            <w:vAlign w:val="center"/>
          </w:tcPr>
          <w:p w14:paraId="1CD6F2AA" w14:textId="77777777" w:rsidR="00DD1099" w:rsidRPr="001C1910" w:rsidRDefault="0097625C" w:rsidP="00DD1099">
            <w:pPr>
              <w:pStyle w:val="NoSpacing"/>
              <w:jc w:val="center"/>
              <w:rPr>
                <w:sz w:val="20"/>
                <w:szCs w:val="20"/>
              </w:rPr>
            </w:pPr>
            <w:r w:rsidRPr="001C1910">
              <w:rPr>
                <w:sz w:val="20"/>
                <w:szCs w:val="20"/>
              </w:rPr>
              <w:t>60%</w:t>
            </w:r>
          </w:p>
        </w:tc>
        <w:tc>
          <w:tcPr>
            <w:tcW w:w="690" w:type="pct"/>
            <w:vAlign w:val="center"/>
          </w:tcPr>
          <w:p w14:paraId="7D282265" w14:textId="77777777" w:rsidR="00DD1099" w:rsidRPr="001C1910" w:rsidRDefault="00A813EE" w:rsidP="00DD1099">
            <w:pPr>
              <w:pStyle w:val="NoSpacing"/>
              <w:jc w:val="center"/>
              <w:rPr>
                <w:sz w:val="20"/>
                <w:szCs w:val="20"/>
              </w:rPr>
            </w:pPr>
            <w:r w:rsidRPr="001C1910">
              <w:rPr>
                <w:sz w:val="20"/>
                <w:szCs w:val="20"/>
              </w:rPr>
              <w:t>22%</w:t>
            </w:r>
          </w:p>
        </w:tc>
      </w:tr>
      <w:tr w:rsidR="00DD1099" w:rsidRPr="001C1910" w14:paraId="7C2AD164" w14:textId="77777777" w:rsidTr="00DD1099">
        <w:tc>
          <w:tcPr>
            <w:tcW w:w="789" w:type="pct"/>
            <w:vMerge/>
          </w:tcPr>
          <w:p w14:paraId="6435B8C4" w14:textId="77777777" w:rsidR="00DD1099" w:rsidRPr="001C1910" w:rsidRDefault="00DD1099" w:rsidP="00DD1099">
            <w:pPr>
              <w:pStyle w:val="NoSpacing"/>
              <w:rPr>
                <w:sz w:val="20"/>
                <w:szCs w:val="20"/>
              </w:rPr>
            </w:pPr>
          </w:p>
        </w:tc>
        <w:tc>
          <w:tcPr>
            <w:tcW w:w="748" w:type="pct"/>
            <w:vMerge/>
            <w:vAlign w:val="center"/>
          </w:tcPr>
          <w:p w14:paraId="7BFE1DDA" w14:textId="77777777" w:rsidR="00DD1099" w:rsidRPr="001C1910" w:rsidRDefault="00DD1099" w:rsidP="00DD1099">
            <w:pPr>
              <w:pStyle w:val="NoSpacing"/>
              <w:rPr>
                <w:sz w:val="20"/>
                <w:szCs w:val="20"/>
              </w:rPr>
            </w:pPr>
          </w:p>
        </w:tc>
        <w:tc>
          <w:tcPr>
            <w:tcW w:w="1336" w:type="pct"/>
          </w:tcPr>
          <w:p w14:paraId="5ECC2E8D" w14:textId="77777777" w:rsidR="00DD1099" w:rsidRPr="001C1910" w:rsidRDefault="00DD1099" w:rsidP="00DD1099">
            <w:pPr>
              <w:pStyle w:val="NoSpacing"/>
              <w:rPr>
                <w:sz w:val="20"/>
                <w:szCs w:val="20"/>
              </w:rPr>
            </w:pPr>
            <w:r w:rsidRPr="001C1910">
              <w:rPr>
                <w:sz w:val="20"/>
                <w:szCs w:val="20"/>
              </w:rPr>
              <w:t>% Dipteran &amp; Non-insects</w:t>
            </w:r>
          </w:p>
        </w:tc>
        <w:tc>
          <w:tcPr>
            <w:tcW w:w="672" w:type="pct"/>
            <w:vAlign w:val="center"/>
          </w:tcPr>
          <w:p w14:paraId="5A22C8E3" w14:textId="77777777" w:rsidR="00DD1099" w:rsidRPr="001C1910" w:rsidRDefault="0097625C" w:rsidP="00DD1099">
            <w:pPr>
              <w:pStyle w:val="NoSpacing"/>
              <w:jc w:val="center"/>
              <w:rPr>
                <w:sz w:val="20"/>
                <w:szCs w:val="20"/>
              </w:rPr>
            </w:pPr>
            <w:r w:rsidRPr="001C1910">
              <w:rPr>
                <w:rFonts w:cstheme="minorHAnsi"/>
                <w:sz w:val="20"/>
                <w:szCs w:val="20"/>
              </w:rPr>
              <w:t>14%</w:t>
            </w:r>
          </w:p>
        </w:tc>
        <w:tc>
          <w:tcPr>
            <w:tcW w:w="765" w:type="pct"/>
            <w:vAlign w:val="center"/>
          </w:tcPr>
          <w:p w14:paraId="03819B5D" w14:textId="77777777" w:rsidR="00DD1099" w:rsidRPr="001C1910" w:rsidRDefault="0097625C" w:rsidP="00DD1099">
            <w:pPr>
              <w:pStyle w:val="NoSpacing"/>
              <w:jc w:val="center"/>
              <w:rPr>
                <w:sz w:val="20"/>
                <w:szCs w:val="20"/>
              </w:rPr>
            </w:pPr>
            <w:r w:rsidRPr="001C1910">
              <w:rPr>
                <w:sz w:val="20"/>
                <w:szCs w:val="20"/>
              </w:rPr>
              <w:t>31%</w:t>
            </w:r>
          </w:p>
        </w:tc>
        <w:tc>
          <w:tcPr>
            <w:tcW w:w="690" w:type="pct"/>
            <w:vAlign w:val="center"/>
          </w:tcPr>
          <w:p w14:paraId="1E31EBAB" w14:textId="77777777" w:rsidR="00DD1099" w:rsidRPr="001C1910" w:rsidRDefault="00A813EE" w:rsidP="00DD1099">
            <w:pPr>
              <w:pStyle w:val="NoSpacing"/>
              <w:jc w:val="center"/>
              <w:rPr>
                <w:sz w:val="20"/>
                <w:szCs w:val="20"/>
              </w:rPr>
            </w:pPr>
            <w:r w:rsidRPr="001C1910">
              <w:rPr>
                <w:sz w:val="20"/>
                <w:szCs w:val="20"/>
              </w:rPr>
              <w:t>25%</w:t>
            </w:r>
          </w:p>
        </w:tc>
      </w:tr>
      <w:tr w:rsidR="00DD1099" w:rsidRPr="001C1910" w14:paraId="4E9EED42" w14:textId="77777777" w:rsidTr="00DD1099">
        <w:tc>
          <w:tcPr>
            <w:tcW w:w="789" w:type="pct"/>
            <w:vMerge/>
          </w:tcPr>
          <w:p w14:paraId="11AFD41B" w14:textId="77777777" w:rsidR="00DD1099" w:rsidRPr="001C1910" w:rsidRDefault="00DD1099" w:rsidP="00DD1099">
            <w:pPr>
              <w:pStyle w:val="NoSpacing"/>
              <w:rPr>
                <w:sz w:val="20"/>
                <w:szCs w:val="20"/>
              </w:rPr>
            </w:pPr>
          </w:p>
        </w:tc>
        <w:tc>
          <w:tcPr>
            <w:tcW w:w="748" w:type="pct"/>
            <w:vMerge/>
            <w:vAlign w:val="center"/>
          </w:tcPr>
          <w:p w14:paraId="2168BD24" w14:textId="77777777" w:rsidR="00DD1099" w:rsidRPr="001C1910" w:rsidRDefault="00DD1099" w:rsidP="00DD1099">
            <w:pPr>
              <w:pStyle w:val="NoSpacing"/>
              <w:rPr>
                <w:sz w:val="20"/>
                <w:szCs w:val="20"/>
              </w:rPr>
            </w:pPr>
          </w:p>
        </w:tc>
        <w:tc>
          <w:tcPr>
            <w:tcW w:w="1336" w:type="pct"/>
            <w:shd w:val="clear" w:color="auto" w:fill="auto"/>
          </w:tcPr>
          <w:p w14:paraId="4A2CE3CC" w14:textId="77777777" w:rsidR="00DD1099" w:rsidRPr="001C1910" w:rsidRDefault="00DD1099" w:rsidP="00DD1099">
            <w:pPr>
              <w:pStyle w:val="NoSpacing"/>
              <w:rPr>
                <w:sz w:val="20"/>
                <w:szCs w:val="20"/>
              </w:rPr>
            </w:pPr>
            <w:r w:rsidRPr="001C1910">
              <w:rPr>
                <w:sz w:val="20"/>
                <w:szCs w:val="20"/>
              </w:rPr>
              <w:t>% Collector Gatherers</w:t>
            </w:r>
          </w:p>
        </w:tc>
        <w:tc>
          <w:tcPr>
            <w:tcW w:w="672" w:type="pct"/>
            <w:shd w:val="clear" w:color="auto" w:fill="auto"/>
            <w:vAlign w:val="center"/>
          </w:tcPr>
          <w:p w14:paraId="372BDB28" w14:textId="77777777" w:rsidR="00DD1099" w:rsidRPr="001C1910" w:rsidRDefault="0097625C" w:rsidP="00DD1099">
            <w:pPr>
              <w:pStyle w:val="NoSpacing"/>
              <w:jc w:val="center"/>
              <w:rPr>
                <w:sz w:val="20"/>
                <w:szCs w:val="20"/>
              </w:rPr>
            </w:pPr>
            <w:r w:rsidRPr="001C1910">
              <w:rPr>
                <w:rFonts w:cstheme="minorHAnsi"/>
                <w:sz w:val="20"/>
                <w:szCs w:val="20"/>
              </w:rPr>
              <w:t>80%</w:t>
            </w:r>
          </w:p>
        </w:tc>
        <w:tc>
          <w:tcPr>
            <w:tcW w:w="765" w:type="pct"/>
            <w:shd w:val="clear" w:color="auto" w:fill="auto"/>
            <w:vAlign w:val="center"/>
          </w:tcPr>
          <w:p w14:paraId="28836367" w14:textId="77777777" w:rsidR="00DD1099" w:rsidRPr="001C1910" w:rsidRDefault="0097625C" w:rsidP="00DD1099">
            <w:pPr>
              <w:pStyle w:val="NoSpacing"/>
              <w:jc w:val="center"/>
              <w:rPr>
                <w:sz w:val="20"/>
                <w:szCs w:val="20"/>
              </w:rPr>
            </w:pPr>
            <w:r w:rsidRPr="001C1910">
              <w:rPr>
                <w:sz w:val="20"/>
                <w:szCs w:val="20"/>
              </w:rPr>
              <w:t>65%</w:t>
            </w:r>
          </w:p>
        </w:tc>
        <w:tc>
          <w:tcPr>
            <w:tcW w:w="690" w:type="pct"/>
            <w:shd w:val="clear" w:color="auto" w:fill="auto"/>
            <w:vAlign w:val="center"/>
          </w:tcPr>
          <w:p w14:paraId="53892009" w14:textId="77777777" w:rsidR="00DD1099" w:rsidRPr="001C1910" w:rsidRDefault="00A813EE" w:rsidP="00DD1099">
            <w:pPr>
              <w:pStyle w:val="NoSpacing"/>
              <w:jc w:val="center"/>
              <w:rPr>
                <w:sz w:val="20"/>
                <w:szCs w:val="20"/>
              </w:rPr>
            </w:pPr>
            <w:r w:rsidRPr="001C1910">
              <w:rPr>
                <w:sz w:val="20"/>
                <w:szCs w:val="20"/>
              </w:rPr>
              <w:t>17%</w:t>
            </w:r>
          </w:p>
        </w:tc>
      </w:tr>
      <w:tr w:rsidR="00DD1099" w:rsidRPr="001C1910" w14:paraId="616E7079" w14:textId="77777777" w:rsidTr="00DD1099">
        <w:tc>
          <w:tcPr>
            <w:tcW w:w="789" w:type="pct"/>
            <w:vMerge/>
          </w:tcPr>
          <w:p w14:paraId="4200DDB6" w14:textId="77777777" w:rsidR="00DD1099" w:rsidRPr="001C1910" w:rsidRDefault="00DD1099" w:rsidP="00DD1099">
            <w:pPr>
              <w:pStyle w:val="NoSpacing"/>
              <w:rPr>
                <w:sz w:val="20"/>
                <w:szCs w:val="20"/>
              </w:rPr>
            </w:pPr>
          </w:p>
        </w:tc>
        <w:tc>
          <w:tcPr>
            <w:tcW w:w="748" w:type="pct"/>
            <w:vMerge/>
            <w:vAlign w:val="center"/>
          </w:tcPr>
          <w:p w14:paraId="364655B3" w14:textId="77777777" w:rsidR="00DD1099" w:rsidRPr="001C1910" w:rsidRDefault="00DD1099" w:rsidP="00DD1099">
            <w:pPr>
              <w:pStyle w:val="NoSpacing"/>
              <w:rPr>
                <w:sz w:val="20"/>
                <w:szCs w:val="20"/>
              </w:rPr>
            </w:pPr>
          </w:p>
        </w:tc>
        <w:tc>
          <w:tcPr>
            <w:tcW w:w="1336" w:type="pct"/>
            <w:shd w:val="clear" w:color="auto" w:fill="auto"/>
          </w:tcPr>
          <w:p w14:paraId="435291EA" w14:textId="77777777" w:rsidR="00DD1099" w:rsidRPr="001C1910" w:rsidRDefault="00DD1099" w:rsidP="00DD1099">
            <w:pPr>
              <w:pStyle w:val="NoSpacing"/>
              <w:rPr>
                <w:b/>
                <w:sz w:val="20"/>
                <w:szCs w:val="20"/>
              </w:rPr>
            </w:pPr>
            <w:r w:rsidRPr="001C1910">
              <w:rPr>
                <w:b/>
                <w:sz w:val="20"/>
                <w:szCs w:val="20"/>
              </w:rPr>
              <w:t>Total Score</w:t>
            </w:r>
          </w:p>
          <w:p w14:paraId="51B48856" w14:textId="77777777" w:rsidR="00DD1099" w:rsidRPr="001C1910" w:rsidRDefault="00DD1099" w:rsidP="00DD1099">
            <w:pPr>
              <w:pStyle w:val="NoSpacing"/>
              <w:rPr>
                <w:sz w:val="20"/>
                <w:szCs w:val="20"/>
              </w:rPr>
            </w:pPr>
            <w:r w:rsidRPr="001C1910">
              <w:rPr>
                <w:b/>
                <w:sz w:val="20"/>
                <w:szCs w:val="20"/>
              </w:rPr>
              <w:t>Max Score = 36</w:t>
            </w:r>
          </w:p>
        </w:tc>
        <w:tc>
          <w:tcPr>
            <w:tcW w:w="672" w:type="pct"/>
            <w:shd w:val="clear" w:color="auto" w:fill="auto"/>
            <w:vAlign w:val="center"/>
          </w:tcPr>
          <w:p w14:paraId="15DF2C47" w14:textId="77777777" w:rsidR="00DD1099" w:rsidRPr="001C1910" w:rsidRDefault="0097625C" w:rsidP="00DD1099">
            <w:pPr>
              <w:pStyle w:val="NoSpacing"/>
              <w:jc w:val="center"/>
              <w:rPr>
                <w:rFonts w:cstheme="minorHAnsi"/>
                <w:b/>
                <w:sz w:val="20"/>
                <w:szCs w:val="20"/>
              </w:rPr>
            </w:pPr>
            <w:r w:rsidRPr="001C1910">
              <w:rPr>
                <w:rFonts w:cstheme="minorHAnsi"/>
                <w:b/>
                <w:sz w:val="20"/>
                <w:szCs w:val="20"/>
              </w:rPr>
              <w:t>18</w:t>
            </w:r>
          </w:p>
        </w:tc>
        <w:tc>
          <w:tcPr>
            <w:tcW w:w="765" w:type="pct"/>
            <w:shd w:val="clear" w:color="auto" w:fill="auto"/>
            <w:vAlign w:val="center"/>
          </w:tcPr>
          <w:p w14:paraId="2DB25BE3" w14:textId="77777777" w:rsidR="00DD1099" w:rsidRPr="001C1910" w:rsidRDefault="0097625C" w:rsidP="00DD1099">
            <w:pPr>
              <w:pStyle w:val="NoSpacing"/>
              <w:jc w:val="center"/>
              <w:rPr>
                <w:b/>
                <w:sz w:val="20"/>
                <w:szCs w:val="20"/>
              </w:rPr>
            </w:pPr>
            <w:r w:rsidRPr="001C1910">
              <w:rPr>
                <w:b/>
                <w:sz w:val="20"/>
                <w:szCs w:val="20"/>
              </w:rPr>
              <w:t>15.75</w:t>
            </w:r>
          </w:p>
        </w:tc>
        <w:tc>
          <w:tcPr>
            <w:tcW w:w="690" w:type="pct"/>
            <w:shd w:val="clear" w:color="auto" w:fill="auto"/>
            <w:vAlign w:val="center"/>
          </w:tcPr>
          <w:p w14:paraId="2E7BE0DE" w14:textId="77777777" w:rsidR="00DD1099" w:rsidRPr="001C1910" w:rsidRDefault="00A813EE" w:rsidP="00DD1099">
            <w:pPr>
              <w:pStyle w:val="NoSpacing"/>
              <w:jc w:val="center"/>
              <w:rPr>
                <w:b/>
                <w:sz w:val="20"/>
                <w:szCs w:val="20"/>
              </w:rPr>
            </w:pPr>
            <w:r w:rsidRPr="001C1910">
              <w:rPr>
                <w:b/>
                <w:sz w:val="20"/>
                <w:szCs w:val="20"/>
              </w:rPr>
              <w:t>0.17</w:t>
            </w:r>
          </w:p>
        </w:tc>
      </w:tr>
      <w:tr w:rsidR="00DD1099" w:rsidRPr="001C1910" w14:paraId="43E27516" w14:textId="77777777" w:rsidTr="00DD1099">
        <w:tc>
          <w:tcPr>
            <w:tcW w:w="789" w:type="pct"/>
            <w:vMerge/>
          </w:tcPr>
          <w:p w14:paraId="64DDCB44" w14:textId="77777777" w:rsidR="00DD1099" w:rsidRPr="001C1910" w:rsidRDefault="00DD1099" w:rsidP="00DD1099">
            <w:pPr>
              <w:pStyle w:val="NoSpacing"/>
              <w:rPr>
                <w:sz w:val="20"/>
                <w:szCs w:val="20"/>
                <w:highlight w:val="yellow"/>
              </w:rPr>
            </w:pPr>
          </w:p>
        </w:tc>
        <w:tc>
          <w:tcPr>
            <w:tcW w:w="748" w:type="pct"/>
            <w:vMerge w:val="restart"/>
            <w:vAlign w:val="center"/>
          </w:tcPr>
          <w:p w14:paraId="2BCBCC77" w14:textId="77777777" w:rsidR="00DD1099" w:rsidRPr="001C1910" w:rsidRDefault="00DD1099" w:rsidP="00DD1099">
            <w:pPr>
              <w:pStyle w:val="NoSpacing"/>
              <w:rPr>
                <w:sz w:val="20"/>
                <w:szCs w:val="20"/>
              </w:rPr>
            </w:pPr>
            <w:r w:rsidRPr="001C1910">
              <w:rPr>
                <w:sz w:val="20"/>
                <w:szCs w:val="20"/>
              </w:rPr>
              <w:t>BUZ1</w:t>
            </w:r>
          </w:p>
          <w:p w14:paraId="446FC620" w14:textId="77777777" w:rsidR="00DD1099" w:rsidRPr="001C1910" w:rsidRDefault="00DD1099" w:rsidP="00DD1099">
            <w:pPr>
              <w:pStyle w:val="NoSpacing"/>
              <w:rPr>
                <w:sz w:val="20"/>
                <w:szCs w:val="20"/>
              </w:rPr>
            </w:pPr>
            <w:r w:rsidRPr="001C1910">
              <w:rPr>
                <w:sz w:val="20"/>
                <w:szCs w:val="20"/>
              </w:rPr>
              <w:t>(2010)</w:t>
            </w:r>
          </w:p>
          <w:p w14:paraId="0F108BC0" w14:textId="77777777" w:rsidR="00DD1099" w:rsidRPr="001C1910" w:rsidRDefault="00DD1099" w:rsidP="00DD1099">
            <w:pPr>
              <w:pStyle w:val="NoSpacing"/>
              <w:rPr>
                <w:sz w:val="20"/>
                <w:szCs w:val="20"/>
              </w:rPr>
            </w:pPr>
            <w:proofErr w:type="spellStart"/>
            <w:r w:rsidRPr="001C1910">
              <w:rPr>
                <w:sz w:val="20"/>
                <w:szCs w:val="20"/>
              </w:rPr>
              <w:t>Taltridae</w:t>
            </w:r>
            <w:proofErr w:type="spellEnd"/>
          </w:p>
          <w:p w14:paraId="08CDFB3A" w14:textId="77777777" w:rsidR="00DD1099" w:rsidRPr="001C1910" w:rsidRDefault="00DD1099" w:rsidP="00DD1099">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612B9591" w14:textId="77777777" w:rsidR="00DD1099" w:rsidRPr="001C1910" w:rsidRDefault="00DD1099" w:rsidP="00DD1099">
            <w:pPr>
              <w:pStyle w:val="NoSpacing"/>
              <w:rPr>
                <w:sz w:val="20"/>
                <w:szCs w:val="20"/>
              </w:rPr>
            </w:pPr>
          </w:p>
          <w:p w14:paraId="6015D00A" w14:textId="77777777" w:rsidR="00DD1099" w:rsidRPr="001C1910" w:rsidRDefault="00DD1099" w:rsidP="00DD1099">
            <w:pPr>
              <w:pStyle w:val="NoSpacing"/>
              <w:rPr>
                <w:sz w:val="20"/>
                <w:szCs w:val="20"/>
                <w:highlight w:val="yellow"/>
              </w:rPr>
            </w:pPr>
            <w:r w:rsidRPr="001C1910">
              <w:rPr>
                <w:sz w:val="20"/>
                <w:szCs w:val="20"/>
              </w:rPr>
              <w:t>Great Plains Ecoregion</w:t>
            </w:r>
          </w:p>
        </w:tc>
        <w:tc>
          <w:tcPr>
            <w:tcW w:w="1336" w:type="pct"/>
          </w:tcPr>
          <w:p w14:paraId="3FDAECD8" w14:textId="77777777" w:rsidR="00DD1099" w:rsidRPr="001C1910" w:rsidRDefault="00DD1099" w:rsidP="00DD1099">
            <w:pPr>
              <w:pStyle w:val="NoSpacing"/>
              <w:rPr>
                <w:sz w:val="20"/>
                <w:szCs w:val="20"/>
                <w:highlight w:val="yellow"/>
              </w:rPr>
            </w:pPr>
            <w:r w:rsidRPr="001C1910">
              <w:rPr>
                <w:sz w:val="20"/>
                <w:szCs w:val="20"/>
              </w:rPr>
              <w:t>Taxa Richness</w:t>
            </w:r>
          </w:p>
        </w:tc>
        <w:tc>
          <w:tcPr>
            <w:tcW w:w="672" w:type="pct"/>
            <w:vAlign w:val="center"/>
          </w:tcPr>
          <w:p w14:paraId="4CBCF2CF" w14:textId="77777777" w:rsidR="00DD1099" w:rsidRPr="001C1910" w:rsidRDefault="00820D05" w:rsidP="00DD1099">
            <w:pPr>
              <w:pStyle w:val="NoSpacing"/>
              <w:jc w:val="center"/>
              <w:rPr>
                <w:sz w:val="20"/>
                <w:szCs w:val="20"/>
              </w:rPr>
            </w:pPr>
            <w:r w:rsidRPr="001C1910">
              <w:rPr>
                <w:rFonts w:cstheme="minorHAnsi"/>
                <w:sz w:val="20"/>
                <w:szCs w:val="20"/>
              </w:rPr>
              <w:t>7</w:t>
            </w:r>
          </w:p>
        </w:tc>
        <w:tc>
          <w:tcPr>
            <w:tcW w:w="765" w:type="pct"/>
            <w:vAlign w:val="center"/>
          </w:tcPr>
          <w:p w14:paraId="07BBCEF6" w14:textId="77777777" w:rsidR="00DD1099" w:rsidRPr="001C1910" w:rsidRDefault="00C55EA8" w:rsidP="00DD1099">
            <w:pPr>
              <w:pStyle w:val="NoSpacing"/>
              <w:jc w:val="center"/>
              <w:rPr>
                <w:sz w:val="20"/>
                <w:szCs w:val="20"/>
              </w:rPr>
            </w:pPr>
            <w:r w:rsidRPr="001C1910">
              <w:rPr>
                <w:sz w:val="20"/>
                <w:szCs w:val="20"/>
              </w:rPr>
              <w:t>8.33</w:t>
            </w:r>
          </w:p>
        </w:tc>
        <w:tc>
          <w:tcPr>
            <w:tcW w:w="690" w:type="pct"/>
            <w:vAlign w:val="center"/>
          </w:tcPr>
          <w:p w14:paraId="4AFF6C16" w14:textId="77777777" w:rsidR="00DD1099" w:rsidRPr="001C1910" w:rsidRDefault="00C55EA8" w:rsidP="00DD1099">
            <w:pPr>
              <w:pStyle w:val="NoSpacing"/>
              <w:jc w:val="center"/>
              <w:rPr>
                <w:sz w:val="20"/>
                <w:szCs w:val="20"/>
              </w:rPr>
            </w:pPr>
            <w:r w:rsidRPr="001C1910">
              <w:rPr>
                <w:rFonts w:cstheme="minorHAnsi"/>
                <w:sz w:val="20"/>
                <w:szCs w:val="20"/>
              </w:rPr>
              <w:t>3.21</w:t>
            </w:r>
          </w:p>
        </w:tc>
      </w:tr>
      <w:tr w:rsidR="00DD1099" w:rsidRPr="001C1910" w14:paraId="29EF881E" w14:textId="77777777" w:rsidTr="00DD1099">
        <w:tc>
          <w:tcPr>
            <w:tcW w:w="789" w:type="pct"/>
            <w:vMerge/>
          </w:tcPr>
          <w:p w14:paraId="61B2B8D0" w14:textId="77777777" w:rsidR="00DD1099" w:rsidRPr="001C1910" w:rsidRDefault="00DD1099" w:rsidP="00DD1099">
            <w:pPr>
              <w:pStyle w:val="NoSpacing"/>
              <w:rPr>
                <w:sz w:val="20"/>
                <w:szCs w:val="20"/>
                <w:highlight w:val="yellow"/>
              </w:rPr>
            </w:pPr>
          </w:p>
        </w:tc>
        <w:tc>
          <w:tcPr>
            <w:tcW w:w="748" w:type="pct"/>
            <w:vMerge/>
            <w:vAlign w:val="center"/>
          </w:tcPr>
          <w:p w14:paraId="2068EC04" w14:textId="77777777" w:rsidR="00DD1099" w:rsidRPr="001C1910" w:rsidRDefault="00DD1099" w:rsidP="00DD1099">
            <w:pPr>
              <w:pStyle w:val="NoSpacing"/>
              <w:rPr>
                <w:sz w:val="20"/>
                <w:szCs w:val="20"/>
                <w:highlight w:val="yellow"/>
              </w:rPr>
            </w:pPr>
          </w:p>
        </w:tc>
        <w:tc>
          <w:tcPr>
            <w:tcW w:w="1336" w:type="pct"/>
          </w:tcPr>
          <w:p w14:paraId="743310DE" w14:textId="77777777" w:rsidR="00DD1099" w:rsidRPr="001C1910" w:rsidRDefault="00DD1099" w:rsidP="00DD1099">
            <w:pPr>
              <w:pStyle w:val="NoSpacing"/>
              <w:rPr>
                <w:sz w:val="20"/>
                <w:szCs w:val="20"/>
                <w:highlight w:val="yellow"/>
              </w:rPr>
            </w:pPr>
            <w:r w:rsidRPr="001C1910">
              <w:rPr>
                <w:sz w:val="20"/>
                <w:szCs w:val="20"/>
              </w:rPr>
              <w:t>EPT Index</w:t>
            </w:r>
          </w:p>
        </w:tc>
        <w:tc>
          <w:tcPr>
            <w:tcW w:w="672" w:type="pct"/>
            <w:vAlign w:val="center"/>
          </w:tcPr>
          <w:p w14:paraId="661B166C" w14:textId="77777777" w:rsidR="00DD1099" w:rsidRPr="001C1910" w:rsidRDefault="00820D05" w:rsidP="00DD1099">
            <w:pPr>
              <w:pStyle w:val="NoSpacing"/>
              <w:jc w:val="center"/>
              <w:rPr>
                <w:sz w:val="20"/>
                <w:szCs w:val="20"/>
              </w:rPr>
            </w:pPr>
            <w:r w:rsidRPr="001C1910">
              <w:rPr>
                <w:rFonts w:cstheme="minorHAnsi"/>
                <w:sz w:val="20"/>
                <w:szCs w:val="20"/>
              </w:rPr>
              <w:t>5</w:t>
            </w:r>
          </w:p>
        </w:tc>
        <w:tc>
          <w:tcPr>
            <w:tcW w:w="765" w:type="pct"/>
            <w:vAlign w:val="center"/>
          </w:tcPr>
          <w:p w14:paraId="38381E27" w14:textId="77777777" w:rsidR="00DD1099" w:rsidRPr="001C1910" w:rsidRDefault="00C55EA8" w:rsidP="00DD1099">
            <w:pPr>
              <w:pStyle w:val="NoSpacing"/>
              <w:jc w:val="center"/>
              <w:rPr>
                <w:sz w:val="20"/>
                <w:szCs w:val="20"/>
              </w:rPr>
            </w:pPr>
            <w:r w:rsidRPr="001C1910">
              <w:rPr>
                <w:sz w:val="20"/>
                <w:szCs w:val="20"/>
              </w:rPr>
              <w:t>2.33</w:t>
            </w:r>
          </w:p>
        </w:tc>
        <w:tc>
          <w:tcPr>
            <w:tcW w:w="690" w:type="pct"/>
            <w:vAlign w:val="center"/>
          </w:tcPr>
          <w:p w14:paraId="5BE98DBE" w14:textId="77777777" w:rsidR="00DD1099" w:rsidRPr="001C1910" w:rsidRDefault="00C55EA8" w:rsidP="00DD1099">
            <w:pPr>
              <w:pStyle w:val="NoSpacing"/>
              <w:jc w:val="center"/>
              <w:rPr>
                <w:sz w:val="20"/>
                <w:szCs w:val="20"/>
              </w:rPr>
            </w:pPr>
            <w:r w:rsidRPr="001C1910">
              <w:rPr>
                <w:rFonts w:cstheme="minorHAnsi"/>
                <w:sz w:val="20"/>
                <w:szCs w:val="20"/>
              </w:rPr>
              <w:t>2.31</w:t>
            </w:r>
          </w:p>
        </w:tc>
      </w:tr>
      <w:tr w:rsidR="00DD1099" w:rsidRPr="001C1910" w14:paraId="61301361" w14:textId="77777777" w:rsidTr="00DD1099">
        <w:tc>
          <w:tcPr>
            <w:tcW w:w="789" w:type="pct"/>
            <w:vMerge/>
          </w:tcPr>
          <w:p w14:paraId="6545B56C" w14:textId="77777777" w:rsidR="00DD1099" w:rsidRPr="001C1910" w:rsidRDefault="00DD1099" w:rsidP="00DD1099">
            <w:pPr>
              <w:pStyle w:val="NoSpacing"/>
              <w:rPr>
                <w:sz w:val="20"/>
                <w:szCs w:val="20"/>
                <w:highlight w:val="yellow"/>
              </w:rPr>
            </w:pPr>
          </w:p>
        </w:tc>
        <w:tc>
          <w:tcPr>
            <w:tcW w:w="748" w:type="pct"/>
            <w:vMerge/>
            <w:vAlign w:val="center"/>
          </w:tcPr>
          <w:p w14:paraId="3E4DD7DC" w14:textId="77777777" w:rsidR="00DD1099" w:rsidRPr="001C1910" w:rsidRDefault="00DD1099" w:rsidP="00DD1099">
            <w:pPr>
              <w:pStyle w:val="NoSpacing"/>
              <w:rPr>
                <w:sz w:val="20"/>
                <w:szCs w:val="20"/>
                <w:highlight w:val="yellow"/>
              </w:rPr>
            </w:pPr>
          </w:p>
        </w:tc>
        <w:tc>
          <w:tcPr>
            <w:tcW w:w="1336" w:type="pct"/>
          </w:tcPr>
          <w:p w14:paraId="4B5EF4C7" w14:textId="77777777" w:rsidR="00DD1099" w:rsidRPr="001C1910" w:rsidRDefault="00DD1099" w:rsidP="00DD1099">
            <w:pPr>
              <w:pStyle w:val="NoSpacing"/>
              <w:rPr>
                <w:sz w:val="20"/>
                <w:szCs w:val="20"/>
                <w:highlight w:val="yellow"/>
              </w:rPr>
            </w:pPr>
            <w:r w:rsidRPr="001C1910">
              <w:rPr>
                <w:sz w:val="20"/>
                <w:szCs w:val="20"/>
              </w:rPr>
              <w:t>% EPT</w:t>
            </w:r>
          </w:p>
        </w:tc>
        <w:tc>
          <w:tcPr>
            <w:tcW w:w="672" w:type="pct"/>
            <w:vAlign w:val="center"/>
          </w:tcPr>
          <w:p w14:paraId="14E158AD" w14:textId="77777777" w:rsidR="00DD1099" w:rsidRPr="001C1910" w:rsidRDefault="00820D05" w:rsidP="00DD1099">
            <w:pPr>
              <w:pStyle w:val="NoSpacing"/>
              <w:jc w:val="center"/>
              <w:rPr>
                <w:sz w:val="20"/>
                <w:szCs w:val="20"/>
              </w:rPr>
            </w:pPr>
            <w:r w:rsidRPr="001C1910">
              <w:rPr>
                <w:rFonts w:cstheme="minorHAnsi"/>
                <w:sz w:val="20"/>
                <w:szCs w:val="20"/>
              </w:rPr>
              <w:t>15%</w:t>
            </w:r>
          </w:p>
        </w:tc>
        <w:tc>
          <w:tcPr>
            <w:tcW w:w="765" w:type="pct"/>
            <w:vAlign w:val="center"/>
          </w:tcPr>
          <w:p w14:paraId="2413AB48" w14:textId="77777777" w:rsidR="00DD1099" w:rsidRPr="001C1910" w:rsidRDefault="00C55EA8" w:rsidP="00DD1099">
            <w:pPr>
              <w:pStyle w:val="NoSpacing"/>
              <w:jc w:val="center"/>
              <w:rPr>
                <w:sz w:val="20"/>
                <w:szCs w:val="20"/>
              </w:rPr>
            </w:pPr>
            <w:r w:rsidRPr="001C1910">
              <w:rPr>
                <w:sz w:val="20"/>
                <w:szCs w:val="20"/>
              </w:rPr>
              <w:t>19%</w:t>
            </w:r>
          </w:p>
        </w:tc>
        <w:tc>
          <w:tcPr>
            <w:tcW w:w="690" w:type="pct"/>
            <w:vAlign w:val="center"/>
          </w:tcPr>
          <w:p w14:paraId="219EB91B" w14:textId="77777777" w:rsidR="00DD1099" w:rsidRPr="001C1910" w:rsidRDefault="00C55EA8" w:rsidP="00DD1099">
            <w:pPr>
              <w:pStyle w:val="NoSpacing"/>
              <w:jc w:val="center"/>
              <w:rPr>
                <w:sz w:val="20"/>
                <w:szCs w:val="20"/>
              </w:rPr>
            </w:pPr>
            <w:r w:rsidRPr="001C1910">
              <w:rPr>
                <w:rFonts w:cstheme="minorHAnsi"/>
                <w:sz w:val="20"/>
                <w:szCs w:val="20"/>
              </w:rPr>
              <w:t>17%</w:t>
            </w:r>
          </w:p>
        </w:tc>
      </w:tr>
      <w:tr w:rsidR="00DD1099" w:rsidRPr="001C1910" w14:paraId="267761C3" w14:textId="77777777" w:rsidTr="00DD1099">
        <w:tc>
          <w:tcPr>
            <w:tcW w:w="789" w:type="pct"/>
            <w:vMerge/>
          </w:tcPr>
          <w:p w14:paraId="0C645086" w14:textId="77777777" w:rsidR="00DD1099" w:rsidRPr="001C1910" w:rsidRDefault="00DD1099" w:rsidP="00DD1099">
            <w:pPr>
              <w:pStyle w:val="NoSpacing"/>
              <w:rPr>
                <w:sz w:val="20"/>
                <w:szCs w:val="20"/>
                <w:highlight w:val="yellow"/>
              </w:rPr>
            </w:pPr>
          </w:p>
        </w:tc>
        <w:tc>
          <w:tcPr>
            <w:tcW w:w="748" w:type="pct"/>
            <w:vMerge/>
            <w:vAlign w:val="center"/>
          </w:tcPr>
          <w:p w14:paraId="7F71E7D0" w14:textId="77777777" w:rsidR="00DD1099" w:rsidRPr="001C1910" w:rsidRDefault="00DD1099" w:rsidP="00DD1099">
            <w:pPr>
              <w:pStyle w:val="NoSpacing"/>
              <w:rPr>
                <w:sz w:val="20"/>
                <w:szCs w:val="20"/>
                <w:highlight w:val="yellow"/>
              </w:rPr>
            </w:pPr>
          </w:p>
        </w:tc>
        <w:tc>
          <w:tcPr>
            <w:tcW w:w="1336" w:type="pct"/>
          </w:tcPr>
          <w:p w14:paraId="4FD70D2C" w14:textId="77777777" w:rsidR="00DD1099" w:rsidRPr="001C1910" w:rsidRDefault="00DD1099" w:rsidP="00DD1099">
            <w:pPr>
              <w:pStyle w:val="NoSpacing"/>
              <w:rPr>
                <w:sz w:val="20"/>
                <w:szCs w:val="20"/>
                <w:highlight w:val="yellow"/>
              </w:rPr>
            </w:pPr>
            <w:r w:rsidRPr="001C1910">
              <w:rPr>
                <w:sz w:val="20"/>
                <w:szCs w:val="20"/>
              </w:rPr>
              <w:t>Family Biotic Index</w:t>
            </w:r>
          </w:p>
        </w:tc>
        <w:tc>
          <w:tcPr>
            <w:tcW w:w="672" w:type="pct"/>
            <w:vAlign w:val="center"/>
          </w:tcPr>
          <w:p w14:paraId="08213F82" w14:textId="77777777" w:rsidR="00DD1099" w:rsidRPr="001C1910" w:rsidRDefault="00820D05" w:rsidP="00DD1099">
            <w:pPr>
              <w:pStyle w:val="NoSpacing"/>
              <w:jc w:val="center"/>
              <w:rPr>
                <w:sz w:val="20"/>
                <w:szCs w:val="20"/>
              </w:rPr>
            </w:pPr>
            <w:r w:rsidRPr="001C1910">
              <w:rPr>
                <w:rFonts w:cstheme="minorHAnsi"/>
                <w:sz w:val="20"/>
                <w:szCs w:val="20"/>
              </w:rPr>
              <w:t>7.3</w:t>
            </w:r>
          </w:p>
        </w:tc>
        <w:tc>
          <w:tcPr>
            <w:tcW w:w="765" w:type="pct"/>
            <w:vAlign w:val="center"/>
          </w:tcPr>
          <w:p w14:paraId="7E8E0EA0" w14:textId="77777777" w:rsidR="00DD1099" w:rsidRPr="001C1910" w:rsidRDefault="00C55EA8" w:rsidP="00DD1099">
            <w:pPr>
              <w:pStyle w:val="NoSpacing"/>
              <w:jc w:val="center"/>
              <w:rPr>
                <w:sz w:val="20"/>
                <w:szCs w:val="20"/>
              </w:rPr>
            </w:pPr>
            <w:r w:rsidRPr="001C1910">
              <w:rPr>
                <w:sz w:val="20"/>
                <w:szCs w:val="20"/>
              </w:rPr>
              <w:t>6.17</w:t>
            </w:r>
          </w:p>
        </w:tc>
        <w:tc>
          <w:tcPr>
            <w:tcW w:w="690" w:type="pct"/>
            <w:vAlign w:val="center"/>
          </w:tcPr>
          <w:p w14:paraId="2AD41D5E" w14:textId="77777777" w:rsidR="00DD1099" w:rsidRPr="001C1910" w:rsidRDefault="00C55EA8" w:rsidP="00DD1099">
            <w:pPr>
              <w:pStyle w:val="NoSpacing"/>
              <w:jc w:val="center"/>
              <w:rPr>
                <w:sz w:val="20"/>
                <w:szCs w:val="20"/>
              </w:rPr>
            </w:pPr>
            <w:r w:rsidRPr="001C1910">
              <w:rPr>
                <w:rFonts w:cstheme="minorHAnsi"/>
                <w:sz w:val="20"/>
                <w:szCs w:val="20"/>
              </w:rPr>
              <w:t>1.14</w:t>
            </w:r>
          </w:p>
        </w:tc>
      </w:tr>
      <w:tr w:rsidR="00DD1099" w:rsidRPr="001C1910" w14:paraId="020A3F4C" w14:textId="77777777" w:rsidTr="00DD1099">
        <w:tc>
          <w:tcPr>
            <w:tcW w:w="789" w:type="pct"/>
            <w:vMerge/>
          </w:tcPr>
          <w:p w14:paraId="4CEE3BAC" w14:textId="77777777" w:rsidR="00DD1099" w:rsidRPr="001C1910" w:rsidRDefault="00DD1099" w:rsidP="00DD1099">
            <w:pPr>
              <w:pStyle w:val="NoSpacing"/>
              <w:rPr>
                <w:sz w:val="20"/>
                <w:szCs w:val="20"/>
                <w:highlight w:val="yellow"/>
              </w:rPr>
            </w:pPr>
          </w:p>
        </w:tc>
        <w:tc>
          <w:tcPr>
            <w:tcW w:w="748" w:type="pct"/>
            <w:vMerge/>
            <w:vAlign w:val="center"/>
          </w:tcPr>
          <w:p w14:paraId="6A741A69" w14:textId="77777777" w:rsidR="00DD1099" w:rsidRPr="001C1910" w:rsidRDefault="00DD1099" w:rsidP="00DD1099">
            <w:pPr>
              <w:pStyle w:val="NoSpacing"/>
              <w:rPr>
                <w:sz w:val="20"/>
                <w:szCs w:val="20"/>
                <w:highlight w:val="yellow"/>
              </w:rPr>
            </w:pPr>
          </w:p>
        </w:tc>
        <w:tc>
          <w:tcPr>
            <w:tcW w:w="1336" w:type="pct"/>
          </w:tcPr>
          <w:p w14:paraId="032621B0" w14:textId="77777777" w:rsidR="00DD1099" w:rsidRPr="001C1910" w:rsidRDefault="00DD1099" w:rsidP="00DD1099">
            <w:pPr>
              <w:pStyle w:val="NoSpacing"/>
              <w:rPr>
                <w:sz w:val="20"/>
                <w:szCs w:val="20"/>
                <w:highlight w:val="yellow"/>
              </w:rPr>
            </w:pPr>
            <w:r w:rsidRPr="001C1910">
              <w:rPr>
                <w:sz w:val="20"/>
                <w:szCs w:val="20"/>
              </w:rPr>
              <w:t>% Dominant Family</w:t>
            </w:r>
          </w:p>
        </w:tc>
        <w:tc>
          <w:tcPr>
            <w:tcW w:w="672" w:type="pct"/>
            <w:vAlign w:val="center"/>
          </w:tcPr>
          <w:p w14:paraId="68E713DC" w14:textId="77777777" w:rsidR="00DD1099" w:rsidRPr="001C1910" w:rsidRDefault="00820D05" w:rsidP="00DD1099">
            <w:pPr>
              <w:pStyle w:val="NoSpacing"/>
              <w:jc w:val="center"/>
              <w:rPr>
                <w:sz w:val="20"/>
                <w:szCs w:val="20"/>
              </w:rPr>
            </w:pPr>
            <w:r w:rsidRPr="001C1910">
              <w:rPr>
                <w:rFonts w:cstheme="minorHAnsi"/>
                <w:sz w:val="20"/>
                <w:szCs w:val="20"/>
              </w:rPr>
              <w:t>65%</w:t>
            </w:r>
          </w:p>
        </w:tc>
        <w:tc>
          <w:tcPr>
            <w:tcW w:w="765" w:type="pct"/>
            <w:vAlign w:val="center"/>
          </w:tcPr>
          <w:p w14:paraId="03F1BE3D" w14:textId="77777777" w:rsidR="00DD1099" w:rsidRPr="001C1910" w:rsidRDefault="00C55EA8" w:rsidP="00DD1099">
            <w:pPr>
              <w:pStyle w:val="NoSpacing"/>
              <w:jc w:val="center"/>
              <w:rPr>
                <w:sz w:val="20"/>
                <w:szCs w:val="20"/>
              </w:rPr>
            </w:pPr>
            <w:r w:rsidRPr="001C1910">
              <w:rPr>
                <w:sz w:val="20"/>
                <w:szCs w:val="20"/>
              </w:rPr>
              <w:t>48%</w:t>
            </w:r>
          </w:p>
        </w:tc>
        <w:tc>
          <w:tcPr>
            <w:tcW w:w="690" w:type="pct"/>
            <w:vAlign w:val="center"/>
          </w:tcPr>
          <w:p w14:paraId="6C1BD012" w14:textId="77777777" w:rsidR="00DD1099" w:rsidRPr="001C1910" w:rsidRDefault="00C55EA8" w:rsidP="00DD1099">
            <w:pPr>
              <w:pStyle w:val="NoSpacing"/>
              <w:jc w:val="center"/>
              <w:rPr>
                <w:sz w:val="20"/>
                <w:szCs w:val="20"/>
              </w:rPr>
            </w:pPr>
            <w:r w:rsidRPr="001C1910">
              <w:rPr>
                <w:rFonts w:cstheme="minorHAnsi"/>
                <w:sz w:val="20"/>
                <w:szCs w:val="20"/>
              </w:rPr>
              <w:t>14%</w:t>
            </w:r>
          </w:p>
        </w:tc>
      </w:tr>
      <w:tr w:rsidR="00DD1099" w:rsidRPr="001C1910" w14:paraId="6D863CF6" w14:textId="77777777" w:rsidTr="00DD1099">
        <w:tc>
          <w:tcPr>
            <w:tcW w:w="789" w:type="pct"/>
            <w:vMerge/>
          </w:tcPr>
          <w:p w14:paraId="5E2B0AB8" w14:textId="77777777" w:rsidR="00DD1099" w:rsidRPr="001C1910" w:rsidRDefault="00DD1099" w:rsidP="00DD1099">
            <w:pPr>
              <w:pStyle w:val="NoSpacing"/>
              <w:rPr>
                <w:sz w:val="20"/>
                <w:szCs w:val="20"/>
                <w:highlight w:val="yellow"/>
              </w:rPr>
            </w:pPr>
          </w:p>
        </w:tc>
        <w:tc>
          <w:tcPr>
            <w:tcW w:w="748" w:type="pct"/>
            <w:vMerge/>
            <w:vAlign w:val="center"/>
          </w:tcPr>
          <w:p w14:paraId="344712F5" w14:textId="77777777" w:rsidR="00DD1099" w:rsidRPr="001C1910" w:rsidRDefault="00DD1099" w:rsidP="00DD1099">
            <w:pPr>
              <w:pStyle w:val="NoSpacing"/>
              <w:rPr>
                <w:sz w:val="20"/>
                <w:szCs w:val="20"/>
                <w:highlight w:val="yellow"/>
              </w:rPr>
            </w:pPr>
          </w:p>
        </w:tc>
        <w:tc>
          <w:tcPr>
            <w:tcW w:w="1336" w:type="pct"/>
          </w:tcPr>
          <w:p w14:paraId="25AF10E1" w14:textId="77777777" w:rsidR="00DD1099" w:rsidRPr="001C1910" w:rsidRDefault="00DD1099" w:rsidP="00DD1099">
            <w:pPr>
              <w:pStyle w:val="NoSpacing"/>
              <w:rPr>
                <w:sz w:val="20"/>
                <w:szCs w:val="20"/>
                <w:highlight w:val="yellow"/>
              </w:rPr>
            </w:pPr>
            <w:r w:rsidRPr="001C1910">
              <w:rPr>
                <w:sz w:val="20"/>
                <w:szCs w:val="20"/>
              </w:rPr>
              <w:t>% Dipteran &amp; Non-insects</w:t>
            </w:r>
          </w:p>
        </w:tc>
        <w:tc>
          <w:tcPr>
            <w:tcW w:w="672" w:type="pct"/>
            <w:vAlign w:val="center"/>
          </w:tcPr>
          <w:p w14:paraId="48275357" w14:textId="77777777" w:rsidR="00DD1099" w:rsidRPr="001C1910" w:rsidRDefault="00820D05" w:rsidP="00DD1099">
            <w:pPr>
              <w:pStyle w:val="NoSpacing"/>
              <w:jc w:val="center"/>
              <w:rPr>
                <w:rFonts w:cstheme="minorHAnsi"/>
                <w:sz w:val="20"/>
                <w:szCs w:val="20"/>
              </w:rPr>
            </w:pPr>
            <w:r w:rsidRPr="001C1910">
              <w:rPr>
                <w:rFonts w:cstheme="minorHAnsi"/>
                <w:sz w:val="20"/>
                <w:szCs w:val="20"/>
              </w:rPr>
              <w:t>69%</w:t>
            </w:r>
          </w:p>
        </w:tc>
        <w:tc>
          <w:tcPr>
            <w:tcW w:w="765" w:type="pct"/>
            <w:vAlign w:val="center"/>
          </w:tcPr>
          <w:p w14:paraId="27B51503" w14:textId="77777777" w:rsidR="00DD1099" w:rsidRPr="001C1910" w:rsidRDefault="00C55EA8" w:rsidP="00DD1099">
            <w:pPr>
              <w:pStyle w:val="NoSpacing"/>
              <w:jc w:val="center"/>
              <w:rPr>
                <w:sz w:val="20"/>
                <w:szCs w:val="20"/>
              </w:rPr>
            </w:pPr>
            <w:r w:rsidRPr="001C1910">
              <w:rPr>
                <w:sz w:val="20"/>
                <w:szCs w:val="20"/>
              </w:rPr>
              <w:t>67%</w:t>
            </w:r>
          </w:p>
        </w:tc>
        <w:tc>
          <w:tcPr>
            <w:tcW w:w="690" w:type="pct"/>
            <w:vAlign w:val="center"/>
          </w:tcPr>
          <w:p w14:paraId="68F3D6D9" w14:textId="77777777" w:rsidR="00DD1099" w:rsidRPr="001C1910" w:rsidRDefault="00C55EA8" w:rsidP="00DD1099">
            <w:pPr>
              <w:pStyle w:val="NoSpacing"/>
              <w:jc w:val="center"/>
              <w:rPr>
                <w:rFonts w:cstheme="minorHAnsi"/>
                <w:sz w:val="20"/>
                <w:szCs w:val="20"/>
              </w:rPr>
            </w:pPr>
            <w:r w:rsidRPr="001C1910">
              <w:rPr>
                <w:rFonts w:cstheme="minorHAnsi"/>
                <w:sz w:val="20"/>
                <w:szCs w:val="20"/>
              </w:rPr>
              <w:t>16%</w:t>
            </w:r>
          </w:p>
        </w:tc>
      </w:tr>
      <w:tr w:rsidR="00DD1099" w:rsidRPr="001C1910" w14:paraId="30DA6A2C" w14:textId="77777777" w:rsidTr="00DD1099">
        <w:tc>
          <w:tcPr>
            <w:tcW w:w="789" w:type="pct"/>
            <w:vMerge/>
          </w:tcPr>
          <w:p w14:paraId="51DDAC6A" w14:textId="77777777" w:rsidR="00DD1099" w:rsidRPr="001C1910" w:rsidRDefault="00DD1099" w:rsidP="00DD1099">
            <w:pPr>
              <w:pStyle w:val="NoSpacing"/>
              <w:rPr>
                <w:sz w:val="20"/>
                <w:szCs w:val="20"/>
                <w:highlight w:val="yellow"/>
              </w:rPr>
            </w:pPr>
          </w:p>
        </w:tc>
        <w:tc>
          <w:tcPr>
            <w:tcW w:w="748" w:type="pct"/>
            <w:vMerge/>
            <w:vAlign w:val="center"/>
          </w:tcPr>
          <w:p w14:paraId="402C52DF" w14:textId="77777777" w:rsidR="00DD1099" w:rsidRPr="001C1910" w:rsidRDefault="00DD1099" w:rsidP="00DD1099">
            <w:pPr>
              <w:pStyle w:val="NoSpacing"/>
              <w:rPr>
                <w:sz w:val="20"/>
                <w:szCs w:val="20"/>
                <w:highlight w:val="yellow"/>
              </w:rPr>
            </w:pPr>
          </w:p>
        </w:tc>
        <w:tc>
          <w:tcPr>
            <w:tcW w:w="1336" w:type="pct"/>
          </w:tcPr>
          <w:p w14:paraId="7F741238" w14:textId="77777777" w:rsidR="00DD1099" w:rsidRPr="001C1910" w:rsidRDefault="00DD1099" w:rsidP="00DD1099">
            <w:pPr>
              <w:pStyle w:val="NoSpacing"/>
              <w:rPr>
                <w:sz w:val="20"/>
                <w:szCs w:val="20"/>
                <w:highlight w:val="yellow"/>
              </w:rPr>
            </w:pPr>
            <w:r w:rsidRPr="001C1910">
              <w:rPr>
                <w:sz w:val="20"/>
                <w:szCs w:val="20"/>
              </w:rPr>
              <w:t>% Collector Gatherers</w:t>
            </w:r>
          </w:p>
        </w:tc>
        <w:tc>
          <w:tcPr>
            <w:tcW w:w="672" w:type="pct"/>
            <w:vAlign w:val="center"/>
          </w:tcPr>
          <w:p w14:paraId="22EBED0D" w14:textId="77777777" w:rsidR="00DD1099" w:rsidRPr="001C1910" w:rsidRDefault="00820D05" w:rsidP="00DD1099">
            <w:pPr>
              <w:pStyle w:val="NoSpacing"/>
              <w:jc w:val="center"/>
              <w:rPr>
                <w:rFonts w:cstheme="minorHAnsi"/>
                <w:sz w:val="20"/>
                <w:szCs w:val="20"/>
              </w:rPr>
            </w:pPr>
            <w:r w:rsidRPr="001C1910">
              <w:rPr>
                <w:rFonts w:cstheme="minorHAnsi"/>
                <w:sz w:val="20"/>
                <w:szCs w:val="20"/>
              </w:rPr>
              <w:t>71%</w:t>
            </w:r>
          </w:p>
        </w:tc>
        <w:tc>
          <w:tcPr>
            <w:tcW w:w="765" w:type="pct"/>
            <w:vAlign w:val="center"/>
          </w:tcPr>
          <w:p w14:paraId="4FF1C531" w14:textId="77777777" w:rsidR="00DD1099" w:rsidRPr="001C1910" w:rsidRDefault="00C55EA8" w:rsidP="00DD1099">
            <w:pPr>
              <w:pStyle w:val="NoSpacing"/>
              <w:jc w:val="center"/>
              <w:rPr>
                <w:sz w:val="20"/>
                <w:szCs w:val="20"/>
              </w:rPr>
            </w:pPr>
            <w:r w:rsidRPr="001C1910">
              <w:rPr>
                <w:sz w:val="20"/>
                <w:szCs w:val="20"/>
              </w:rPr>
              <w:t>63%</w:t>
            </w:r>
          </w:p>
        </w:tc>
        <w:tc>
          <w:tcPr>
            <w:tcW w:w="690" w:type="pct"/>
            <w:vAlign w:val="center"/>
          </w:tcPr>
          <w:p w14:paraId="0926CEDB" w14:textId="77777777" w:rsidR="00DD1099" w:rsidRPr="001C1910" w:rsidRDefault="00C55EA8" w:rsidP="00DD1099">
            <w:pPr>
              <w:pStyle w:val="NoSpacing"/>
              <w:jc w:val="center"/>
              <w:rPr>
                <w:rFonts w:cstheme="minorHAnsi"/>
                <w:sz w:val="20"/>
                <w:szCs w:val="20"/>
              </w:rPr>
            </w:pPr>
            <w:r w:rsidRPr="001C1910">
              <w:rPr>
                <w:rFonts w:cstheme="minorHAnsi"/>
                <w:sz w:val="20"/>
                <w:szCs w:val="20"/>
              </w:rPr>
              <w:t>30%</w:t>
            </w:r>
          </w:p>
        </w:tc>
      </w:tr>
      <w:tr w:rsidR="00DD1099" w:rsidRPr="001C1910" w14:paraId="4F201E92" w14:textId="77777777" w:rsidTr="00C55EA8">
        <w:tc>
          <w:tcPr>
            <w:tcW w:w="789" w:type="pct"/>
            <w:vMerge/>
          </w:tcPr>
          <w:p w14:paraId="4627DFD1" w14:textId="77777777" w:rsidR="00DD1099" w:rsidRPr="001C1910" w:rsidRDefault="00DD1099" w:rsidP="00DD1099">
            <w:pPr>
              <w:pStyle w:val="NoSpacing"/>
              <w:rPr>
                <w:sz w:val="20"/>
                <w:szCs w:val="20"/>
                <w:highlight w:val="yellow"/>
              </w:rPr>
            </w:pPr>
          </w:p>
        </w:tc>
        <w:tc>
          <w:tcPr>
            <w:tcW w:w="748" w:type="pct"/>
            <w:vMerge/>
            <w:vAlign w:val="center"/>
          </w:tcPr>
          <w:p w14:paraId="02C239DC" w14:textId="77777777" w:rsidR="00DD1099" w:rsidRPr="001C1910" w:rsidRDefault="00DD1099" w:rsidP="00DD1099">
            <w:pPr>
              <w:pStyle w:val="NoSpacing"/>
              <w:rPr>
                <w:sz w:val="20"/>
                <w:szCs w:val="20"/>
                <w:highlight w:val="yellow"/>
              </w:rPr>
            </w:pPr>
          </w:p>
        </w:tc>
        <w:tc>
          <w:tcPr>
            <w:tcW w:w="1336" w:type="pct"/>
            <w:shd w:val="clear" w:color="auto" w:fill="C6D9F1" w:themeFill="text2" w:themeFillTint="33"/>
          </w:tcPr>
          <w:p w14:paraId="703253BB" w14:textId="77777777" w:rsidR="00DD1099" w:rsidRPr="001C1910" w:rsidRDefault="00DD1099" w:rsidP="00DD1099">
            <w:pPr>
              <w:pStyle w:val="NoSpacing"/>
              <w:rPr>
                <w:b/>
                <w:sz w:val="20"/>
                <w:szCs w:val="20"/>
              </w:rPr>
            </w:pPr>
            <w:r w:rsidRPr="001C1910">
              <w:rPr>
                <w:b/>
                <w:sz w:val="20"/>
                <w:szCs w:val="20"/>
              </w:rPr>
              <w:t>Total Score</w:t>
            </w:r>
          </w:p>
          <w:p w14:paraId="55C33095" w14:textId="77777777" w:rsidR="00DD1099" w:rsidRPr="001C1910" w:rsidRDefault="00DD1099" w:rsidP="00DD1099">
            <w:pPr>
              <w:pStyle w:val="NoSpacing"/>
              <w:rPr>
                <w:sz w:val="20"/>
                <w:szCs w:val="20"/>
                <w:highlight w:val="yellow"/>
              </w:rPr>
            </w:pPr>
            <w:r w:rsidRPr="001C1910">
              <w:rPr>
                <w:b/>
                <w:sz w:val="20"/>
                <w:szCs w:val="20"/>
              </w:rPr>
              <w:t>Max Score = 15</w:t>
            </w:r>
          </w:p>
        </w:tc>
        <w:tc>
          <w:tcPr>
            <w:tcW w:w="672" w:type="pct"/>
            <w:shd w:val="clear" w:color="auto" w:fill="C6D9F1" w:themeFill="text2" w:themeFillTint="33"/>
            <w:vAlign w:val="center"/>
          </w:tcPr>
          <w:p w14:paraId="3C2BBA71" w14:textId="77777777" w:rsidR="00DD1099" w:rsidRPr="001C1910" w:rsidRDefault="00DD1099" w:rsidP="00DD1099">
            <w:pPr>
              <w:pStyle w:val="NoSpacing"/>
              <w:jc w:val="center"/>
              <w:rPr>
                <w:rFonts w:cstheme="minorHAnsi"/>
                <w:b/>
                <w:sz w:val="20"/>
                <w:szCs w:val="20"/>
              </w:rPr>
            </w:pPr>
            <w:r w:rsidRPr="001C1910">
              <w:rPr>
                <w:rFonts w:cstheme="minorHAnsi"/>
                <w:b/>
                <w:sz w:val="20"/>
                <w:szCs w:val="20"/>
              </w:rPr>
              <w:t>3</w:t>
            </w:r>
          </w:p>
        </w:tc>
        <w:tc>
          <w:tcPr>
            <w:tcW w:w="765" w:type="pct"/>
            <w:shd w:val="clear" w:color="auto" w:fill="C6D9F1" w:themeFill="text2" w:themeFillTint="33"/>
            <w:vAlign w:val="center"/>
          </w:tcPr>
          <w:p w14:paraId="749C539E" w14:textId="77777777" w:rsidR="00DD1099" w:rsidRPr="001C1910" w:rsidRDefault="00DD1099" w:rsidP="00DD1099">
            <w:pPr>
              <w:pStyle w:val="NoSpacing"/>
              <w:jc w:val="center"/>
              <w:rPr>
                <w:b/>
                <w:sz w:val="20"/>
                <w:szCs w:val="20"/>
              </w:rPr>
            </w:pPr>
            <w:r w:rsidRPr="001C1910">
              <w:rPr>
                <w:b/>
                <w:sz w:val="20"/>
                <w:szCs w:val="20"/>
              </w:rPr>
              <w:t>9</w:t>
            </w:r>
          </w:p>
        </w:tc>
        <w:tc>
          <w:tcPr>
            <w:tcW w:w="690" w:type="pct"/>
            <w:shd w:val="clear" w:color="auto" w:fill="C6D9F1" w:themeFill="text2" w:themeFillTint="33"/>
            <w:vAlign w:val="center"/>
          </w:tcPr>
          <w:p w14:paraId="2C40DB0C" w14:textId="77777777" w:rsidR="00DD1099" w:rsidRPr="001C1910" w:rsidRDefault="00DD1099" w:rsidP="00DD1099">
            <w:pPr>
              <w:pStyle w:val="NoSpacing"/>
              <w:jc w:val="center"/>
              <w:rPr>
                <w:rFonts w:cstheme="minorHAnsi"/>
                <w:b/>
                <w:sz w:val="20"/>
                <w:szCs w:val="20"/>
              </w:rPr>
            </w:pPr>
            <w:r w:rsidRPr="001C1910">
              <w:rPr>
                <w:rFonts w:cstheme="minorHAnsi"/>
                <w:b/>
                <w:sz w:val="20"/>
                <w:szCs w:val="20"/>
              </w:rPr>
              <w:t>6</w:t>
            </w:r>
          </w:p>
        </w:tc>
      </w:tr>
      <w:tr w:rsidR="00C55EA8" w:rsidRPr="001C1910" w14:paraId="6D49A171" w14:textId="77777777" w:rsidTr="00DD1099">
        <w:tc>
          <w:tcPr>
            <w:tcW w:w="789" w:type="pct"/>
            <w:vMerge/>
          </w:tcPr>
          <w:p w14:paraId="1E419E42" w14:textId="77777777" w:rsidR="00C55EA8" w:rsidRPr="001C1910" w:rsidRDefault="00C55EA8" w:rsidP="00C55EA8">
            <w:pPr>
              <w:pStyle w:val="NoSpacing"/>
              <w:rPr>
                <w:sz w:val="20"/>
                <w:szCs w:val="20"/>
                <w:highlight w:val="yellow"/>
              </w:rPr>
            </w:pPr>
          </w:p>
        </w:tc>
        <w:tc>
          <w:tcPr>
            <w:tcW w:w="748" w:type="pct"/>
            <w:vMerge w:val="restart"/>
            <w:vAlign w:val="center"/>
          </w:tcPr>
          <w:p w14:paraId="56610DEF" w14:textId="77777777" w:rsidR="00C55EA8" w:rsidRPr="001C1910" w:rsidRDefault="00C55EA8" w:rsidP="00C55EA8">
            <w:pPr>
              <w:pStyle w:val="NoSpacing"/>
              <w:rPr>
                <w:sz w:val="20"/>
                <w:szCs w:val="20"/>
              </w:rPr>
            </w:pPr>
            <w:r w:rsidRPr="001C1910">
              <w:rPr>
                <w:sz w:val="20"/>
                <w:szCs w:val="20"/>
              </w:rPr>
              <w:t>BLP1</w:t>
            </w:r>
          </w:p>
          <w:p w14:paraId="6460805C" w14:textId="77777777" w:rsidR="00C55EA8" w:rsidRPr="001C1910" w:rsidRDefault="00C55EA8" w:rsidP="00C55EA8">
            <w:pPr>
              <w:pStyle w:val="NoSpacing"/>
              <w:rPr>
                <w:sz w:val="20"/>
                <w:szCs w:val="20"/>
              </w:rPr>
            </w:pPr>
            <w:r w:rsidRPr="001C1910">
              <w:rPr>
                <w:sz w:val="20"/>
                <w:szCs w:val="20"/>
              </w:rPr>
              <w:t>(2010)</w:t>
            </w:r>
          </w:p>
          <w:p w14:paraId="652930E5" w14:textId="77777777" w:rsidR="00C55EA8" w:rsidRPr="001C1910" w:rsidRDefault="00C55EA8" w:rsidP="00C55EA8">
            <w:pPr>
              <w:pStyle w:val="NoSpacing"/>
              <w:rPr>
                <w:sz w:val="20"/>
                <w:szCs w:val="20"/>
              </w:rPr>
            </w:pPr>
            <w:proofErr w:type="spellStart"/>
            <w:r w:rsidRPr="001C1910">
              <w:rPr>
                <w:sz w:val="20"/>
                <w:szCs w:val="20"/>
              </w:rPr>
              <w:t>Brachycentridae</w:t>
            </w:r>
            <w:proofErr w:type="spellEnd"/>
          </w:p>
          <w:p w14:paraId="7845BB79" w14:textId="77777777" w:rsidR="00C55EA8" w:rsidRPr="001C1910" w:rsidRDefault="00C55EA8" w:rsidP="00C55EA8">
            <w:pPr>
              <w:pStyle w:val="NoSpacing"/>
              <w:rPr>
                <w:sz w:val="20"/>
                <w:szCs w:val="20"/>
              </w:rPr>
            </w:pPr>
            <w:proofErr w:type="gramStart"/>
            <w:r w:rsidRPr="001C1910">
              <w:rPr>
                <w:sz w:val="20"/>
                <w:szCs w:val="20"/>
              </w:rPr>
              <w:t>n</w:t>
            </w:r>
            <w:proofErr w:type="gramEnd"/>
            <w:r w:rsidRPr="001C1910">
              <w:rPr>
                <w:sz w:val="20"/>
                <w:szCs w:val="20"/>
              </w:rPr>
              <w:t xml:space="preserve"> = 4 years</w:t>
            </w:r>
          </w:p>
          <w:p w14:paraId="2635FB95" w14:textId="77777777" w:rsidR="00C55EA8" w:rsidRPr="001C1910" w:rsidRDefault="00C55EA8" w:rsidP="00C55EA8">
            <w:pPr>
              <w:pStyle w:val="NoSpacing"/>
              <w:rPr>
                <w:sz w:val="20"/>
                <w:szCs w:val="20"/>
              </w:rPr>
            </w:pPr>
          </w:p>
          <w:p w14:paraId="000148E4" w14:textId="77777777" w:rsidR="00C55EA8" w:rsidRPr="001C1910" w:rsidRDefault="00C55EA8" w:rsidP="00C55EA8">
            <w:pPr>
              <w:pStyle w:val="NoSpacing"/>
              <w:rPr>
                <w:sz w:val="20"/>
                <w:szCs w:val="20"/>
                <w:highlight w:val="yellow"/>
              </w:rPr>
            </w:pPr>
            <w:r w:rsidRPr="001C1910">
              <w:rPr>
                <w:sz w:val="20"/>
                <w:szCs w:val="20"/>
              </w:rPr>
              <w:t>Great Plains Ecoregion</w:t>
            </w:r>
          </w:p>
        </w:tc>
        <w:tc>
          <w:tcPr>
            <w:tcW w:w="1336" w:type="pct"/>
          </w:tcPr>
          <w:p w14:paraId="4C560A6D" w14:textId="77777777" w:rsidR="00C55EA8" w:rsidRPr="001C1910" w:rsidRDefault="00C55EA8" w:rsidP="00C55EA8">
            <w:pPr>
              <w:pStyle w:val="NoSpacing"/>
              <w:rPr>
                <w:sz w:val="20"/>
                <w:szCs w:val="20"/>
                <w:highlight w:val="yellow"/>
              </w:rPr>
            </w:pPr>
            <w:r w:rsidRPr="001C1910">
              <w:rPr>
                <w:sz w:val="20"/>
                <w:szCs w:val="20"/>
              </w:rPr>
              <w:t>Taxa Richness</w:t>
            </w:r>
          </w:p>
        </w:tc>
        <w:tc>
          <w:tcPr>
            <w:tcW w:w="672" w:type="pct"/>
            <w:vAlign w:val="center"/>
          </w:tcPr>
          <w:p w14:paraId="1BDAC8E6" w14:textId="77777777" w:rsidR="00C55EA8" w:rsidRPr="001C1910" w:rsidRDefault="00C55EA8" w:rsidP="00C55EA8">
            <w:pPr>
              <w:pStyle w:val="NoSpacing"/>
              <w:jc w:val="center"/>
              <w:rPr>
                <w:sz w:val="20"/>
                <w:szCs w:val="20"/>
              </w:rPr>
            </w:pPr>
            <w:r w:rsidRPr="001C1910">
              <w:rPr>
                <w:sz w:val="20"/>
                <w:szCs w:val="20"/>
              </w:rPr>
              <w:t>11</w:t>
            </w:r>
          </w:p>
        </w:tc>
        <w:tc>
          <w:tcPr>
            <w:tcW w:w="765" w:type="pct"/>
            <w:vAlign w:val="center"/>
          </w:tcPr>
          <w:p w14:paraId="3359E3F7" w14:textId="77777777" w:rsidR="00C55EA8" w:rsidRPr="001C1910" w:rsidRDefault="00C55EA8" w:rsidP="00C55EA8">
            <w:pPr>
              <w:pStyle w:val="NoSpacing"/>
              <w:jc w:val="center"/>
              <w:rPr>
                <w:sz w:val="20"/>
                <w:szCs w:val="20"/>
              </w:rPr>
            </w:pPr>
            <w:r w:rsidRPr="001C1910">
              <w:rPr>
                <w:rFonts w:cstheme="minorHAnsi"/>
                <w:sz w:val="20"/>
                <w:szCs w:val="20"/>
              </w:rPr>
              <w:t>9.5</w:t>
            </w:r>
          </w:p>
        </w:tc>
        <w:tc>
          <w:tcPr>
            <w:tcW w:w="690" w:type="pct"/>
            <w:vAlign w:val="center"/>
          </w:tcPr>
          <w:p w14:paraId="1A8B4E5A" w14:textId="77777777" w:rsidR="00C55EA8" w:rsidRPr="001C1910" w:rsidRDefault="00C55EA8" w:rsidP="00C55EA8">
            <w:pPr>
              <w:pStyle w:val="NoSpacing"/>
              <w:jc w:val="center"/>
              <w:rPr>
                <w:sz w:val="20"/>
                <w:szCs w:val="20"/>
              </w:rPr>
            </w:pPr>
            <w:r w:rsidRPr="001C1910">
              <w:rPr>
                <w:rFonts w:cstheme="minorHAnsi"/>
                <w:sz w:val="20"/>
                <w:szCs w:val="20"/>
              </w:rPr>
              <w:t>3.1</w:t>
            </w:r>
          </w:p>
        </w:tc>
      </w:tr>
      <w:tr w:rsidR="00C55EA8" w:rsidRPr="001C1910" w14:paraId="6E7628D6" w14:textId="77777777" w:rsidTr="00DD1099">
        <w:tc>
          <w:tcPr>
            <w:tcW w:w="789" w:type="pct"/>
            <w:vMerge/>
          </w:tcPr>
          <w:p w14:paraId="3CC36895" w14:textId="77777777" w:rsidR="00C55EA8" w:rsidRPr="001C1910" w:rsidRDefault="00C55EA8" w:rsidP="00C55EA8">
            <w:pPr>
              <w:pStyle w:val="NoSpacing"/>
              <w:rPr>
                <w:sz w:val="20"/>
                <w:szCs w:val="20"/>
                <w:highlight w:val="yellow"/>
              </w:rPr>
            </w:pPr>
          </w:p>
        </w:tc>
        <w:tc>
          <w:tcPr>
            <w:tcW w:w="748" w:type="pct"/>
            <w:vMerge/>
            <w:vAlign w:val="center"/>
          </w:tcPr>
          <w:p w14:paraId="2F8FF1C6" w14:textId="77777777" w:rsidR="00C55EA8" w:rsidRPr="001C1910" w:rsidRDefault="00C55EA8" w:rsidP="00C55EA8">
            <w:pPr>
              <w:pStyle w:val="NoSpacing"/>
              <w:rPr>
                <w:sz w:val="20"/>
                <w:szCs w:val="20"/>
                <w:highlight w:val="yellow"/>
              </w:rPr>
            </w:pPr>
          </w:p>
        </w:tc>
        <w:tc>
          <w:tcPr>
            <w:tcW w:w="1336" w:type="pct"/>
          </w:tcPr>
          <w:p w14:paraId="403B0402" w14:textId="77777777" w:rsidR="00C55EA8" w:rsidRPr="001C1910" w:rsidRDefault="00C55EA8" w:rsidP="00C55EA8">
            <w:pPr>
              <w:pStyle w:val="NoSpacing"/>
              <w:rPr>
                <w:sz w:val="20"/>
                <w:szCs w:val="20"/>
                <w:highlight w:val="yellow"/>
              </w:rPr>
            </w:pPr>
            <w:r w:rsidRPr="001C1910">
              <w:rPr>
                <w:sz w:val="20"/>
                <w:szCs w:val="20"/>
              </w:rPr>
              <w:t>EPT Index</w:t>
            </w:r>
          </w:p>
        </w:tc>
        <w:tc>
          <w:tcPr>
            <w:tcW w:w="672" w:type="pct"/>
            <w:vAlign w:val="center"/>
          </w:tcPr>
          <w:p w14:paraId="33159AB7" w14:textId="77777777" w:rsidR="00C55EA8" w:rsidRPr="001C1910" w:rsidRDefault="00C55EA8" w:rsidP="00C55EA8">
            <w:pPr>
              <w:pStyle w:val="NoSpacing"/>
              <w:jc w:val="center"/>
              <w:rPr>
                <w:sz w:val="20"/>
                <w:szCs w:val="20"/>
              </w:rPr>
            </w:pPr>
            <w:r w:rsidRPr="001C1910">
              <w:rPr>
                <w:sz w:val="20"/>
                <w:szCs w:val="20"/>
              </w:rPr>
              <w:t>5</w:t>
            </w:r>
          </w:p>
        </w:tc>
        <w:tc>
          <w:tcPr>
            <w:tcW w:w="765" w:type="pct"/>
            <w:vAlign w:val="center"/>
          </w:tcPr>
          <w:p w14:paraId="5EDD3E16" w14:textId="77777777" w:rsidR="00C55EA8" w:rsidRPr="001C1910" w:rsidRDefault="00C55EA8" w:rsidP="00C55EA8">
            <w:pPr>
              <w:pStyle w:val="NoSpacing"/>
              <w:jc w:val="center"/>
              <w:rPr>
                <w:sz w:val="20"/>
                <w:szCs w:val="20"/>
              </w:rPr>
            </w:pPr>
            <w:r w:rsidRPr="001C1910">
              <w:rPr>
                <w:rFonts w:cstheme="minorHAnsi"/>
                <w:sz w:val="20"/>
                <w:szCs w:val="20"/>
              </w:rPr>
              <w:t>3.25</w:t>
            </w:r>
          </w:p>
        </w:tc>
        <w:tc>
          <w:tcPr>
            <w:tcW w:w="690" w:type="pct"/>
            <w:vAlign w:val="center"/>
          </w:tcPr>
          <w:p w14:paraId="68A3C980" w14:textId="77777777" w:rsidR="00C55EA8" w:rsidRPr="001C1910" w:rsidRDefault="00C55EA8" w:rsidP="00C55EA8">
            <w:pPr>
              <w:pStyle w:val="NoSpacing"/>
              <w:jc w:val="center"/>
              <w:rPr>
                <w:sz w:val="20"/>
                <w:szCs w:val="20"/>
              </w:rPr>
            </w:pPr>
            <w:r w:rsidRPr="001C1910">
              <w:rPr>
                <w:rFonts w:cstheme="minorHAnsi"/>
                <w:sz w:val="20"/>
                <w:szCs w:val="20"/>
              </w:rPr>
              <w:t>1.3</w:t>
            </w:r>
          </w:p>
        </w:tc>
      </w:tr>
      <w:tr w:rsidR="00C55EA8" w:rsidRPr="001C1910" w14:paraId="561C483A" w14:textId="77777777" w:rsidTr="00DD1099">
        <w:tc>
          <w:tcPr>
            <w:tcW w:w="789" w:type="pct"/>
            <w:vMerge/>
          </w:tcPr>
          <w:p w14:paraId="460984D1" w14:textId="77777777" w:rsidR="00C55EA8" w:rsidRPr="001C1910" w:rsidRDefault="00C55EA8" w:rsidP="00C55EA8">
            <w:pPr>
              <w:pStyle w:val="NoSpacing"/>
              <w:rPr>
                <w:sz w:val="20"/>
                <w:szCs w:val="20"/>
                <w:highlight w:val="yellow"/>
              </w:rPr>
            </w:pPr>
          </w:p>
        </w:tc>
        <w:tc>
          <w:tcPr>
            <w:tcW w:w="748" w:type="pct"/>
            <w:vMerge/>
            <w:vAlign w:val="center"/>
          </w:tcPr>
          <w:p w14:paraId="76390F21" w14:textId="77777777" w:rsidR="00C55EA8" w:rsidRPr="001C1910" w:rsidRDefault="00C55EA8" w:rsidP="00C55EA8">
            <w:pPr>
              <w:pStyle w:val="NoSpacing"/>
              <w:rPr>
                <w:sz w:val="20"/>
                <w:szCs w:val="20"/>
                <w:highlight w:val="yellow"/>
              </w:rPr>
            </w:pPr>
          </w:p>
        </w:tc>
        <w:tc>
          <w:tcPr>
            <w:tcW w:w="1336" w:type="pct"/>
          </w:tcPr>
          <w:p w14:paraId="06065097" w14:textId="77777777" w:rsidR="00C55EA8" w:rsidRPr="001C1910" w:rsidRDefault="00C55EA8" w:rsidP="00C55EA8">
            <w:pPr>
              <w:pStyle w:val="NoSpacing"/>
              <w:rPr>
                <w:sz w:val="20"/>
                <w:szCs w:val="20"/>
                <w:highlight w:val="yellow"/>
              </w:rPr>
            </w:pPr>
            <w:r w:rsidRPr="001C1910">
              <w:rPr>
                <w:sz w:val="20"/>
                <w:szCs w:val="20"/>
              </w:rPr>
              <w:t>% EPT</w:t>
            </w:r>
          </w:p>
        </w:tc>
        <w:tc>
          <w:tcPr>
            <w:tcW w:w="672" w:type="pct"/>
            <w:vAlign w:val="center"/>
          </w:tcPr>
          <w:p w14:paraId="3B4E5E0A" w14:textId="77777777" w:rsidR="00C55EA8" w:rsidRPr="001C1910" w:rsidRDefault="00C55EA8" w:rsidP="00C55EA8">
            <w:pPr>
              <w:pStyle w:val="NoSpacing"/>
              <w:jc w:val="center"/>
              <w:rPr>
                <w:sz w:val="20"/>
                <w:szCs w:val="20"/>
              </w:rPr>
            </w:pPr>
            <w:r w:rsidRPr="001C1910">
              <w:rPr>
                <w:sz w:val="20"/>
                <w:szCs w:val="20"/>
              </w:rPr>
              <w:t>70%</w:t>
            </w:r>
          </w:p>
        </w:tc>
        <w:tc>
          <w:tcPr>
            <w:tcW w:w="765" w:type="pct"/>
            <w:vAlign w:val="center"/>
          </w:tcPr>
          <w:p w14:paraId="487A6D6A" w14:textId="77777777" w:rsidR="00C55EA8" w:rsidRPr="001C1910" w:rsidRDefault="00C55EA8" w:rsidP="00C55EA8">
            <w:pPr>
              <w:pStyle w:val="NoSpacing"/>
              <w:jc w:val="center"/>
              <w:rPr>
                <w:sz w:val="20"/>
                <w:szCs w:val="20"/>
              </w:rPr>
            </w:pPr>
            <w:r w:rsidRPr="001C1910">
              <w:rPr>
                <w:rFonts w:cstheme="minorHAnsi"/>
                <w:sz w:val="20"/>
                <w:szCs w:val="20"/>
              </w:rPr>
              <w:t>71%</w:t>
            </w:r>
          </w:p>
        </w:tc>
        <w:tc>
          <w:tcPr>
            <w:tcW w:w="690" w:type="pct"/>
            <w:vAlign w:val="center"/>
          </w:tcPr>
          <w:p w14:paraId="1BC455CD" w14:textId="77777777" w:rsidR="00C55EA8" w:rsidRPr="001C1910" w:rsidRDefault="00C55EA8" w:rsidP="00C55EA8">
            <w:pPr>
              <w:pStyle w:val="NoSpacing"/>
              <w:jc w:val="center"/>
              <w:rPr>
                <w:sz w:val="20"/>
                <w:szCs w:val="20"/>
              </w:rPr>
            </w:pPr>
            <w:r w:rsidRPr="001C1910">
              <w:rPr>
                <w:rFonts w:cstheme="minorHAnsi"/>
                <w:sz w:val="20"/>
                <w:szCs w:val="20"/>
              </w:rPr>
              <w:t>12%</w:t>
            </w:r>
          </w:p>
        </w:tc>
      </w:tr>
      <w:tr w:rsidR="00C55EA8" w:rsidRPr="001C1910" w14:paraId="11A5EC30" w14:textId="77777777" w:rsidTr="00DD1099">
        <w:tc>
          <w:tcPr>
            <w:tcW w:w="789" w:type="pct"/>
            <w:vMerge/>
          </w:tcPr>
          <w:p w14:paraId="160BC019" w14:textId="77777777" w:rsidR="00C55EA8" w:rsidRPr="001C1910" w:rsidRDefault="00C55EA8" w:rsidP="00C55EA8">
            <w:pPr>
              <w:pStyle w:val="NoSpacing"/>
              <w:rPr>
                <w:sz w:val="20"/>
                <w:szCs w:val="20"/>
                <w:highlight w:val="yellow"/>
              </w:rPr>
            </w:pPr>
          </w:p>
        </w:tc>
        <w:tc>
          <w:tcPr>
            <w:tcW w:w="748" w:type="pct"/>
            <w:vMerge/>
            <w:vAlign w:val="center"/>
          </w:tcPr>
          <w:p w14:paraId="5BD54F8E" w14:textId="77777777" w:rsidR="00C55EA8" w:rsidRPr="001C1910" w:rsidRDefault="00C55EA8" w:rsidP="00C55EA8">
            <w:pPr>
              <w:pStyle w:val="NoSpacing"/>
              <w:rPr>
                <w:sz w:val="20"/>
                <w:szCs w:val="20"/>
                <w:highlight w:val="yellow"/>
              </w:rPr>
            </w:pPr>
          </w:p>
        </w:tc>
        <w:tc>
          <w:tcPr>
            <w:tcW w:w="1336" w:type="pct"/>
          </w:tcPr>
          <w:p w14:paraId="2159D793" w14:textId="77777777" w:rsidR="00C55EA8" w:rsidRPr="001C1910" w:rsidRDefault="00C55EA8" w:rsidP="00C55EA8">
            <w:pPr>
              <w:pStyle w:val="NoSpacing"/>
              <w:rPr>
                <w:sz w:val="20"/>
                <w:szCs w:val="20"/>
                <w:highlight w:val="yellow"/>
              </w:rPr>
            </w:pPr>
            <w:r w:rsidRPr="001C1910">
              <w:rPr>
                <w:sz w:val="20"/>
                <w:szCs w:val="20"/>
              </w:rPr>
              <w:t>Family Biotic Index</w:t>
            </w:r>
          </w:p>
        </w:tc>
        <w:tc>
          <w:tcPr>
            <w:tcW w:w="672" w:type="pct"/>
            <w:vAlign w:val="center"/>
          </w:tcPr>
          <w:p w14:paraId="0EAFE5D7" w14:textId="77777777" w:rsidR="00C55EA8" w:rsidRPr="001C1910" w:rsidRDefault="00C55EA8" w:rsidP="00C55EA8">
            <w:pPr>
              <w:pStyle w:val="NoSpacing"/>
              <w:jc w:val="center"/>
              <w:rPr>
                <w:sz w:val="20"/>
                <w:szCs w:val="20"/>
              </w:rPr>
            </w:pPr>
            <w:r w:rsidRPr="001C1910">
              <w:rPr>
                <w:sz w:val="20"/>
                <w:szCs w:val="20"/>
              </w:rPr>
              <w:t>3.0</w:t>
            </w:r>
          </w:p>
        </w:tc>
        <w:tc>
          <w:tcPr>
            <w:tcW w:w="765" w:type="pct"/>
            <w:vAlign w:val="center"/>
          </w:tcPr>
          <w:p w14:paraId="0D112EDE" w14:textId="77777777" w:rsidR="00C55EA8" w:rsidRPr="001C1910" w:rsidRDefault="00C55EA8" w:rsidP="00C55EA8">
            <w:pPr>
              <w:pStyle w:val="NoSpacing"/>
              <w:jc w:val="center"/>
              <w:rPr>
                <w:sz w:val="20"/>
                <w:szCs w:val="20"/>
              </w:rPr>
            </w:pPr>
            <w:r w:rsidRPr="001C1910">
              <w:rPr>
                <w:rFonts w:cstheme="minorHAnsi"/>
                <w:sz w:val="20"/>
                <w:szCs w:val="20"/>
              </w:rPr>
              <w:t>2.5</w:t>
            </w:r>
          </w:p>
        </w:tc>
        <w:tc>
          <w:tcPr>
            <w:tcW w:w="690" w:type="pct"/>
            <w:vAlign w:val="center"/>
          </w:tcPr>
          <w:p w14:paraId="673FB23E" w14:textId="77777777" w:rsidR="00C55EA8" w:rsidRPr="001C1910" w:rsidRDefault="00C55EA8" w:rsidP="00C55EA8">
            <w:pPr>
              <w:pStyle w:val="NoSpacing"/>
              <w:jc w:val="center"/>
              <w:rPr>
                <w:sz w:val="20"/>
                <w:szCs w:val="20"/>
              </w:rPr>
            </w:pPr>
            <w:r w:rsidRPr="001C1910">
              <w:rPr>
                <w:rFonts w:cstheme="minorHAnsi"/>
                <w:sz w:val="20"/>
                <w:szCs w:val="20"/>
              </w:rPr>
              <w:t>0.78</w:t>
            </w:r>
          </w:p>
        </w:tc>
      </w:tr>
      <w:tr w:rsidR="00C55EA8" w:rsidRPr="001C1910" w14:paraId="3D17A56E" w14:textId="77777777" w:rsidTr="00DD1099">
        <w:tc>
          <w:tcPr>
            <w:tcW w:w="789" w:type="pct"/>
            <w:vMerge/>
          </w:tcPr>
          <w:p w14:paraId="2562A3FD" w14:textId="77777777" w:rsidR="00C55EA8" w:rsidRPr="001C1910" w:rsidRDefault="00C55EA8" w:rsidP="00C55EA8">
            <w:pPr>
              <w:pStyle w:val="NoSpacing"/>
              <w:rPr>
                <w:sz w:val="20"/>
                <w:szCs w:val="20"/>
                <w:highlight w:val="yellow"/>
              </w:rPr>
            </w:pPr>
          </w:p>
        </w:tc>
        <w:tc>
          <w:tcPr>
            <w:tcW w:w="748" w:type="pct"/>
            <w:vMerge/>
            <w:vAlign w:val="center"/>
          </w:tcPr>
          <w:p w14:paraId="5439DD60" w14:textId="77777777" w:rsidR="00C55EA8" w:rsidRPr="001C1910" w:rsidRDefault="00C55EA8" w:rsidP="00C55EA8">
            <w:pPr>
              <w:pStyle w:val="NoSpacing"/>
              <w:rPr>
                <w:sz w:val="20"/>
                <w:szCs w:val="20"/>
                <w:highlight w:val="yellow"/>
              </w:rPr>
            </w:pPr>
          </w:p>
        </w:tc>
        <w:tc>
          <w:tcPr>
            <w:tcW w:w="1336" w:type="pct"/>
          </w:tcPr>
          <w:p w14:paraId="4AEE9C1E" w14:textId="77777777" w:rsidR="00C55EA8" w:rsidRPr="001C1910" w:rsidRDefault="00C55EA8" w:rsidP="00C55EA8">
            <w:pPr>
              <w:pStyle w:val="NoSpacing"/>
              <w:rPr>
                <w:sz w:val="20"/>
                <w:szCs w:val="20"/>
                <w:highlight w:val="yellow"/>
              </w:rPr>
            </w:pPr>
            <w:r w:rsidRPr="001C1910">
              <w:rPr>
                <w:sz w:val="20"/>
                <w:szCs w:val="20"/>
              </w:rPr>
              <w:t>% Dominant Family</w:t>
            </w:r>
          </w:p>
        </w:tc>
        <w:tc>
          <w:tcPr>
            <w:tcW w:w="672" w:type="pct"/>
            <w:vAlign w:val="center"/>
          </w:tcPr>
          <w:p w14:paraId="3EE8087C" w14:textId="77777777" w:rsidR="00C55EA8" w:rsidRPr="001C1910" w:rsidRDefault="00C55EA8" w:rsidP="00C55EA8">
            <w:pPr>
              <w:pStyle w:val="NoSpacing"/>
              <w:jc w:val="center"/>
              <w:rPr>
                <w:sz w:val="20"/>
                <w:szCs w:val="20"/>
              </w:rPr>
            </w:pPr>
            <w:r w:rsidRPr="001C1910">
              <w:rPr>
                <w:sz w:val="20"/>
                <w:szCs w:val="20"/>
              </w:rPr>
              <w:t>61%</w:t>
            </w:r>
          </w:p>
        </w:tc>
        <w:tc>
          <w:tcPr>
            <w:tcW w:w="765" w:type="pct"/>
            <w:vAlign w:val="center"/>
          </w:tcPr>
          <w:p w14:paraId="669A51DD" w14:textId="77777777" w:rsidR="00C55EA8" w:rsidRPr="001C1910" w:rsidRDefault="00C55EA8" w:rsidP="00C55EA8">
            <w:pPr>
              <w:pStyle w:val="NoSpacing"/>
              <w:jc w:val="center"/>
              <w:rPr>
                <w:sz w:val="20"/>
                <w:szCs w:val="20"/>
              </w:rPr>
            </w:pPr>
            <w:r w:rsidRPr="001C1910">
              <w:rPr>
                <w:rFonts w:cstheme="minorHAnsi"/>
                <w:sz w:val="20"/>
                <w:szCs w:val="20"/>
              </w:rPr>
              <w:t>66%</w:t>
            </w:r>
          </w:p>
        </w:tc>
        <w:tc>
          <w:tcPr>
            <w:tcW w:w="690" w:type="pct"/>
            <w:vAlign w:val="center"/>
          </w:tcPr>
          <w:p w14:paraId="49437CCD" w14:textId="77777777" w:rsidR="00C55EA8" w:rsidRPr="001C1910" w:rsidRDefault="00C55EA8" w:rsidP="00C55EA8">
            <w:pPr>
              <w:pStyle w:val="NoSpacing"/>
              <w:jc w:val="center"/>
              <w:rPr>
                <w:sz w:val="20"/>
                <w:szCs w:val="20"/>
              </w:rPr>
            </w:pPr>
            <w:r w:rsidRPr="001C1910">
              <w:rPr>
                <w:rFonts w:cstheme="minorHAnsi"/>
                <w:sz w:val="20"/>
                <w:szCs w:val="20"/>
              </w:rPr>
              <w:t>14%</w:t>
            </w:r>
          </w:p>
        </w:tc>
      </w:tr>
      <w:tr w:rsidR="00C55EA8" w:rsidRPr="001C1910" w14:paraId="5618D972" w14:textId="77777777" w:rsidTr="00DD1099">
        <w:tc>
          <w:tcPr>
            <w:tcW w:w="789" w:type="pct"/>
            <w:vMerge/>
          </w:tcPr>
          <w:p w14:paraId="4F324873" w14:textId="77777777" w:rsidR="00C55EA8" w:rsidRPr="001C1910" w:rsidRDefault="00C55EA8" w:rsidP="00C55EA8">
            <w:pPr>
              <w:pStyle w:val="NoSpacing"/>
              <w:rPr>
                <w:sz w:val="20"/>
                <w:szCs w:val="20"/>
                <w:highlight w:val="yellow"/>
              </w:rPr>
            </w:pPr>
          </w:p>
        </w:tc>
        <w:tc>
          <w:tcPr>
            <w:tcW w:w="748" w:type="pct"/>
            <w:vMerge/>
            <w:vAlign w:val="center"/>
          </w:tcPr>
          <w:p w14:paraId="5712354C" w14:textId="77777777" w:rsidR="00C55EA8" w:rsidRPr="001C1910" w:rsidRDefault="00C55EA8" w:rsidP="00C55EA8">
            <w:pPr>
              <w:pStyle w:val="NoSpacing"/>
              <w:rPr>
                <w:sz w:val="20"/>
                <w:szCs w:val="20"/>
                <w:highlight w:val="yellow"/>
              </w:rPr>
            </w:pPr>
          </w:p>
        </w:tc>
        <w:tc>
          <w:tcPr>
            <w:tcW w:w="1336" w:type="pct"/>
          </w:tcPr>
          <w:p w14:paraId="7093966C" w14:textId="77777777" w:rsidR="00C55EA8" w:rsidRPr="001C1910" w:rsidRDefault="00C55EA8" w:rsidP="00C55EA8">
            <w:pPr>
              <w:pStyle w:val="NoSpacing"/>
              <w:rPr>
                <w:sz w:val="20"/>
                <w:szCs w:val="20"/>
                <w:highlight w:val="yellow"/>
              </w:rPr>
            </w:pPr>
            <w:r w:rsidRPr="001C1910">
              <w:rPr>
                <w:sz w:val="20"/>
                <w:szCs w:val="20"/>
              </w:rPr>
              <w:t>% Dipteran &amp; Non-insects</w:t>
            </w:r>
          </w:p>
        </w:tc>
        <w:tc>
          <w:tcPr>
            <w:tcW w:w="672" w:type="pct"/>
            <w:vAlign w:val="center"/>
          </w:tcPr>
          <w:p w14:paraId="68FEAA10" w14:textId="77777777" w:rsidR="00C55EA8" w:rsidRPr="001C1910" w:rsidRDefault="00C55EA8" w:rsidP="00C55EA8">
            <w:pPr>
              <w:pStyle w:val="NoSpacing"/>
              <w:jc w:val="center"/>
              <w:rPr>
                <w:rFonts w:cstheme="minorHAnsi"/>
                <w:sz w:val="20"/>
                <w:szCs w:val="20"/>
              </w:rPr>
            </w:pPr>
            <w:r w:rsidRPr="001C1910">
              <w:rPr>
                <w:sz w:val="20"/>
                <w:szCs w:val="20"/>
              </w:rPr>
              <w:t>24%</w:t>
            </w:r>
          </w:p>
        </w:tc>
        <w:tc>
          <w:tcPr>
            <w:tcW w:w="765" w:type="pct"/>
            <w:vAlign w:val="center"/>
          </w:tcPr>
          <w:p w14:paraId="0CCF1955" w14:textId="77777777" w:rsidR="00C55EA8" w:rsidRPr="001C1910" w:rsidRDefault="00C55EA8" w:rsidP="00C55EA8">
            <w:pPr>
              <w:pStyle w:val="NoSpacing"/>
              <w:jc w:val="center"/>
              <w:rPr>
                <w:sz w:val="20"/>
                <w:szCs w:val="20"/>
              </w:rPr>
            </w:pPr>
            <w:r w:rsidRPr="001C1910">
              <w:rPr>
                <w:rFonts w:cstheme="minorHAnsi"/>
                <w:sz w:val="20"/>
                <w:szCs w:val="20"/>
              </w:rPr>
              <w:t>18%</w:t>
            </w:r>
          </w:p>
        </w:tc>
        <w:tc>
          <w:tcPr>
            <w:tcW w:w="690" w:type="pct"/>
            <w:vAlign w:val="center"/>
          </w:tcPr>
          <w:p w14:paraId="000B8C7A" w14:textId="77777777" w:rsidR="00C55EA8" w:rsidRPr="001C1910" w:rsidRDefault="00C55EA8" w:rsidP="00C55EA8">
            <w:pPr>
              <w:pStyle w:val="NoSpacing"/>
              <w:jc w:val="center"/>
              <w:rPr>
                <w:rFonts w:cstheme="minorHAnsi"/>
                <w:sz w:val="20"/>
                <w:szCs w:val="20"/>
              </w:rPr>
            </w:pPr>
            <w:r w:rsidRPr="001C1910">
              <w:rPr>
                <w:rFonts w:cstheme="minorHAnsi"/>
                <w:sz w:val="20"/>
                <w:szCs w:val="20"/>
              </w:rPr>
              <w:t>11%</w:t>
            </w:r>
          </w:p>
        </w:tc>
      </w:tr>
      <w:tr w:rsidR="00C55EA8" w:rsidRPr="001C1910" w14:paraId="129E426C" w14:textId="77777777" w:rsidTr="00DD1099">
        <w:tc>
          <w:tcPr>
            <w:tcW w:w="789" w:type="pct"/>
            <w:vMerge/>
          </w:tcPr>
          <w:p w14:paraId="125ABBF1" w14:textId="77777777" w:rsidR="00C55EA8" w:rsidRPr="001C1910" w:rsidRDefault="00C55EA8" w:rsidP="00C55EA8">
            <w:pPr>
              <w:pStyle w:val="NoSpacing"/>
              <w:rPr>
                <w:sz w:val="20"/>
                <w:szCs w:val="20"/>
                <w:highlight w:val="yellow"/>
              </w:rPr>
            </w:pPr>
          </w:p>
        </w:tc>
        <w:tc>
          <w:tcPr>
            <w:tcW w:w="748" w:type="pct"/>
            <w:vMerge/>
            <w:vAlign w:val="center"/>
          </w:tcPr>
          <w:p w14:paraId="3DE8BF47" w14:textId="77777777" w:rsidR="00C55EA8" w:rsidRPr="001C1910" w:rsidRDefault="00C55EA8" w:rsidP="00C55EA8">
            <w:pPr>
              <w:pStyle w:val="NoSpacing"/>
              <w:rPr>
                <w:sz w:val="20"/>
                <w:szCs w:val="20"/>
                <w:highlight w:val="yellow"/>
              </w:rPr>
            </w:pPr>
          </w:p>
        </w:tc>
        <w:tc>
          <w:tcPr>
            <w:tcW w:w="1336" w:type="pct"/>
          </w:tcPr>
          <w:p w14:paraId="24FEDF83" w14:textId="77777777" w:rsidR="00C55EA8" w:rsidRPr="001C1910" w:rsidRDefault="00C55EA8" w:rsidP="00C55EA8">
            <w:pPr>
              <w:pStyle w:val="NoSpacing"/>
              <w:rPr>
                <w:sz w:val="20"/>
                <w:szCs w:val="20"/>
                <w:highlight w:val="yellow"/>
              </w:rPr>
            </w:pPr>
            <w:r w:rsidRPr="001C1910">
              <w:rPr>
                <w:sz w:val="20"/>
                <w:szCs w:val="20"/>
              </w:rPr>
              <w:t>% Collector Gatherers</w:t>
            </w:r>
          </w:p>
        </w:tc>
        <w:tc>
          <w:tcPr>
            <w:tcW w:w="672" w:type="pct"/>
            <w:vAlign w:val="center"/>
          </w:tcPr>
          <w:p w14:paraId="60D15A76" w14:textId="77777777" w:rsidR="00C55EA8" w:rsidRPr="001C1910" w:rsidRDefault="00C55EA8" w:rsidP="00C55EA8">
            <w:pPr>
              <w:pStyle w:val="NoSpacing"/>
              <w:jc w:val="center"/>
              <w:rPr>
                <w:rFonts w:cstheme="minorHAnsi"/>
                <w:sz w:val="20"/>
                <w:szCs w:val="20"/>
              </w:rPr>
            </w:pPr>
            <w:r w:rsidRPr="001C1910">
              <w:rPr>
                <w:sz w:val="20"/>
                <w:szCs w:val="20"/>
              </w:rPr>
              <w:t>29%</w:t>
            </w:r>
          </w:p>
        </w:tc>
        <w:tc>
          <w:tcPr>
            <w:tcW w:w="765" w:type="pct"/>
            <w:vAlign w:val="center"/>
          </w:tcPr>
          <w:p w14:paraId="5A8851B5" w14:textId="77777777" w:rsidR="00C55EA8" w:rsidRPr="001C1910" w:rsidRDefault="00C55EA8" w:rsidP="00C55EA8">
            <w:pPr>
              <w:pStyle w:val="NoSpacing"/>
              <w:jc w:val="center"/>
              <w:rPr>
                <w:sz w:val="20"/>
                <w:szCs w:val="20"/>
              </w:rPr>
            </w:pPr>
            <w:r w:rsidRPr="001C1910">
              <w:rPr>
                <w:rFonts w:cstheme="minorHAnsi"/>
                <w:sz w:val="20"/>
                <w:szCs w:val="20"/>
              </w:rPr>
              <w:t>18%</w:t>
            </w:r>
          </w:p>
        </w:tc>
        <w:tc>
          <w:tcPr>
            <w:tcW w:w="690" w:type="pct"/>
            <w:vAlign w:val="center"/>
          </w:tcPr>
          <w:p w14:paraId="3AB37BB9" w14:textId="77777777" w:rsidR="00C55EA8" w:rsidRPr="001C1910" w:rsidRDefault="00C55EA8" w:rsidP="00C55EA8">
            <w:pPr>
              <w:pStyle w:val="NoSpacing"/>
              <w:jc w:val="center"/>
              <w:rPr>
                <w:rFonts w:cstheme="minorHAnsi"/>
                <w:sz w:val="20"/>
                <w:szCs w:val="20"/>
              </w:rPr>
            </w:pPr>
            <w:r w:rsidRPr="001C1910">
              <w:rPr>
                <w:rFonts w:cstheme="minorHAnsi"/>
                <w:sz w:val="20"/>
                <w:szCs w:val="20"/>
              </w:rPr>
              <w:t>8%</w:t>
            </w:r>
          </w:p>
        </w:tc>
      </w:tr>
      <w:tr w:rsidR="00C55EA8" w:rsidRPr="001C1910" w14:paraId="15E9C255" w14:textId="77777777" w:rsidTr="00AC169D">
        <w:tc>
          <w:tcPr>
            <w:tcW w:w="789" w:type="pct"/>
            <w:vMerge/>
          </w:tcPr>
          <w:p w14:paraId="5C66F762" w14:textId="77777777" w:rsidR="00C55EA8" w:rsidRPr="001C1910" w:rsidRDefault="00C55EA8" w:rsidP="00C55EA8">
            <w:pPr>
              <w:pStyle w:val="NoSpacing"/>
              <w:rPr>
                <w:sz w:val="20"/>
                <w:szCs w:val="20"/>
                <w:highlight w:val="yellow"/>
              </w:rPr>
            </w:pPr>
          </w:p>
        </w:tc>
        <w:tc>
          <w:tcPr>
            <w:tcW w:w="748" w:type="pct"/>
            <w:vMerge/>
            <w:vAlign w:val="center"/>
          </w:tcPr>
          <w:p w14:paraId="752D55BF" w14:textId="77777777" w:rsidR="00C55EA8" w:rsidRPr="001C1910" w:rsidRDefault="00C55EA8" w:rsidP="00C55EA8">
            <w:pPr>
              <w:pStyle w:val="NoSpacing"/>
              <w:rPr>
                <w:sz w:val="20"/>
                <w:szCs w:val="20"/>
                <w:highlight w:val="yellow"/>
              </w:rPr>
            </w:pPr>
          </w:p>
        </w:tc>
        <w:tc>
          <w:tcPr>
            <w:tcW w:w="1336" w:type="pct"/>
            <w:shd w:val="clear" w:color="auto" w:fill="C6D9F1" w:themeFill="text2" w:themeFillTint="33"/>
          </w:tcPr>
          <w:p w14:paraId="673F76D9" w14:textId="77777777" w:rsidR="00C55EA8" w:rsidRPr="001C1910" w:rsidRDefault="00C55EA8" w:rsidP="00C55EA8">
            <w:pPr>
              <w:pStyle w:val="NoSpacing"/>
              <w:rPr>
                <w:b/>
                <w:sz w:val="20"/>
                <w:szCs w:val="20"/>
              </w:rPr>
            </w:pPr>
            <w:r w:rsidRPr="001C1910">
              <w:rPr>
                <w:b/>
                <w:sz w:val="20"/>
                <w:szCs w:val="20"/>
              </w:rPr>
              <w:t>Total Score</w:t>
            </w:r>
          </w:p>
          <w:p w14:paraId="08BF436B" w14:textId="77777777" w:rsidR="00C55EA8" w:rsidRPr="001C1910" w:rsidRDefault="00C55EA8" w:rsidP="00C55EA8">
            <w:pPr>
              <w:pStyle w:val="NoSpacing"/>
              <w:rPr>
                <w:sz w:val="20"/>
                <w:szCs w:val="20"/>
                <w:highlight w:val="yellow"/>
              </w:rPr>
            </w:pPr>
            <w:r w:rsidRPr="001C1910">
              <w:rPr>
                <w:b/>
                <w:sz w:val="20"/>
                <w:szCs w:val="20"/>
              </w:rPr>
              <w:t>Max Score = 33</w:t>
            </w:r>
          </w:p>
        </w:tc>
        <w:tc>
          <w:tcPr>
            <w:tcW w:w="672" w:type="pct"/>
            <w:shd w:val="clear" w:color="auto" w:fill="C6D9F1" w:themeFill="text2" w:themeFillTint="33"/>
            <w:vAlign w:val="center"/>
          </w:tcPr>
          <w:p w14:paraId="2C8A1885" w14:textId="77777777" w:rsidR="00C55EA8" w:rsidRPr="001C1910" w:rsidRDefault="00C55EA8" w:rsidP="00C55EA8">
            <w:pPr>
              <w:pStyle w:val="NoSpacing"/>
              <w:jc w:val="center"/>
              <w:rPr>
                <w:rFonts w:cstheme="minorHAnsi"/>
                <w:b/>
                <w:sz w:val="20"/>
                <w:szCs w:val="20"/>
              </w:rPr>
            </w:pPr>
            <w:r w:rsidRPr="001C1910">
              <w:rPr>
                <w:rFonts w:cstheme="minorHAnsi"/>
                <w:b/>
                <w:sz w:val="20"/>
                <w:szCs w:val="20"/>
              </w:rPr>
              <w:t>30</w:t>
            </w:r>
          </w:p>
        </w:tc>
        <w:tc>
          <w:tcPr>
            <w:tcW w:w="765" w:type="pct"/>
            <w:shd w:val="clear" w:color="auto" w:fill="C6D9F1" w:themeFill="text2" w:themeFillTint="33"/>
            <w:vAlign w:val="center"/>
          </w:tcPr>
          <w:p w14:paraId="48DB6615" w14:textId="77777777" w:rsidR="00C55EA8" w:rsidRPr="001C1910" w:rsidRDefault="00C55EA8" w:rsidP="00C55EA8">
            <w:pPr>
              <w:pStyle w:val="NoSpacing"/>
              <w:jc w:val="center"/>
              <w:rPr>
                <w:b/>
                <w:sz w:val="20"/>
                <w:szCs w:val="20"/>
              </w:rPr>
            </w:pPr>
            <w:r w:rsidRPr="001C1910">
              <w:rPr>
                <w:b/>
                <w:sz w:val="20"/>
                <w:szCs w:val="20"/>
              </w:rPr>
              <w:t>29.25</w:t>
            </w:r>
          </w:p>
        </w:tc>
        <w:tc>
          <w:tcPr>
            <w:tcW w:w="690" w:type="pct"/>
            <w:shd w:val="clear" w:color="auto" w:fill="C6D9F1" w:themeFill="text2" w:themeFillTint="33"/>
            <w:vAlign w:val="center"/>
          </w:tcPr>
          <w:p w14:paraId="23E7FD36" w14:textId="77777777" w:rsidR="00C55EA8" w:rsidRPr="001C1910" w:rsidRDefault="00C55EA8" w:rsidP="00C55EA8">
            <w:pPr>
              <w:pStyle w:val="NoSpacing"/>
              <w:jc w:val="center"/>
              <w:rPr>
                <w:rFonts w:cstheme="minorHAnsi"/>
                <w:b/>
                <w:sz w:val="20"/>
                <w:szCs w:val="20"/>
              </w:rPr>
            </w:pPr>
            <w:r w:rsidRPr="001C1910">
              <w:rPr>
                <w:rFonts w:cstheme="minorHAnsi"/>
                <w:b/>
                <w:sz w:val="20"/>
                <w:szCs w:val="20"/>
              </w:rPr>
              <w:t>3.77</w:t>
            </w:r>
          </w:p>
        </w:tc>
      </w:tr>
    </w:tbl>
    <w:p w14:paraId="43D0F5D2" w14:textId="77777777" w:rsidR="00EC08DE" w:rsidRDefault="00EC08DE" w:rsidP="00EC08DE">
      <w:pPr>
        <w:pStyle w:val="Caption"/>
        <w:keepNext/>
        <w:jc w:val="center"/>
        <w:rPr>
          <w:sz w:val="22"/>
        </w:rPr>
      </w:pPr>
    </w:p>
    <w:p w14:paraId="427342F2" w14:textId="77777777" w:rsidR="00EC08DE" w:rsidRPr="00EC08DE" w:rsidRDefault="00EC08DE" w:rsidP="00EC08DE">
      <w:pPr>
        <w:pStyle w:val="Caption"/>
        <w:keepNext/>
        <w:jc w:val="center"/>
        <w:rPr>
          <w:sz w:val="22"/>
        </w:rPr>
      </w:pPr>
      <w:bookmarkStart w:id="2677" w:name="_Toc253843570"/>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13</w:t>
      </w:r>
      <w:r w:rsidRPr="00FC052A">
        <w:rPr>
          <w:sz w:val="22"/>
        </w:rPr>
        <w:fldChar w:fldCharType="end"/>
      </w:r>
      <w:r>
        <w:rPr>
          <w:sz w:val="22"/>
        </w:rPr>
        <w:t>.</w:t>
      </w:r>
      <w:proofErr w:type="gramEnd"/>
      <w:r>
        <w:rPr>
          <w:sz w:val="22"/>
        </w:rPr>
        <w:t xml:space="preserve">  Little White River Stations</w:t>
      </w:r>
      <w:bookmarkEnd w:id="2677"/>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546"/>
        <w:gridCol w:w="1417"/>
        <w:gridCol w:w="2307"/>
        <w:gridCol w:w="1322"/>
        <w:gridCol w:w="1498"/>
        <w:gridCol w:w="1356"/>
      </w:tblGrid>
      <w:tr w:rsidR="008A366C" w:rsidRPr="001C1910" w14:paraId="6BC5BF04" w14:textId="77777777" w:rsidTr="003E67AD">
        <w:trPr>
          <w:tblHeader/>
        </w:trPr>
        <w:tc>
          <w:tcPr>
            <w:tcW w:w="818" w:type="pct"/>
            <w:vAlign w:val="center"/>
          </w:tcPr>
          <w:p w14:paraId="5ADC0698" w14:textId="77777777" w:rsidR="008A366C" w:rsidRPr="001C1910" w:rsidRDefault="008A366C" w:rsidP="008A366C">
            <w:pPr>
              <w:pStyle w:val="NoSpacing"/>
              <w:jc w:val="center"/>
              <w:rPr>
                <w:b/>
                <w:sz w:val="20"/>
                <w:szCs w:val="20"/>
              </w:rPr>
            </w:pPr>
            <w:proofErr w:type="spellStart"/>
            <w:r w:rsidRPr="001C1910">
              <w:rPr>
                <w:b/>
                <w:sz w:val="20"/>
                <w:szCs w:val="20"/>
              </w:rPr>
              <w:t>Waterbody</w:t>
            </w:r>
            <w:proofErr w:type="spellEnd"/>
          </w:p>
        </w:tc>
        <w:tc>
          <w:tcPr>
            <w:tcW w:w="750" w:type="pct"/>
            <w:vAlign w:val="center"/>
          </w:tcPr>
          <w:p w14:paraId="45F5D667" w14:textId="77777777" w:rsidR="008A366C" w:rsidRPr="001C1910" w:rsidRDefault="008A366C" w:rsidP="008A366C">
            <w:pPr>
              <w:pStyle w:val="NoSpacing"/>
              <w:jc w:val="center"/>
              <w:rPr>
                <w:b/>
                <w:sz w:val="20"/>
                <w:szCs w:val="20"/>
              </w:rPr>
            </w:pPr>
            <w:r w:rsidRPr="001C1910">
              <w:rPr>
                <w:b/>
                <w:sz w:val="20"/>
                <w:szCs w:val="20"/>
              </w:rPr>
              <w:t>Site #</w:t>
            </w:r>
          </w:p>
        </w:tc>
        <w:tc>
          <w:tcPr>
            <w:tcW w:w="1221" w:type="pct"/>
            <w:vAlign w:val="center"/>
          </w:tcPr>
          <w:p w14:paraId="032EF773" w14:textId="77777777" w:rsidR="008A366C" w:rsidRPr="001C1910" w:rsidRDefault="008A366C" w:rsidP="008A366C">
            <w:pPr>
              <w:pStyle w:val="NoSpacing"/>
              <w:jc w:val="center"/>
              <w:rPr>
                <w:b/>
                <w:sz w:val="20"/>
                <w:szCs w:val="20"/>
              </w:rPr>
            </w:pPr>
            <w:r w:rsidRPr="001C1910">
              <w:rPr>
                <w:b/>
                <w:sz w:val="20"/>
                <w:szCs w:val="20"/>
              </w:rPr>
              <w:t>Parameter</w:t>
            </w:r>
          </w:p>
        </w:tc>
        <w:tc>
          <w:tcPr>
            <w:tcW w:w="700" w:type="pct"/>
            <w:vAlign w:val="center"/>
          </w:tcPr>
          <w:p w14:paraId="3BD7BBF0" w14:textId="77777777" w:rsidR="008A366C" w:rsidRPr="001C1910" w:rsidRDefault="008A366C" w:rsidP="008A366C">
            <w:pPr>
              <w:pStyle w:val="NoSpacing"/>
              <w:jc w:val="center"/>
              <w:rPr>
                <w:b/>
                <w:sz w:val="20"/>
                <w:szCs w:val="20"/>
              </w:rPr>
            </w:pPr>
            <w:r w:rsidRPr="001C1910">
              <w:rPr>
                <w:b/>
                <w:sz w:val="20"/>
                <w:szCs w:val="20"/>
              </w:rPr>
              <w:t>Value</w:t>
            </w:r>
          </w:p>
        </w:tc>
        <w:tc>
          <w:tcPr>
            <w:tcW w:w="793" w:type="pct"/>
            <w:vAlign w:val="center"/>
          </w:tcPr>
          <w:p w14:paraId="5E51B2C4" w14:textId="77777777" w:rsidR="008A366C" w:rsidRPr="001C1910" w:rsidRDefault="008A366C" w:rsidP="008A366C">
            <w:pPr>
              <w:pStyle w:val="NoSpacing"/>
              <w:jc w:val="center"/>
              <w:rPr>
                <w:b/>
                <w:sz w:val="20"/>
                <w:szCs w:val="20"/>
              </w:rPr>
            </w:pPr>
            <w:r w:rsidRPr="001C1910">
              <w:rPr>
                <w:b/>
                <w:sz w:val="20"/>
                <w:szCs w:val="20"/>
              </w:rPr>
              <w:t>Mean</w:t>
            </w:r>
          </w:p>
        </w:tc>
        <w:tc>
          <w:tcPr>
            <w:tcW w:w="718" w:type="pct"/>
            <w:vAlign w:val="center"/>
          </w:tcPr>
          <w:p w14:paraId="7F43EC1B" w14:textId="77777777" w:rsidR="008A366C" w:rsidRPr="001C1910" w:rsidRDefault="008A366C" w:rsidP="008A366C">
            <w:pPr>
              <w:pStyle w:val="NoSpacing"/>
              <w:jc w:val="center"/>
              <w:rPr>
                <w:b/>
                <w:sz w:val="20"/>
                <w:szCs w:val="20"/>
              </w:rPr>
            </w:pPr>
            <w:proofErr w:type="spellStart"/>
            <w:r w:rsidRPr="001C1910">
              <w:rPr>
                <w:b/>
                <w:sz w:val="20"/>
                <w:szCs w:val="20"/>
              </w:rPr>
              <w:t>StDev</w:t>
            </w:r>
            <w:proofErr w:type="spellEnd"/>
          </w:p>
        </w:tc>
      </w:tr>
      <w:tr w:rsidR="008A366C" w:rsidRPr="001C1910" w14:paraId="258FE812" w14:textId="77777777" w:rsidTr="003E67AD">
        <w:tc>
          <w:tcPr>
            <w:tcW w:w="818" w:type="pct"/>
            <w:vMerge w:val="restart"/>
          </w:tcPr>
          <w:p w14:paraId="1C3DFC5C" w14:textId="77777777" w:rsidR="008A366C" w:rsidRPr="001C1910" w:rsidRDefault="008A366C" w:rsidP="008A366C">
            <w:pPr>
              <w:pStyle w:val="NoSpacing"/>
              <w:rPr>
                <w:sz w:val="20"/>
                <w:szCs w:val="20"/>
              </w:rPr>
            </w:pPr>
            <w:r w:rsidRPr="001C1910">
              <w:rPr>
                <w:sz w:val="20"/>
                <w:szCs w:val="20"/>
              </w:rPr>
              <w:t>Little White River</w:t>
            </w:r>
          </w:p>
        </w:tc>
        <w:tc>
          <w:tcPr>
            <w:tcW w:w="750" w:type="pct"/>
            <w:vMerge w:val="restart"/>
            <w:vAlign w:val="center"/>
          </w:tcPr>
          <w:p w14:paraId="11070B4C" w14:textId="77777777" w:rsidR="008A366C" w:rsidRPr="001C1910" w:rsidRDefault="008A366C" w:rsidP="008A366C">
            <w:pPr>
              <w:pStyle w:val="NoSpacing"/>
              <w:rPr>
                <w:sz w:val="20"/>
                <w:szCs w:val="20"/>
              </w:rPr>
            </w:pPr>
            <w:r w:rsidRPr="001C1910">
              <w:rPr>
                <w:sz w:val="20"/>
                <w:szCs w:val="20"/>
              </w:rPr>
              <w:t>LWR1</w:t>
            </w:r>
          </w:p>
          <w:p w14:paraId="56492D16" w14:textId="77777777" w:rsidR="008A366C" w:rsidRPr="001C1910" w:rsidRDefault="008A366C" w:rsidP="008A366C">
            <w:pPr>
              <w:pStyle w:val="NoSpacing"/>
              <w:rPr>
                <w:sz w:val="20"/>
                <w:szCs w:val="20"/>
              </w:rPr>
            </w:pPr>
            <w:r w:rsidRPr="001C1910">
              <w:rPr>
                <w:sz w:val="20"/>
                <w:szCs w:val="20"/>
              </w:rPr>
              <w:t>(2010)</w:t>
            </w:r>
          </w:p>
          <w:p w14:paraId="505393F6" w14:textId="77777777" w:rsidR="008A366C" w:rsidRPr="001C1910" w:rsidRDefault="008A366C" w:rsidP="008A366C">
            <w:pPr>
              <w:pStyle w:val="NoSpacing"/>
              <w:rPr>
                <w:sz w:val="20"/>
                <w:szCs w:val="20"/>
              </w:rPr>
            </w:pPr>
            <w:proofErr w:type="spellStart"/>
            <w:r w:rsidRPr="001C1910">
              <w:rPr>
                <w:sz w:val="20"/>
                <w:szCs w:val="20"/>
              </w:rPr>
              <w:t>Culcidae</w:t>
            </w:r>
            <w:proofErr w:type="spellEnd"/>
          </w:p>
          <w:p w14:paraId="31601E95" w14:textId="77777777" w:rsidR="00DD1099" w:rsidRPr="001C1910" w:rsidRDefault="00DD1099" w:rsidP="008A366C">
            <w:pPr>
              <w:pStyle w:val="NoSpacing"/>
              <w:rPr>
                <w:sz w:val="20"/>
                <w:szCs w:val="20"/>
              </w:rPr>
            </w:pPr>
          </w:p>
          <w:p w14:paraId="4F820847" w14:textId="77777777" w:rsidR="008A366C" w:rsidRPr="001C1910" w:rsidRDefault="008A366C" w:rsidP="008A366C">
            <w:pPr>
              <w:pStyle w:val="NoSpacing"/>
              <w:rPr>
                <w:sz w:val="20"/>
                <w:szCs w:val="20"/>
              </w:rPr>
            </w:pPr>
            <w:r w:rsidRPr="001C1910">
              <w:rPr>
                <w:sz w:val="20"/>
                <w:szCs w:val="20"/>
              </w:rPr>
              <w:t>(2011)</w:t>
            </w:r>
          </w:p>
          <w:p w14:paraId="4A8476F1" w14:textId="77777777" w:rsidR="008A366C" w:rsidRPr="001C1910" w:rsidRDefault="008A366C" w:rsidP="008A366C">
            <w:pPr>
              <w:pStyle w:val="NoSpacing"/>
              <w:rPr>
                <w:sz w:val="20"/>
                <w:szCs w:val="20"/>
              </w:rPr>
            </w:pPr>
            <w:proofErr w:type="spellStart"/>
            <w:r w:rsidRPr="001C1910">
              <w:rPr>
                <w:sz w:val="20"/>
                <w:szCs w:val="20"/>
              </w:rPr>
              <w:t>Taltridae</w:t>
            </w:r>
            <w:proofErr w:type="spellEnd"/>
          </w:p>
          <w:p w14:paraId="56D3CBA6" w14:textId="77777777" w:rsidR="008A366C" w:rsidRPr="001C1910" w:rsidRDefault="008A366C" w:rsidP="008A366C">
            <w:pPr>
              <w:pStyle w:val="NoSpacing"/>
              <w:rPr>
                <w:sz w:val="20"/>
                <w:szCs w:val="20"/>
              </w:rPr>
            </w:pPr>
            <w:proofErr w:type="gramStart"/>
            <w:r w:rsidRPr="001C1910">
              <w:rPr>
                <w:sz w:val="20"/>
                <w:szCs w:val="20"/>
              </w:rPr>
              <w:t>n</w:t>
            </w:r>
            <w:proofErr w:type="gramEnd"/>
            <w:r w:rsidRPr="001C1910">
              <w:rPr>
                <w:sz w:val="20"/>
                <w:szCs w:val="20"/>
              </w:rPr>
              <w:t xml:space="preserve"> = 6 samples</w:t>
            </w:r>
          </w:p>
          <w:p w14:paraId="16387FD1" w14:textId="77777777" w:rsidR="00DD1099" w:rsidRPr="001C1910" w:rsidRDefault="00DD1099" w:rsidP="008A366C">
            <w:pPr>
              <w:pStyle w:val="NoSpacing"/>
              <w:rPr>
                <w:sz w:val="20"/>
                <w:szCs w:val="20"/>
              </w:rPr>
            </w:pPr>
          </w:p>
          <w:p w14:paraId="108C269B" w14:textId="77777777" w:rsidR="00DD1099" w:rsidRPr="001C1910" w:rsidRDefault="00DD1099" w:rsidP="008A366C">
            <w:pPr>
              <w:pStyle w:val="NoSpacing"/>
              <w:rPr>
                <w:sz w:val="20"/>
                <w:szCs w:val="20"/>
              </w:rPr>
            </w:pPr>
            <w:r w:rsidRPr="001C1910">
              <w:rPr>
                <w:sz w:val="20"/>
                <w:szCs w:val="20"/>
              </w:rPr>
              <w:t>Sandhills</w:t>
            </w:r>
          </w:p>
          <w:p w14:paraId="6BB1CC31" w14:textId="77777777" w:rsidR="00DD1099" w:rsidRPr="001C1910" w:rsidRDefault="00DD1099" w:rsidP="008A366C">
            <w:pPr>
              <w:pStyle w:val="NoSpacing"/>
              <w:rPr>
                <w:sz w:val="20"/>
                <w:szCs w:val="20"/>
              </w:rPr>
            </w:pPr>
            <w:r w:rsidRPr="001C1910">
              <w:rPr>
                <w:sz w:val="20"/>
                <w:szCs w:val="20"/>
              </w:rPr>
              <w:t>Ecoregion</w:t>
            </w:r>
          </w:p>
        </w:tc>
        <w:tc>
          <w:tcPr>
            <w:tcW w:w="1221" w:type="pct"/>
          </w:tcPr>
          <w:p w14:paraId="1EF3635F" w14:textId="77777777" w:rsidR="008A366C" w:rsidRPr="001C1910" w:rsidRDefault="008A366C" w:rsidP="008A366C">
            <w:pPr>
              <w:pStyle w:val="NoSpacing"/>
              <w:rPr>
                <w:sz w:val="20"/>
                <w:szCs w:val="20"/>
              </w:rPr>
            </w:pPr>
            <w:r w:rsidRPr="001C1910">
              <w:rPr>
                <w:sz w:val="20"/>
                <w:szCs w:val="20"/>
              </w:rPr>
              <w:t>Taxa Richness</w:t>
            </w:r>
          </w:p>
        </w:tc>
        <w:tc>
          <w:tcPr>
            <w:tcW w:w="700" w:type="pct"/>
            <w:vAlign w:val="center"/>
          </w:tcPr>
          <w:p w14:paraId="7A37F8D1" w14:textId="77777777" w:rsidR="008A366C" w:rsidRPr="001C1910" w:rsidRDefault="008A366C" w:rsidP="008A366C">
            <w:pPr>
              <w:pStyle w:val="NoSpacing"/>
              <w:jc w:val="center"/>
              <w:rPr>
                <w:rFonts w:cstheme="minorHAnsi"/>
                <w:sz w:val="20"/>
                <w:szCs w:val="20"/>
              </w:rPr>
            </w:pPr>
            <w:r w:rsidRPr="001C1910">
              <w:rPr>
                <w:rFonts w:cstheme="minorHAnsi"/>
                <w:sz w:val="20"/>
                <w:szCs w:val="20"/>
              </w:rPr>
              <w:t>11</w:t>
            </w:r>
          </w:p>
          <w:p w14:paraId="50516ACD" w14:textId="77777777" w:rsidR="008A366C" w:rsidRPr="001C1910" w:rsidRDefault="008A366C" w:rsidP="008A366C">
            <w:pPr>
              <w:pStyle w:val="NoSpacing"/>
              <w:jc w:val="center"/>
              <w:rPr>
                <w:sz w:val="20"/>
                <w:szCs w:val="20"/>
              </w:rPr>
            </w:pPr>
            <w:r w:rsidRPr="001C1910">
              <w:rPr>
                <w:rFonts w:cstheme="minorHAnsi"/>
                <w:sz w:val="20"/>
                <w:szCs w:val="20"/>
              </w:rPr>
              <w:t>10</w:t>
            </w:r>
          </w:p>
        </w:tc>
        <w:tc>
          <w:tcPr>
            <w:tcW w:w="793" w:type="pct"/>
            <w:vAlign w:val="center"/>
          </w:tcPr>
          <w:p w14:paraId="5E7B247F" w14:textId="77777777" w:rsidR="008A366C" w:rsidRPr="001C1910" w:rsidRDefault="008A366C" w:rsidP="008A366C">
            <w:pPr>
              <w:pStyle w:val="NoSpacing"/>
              <w:jc w:val="center"/>
              <w:rPr>
                <w:sz w:val="20"/>
                <w:szCs w:val="20"/>
              </w:rPr>
            </w:pPr>
            <w:r w:rsidRPr="001C1910">
              <w:rPr>
                <w:sz w:val="20"/>
                <w:szCs w:val="20"/>
              </w:rPr>
              <w:t>9.3</w:t>
            </w:r>
          </w:p>
        </w:tc>
        <w:tc>
          <w:tcPr>
            <w:tcW w:w="718" w:type="pct"/>
            <w:vAlign w:val="center"/>
          </w:tcPr>
          <w:p w14:paraId="3533F6CD" w14:textId="77777777" w:rsidR="008A366C" w:rsidRPr="001C1910" w:rsidRDefault="008A366C" w:rsidP="008A366C">
            <w:pPr>
              <w:pStyle w:val="NoSpacing"/>
              <w:jc w:val="center"/>
              <w:rPr>
                <w:sz w:val="20"/>
                <w:szCs w:val="20"/>
              </w:rPr>
            </w:pPr>
            <w:r w:rsidRPr="001C1910">
              <w:rPr>
                <w:sz w:val="20"/>
                <w:szCs w:val="20"/>
              </w:rPr>
              <w:t>3.9</w:t>
            </w:r>
          </w:p>
        </w:tc>
      </w:tr>
      <w:tr w:rsidR="008A366C" w:rsidRPr="001C1910" w14:paraId="4785F92E" w14:textId="77777777" w:rsidTr="003E67AD">
        <w:tc>
          <w:tcPr>
            <w:tcW w:w="818" w:type="pct"/>
            <w:vMerge/>
          </w:tcPr>
          <w:p w14:paraId="1CC6CCF6" w14:textId="77777777" w:rsidR="008A366C" w:rsidRPr="001C1910" w:rsidRDefault="008A366C" w:rsidP="008A366C">
            <w:pPr>
              <w:pStyle w:val="NoSpacing"/>
              <w:rPr>
                <w:sz w:val="20"/>
                <w:szCs w:val="20"/>
              </w:rPr>
            </w:pPr>
          </w:p>
        </w:tc>
        <w:tc>
          <w:tcPr>
            <w:tcW w:w="750" w:type="pct"/>
            <w:vMerge/>
            <w:vAlign w:val="center"/>
          </w:tcPr>
          <w:p w14:paraId="11B1CBB7" w14:textId="77777777" w:rsidR="008A366C" w:rsidRPr="001C1910" w:rsidRDefault="008A366C" w:rsidP="008A366C">
            <w:pPr>
              <w:pStyle w:val="NoSpacing"/>
              <w:rPr>
                <w:sz w:val="20"/>
                <w:szCs w:val="20"/>
              </w:rPr>
            </w:pPr>
          </w:p>
        </w:tc>
        <w:tc>
          <w:tcPr>
            <w:tcW w:w="1221" w:type="pct"/>
          </w:tcPr>
          <w:p w14:paraId="6CE0F6DB" w14:textId="77777777" w:rsidR="008A366C" w:rsidRPr="001C1910" w:rsidRDefault="008A366C" w:rsidP="008A366C">
            <w:pPr>
              <w:pStyle w:val="NoSpacing"/>
              <w:rPr>
                <w:sz w:val="20"/>
                <w:szCs w:val="20"/>
              </w:rPr>
            </w:pPr>
            <w:r w:rsidRPr="001C1910">
              <w:rPr>
                <w:sz w:val="20"/>
                <w:szCs w:val="20"/>
              </w:rPr>
              <w:t>EPT Index</w:t>
            </w:r>
          </w:p>
        </w:tc>
        <w:tc>
          <w:tcPr>
            <w:tcW w:w="700" w:type="pct"/>
            <w:vAlign w:val="center"/>
          </w:tcPr>
          <w:p w14:paraId="0D6B256D" w14:textId="77777777" w:rsidR="008A366C" w:rsidRPr="001C1910" w:rsidRDefault="008A366C" w:rsidP="008A366C">
            <w:pPr>
              <w:pStyle w:val="NoSpacing"/>
              <w:jc w:val="center"/>
              <w:rPr>
                <w:rFonts w:cstheme="minorHAnsi"/>
                <w:sz w:val="20"/>
                <w:szCs w:val="20"/>
              </w:rPr>
            </w:pPr>
            <w:r w:rsidRPr="001C1910">
              <w:rPr>
                <w:rFonts w:cstheme="minorHAnsi"/>
                <w:sz w:val="20"/>
                <w:szCs w:val="20"/>
              </w:rPr>
              <w:t>1</w:t>
            </w:r>
          </w:p>
          <w:p w14:paraId="62876F6F" w14:textId="77777777" w:rsidR="008A366C" w:rsidRPr="001C1910" w:rsidRDefault="008A366C" w:rsidP="008A366C">
            <w:pPr>
              <w:pStyle w:val="NoSpacing"/>
              <w:jc w:val="center"/>
              <w:rPr>
                <w:sz w:val="20"/>
                <w:szCs w:val="20"/>
              </w:rPr>
            </w:pPr>
            <w:r w:rsidRPr="001C1910">
              <w:rPr>
                <w:rFonts w:cstheme="minorHAnsi"/>
                <w:sz w:val="20"/>
                <w:szCs w:val="20"/>
              </w:rPr>
              <w:t>2</w:t>
            </w:r>
          </w:p>
        </w:tc>
        <w:tc>
          <w:tcPr>
            <w:tcW w:w="793" w:type="pct"/>
            <w:vAlign w:val="center"/>
          </w:tcPr>
          <w:p w14:paraId="00CACEF1" w14:textId="77777777" w:rsidR="008A366C" w:rsidRPr="001C1910" w:rsidRDefault="008A366C" w:rsidP="008A366C">
            <w:pPr>
              <w:pStyle w:val="NoSpacing"/>
              <w:jc w:val="center"/>
              <w:rPr>
                <w:sz w:val="20"/>
                <w:szCs w:val="20"/>
              </w:rPr>
            </w:pPr>
            <w:r w:rsidRPr="001C1910">
              <w:rPr>
                <w:sz w:val="20"/>
                <w:szCs w:val="20"/>
              </w:rPr>
              <w:t>1.5</w:t>
            </w:r>
          </w:p>
        </w:tc>
        <w:tc>
          <w:tcPr>
            <w:tcW w:w="718" w:type="pct"/>
            <w:vAlign w:val="center"/>
          </w:tcPr>
          <w:p w14:paraId="7F71B050" w14:textId="77777777" w:rsidR="008A366C" w:rsidRPr="001C1910" w:rsidRDefault="008A366C" w:rsidP="008A366C">
            <w:pPr>
              <w:pStyle w:val="NoSpacing"/>
              <w:jc w:val="center"/>
              <w:rPr>
                <w:sz w:val="20"/>
                <w:szCs w:val="20"/>
              </w:rPr>
            </w:pPr>
            <w:r w:rsidRPr="001C1910">
              <w:rPr>
                <w:sz w:val="20"/>
                <w:szCs w:val="20"/>
              </w:rPr>
              <w:t>1.5</w:t>
            </w:r>
          </w:p>
        </w:tc>
      </w:tr>
      <w:tr w:rsidR="008A366C" w:rsidRPr="001C1910" w14:paraId="02A04280" w14:textId="77777777" w:rsidTr="003E67AD">
        <w:tc>
          <w:tcPr>
            <w:tcW w:w="818" w:type="pct"/>
            <w:vMerge/>
          </w:tcPr>
          <w:p w14:paraId="79B53259" w14:textId="77777777" w:rsidR="008A366C" w:rsidRPr="001C1910" w:rsidRDefault="008A366C" w:rsidP="008A366C">
            <w:pPr>
              <w:pStyle w:val="NoSpacing"/>
              <w:rPr>
                <w:sz w:val="20"/>
                <w:szCs w:val="20"/>
              </w:rPr>
            </w:pPr>
          </w:p>
        </w:tc>
        <w:tc>
          <w:tcPr>
            <w:tcW w:w="750" w:type="pct"/>
            <w:vMerge/>
            <w:vAlign w:val="center"/>
          </w:tcPr>
          <w:p w14:paraId="37597BF7" w14:textId="77777777" w:rsidR="008A366C" w:rsidRPr="001C1910" w:rsidRDefault="008A366C" w:rsidP="008A366C">
            <w:pPr>
              <w:pStyle w:val="NoSpacing"/>
              <w:rPr>
                <w:sz w:val="20"/>
                <w:szCs w:val="20"/>
              </w:rPr>
            </w:pPr>
          </w:p>
        </w:tc>
        <w:tc>
          <w:tcPr>
            <w:tcW w:w="1221" w:type="pct"/>
          </w:tcPr>
          <w:p w14:paraId="7EF5817A" w14:textId="77777777" w:rsidR="008A366C" w:rsidRPr="001C1910" w:rsidRDefault="008A366C" w:rsidP="008A366C">
            <w:pPr>
              <w:pStyle w:val="NoSpacing"/>
              <w:rPr>
                <w:sz w:val="20"/>
                <w:szCs w:val="20"/>
              </w:rPr>
            </w:pPr>
            <w:r w:rsidRPr="001C1910">
              <w:rPr>
                <w:sz w:val="20"/>
                <w:szCs w:val="20"/>
              </w:rPr>
              <w:t>% EPT</w:t>
            </w:r>
          </w:p>
        </w:tc>
        <w:tc>
          <w:tcPr>
            <w:tcW w:w="700" w:type="pct"/>
            <w:vAlign w:val="center"/>
          </w:tcPr>
          <w:p w14:paraId="2B7521DA" w14:textId="77777777" w:rsidR="008A366C" w:rsidRPr="001C1910" w:rsidRDefault="008A366C" w:rsidP="008A366C">
            <w:pPr>
              <w:pStyle w:val="NoSpacing"/>
              <w:jc w:val="center"/>
              <w:rPr>
                <w:rFonts w:cstheme="minorHAnsi"/>
                <w:sz w:val="20"/>
                <w:szCs w:val="20"/>
              </w:rPr>
            </w:pPr>
            <w:r w:rsidRPr="001C1910">
              <w:rPr>
                <w:rFonts w:cstheme="minorHAnsi"/>
                <w:sz w:val="20"/>
                <w:szCs w:val="20"/>
              </w:rPr>
              <w:t>10%</w:t>
            </w:r>
          </w:p>
          <w:p w14:paraId="47A07DD7" w14:textId="77777777" w:rsidR="008A366C" w:rsidRPr="001C1910" w:rsidRDefault="008A366C" w:rsidP="008A366C">
            <w:pPr>
              <w:pStyle w:val="NoSpacing"/>
              <w:jc w:val="center"/>
              <w:rPr>
                <w:sz w:val="20"/>
                <w:szCs w:val="20"/>
              </w:rPr>
            </w:pPr>
            <w:r w:rsidRPr="001C1910">
              <w:rPr>
                <w:rFonts w:cstheme="minorHAnsi"/>
                <w:sz w:val="20"/>
                <w:szCs w:val="20"/>
              </w:rPr>
              <w:t>12%</w:t>
            </w:r>
          </w:p>
        </w:tc>
        <w:tc>
          <w:tcPr>
            <w:tcW w:w="793" w:type="pct"/>
            <w:vAlign w:val="center"/>
          </w:tcPr>
          <w:p w14:paraId="73086C2E" w14:textId="77777777" w:rsidR="008A366C" w:rsidRPr="001C1910" w:rsidRDefault="008A366C" w:rsidP="008A366C">
            <w:pPr>
              <w:pStyle w:val="NoSpacing"/>
              <w:jc w:val="center"/>
              <w:rPr>
                <w:sz w:val="20"/>
                <w:szCs w:val="20"/>
              </w:rPr>
            </w:pPr>
            <w:r w:rsidRPr="001C1910">
              <w:rPr>
                <w:sz w:val="20"/>
                <w:szCs w:val="20"/>
              </w:rPr>
              <w:t>15%</w:t>
            </w:r>
          </w:p>
        </w:tc>
        <w:tc>
          <w:tcPr>
            <w:tcW w:w="718" w:type="pct"/>
            <w:vAlign w:val="center"/>
          </w:tcPr>
          <w:p w14:paraId="252B2111" w14:textId="77777777" w:rsidR="008A366C" w:rsidRPr="001C1910" w:rsidRDefault="008A366C" w:rsidP="008A366C">
            <w:pPr>
              <w:pStyle w:val="NoSpacing"/>
              <w:jc w:val="center"/>
              <w:rPr>
                <w:sz w:val="20"/>
                <w:szCs w:val="20"/>
              </w:rPr>
            </w:pPr>
            <w:r w:rsidRPr="001C1910">
              <w:rPr>
                <w:sz w:val="20"/>
                <w:szCs w:val="20"/>
              </w:rPr>
              <w:t>22%</w:t>
            </w:r>
          </w:p>
        </w:tc>
      </w:tr>
      <w:tr w:rsidR="008A366C" w:rsidRPr="001C1910" w14:paraId="55FD11F5" w14:textId="77777777" w:rsidTr="003E67AD">
        <w:tc>
          <w:tcPr>
            <w:tcW w:w="818" w:type="pct"/>
            <w:vMerge/>
          </w:tcPr>
          <w:p w14:paraId="5923DA40" w14:textId="77777777" w:rsidR="008A366C" w:rsidRPr="001C1910" w:rsidRDefault="008A366C" w:rsidP="008A366C">
            <w:pPr>
              <w:pStyle w:val="NoSpacing"/>
              <w:rPr>
                <w:sz w:val="20"/>
                <w:szCs w:val="20"/>
              </w:rPr>
            </w:pPr>
          </w:p>
        </w:tc>
        <w:tc>
          <w:tcPr>
            <w:tcW w:w="750" w:type="pct"/>
            <w:vMerge/>
            <w:vAlign w:val="center"/>
          </w:tcPr>
          <w:p w14:paraId="4F78BA78" w14:textId="77777777" w:rsidR="008A366C" w:rsidRPr="001C1910" w:rsidRDefault="008A366C" w:rsidP="008A366C">
            <w:pPr>
              <w:pStyle w:val="NoSpacing"/>
              <w:rPr>
                <w:sz w:val="20"/>
                <w:szCs w:val="20"/>
              </w:rPr>
            </w:pPr>
          </w:p>
        </w:tc>
        <w:tc>
          <w:tcPr>
            <w:tcW w:w="1221" w:type="pct"/>
          </w:tcPr>
          <w:p w14:paraId="659669AE" w14:textId="77777777" w:rsidR="008A366C" w:rsidRPr="001C1910" w:rsidRDefault="008A366C" w:rsidP="008A366C">
            <w:pPr>
              <w:pStyle w:val="NoSpacing"/>
              <w:rPr>
                <w:sz w:val="20"/>
                <w:szCs w:val="20"/>
              </w:rPr>
            </w:pPr>
            <w:r w:rsidRPr="001C1910">
              <w:rPr>
                <w:sz w:val="20"/>
                <w:szCs w:val="20"/>
              </w:rPr>
              <w:t>Family Biotic Index</w:t>
            </w:r>
          </w:p>
        </w:tc>
        <w:tc>
          <w:tcPr>
            <w:tcW w:w="700" w:type="pct"/>
            <w:vAlign w:val="center"/>
          </w:tcPr>
          <w:p w14:paraId="56611B1E" w14:textId="77777777" w:rsidR="008A366C" w:rsidRPr="001C1910" w:rsidRDefault="008A366C" w:rsidP="008A366C">
            <w:pPr>
              <w:pStyle w:val="NoSpacing"/>
              <w:jc w:val="center"/>
              <w:rPr>
                <w:rFonts w:cstheme="minorHAnsi"/>
                <w:sz w:val="20"/>
                <w:szCs w:val="20"/>
              </w:rPr>
            </w:pPr>
            <w:r w:rsidRPr="001C1910">
              <w:rPr>
                <w:rFonts w:cstheme="minorHAnsi"/>
                <w:sz w:val="20"/>
                <w:szCs w:val="20"/>
              </w:rPr>
              <w:t>7.4</w:t>
            </w:r>
          </w:p>
          <w:p w14:paraId="665A1EBE" w14:textId="77777777" w:rsidR="008A366C" w:rsidRPr="001C1910" w:rsidRDefault="008A366C" w:rsidP="008A366C">
            <w:pPr>
              <w:pStyle w:val="NoSpacing"/>
              <w:jc w:val="center"/>
              <w:rPr>
                <w:sz w:val="20"/>
                <w:szCs w:val="20"/>
              </w:rPr>
            </w:pPr>
            <w:r w:rsidRPr="001C1910">
              <w:rPr>
                <w:rFonts w:cstheme="minorHAnsi"/>
                <w:sz w:val="20"/>
                <w:szCs w:val="20"/>
              </w:rPr>
              <w:t>6.4</w:t>
            </w:r>
          </w:p>
        </w:tc>
        <w:tc>
          <w:tcPr>
            <w:tcW w:w="793" w:type="pct"/>
            <w:vAlign w:val="center"/>
          </w:tcPr>
          <w:p w14:paraId="2A5A5EDA" w14:textId="77777777" w:rsidR="008A366C" w:rsidRPr="001C1910" w:rsidRDefault="008A366C" w:rsidP="008A366C">
            <w:pPr>
              <w:pStyle w:val="NoSpacing"/>
              <w:jc w:val="center"/>
              <w:rPr>
                <w:sz w:val="20"/>
                <w:szCs w:val="20"/>
              </w:rPr>
            </w:pPr>
            <w:r w:rsidRPr="001C1910">
              <w:rPr>
                <w:sz w:val="20"/>
                <w:szCs w:val="20"/>
              </w:rPr>
              <w:t>6.3</w:t>
            </w:r>
          </w:p>
        </w:tc>
        <w:tc>
          <w:tcPr>
            <w:tcW w:w="718" w:type="pct"/>
            <w:vAlign w:val="center"/>
          </w:tcPr>
          <w:p w14:paraId="67F5A663" w14:textId="77777777" w:rsidR="008A366C" w:rsidRPr="001C1910" w:rsidRDefault="008A366C" w:rsidP="008A366C">
            <w:pPr>
              <w:pStyle w:val="NoSpacing"/>
              <w:jc w:val="center"/>
              <w:rPr>
                <w:sz w:val="20"/>
                <w:szCs w:val="20"/>
              </w:rPr>
            </w:pPr>
            <w:r w:rsidRPr="001C1910">
              <w:rPr>
                <w:sz w:val="20"/>
                <w:szCs w:val="20"/>
              </w:rPr>
              <w:t>.71</w:t>
            </w:r>
          </w:p>
        </w:tc>
      </w:tr>
      <w:tr w:rsidR="008A366C" w:rsidRPr="001C1910" w14:paraId="4087AAAC" w14:textId="77777777" w:rsidTr="003E67AD">
        <w:tc>
          <w:tcPr>
            <w:tcW w:w="818" w:type="pct"/>
            <w:vMerge/>
          </w:tcPr>
          <w:p w14:paraId="68A6D6B8" w14:textId="77777777" w:rsidR="008A366C" w:rsidRPr="001C1910" w:rsidRDefault="008A366C" w:rsidP="008A366C">
            <w:pPr>
              <w:pStyle w:val="NoSpacing"/>
              <w:rPr>
                <w:sz w:val="20"/>
                <w:szCs w:val="20"/>
              </w:rPr>
            </w:pPr>
          </w:p>
        </w:tc>
        <w:tc>
          <w:tcPr>
            <w:tcW w:w="750" w:type="pct"/>
            <w:vMerge/>
            <w:vAlign w:val="center"/>
          </w:tcPr>
          <w:p w14:paraId="63882E34" w14:textId="77777777" w:rsidR="008A366C" w:rsidRPr="001C1910" w:rsidRDefault="008A366C" w:rsidP="008A366C">
            <w:pPr>
              <w:pStyle w:val="NoSpacing"/>
              <w:rPr>
                <w:sz w:val="20"/>
                <w:szCs w:val="20"/>
              </w:rPr>
            </w:pPr>
          </w:p>
        </w:tc>
        <w:tc>
          <w:tcPr>
            <w:tcW w:w="1221" w:type="pct"/>
          </w:tcPr>
          <w:p w14:paraId="7A61672A" w14:textId="77777777" w:rsidR="008A366C" w:rsidRPr="001C1910" w:rsidRDefault="008A366C" w:rsidP="008A366C">
            <w:pPr>
              <w:pStyle w:val="NoSpacing"/>
              <w:rPr>
                <w:sz w:val="20"/>
                <w:szCs w:val="20"/>
              </w:rPr>
            </w:pPr>
            <w:r w:rsidRPr="001C1910">
              <w:rPr>
                <w:sz w:val="20"/>
                <w:szCs w:val="20"/>
              </w:rPr>
              <w:t>% Dominant Family</w:t>
            </w:r>
          </w:p>
        </w:tc>
        <w:tc>
          <w:tcPr>
            <w:tcW w:w="700" w:type="pct"/>
            <w:vAlign w:val="center"/>
          </w:tcPr>
          <w:p w14:paraId="05BFB424" w14:textId="77777777" w:rsidR="008A366C" w:rsidRPr="001C1910" w:rsidRDefault="008A366C" w:rsidP="008A366C">
            <w:pPr>
              <w:pStyle w:val="NoSpacing"/>
              <w:jc w:val="center"/>
              <w:rPr>
                <w:rFonts w:cstheme="minorHAnsi"/>
                <w:sz w:val="20"/>
                <w:szCs w:val="20"/>
              </w:rPr>
            </w:pPr>
            <w:r w:rsidRPr="001C1910">
              <w:rPr>
                <w:rFonts w:cstheme="minorHAnsi"/>
                <w:sz w:val="20"/>
                <w:szCs w:val="20"/>
              </w:rPr>
              <w:t>64%</w:t>
            </w:r>
          </w:p>
          <w:p w14:paraId="266E828D" w14:textId="77777777" w:rsidR="008A366C" w:rsidRPr="001C1910" w:rsidRDefault="008A366C" w:rsidP="008A366C">
            <w:pPr>
              <w:pStyle w:val="NoSpacing"/>
              <w:jc w:val="center"/>
              <w:rPr>
                <w:sz w:val="20"/>
                <w:szCs w:val="20"/>
              </w:rPr>
            </w:pPr>
            <w:r w:rsidRPr="001C1910">
              <w:rPr>
                <w:rFonts w:cstheme="minorHAnsi"/>
                <w:sz w:val="20"/>
                <w:szCs w:val="20"/>
              </w:rPr>
              <w:t>38%</w:t>
            </w:r>
          </w:p>
        </w:tc>
        <w:tc>
          <w:tcPr>
            <w:tcW w:w="793" w:type="pct"/>
            <w:vAlign w:val="center"/>
          </w:tcPr>
          <w:p w14:paraId="78931AE9" w14:textId="77777777" w:rsidR="008A366C" w:rsidRPr="001C1910" w:rsidRDefault="008A366C" w:rsidP="008A366C">
            <w:pPr>
              <w:pStyle w:val="NoSpacing"/>
              <w:jc w:val="center"/>
              <w:rPr>
                <w:sz w:val="20"/>
                <w:szCs w:val="20"/>
              </w:rPr>
            </w:pPr>
            <w:r w:rsidRPr="001C1910">
              <w:rPr>
                <w:sz w:val="20"/>
                <w:szCs w:val="20"/>
              </w:rPr>
              <w:t>48%</w:t>
            </w:r>
          </w:p>
        </w:tc>
        <w:tc>
          <w:tcPr>
            <w:tcW w:w="718" w:type="pct"/>
            <w:vAlign w:val="center"/>
          </w:tcPr>
          <w:p w14:paraId="3E7C459F" w14:textId="77777777" w:rsidR="008A366C" w:rsidRPr="001C1910" w:rsidRDefault="008A366C" w:rsidP="008A366C">
            <w:pPr>
              <w:pStyle w:val="NoSpacing"/>
              <w:jc w:val="center"/>
              <w:rPr>
                <w:sz w:val="20"/>
                <w:szCs w:val="20"/>
              </w:rPr>
            </w:pPr>
            <w:r w:rsidRPr="001C1910">
              <w:rPr>
                <w:sz w:val="20"/>
                <w:szCs w:val="20"/>
              </w:rPr>
              <w:t>10%</w:t>
            </w:r>
          </w:p>
        </w:tc>
      </w:tr>
      <w:tr w:rsidR="008A366C" w:rsidRPr="001C1910" w14:paraId="253ECD0E" w14:textId="77777777" w:rsidTr="003E67AD">
        <w:tc>
          <w:tcPr>
            <w:tcW w:w="818" w:type="pct"/>
            <w:vMerge/>
          </w:tcPr>
          <w:p w14:paraId="2FAB4E05" w14:textId="77777777" w:rsidR="008A366C" w:rsidRPr="001C1910" w:rsidRDefault="008A366C" w:rsidP="008A366C">
            <w:pPr>
              <w:pStyle w:val="NoSpacing"/>
              <w:rPr>
                <w:sz w:val="20"/>
                <w:szCs w:val="20"/>
              </w:rPr>
            </w:pPr>
          </w:p>
        </w:tc>
        <w:tc>
          <w:tcPr>
            <w:tcW w:w="750" w:type="pct"/>
            <w:vMerge/>
            <w:vAlign w:val="center"/>
          </w:tcPr>
          <w:p w14:paraId="59DCDEDF" w14:textId="77777777" w:rsidR="008A366C" w:rsidRPr="001C1910" w:rsidRDefault="008A366C" w:rsidP="008A366C">
            <w:pPr>
              <w:pStyle w:val="NoSpacing"/>
              <w:rPr>
                <w:sz w:val="20"/>
                <w:szCs w:val="20"/>
              </w:rPr>
            </w:pPr>
          </w:p>
        </w:tc>
        <w:tc>
          <w:tcPr>
            <w:tcW w:w="1221" w:type="pct"/>
          </w:tcPr>
          <w:p w14:paraId="095EEEAD" w14:textId="77777777" w:rsidR="008A366C" w:rsidRPr="001C1910" w:rsidRDefault="008A366C" w:rsidP="008A366C">
            <w:pPr>
              <w:pStyle w:val="NoSpacing"/>
              <w:rPr>
                <w:sz w:val="20"/>
                <w:szCs w:val="20"/>
              </w:rPr>
            </w:pPr>
            <w:r w:rsidRPr="001C1910">
              <w:rPr>
                <w:sz w:val="20"/>
                <w:szCs w:val="20"/>
              </w:rPr>
              <w:t>% Dipteran &amp; Non-insects</w:t>
            </w:r>
          </w:p>
        </w:tc>
        <w:tc>
          <w:tcPr>
            <w:tcW w:w="700" w:type="pct"/>
            <w:vAlign w:val="center"/>
          </w:tcPr>
          <w:p w14:paraId="19F71846" w14:textId="77777777" w:rsidR="008A366C" w:rsidRPr="001C1910" w:rsidRDefault="008A366C" w:rsidP="008A366C">
            <w:pPr>
              <w:pStyle w:val="NoSpacing"/>
              <w:jc w:val="center"/>
              <w:rPr>
                <w:rFonts w:cstheme="minorHAnsi"/>
                <w:sz w:val="20"/>
                <w:szCs w:val="20"/>
              </w:rPr>
            </w:pPr>
            <w:r w:rsidRPr="001C1910">
              <w:rPr>
                <w:rFonts w:cstheme="minorHAnsi"/>
                <w:sz w:val="20"/>
                <w:szCs w:val="20"/>
              </w:rPr>
              <w:t>89%</w:t>
            </w:r>
          </w:p>
          <w:p w14:paraId="376AFC76" w14:textId="77777777" w:rsidR="008A366C" w:rsidRPr="001C1910" w:rsidRDefault="008A366C" w:rsidP="008A366C">
            <w:pPr>
              <w:pStyle w:val="NoSpacing"/>
              <w:jc w:val="center"/>
              <w:rPr>
                <w:sz w:val="20"/>
                <w:szCs w:val="20"/>
              </w:rPr>
            </w:pPr>
            <w:r w:rsidRPr="001C1910">
              <w:rPr>
                <w:rFonts w:cstheme="minorHAnsi"/>
                <w:sz w:val="20"/>
                <w:szCs w:val="20"/>
              </w:rPr>
              <w:t>79%</w:t>
            </w:r>
          </w:p>
        </w:tc>
        <w:tc>
          <w:tcPr>
            <w:tcW w:w="793" w:type="pct"/>
            <w:vAlign w:val="center"/>
          </w:tcPr>
          <w:p w14:paraId="1E641C34" w14:textId="77777777" w:rsidR="008A366C" w:rsidRPr="001C1910" w:rsidRDefault="008A366C" w:rsidP="008A366C">
            <w:pPr>
              <w:pStyle w:val="NoSpacing"/>
              <w:jc w:val="center"/>
              <w:rPr>
                <w:sz w:val="20"/>
                <w:szCs w:val="20"/>
              </w:rPr>
            </w:pPr>
            <w:r w:rsidRPr="001C1910">
              <w:rPr>
                <w:sz w:val="20"/>
                <w:szCs w:val="20"/>
              </w:rPr>
              <w:t>80%</w:t>
            </w:r>
          </w:p>
        </w:tc>
        <w:tc>
          <w:tcPr>
            <w:tcW w:w="718" w:type="pct"/>
            <w:vAlign w:val="center"/>
          </w:tcPr>
          <w:p w14:paraId="019AA87F" w14:textId="77777777" w:rsidR="008A366C" w:rsidRPr="001C1910" w:rsidRDefault="008A366C" w:rsidP="008A366C">
            <w:pPr>
              <w:pStyle w:val="NoSpacing"/>
              <w:jc w:val="center"/>
              <w:rPr>
                <w:sz w:val="20"/>
                <w:szCs w:val="20"/>
              </w:rPr>
            </w:pPr>
            <w:r w:rsidRPr="001C1910">
              <w:rPr>
                <w:sz w:val="20"/>
                <w:szCs w:val="20"/>
              </w:rPr>
              <w:t>23%</w:t>
            </w:r>
          </w:p>
        </w:tc>
      </w:tr>
      <w:tr w:rsidR="008A366C" w:rsidRPr="001C1910" w14:paraId="0B68F8C3" w14:textId="77777777" w:rsidTr="003E67AD">
        <w:tc>
          <w:tcPr>
            <w:tcW w:w="818" w:type="pct"/>
            <w:vMerge/>
          </w:tcPr>
          <w:p w14:paraId="754D5F69" w14:textId="77777777" w:rsidR="008A366C" w:rsidRPr="001C1910" w:rsidRDefault="008A366C" w:rsidP="008A366C">
            <w:pPr>
              <w:pStyle w:val="NoSpacing"/>
              <w:rPr>
                <w:sz w:val="20"/>
                <w:szCs w:val="20"/>
              </w:rPr>
            </w:pPr>
          </w:p>
        </w:tc>
        <w:tc>
          <w:tcPr>
            <w:tcW w:w="750" w:type="pct"/>
            <w:vMerge/>
            <w:vAlign w:val="center"/>
          </w:tcPr>
          <w:p w14:paraId="345235DF" w14:textId="77777777" w:rsidR="008A366C" w:rsidRPr="001C1910" w:rsidRDefault="008A366C" w:rsidP="008A366C">
            <w:pPr>
              <w:pStyle w:val="NoSpacing"/>
              <w:rPr>
                <w:sz w:val="20"/>
                <w:szCs w:val="20"/>
              </w:rPr>
            </w:pPr>
          </w:p>
        </w:tc>
        <w:tc>
          <w:tcPr>
            <w:tcW w:w="1221" w:type="pct"/>
            <w:shd w:val="clear" w:color="auto" w:fill="auto"/>
          </w:tcPr>
          <w:p w14:paraId="50E96B7A" w14:textId="77777777" w:rsidR="008A366C" w:rsidRPr="001C1910" w:rsidRDefault="008A366C" w:rsidP="008A366C">
            <w:pPr>
              <w:pStyle w:val="NoSpacing"/>
              <w:rPr>
                <w:sz w:val="20"/>
                <w:szCs w:val="20"/>
              </w:rPr>
            </w:pPr>
            <w:r w:rsidRPr="001C1910">
              <w:rPr>
                <w:sz w:val="20"/>
                <w:szCs w:val="20"/>
              </w:rPr>
              <w:t>% Collector Gatherers</w:t>
            </w:r>
          </w:p>
        </w:tc>
        <w:tc>
          <w:tcPr>
            <w:tcW w:w="700" w:type="pct"/>
            <w:shd w:val="clear" w:color="auto" w:fill="auto"/>
            <w:vAlign w:val="center"/>
          </w:tcPr>
          <w:p w14:paraId="25CCFB64" w14:textId="77777777" w:rsidR="008A366C" w:rsidRPr="001C1910" w:rsidRDefault="008A366C" w:rsidP="008A366C">
            <w:pPr>
              <w:pStyle w:val="NoSpacing"/>
              <w:jc w:val="center"/>
              <w:rPr>
                <w:rFonts w:cstheme="minorHAnsi"/>
                <w:sz w:val="20"/>
                <w:szCs w:val="20"/>
              </w:rPr>
            </w:pPr>
            <w:r w:rsidRPr="001C1910">
              <w:rPr>
                <w:rFonts w:cstheme="minorHAnsi"/>
                <w:sz w:val="20"/>
                <w:szCs w:val="20"/>
              </w:rPr>
              <w:t>80%</w:t>
            </w:r>
          </w:p>
          <w:p w14:paraId="43D4FD86" w14:textId="77777777" w:rsidR="008A366C" w:rsidRPr="001C1910" w:rsidRDefault="008A366C" w:rsidP="008A366C">
            <w:pPr>
              <w:pStyle w:val="NoSpacing"/>
              <w:jc w:val="center"/>
              <w:rPr>
                <w:sz w:val="20"/>
                <w:szCs w:val="20"/>
              </w:rPr>
            </w:pPr>
            <w:r w:rsidRPr="001C1910">
              <w:rPr>
                <w:rFonts w:cstheme="minorHAnsi"/>
                <w:sz w:val="20"/>
                <w:szCs w:val="20"/>
              </w:rPr>
              <w:t>76%</w:t>
            </w:r>
          </w:p>
        </w:tc>
        <w:tc>
          <w:tcPr>
            <w:tcW w:w="793" w:type="pct"/>
            <w:shd w:val="clear" w:color="auto" w:fill="auto"/>
            <w:vAlign w:val="center"/>
          </w:tcPr>
          <w:p w14:paraId="5D0EE17C" w14:textId="77777777" w:rsidR="008A366C" w:rsidRPr="001C1910" w:rsidRDefault="008A366C" w:rsidP="008A366C">
            <w:pPr>
              <w:pStyle w:val="NoSpacing"/>
              <w:jc w:val="center"/>
              <w:rPr>
                <w:sz w:val="20"/>
                <w:szCs w:val="20"/>
              </w:rPr>
            </w:pPr>
            <w:r w:rsidRPr="001C1910">
              <w:rPr>
                <w:sz w:val="20"/>
                <w:szCs w:val="20"/>
              </w:rPr>
              <w:t>47%</w:t>
            </w:r>
          </w:p>
        </w:tc>
        <w:tc>
          <w:tcPr>
            <w:tcW w:w="718" w:type="pct"/>
            <w:shd w:val="clear" w:color="auto" w:fill="auto"/>
            <w:vAlign w:val="center"/>
          </w:tcPr>
          <w:p w14:paraId="1EED29CA" w14:textId="77777777" w:rsidR="008A366C" w:rsidRPr="001C1910" w:rsidRDefault="008A366C" w:rsidP="008A366C">
            <w:pPr>
              <w:pStyle w:val="NoSpacing"/>
              <w:jc w:val="center"/>
              <w:rPr>
                <w:rFonts w:cstheme="minorHAnsi"/>
                <w:sz w:val="20"/>
                <w:szCs w:val="20"/>
              </w:rPr>
            </w:pPr>
            <w:r w:rsidRPr="001C1910">
              <w:rPr>
                <w:rFonts w:cstheme="minorHAnsi"/>
                <w:sz w:val="20"/>
                <w:szCs w:val="20"/>
              </w:rPr>
              <w:t>36%</w:t>
            </w:r>
          </w:p>
        </w:tc>
      </w:tr>
      <w:tr w:rsidR="008A366C" w:rsidRPr="001C1910" w14:paraId="36BD07C5" w14:textId="77777777" w:rsidTr="00AC169D">
        <w:tc>
          <w:tcPr>
            <w:tcW w:w="818" w:type="pct"/>
            <w:vMerge/>
          </w:tcPr>
          <w:p w14:paraId="551C042A" w14:textId="77777777" w:rsidR="008A366C" w:rsidRPr="001C1910" w:rsidRDefault="008A366C" w:rsidP="008A366C">
            <w:pPr>
              <w:pStyle w:val="NoSpacing"/>
              <w:rPr>
                <w:sz w:val="20"/>
                <w:szCs w:val="20"/>
              </w:rPr>
            </w:pPr>
          </w:p>
        </w:tc>
        <w:tc>
          <w:tcPr>
            <w:tcW w:w="750" w:type="pct"/>
            <w:vMerge/>
            <w:vAlign w:val="center"/>
          </w:tcPr>
          <w:p w14:paraId="2ED8A95C" w14:textId="77777777" w:rsidR="008A366C" w:rsidRPr="001C1910" w:rsidRDefault="008A366C" w:rsidP="008A366C">
            <w:pPr>
              <w:pStyle w:val="NoSpacing"/>
              <w:rPr>
                <w:sz w:val="20"/>
                <w:szCs w:val="20"/>
              </w:rPr>
            </w:pPr>
          </w:p>
        </w:tc>
        <w:tc>
          <w:tcPr>
            <w:tcW w:w="1221" w:type="pct"/>
            <w:shd w:val="clear" w:color="auto" w:fill="C6D9F1" w:themeFill="text2" w:themeFillTint="33"/>
          </w:tcPr>
          <w:p w14:paraId="48E5E9B1" w14:textId="77777777" w:rsidR="008A366C" w:rsidRPr="001C1910" w:rsidRDefault="008A366C" w:rsidP="008A366C">
            <w:pPr>
              <w:pStyle w:val="NoSpacing"/>
              <w:rPr>
                <w:b/>
                <w:sz w:val="20"/>
                <w:szCs w:val="20"/>
              </w:rPr>
            </w:pPr>
            <w:r w:rsidRPr="001C1910">
              <w:rPr>
                <w:b/>
                <w:sz w:val="20"/>
                <w:szCs w:val="20"/>
              </w:rPr>
              <w:t>Total Score</w:t>
            </w:r>
          </w:p>
          <w:p w14:paraId="3742F8C7" w14:textId="77777777" w:rsidR="008A366C" w:rsidRPr="001C1910" w:rsidRDefault="008A366C" w:rsidP="008A366C">
            <w:pPr>
              <w:pStyle w:val="NoSpacing"/>
              <w:rPr>
                <w:sz w:val="20"/>
                <w:szCs w:val="20"/>
              </w:rPr>
            </w:pPr>
            <w:r w:rsidRPr="001C1910">
              <w:rPr>
                <w:b/>
                <w:sz w:val="20"/>
                <w:szCs w:val="20"/>
              </w:rPr>
              <w:t xml:space="preserve">Max </w:t>
            </w:r>
            <w:r w:rsidR="003E67AD" w:rsidRPr="001C1910">
              <w:rPr>
                <w:b/>
                <w:sz w:val="20"/>
                <w:szCs w:val="20"/>
              </w:rPr>
              <w:t xml:space="preserve">Score </w:t>
            </w:r>
            <w:r w:rsidRPr="001C1910">
              <w:rPr>
                <w:b/>
                <w:sz w:val="20"/>
                <w:szCs w:val="20"/>
              </w:rPr>
              <w:t>= 21</w:t>
            </w:r>
          </w:p>
        </w:tc>
        <w:tc>
          <w:tcPr>
            <w:tcW w:w="700" w:type="pct"/>
            <w:shd w:val="clear" w:color="auto" w:fill="C6D9F1" w:themeFill="text2" w:themeFillTint="33"/>
            <w:vAlign w:val="center"/>
          </w:tcPr>
          <w:p w14:paraId="1F4EBD17" w14:textId="77777777" w:rsidR="008A366C" w:rsidRPr="001C1910" w:rsidRDefault="008A366C" w:rsidP="008A366C">
            <w:pPr>
              <w:pStyle w:val="NoSpacing"/>
              <w:jc w:val="center"/>
              <w:rPr>
                <w:rFonts w:cstheme="minorHAnsi"/>
                <w:b/>
                <w:sz w:val="20"/>
                <w:szCs w:val="20"/>
              </w:rPr>
            </w:pPr>
            <w:r w:rsidRPr="001C1910">
              <w:rPr>
                <w:rFonts w:cstheme="minorHAnsi"/>
                <w:b/>
                <w:sz w:val="20"/>
                <w:szCs w:val="20"/>
              </w:rPr>
              <w:t>6</w:t>
            </w:r>
          </w:p>
          <w:p w14:paraId="2AB8EA2F" w14:textId="77777777" w:rsidR="008A366C" w:rsidRPr="001C1910" w:rsidRDefault="008A366C" w:rsidP="008A366C">
            <w:pPr>
              <w:pStyle w:val="NoSpacing"/>
              <w:jc w:val="center"/>
              <w:rPr>
                <w:rFonts w:cstheme="minorHAnsi"/>
                <w:b/>
                <w:sz w:val="20"/>
                <w:szCs w:val="20"/>
              </w:rPr>
            </w:pPr>
            <w:r w:rsidRPr="001C1910">
              <w:rPr>
                <w:rFonts w:cstheme="minorHAnsi"/>
                <w:b/>
                <w:sz w:val="20"/>
                <w:szCs w:val="20"/>
              </w:rPr>
              <w:t>11</w:t>
            </w:r>
          </w:p>
        </w:tc>
        <w:tc>
          <w:tcPr>
            <w:tcW w:w="793" w:type="pct"/>
            <w:shd w:val="clear" w:color="auto" w:fill="C6D9F1" w:themeFill="text2" w:themeFillTint="33"/>
            <w:vAlign w:val="center"/>
          </w:tcPr>
          <w:p w14:paraId="12FCC3DA" w14:textId="77777777" w:rsidR="008A366C" w:rsidRPr="001C1910" w:rsidRDefault="008A366C" w:rsidP="008A366C">
            <w:pPr>
              <w:pStyle w:val="NoSpacing"/>
              <w:jc w:val="center"/>
              <w:rPr>
                <w:b/>
                <w:sz w:val="20"/>
                <w:szCs w:val="20"/>
              </w:rPr>
            </w:pPr>
            <w:r w:rsidRPr="001C1910">
              <w:rPr>
                <w:b/>
                <w:sz w:val="20"/>
                <w:szCs w:val="20"/>
              </w:rPr>
              <w:t>12</w:t>
            </w:r>
          </w:p>
        </w:tc>
        <w:tc>
          <w:tcPr>
            <w:tcW w:w="718" w:type="pct"/>
            <w:shd w:val="clear" w:color="auto" w:fill="C6D9F1" w:themeFill="text2" w:themeFillTint="33"/>
            <w:vAlign w:val="center"/>
          </w:tcPr>
          <w:p w14:paraId="05F22D35" w14:textId="77777777" w:rsidR="008A366C" w:rsidRPr="001C1910" w:rsidRDefault="008A366C" w:rsidP="008A366C">
            <w:pPr>
              <w:pStyle w:val="NoSpacing"/>
              <w:jc w:val="center"/>
              <w:rPr>
                <w:rFonts w:cstheme="minorHAnsi"/>
                <w:b/>
                <w:sz w:val="20"/>
                <w:szCs w:val="20"/>
              </w:rPr>
            </w:pPr>
            <w:r w:rsidRPr="001C1910">
              <w:rPr>
                <w:rFonts w:cstheme="minorHAnsi"/>
                <w:b/>
                <w:sz w:val="20"/>
                <w:szCs w:val="20"/>
              </w:rPr>
              <w:t>5.4</w:t>
            </w:r>
          </w:p>
        </w:tc>
      </w:tr>
      <w:tr w:rsidR="003E67AD" w:rsidRPr="001C1910" w14:paraId="7C28D200" w14:textId="77777777" w:rsidTr="003E67AD">
        <w:tc>
          <w:tcPr>
            <w:tcW w:w="818" w:type="pct"/>
            <w:vMerge/>
          </w:tcPr>
          <w:p w14:paraId="0CDFEF47" w14:textId="77777777" w:rsidR="003E67AD" w:rsidRPr="001C1910" w:rsidRDefault="003E67AD" w:rsidP="003E67AD">
            <w:pPr>
              <w:pStyle w:val="NoSpacing"/>
              <w:rPr>
                <w:sz w:val="20"/>
                <w:szCs w:val="20"/>
                <w:highlight w:val="yellow"/>
              </w:rPr>
            </w:pPr>
          </w:p>
        </w:tc>
        <w:tc>
          <w:tcPr>
            <w:tcW w:w="750" w:type="pct"/>
            <w:vMerge w:val="restart"/>
            <w:vAlign w:val="center"/>
          </w:tcPr>
          <w:p w14:paraId="05EB410D" w14:textId="77777777" w:rsidR="003E67AD" w:rsidRPr="001C1910" w:rsidRDefault="003E67AD" w:rsidP="003E67AD">
            <w:pPr>
              <w:pStyle w:val="NoSpacing"/>
              <w:rPr>
                <w:sz w:val="20"/>
                <w:szCs w:val="20"/>
              </w:rPr>
            </w:pPr>
            <w:r w:rsidRPr="001C1910">
              <w:rPr>
                <w:sz w:val="20"/>
                <w:szCs w:val="20"/>
              </w:rPr>
              <w:t>LWR2</w:t>
            </w:r>
          </w:p>
          <w:p w14:paraId="2D2B436D" w14:textId="77777777" w:rsidR="003E67AD" w:rsidRPr="001C1910" w:rsidRDefault="00741FC9" w:rsidP="00036AA0">
            <w:pPr>
              <w:pStyle w:val="NoSpacing"/>
              <w:rPr>
                <w:sz w:val="20"/>
                <w:szCs w:val="20"/>
              </w:rPr>
            </w:pPr>
            <w:r w:rsidRPr="001C1910">
              <w:rPr>
                <w:sz w:val="20"/>
                <w:szCs w:val="20"/>
              </w:rPr>
              <w:t>(2011)</w:t>
            </w:r>
          </w:p>
          <w:p w14:paraId="6FC66CCF" w14:textId="77777777" w:rsidR="00741FC9" w:rsidRPr="001C1910" w:rsidRDefault="00741FC9" w:rsidP="00036AA0">
            <w:pPr>
              <w:pStyle w:val="NoSpacing"/>
              <w:rPr>
                <w:sz w:val="20"/>
                <w:szCs w:val="20"/>
              </w:rPr>
            </w:pPr>
            <w:proofErr w:type="spellStart"/>
            <w:r w:rsidRPr="001C1910">
              <w:rPr>
                <w:sz w:val="20"/>
                <w:szCs w:val="20"/>
              </w:rPr>
              <w:t>Caenidae</w:t>
            </w:r>
            <w:proofErr w:type="spellEnd"/>
          </w:p>
          <w:p w14:paraId="2A493497" w14:textId="77777777" w:rsidR="001D1C18" w:rsidRPr="001C1910" w:rsidRDefault="001D1C18" w:rsidP="00036AA0">
            <w:pPr>
              <w:pStyle w:val="NoSpacing"/>
              <w:rPr>
                <w:sz w:val="20"/>
                <w:szCs w:val="20"/>
              </w:rPr>
            </w:pPr>
            <w:proofErr w:type="gramStart"/>
            <w:r w:rsidRPr="001C1910">
              <w:rPr>
                <w:sz w:val="20"/>
                <w:szCs w:val="20"/>
              </w:rPr>
              <w:t>n</w:t>
            </w:r>
            <w:proofErr w:type="gramEnd"/>
            <w:r w:rsidRPr="001C1910">
              <w:rPr>
                <w:sz w:val="20"/>
                <w:szCs w:val="20"/>
              </w:rPr>
              <w:t xml:space="preserve"> = 3 years</w:t>
            </w:r>
          </w:p>
          <w:p w14:paraId="55735434" w14:textId="77777777" w:rsidR="001D1C18" w:rsidRPr="001C1910" w:rsidRDefault="001D1C18" w:rsidP="00036AA0">
            <w:pPr>
              <w:pStyle w:val="NoSpacing"/>
              <w:rPr>
                <w:sz w:val="20"/>
                <w:szCs w:val="20"/>
              </w:rPr>
            </w:pPr>
          </w:p>
          <w:p w14:paraId="44723671" w14:textId="77777777" w:rsidR="001D1C18" w:rsidRPr="001C1910" w:rsidRDefault="001D1C18" w:rsidP="00036AA0">
            <w:pPr>
              <w:pStyle w:val="NoSpacing"/>
              <w:rPr>
                <w:sz w:val="20"/>
                <w:szCs w:val="20"/>
              </w:rPr>
            </w:pPr>
            <w:r w:rsidRPr="001C1910">
              <w:rPr>
                <w:sz w:val="20"/>
                <w:szCs w:val="20"/>
              </w:rPr>
              <w:t>Sandhills Ecoregion</w:t>
            </w:r>
          </w:p>
        </w:tc>
        <w:tc>
          <w:tcPr>
            <w:tcW w:w="1221" w:type="pct"/>
          </w:tcPr>
          <w:p w14:paraId="6C9F67F0" w14:textId="77777777" w:rsidR="003E67AD" w:rsidRPr="001C1910" w:rsidRDefault="003E67AD" w:rsidP="003E67AD">
            <w:pPr>
              <w:pStyle w:val="NoSpacing"/>
              <w:rPr>
                <w:sz w:val="20"/>
                <w:szCs w:val="20"/>
              </w:rPr>
            </w:pPr>
            <w:r w:rsidRPr="001C1910">
              <w:rPr>
                <w:sz w:val="20"/>
                <w:szCs w:val="20"/>
              </w:rPr>
              <w:t>Taxa Richness</w:t>
            </w:r>
          </w:p>
        </w:tc>
        <w:tc>
          <w:tcPr>
            <w:tcW w:w="700" w:type="pct"/>
            <w:vAlign w:val="center"/>
          </w:tcPr>
          <w:p w14:paraId="3A6348B1" w14:textId="77777777" w:rsidR="003E67AD" w:rsidRPr="001C1910" w:rsidRDefault="00741FC9" w:rsidP="003E67AD">
            <w:pPr>
              <w:pStyle w:val="NoSpacing"/>
              <w:jc w:val="center"/>
              <w:rPr>
                <w:sz w:val="20"/>
                <w:szCs w:val="20"/>
              </w:rPr>
            </w:pPr>
            <w:r w:rsidRPr="001C1910">
              <w:rPr>
                <w:rFonts w:cstheme="minorHAnsi"/>
                <w:sz w:val="20"/>
                <w:szCs w:val="20"/>
              </w:rPr>
              <w:t>16</w:t>
            </w:r>
          </w:p>
        </w:tc>
        <w:tc>
          <w:tcPr>
            <w:tcW w:w="793" w:type="pct"/>
            <w:vAlign w:val="center"/>
          </w:tcPr>
          <w:p w14:paraId="0DE8745D" w14:textId="77777777" w:rsidR="003E67AD" w:rsidRPr="001C1910" w:rsidRDefault="00741FC9" w:rsidP="003E67AD">
            <w:pPr>
              <w:pStyle w:val="NoSpacing"/>
              <w:jc w:val="center"/>
              <w:rPr>
                <w:sz w:val="20"/>
                <w:szCs w:val="20"/>
              </w:rPr>
            </w:pPr>
            <w:r w:rsidRPr="001C1910">
              <w:rPr>
                <w:sz w:val="20"/>
                <w:szCs w:val="20"/>
              </w:rPr>
              <w:t>12.7</w:t>
            </w:r>
          </w:p>
        </w:tc>
        <w:tc>
          <w:tcPr>
            <w:tcW w:w="718" w:type="pct"/>
            <w:vAlign w:val="center"/>
          </w:tcPr>
          <w:p w14:paraId="29C4C0E5" w14:textId="77777777" w:rsidR="003E67AD" w:rsidRPr="001C1910" w:rsidRDefault="00741FC9" w:rsidP="003E67AD">
            <w:pPr>
              <w:pStyle w:val="NoSpacing"/>
              <w:jc w:val="center"/>
              <w:rPr>
                <w:rFonts w:cstheme="minorHAnsi"/>
                <w:sz w:val="20"/>
                <w:szCs w:val="20"/>
              </w:rPr>
            </w:pPr>
            <w:r w:rsidRPr="001C1910">
              <w:rPr>
                <w:rFonts w:cstheme="minorHAnsi"/>
                <w:sz w:val="20"/>
                <w:szCs w:val="20"/>
              </w:rPr>
              <w:t>4.9</w:t>
            </w:r>
          </w:p>
        </w:tc>
      </w:tr>
      <w:tr w:rsidR="003E67AD" w:rsidRPr="001C1910" w14:paraId="075F50C0" w14:textId="77777777" w:rsidTr="003E67AD">
        <w:tc>
          <w:tcPr>
            <w:tcW w:w="818" w:type="pct"/>
            <w:vMerge/>
          </w:tcPr>
          <w:p w14:paraId="450D4EC6" w14:textId="77777777" w:rsidR="003E67AD" w:rsidRPr="001C1910" w:rsidRDefault="003E67AD" w:rsidP="003E67AD">
            <w:pPr>
              <w:pStyle w:val="NoSpacing"/>
              <w:rPr>
                <w:sz w:val="20"/>
                <w:szCs w:val="20"/>
                <w:highlight w:val="yellow"/>
              </w:rPr>
            </w:pPr>
          </w:p>
        </w:tc>
        <w:tc>
          <w:tcPr>
            <w:tcW w:w="750" w:type="pct"/>
            <w:vMerge/>
            <w:vAlign w:val="center"/>
          </w:tcPr>
          <w:p w14:paraId="2A93D6AD" w14:textId="77777777" w:rsidR="003E67AD" w:rsidRPr="001C1910" w:rsidRDefault="003E67AD" w:rsidP="003E67AD">
            <w:pPr>
              <w:pStyle w:val="NoSpacing"/>
              <w:rPr>
                <w:sz w:val="20"/>
                <w:szCs w:val="20"/>
              </w:rPr>
            </w:pPr>
          </w:p>
        </w:tc>
        <w:tc>
          <w:tcPr>
            <w:tcW w:w="1221" w:type="pct"/>
          </w:tcPr>
          <w:p w14:paraId="049F6F09" w14:textId="77777777" w:rsidR="003E67AD" w:rsidRPr="001C1910" w:rsidRDefault="003E67AD" w:rsidP="003E67AD">
            <w:pPr>
              <w:pStyle w:val="NoSpacing"/>
              <w:rPr>
                <w:sz w:val="20"/>
                <w:szCs w:val="20"/>
              </w:rPr>
            </w:pPr>
            <w:r w:rsidRPr="001C1910">
              <w:rPr>
                <w:sz w:val="20"/>
                <w:szCs w:val="20"/>
              </w:rPr>
              <w:t>EPT Index</w:t>
            </w:r>
          </w:p>
        </w:tc>
        <w:tc>
          <w:tcPr>
            <w:tcW w:w="700" w:type="pct"/>
            <w:vAlign w:val="center"/>
          </w:tcPr>
          <w:p w14:paraId="73736AFB" w14:textId="77777777" w:rsidR="003E67AD" w:rsidRPr="001C1910" w:rsidRDefault="00741FC9" w:rsidP="003E67AD">
            <w:pPr>
              <w:pStyle w:val="NoSpacing"/>
              <w:jc w:val="center"/>
              <w:rPr>
                <w:sz w:val="20"/>
                <w:szCs w:val="20"/>
              </w:rPr>
            </w:pPr>
            <w:r w:rsidRPr="001C1910">
              <w:rPr>
                <w:rFonts w:cstheme="minorHAnsi"/>
                <w:sz w:val="20"/>
                <w:szCs w:val="20"/>
              </w:rPr>
              <w:t>10</w:t>
            </w:r>
          </w:p>
        </w:tc>
        <w:tc>
          <w:tcPr>
            <w:tcW w:w="793" w:type="pct"/>
            <w:vAlign w:val="center"/>
          </w:tcPr>
          <w:p w14:paraId="2DDC20A9" w14:textId="77777777" w:rsidR="003E67AD" w:rsidRPr="001C1910" w:rsidRDefault="00741FC9" w:rsidP="003E67AD">
            <w:pPr>
              <w:pStyle w:val="NoSpacing"/>
              <w:jc w:val="center"/>
              <w:rPr>
                <w:sz w:val="20"/>
                <w:szCs w:val="20"/>
              </w:rPr>
            </w:pPr>
            <w:r w:rsidRPr="001C1910">
              <w:rPr>
                <w:sz w:val="20"/>
                <w:szCs w:val="20"/>
              </w:rPr>
              <w:t>7.3</w:t>
            </w:r>
          </w:p>
        </w:tc>
        <w:tc>
          <w:tcPr>
            <w:tcW w:w="718" w:type="pct"/>
            <w:vAlign w:val="center"/>
          </w:tcPr>
          <w:p w14:paraId="70DDC86F" w14:textId="77777777" w:rsidR="003E67AD" w:rsidRPr="001C1910" w:rsidRDefault="00741FC9" w:rsidP="003E67AD">
            <w:pPr>
              <w:pStyle w:val="NoSpacing"/>
              <w:jc w:val="center"/>
              <w:rPr>
                <w:sz w:val="20"/>
                <w:szCs w:val="20"/>
              </w:rPr>
            </w:pPr>
            <w:r w:rsidRPr="001C1910">
              <w:rPr>
                <w:sz w:val="20"/>
                <w:szCs w:val="20"/>
              </w:rPr>
              <w:t>3.1</w:t>
            </w:r>
          </w:p>
        </w:tc>
      </w:tr>
      <w:tr w:rsidR="003E67AD" w:rsidRPr="001C1910" w14:paraId="1C0D836D" w14:textId="77777777" w:rsidTr="003E67AD">
        <w:tc>
          <w:tcPr>
            <w:tcW w:w="818" w:type="pct"/>
            <w:vMerge/>
          </w:tcPr>
          <w:p w14:paraId="6EA98421" w14:textId="77777777" w:rsidR="003E67AD" w:rsidRPr="001C1910" w:rsidRDefault="003E67AD" w:rsidP="003E67AD">
            <w:pPr>
              <w:pStyle w:val="NoSpacing"/>
              <w:rPr>
                <w:sz w:val="20"/>
                <w:szCs w:val="20"/>
                <w:highlight w:val="yellow"/>
              </w:rPr>
            </w:pPr>
          </w:p>
        </w:tc>
        <w:tc>
          <w:tcPr>
            <w:tcW w:w="750" w:type="pct"/>
            <w:vMerge/>
            <w:vAlign w:val="center"/>
          </w:tcPr>
          <w:p w14:paraId="783ED089" w14:textId="77777777" w:rsidR="003E67AD" w:rsidRPr="001C1910" w:rsidRDefault="003E67AD" w:rsidP="003E67AD">
            <w:pPr>
              <w:pStyle w:val="NoSpacing"/>
              <w:rPr>
                <w:sz w:val="20"/>
                <w:szCs w:val="20"/>
              </w:rPr>
            </w:pPr>
          </w:p>
        </w:tc>
        <w:tc>
          <w:tcPr>
            <w:tcW w:w="1221" w:type="pct"/>
          </w:tcPr>
          <w:p w14:paraId="1CD2FD00" w14:textId="77777777" w:rsidR="003E67AD" w:rsidRPr="001C1910" w:rsidRDefault="003E67AD" w:rsidP="003E67AD">
            <w:pPr>
              <w:pStyle w:val="NoSpacing"/>
              <w:rPr>
                <w:sz w:val="20"/>
                <w:szCs w:val="20"/>
              </w:rPr>
            </w:pPr>
            <w:r w:rsidRPr="001C1910">
              <w:rPr>
                <w:sz w:val="20"/>
                <w:szCs w:val="20"/>
              </w:rPr>
              <w:t>% EPT</w:t>
            </w:r>
          </w:p>
        </w:tc>
        <w:tc>
          <w:tcPr>
            <w:tcW w:w="700" w:type="pct"/>
            <w:vAlign w:val="center"/>
          </w:tcPr>
          <w:p w14:paraId="6540ABC2" w14:textId="77777777" w:rsidR="003E67AD" w:rsidRPr="001C1910" w:rsidRDefault="00741FC9" w:rsidP="003E67AD">
            <w:pPr>
              <w:pStyle w:val="NoSpacing"/>
              <w:jc w:val="center"/>
              <w:rPr>
                <w:sz w:val="20"/>
                <w:szCs w:val="20"/>
              </w:rPr>
            </w:pPr>
            <w:r w:rsidRPr="001C1910">
              <w:rPr>
                <w:rFonts w:cstheme="minorHAnsi"/>
                <w:sz w:val="20"/>
                <w:szCs w:val="20"/>
              </w:rPr>
              <w:t>78%</w:t>
            </w:r>
          </w:p>
        </w:tc>
        <w:tc>
          <w:tcPr>
            <w:tcW w:w="793" w:type="pct"/>
            <w:vAlign w:val="center"/>
          </w:tcPr>
          <w:p w14:paraId="7D0A2B9B" w14:textId="77777777" w:rsidR="003E67AD" w:rsidRPr="001C1910" w:rsidRDefault="00741FC9" w:rsidP="003E67AD">
            <w:pPr>
              <w:pStyle w:val="NoSpacing"/>
              <w:jc w:val="center"/>
              <w:rPr>
                <w:sz w:val="20"/>
                <w:szCs w:val="20"/>
              </w:rPr>
            </w:pPr>
            <w:r w:rsidRPr="001C1910">
              <w:rPr>
                <w:sz w:val="20"/>
                <w:szCs w:val="20"/>
              </w:rPr>
              <w:t>72%</w:t>
            </w:r>
          </w:p>
        </w:tc>
        <w:tc>
          <w:tcPr>
            <w:tcW w:w="718" w:type="pct"/>
            <w:vAlign w:val="center"/>
          </w:tcPr>
          <w:p w14:paraId="0A37DC5D" w14:textId="77777777" w:rsidR="003E67AD" w:rsidRPr="001C1910" w:rsidRDefault="00741FC9" w:rsidP="003E67AD">
            <w:pPr>
              <w:pStyle w:val="NoSpacing"/>
              <w:jc w:val="center"/>
              <w:rPr>
                <w:sz w:val="20"/>
                <w:szCs w:val="20"/>
              </w:rPr>
            </w:pPr>
            <w:r w:rsidRPr="001C1910">
              <w:rPr>
                <w:sz w:val="20"/>
                <w:szCs w:val="20"/>
              </w:rPr>
              <w:t>11%</w:t>
            </w:r>
          </w:p>
        </w:tc>
      </w:tr>
      <w:tr w:rsidR="003E67AD" w:rsidRPr="001C1910" w14:paraId="1D86DDA3" w14:textId="77777777" w:rsidTr="003E67AD">
        <w:tc>
          <w:tcPr>
            <w:tcW w:w="818" w:type="pct"/>
            <w:vMerge/>
          </w:tcPr>
          <w:p w14:paraId="4D77A372" w14:textId="77777777" w:rsidR="003E67AD" w:rsidRPr="001C1910" w:rsidRDefault="003E67AD" w:rsidP="003E67AD">
            <w:pPr>
              <w:pStyle w:val="NoSpacing"/>
              <w:rPr>
                <w:sz w:val="20"/>
                <w:szCs w:val="20"/>
                <w:highlight w:val="yellow"/>
              </w:rPr>
            </w:pPr>
          </w:p>
        </w:tc>
        <w:tc>
          <w:tcPr>
            <w:tcW w:w="750" w:type="pct"/>
            <w:vMerge/>
            <w:vAlign w:val="center"/>
          </w:tcPr>
          <w:p w14:paraId="01C624C2" w14:textId="77777777" w:rsidR="003E67AD" w:rsidRPr="001C1910" w:rsidRDefault="003E67AD" w:rsidP="003E67AD">
            <w:pPr>
              <w:pStyle w:val="NoSpacing"/>
              <w:rPr>
                <w:sz w:val="20"/>
                <w:szCs w:val="20"/>
              </w:rPr>
            </w:pPr>
          </w:p>
        </w:tc>
        <w:tc>
          <w:tcPr>
            <w:tcW w:w="1221" w:type="pct"/>
          </w:tcPr>
          <w:p w14:paraId="297CDFE0" w14:textId="77777777" w:rsidR="003E67AD" w:rsidRPr="001C1910" w:rsidRDefault="003E67AD" w:rsidP="003E67AD">
            <w:pPr>
              <w:pStyle w:val="NoSpacing"/>
              <w:rPr>
                <w:sz w:val="20"/>
                <w:szCs w:val="20"/>
              </w:rPr>
            </w:pPr>
            <w:r w:rsidRPr="001C1910">
              <w:rPr>
                <w:sz w:val="20"/>
                <w:szCs w:val="20"/>
              </w:rPr>
              <w:t>Family Biotic Index</w:t>
            </w:r>
          </w:p>
        </w:tc>
        <w:tc>
          <w:tcPr>
            <w:tcW w:w="700" w:type="pct"/>
            <w:vAlign w:val="center"/>
          </w:tcPr>
          <w:p w14:paraId="36A54D19" w14:textId="77777777" w:rsidR="003E67AD" w:rsidRPr="001C1910" w:rsidRDefault="00741FC9" w:rsidP="003E67AD">
            <w:pPr>
              <w:pStyle w:val="NoSpacing"/>
              <w:jc w:val="center"/>
              <w:rPr>
                <w:sz w:val="20"/>
                <w:szCs w:val="20"/>
              </w:rPr>
            </w:pPr>
            <w:r w:rsidRPr="001C1910">
              <w:rPr>
                <w:rFonts w:cstheme="minorHAnsi"/>
                <w:sz w:val="20"/>
                <w:szCs w:val="20"/>
              </w:rPr>
              <w:t>4.0</w:t>
            </w:r>
          </w:p>
        </w:tc>
        <w:tc>
          <w:tcPr>
            <w:tcW w:w="793" w:type="pct"/>
            <w:vAlign w:val="center"/>
          </w:tcPr>
          <w:p w14:paraId="7E8B95D0" w14:textId="77777777" w:rsidR="003E67AD" w:rsidRPr="001C1910" w:rsidRDefault="00741FC9" w:rsidP="003E67AD">
            <w:pPr>
              <w:pStyle w:val="NoSpacing"/>
              <w:jc w:val="center"/>
              <w:rPr>
                <w:sz w:val="20"/>
                <w:szCs w:val="20"/>
              </w:rPr>
            </w:pPr>
            <w:r w:rsidRPr="001C1910">
              <w:rPr>
                <w:sz w:val="20"/>
                <w:szCs w:val="20"/>
              </w:rPr>
              <w:t>4.3</w:t>
            </w:r>
          </w:p>
        </w:tc>
        <w:tc>
          <w:tcPr>
            <w:tcW w:w="718" w:type="pct"/>
            <w:vAlign w:val="center"/>
          </w:tcPr>
          <w:p w14:paraId="4BFF55AE" w14:textId="77777777" w:rsidR="003E67AD" w:rsidRPr="001C1910" w:rsidRDefault="00741FC9" w:rsidP="003E67AD">
            <w:pPr>
              <w:pStyle w:val="NoSpacing"/>
              <w:jc w:val="center"/>
              <w:rPr>
                <w:sz w:val="20"/>
                <w:szCs w:val="20"/>
              </w:rPr>
            </w:pPr>
            <w:r w:rsidRPr="001C1910">
              <w:rPr>
                <w:sz w:val="20"/>
                <w:szCs w:val="20"/>
              </w:rPr>
              <w:t>0.32</w:t>
            </w:r>
          </w:p>
        </w:tc>
      </w:tr>
      <w:tr w:rsidR="003E67AD" w:rsidRPr="001C1910" w14:paraId="77D1977A" w14:textId="77777777" w:rsidTr="003E67AD">
        <w:tc>
          <w:tcPr>
            <w:tcW w:w="818" w:type="pct"/>
            <w:vMerge/>
          </w:tcPr>
          <w:p w14:paraId="59F17F7E" w14:textId="77777777" w:rsidR="003E67AD" w:rsidRPr="001C1910" w:rsidRDefault="003E67AD" w:rsidP="003E67AD">
            <w:pPr>
              <w:pStyle w:val="NoSpacing"/>
              <w:rPr>
                <w:sz w:val="20"/>
                <w:szCs w:val="20"/>
                <w:highlight w:val="yellow"/>
              </w:rPr>
            </w:pPr>
          </w:p>
        </w:tc>
        <w:tc>
          <w:tcPr>
            <w:tcW w:w="750" w:type="pct"/>
            <w:vMerge/>
            <w:vAlign w:val="center"/>
          </w:tcPr>
          <w:p w14:paraId="20B4F757" w14:textId="77777777" w:rsidR="003E67AD" w:rsidRPr="001C1910" w:rsidRDefault="003E67AD" w:rsidP="003E67AD">
            <w:pPr>
              <w:pStyle w:val="NoSpacing"/>
              <w:rPr>
                <w:sz w:val="20"/>
                <w:szCs w:val="20"/>
              </w:rPr>
            </w:pPr>
          </w:p>
        </w:tc>
        <w:tc>
          <w:tcPr>
            <w:tcW w:w="1221" w:type="pct"/>
          </w:tcPr>
          <w:p w14:paraId="59819407" w14:textId="77777777" w:rsidR="003E67AD" w:rsidRPr="001C1910" w:rsidRDefault="003E67AD" w:rsidP="003E67AD">
            <w:pPr>
              <w:pStyle w:val="NoSpacing"/>
              <w:rPr>
                <w:sz w:val="20"/>
                <w:szCs w:val="20"/>
              </w:rPr>
            </w:pPr>
            <w:r w:rsidRPr="001C1910">
              <w:rPr>
                <w:sz w:val="20"/>
                <w:szCs w:val="20"/>
              </w:rPr>
              <w:t>% Dominant Family</w:t>
            </w:r>
          </w:p>
        </w:tc>
        <w:tc>
          <w:tcPr>
            <w:tcW w:w="700" w:type="pct"/>
            <w:vAlign w:val="center"/>
          </w:tcPr>
          <w:p w14:paraId="5B18BF10" w14:textId="77777777" w:rsidR="003E67AD" w:rsidRPr="001C1910" w:rsidRDefault="00741FC9" w:rsidP="003E67AD">
            <w:pPr>
              <w:pStyle w:val="NoSpacing"/>
              <w:jc w:val="center"/>
              <w:rPr>
                <w:sz w:val="20"/>
                <w:szCs w:val="20"/>
              </w:rPr>
            </w:pPr>
            <w:r w:rsidRPr="001C1910">
              <w:rPr>
                <w:rFonts w:cstheme="minorHAnsi"/>
                <w:sz w:val="20"/>
                <w:szCs w:val="20"/>
              </w:rPr>
              <w:t>24%</w:t>
            </w:r>
          </w:p>
        </w:tc>
        <w:tc>
          <w:tcPr>
            <w:tcW w:w="793" w:type="pct"/>
            <w:vAlign w:val="center"/>
          </w:tcPr>
          <w:p w14:paraId="5F669F94" w14:textId="77777777" w:rsidR="003E67AD" w:rsidRPr="001C1910" w:rsidRDefault="00741FC9" w:rsidP="003E67AD">
            <w:pPr>
              <w:pStyle w:val="NoSpacing"/>
              <w:jc w:val="center"/>
              <w:rPr>
                <w:sz w:val="20"/>
                <w:szCs w:val="20"/>
              </w:rPr>
            </w:pPr>
            <w:r w:rsidRPr="001C1910">
              <w:rPr>
                <w:sz w:val="20"/>
                <w:szCs w:val="20"/>
              </w:rPr>
              <w:t>28%</w:t>
            </w:r>
          </w:p>
        </w:tc>
        <w:tc>
          <w:tcPr>
            <w:tcW w:w="718" w:type="pct"/>
            <w:vAlign w:val="center"/>
          </w:tcPr>
          <w:p w14:paraId="7F04D7A3" w14:textId="77777777" w:rsidR="003E67AD" w:rsidRPr="001C1910" w:rsidRDefault="00741FC9" w:rsidP="003E67AD">
            <w:pPr>
              <w:pStyle w:val="NoSpacing"/>
              <w:jc w:val="center"/>
              <w:rPr>
                <w:sz w:val="20"/>
                <w:szCs w:val="20"/>
              </w:rPr>
            </w:pPr>
            <w:r w:rsidRPr="001C1910">
              <w:rPr>
                <w:sz w:val="20"/>
                <w:szCs w:val="20"/>
              </w:rPr>
              <w:t>4%</w:t>
            </w:r>
          </w:p>
        </w:tc>
      </w:tr>
      <w:tr w:rsidR="003E67AD" w:rsidRPr="001C1910" w14:paraId="55B4D586" w14:textId="77777777" w:rsidTr="003E67AD">
        <w:tc>
          <w:tcPr>
            <w:tcW w:w="818" w:type="pct"/>
            <w:vMerge/>
          </w:tcPr>
          <w:p w14:paraId="3EAD088D" w14:textId="77777777" w:rsidR="003E67AD" w:rsidRPr="001C1910" w:rsidRDefault="003E67AD" w:rsidP="003E67AD">
            <w:pPr>
              <w:pStyle w:val="NoSpacing"/>
              <w:rPr>
                <w:sz w:val="20"/>
                <w:szCs w:val="20"/>
                <w:highlight w:val="yellow"/>
              </w:rPr>
            </w:pPr>
          </w:p>
        </w:tc>
        <w:tc>
          <w:tcPr>
            <w:tcW w:w="750" w:type="pct"/>
            <w:vMerge/>
            <w:vAlign w:val="center"/>
          </w:tcPr>
          <w:p w14:paraId="0F2DCBFD" w14:textId="77777777" w:rsidR="003E67AD" w:rsidRPr="001C1910" w:rsidRDefault="003E67AD" w:rsidP="003E67AD">
            <w:pPr>
              <w:pStyle w:val="NoSpacing"/>
              <w:rPr>
                <w:sz w:val="20"/>
                <w:szCs w:val="20"/>
              </w:rPr>
            </w:pPr>
          </w:p>
        </w:tc>
        <w:tc>
          <w:tcPr>
            <w:tcW w:w="1221" w:type="pct"/>
          </w:tcPr>
          <w:p w14:paraId="6AF75650" w14:textId="77777777" w:rsidR="003E67AD" w:rsidRPr="001C1910" w:rsidRDefault="003E67AD" w:rsidP="003E67AD">
            <w:pPr>
              <w:pStyle w:val="NoSpacing"/>
              <w:rPr>
                <w:sz w:val="20"/>
                <w:szCs w:val="20"/>
              </w:rPr>
            </w:pPr>
            <w:r w:rsidRPr="001C1910">
              <w:rPr>
                <w:sz w:val="20"/>
                <w:szCs w:val="20"/>
              </w:rPr>
              <w:t>% Dipteran &amp; Non-insects</w:t>
            </w:r>
          </w:p>
        </w:tc>
        <w:tc>
          <w:tcPr>
            <w:tcW w:w="700" w:type="pct"/>
            <w:vAlign w:val="center"/>
          </w:tcPr>
          <w:p w14:paraId="2DB73E1D" w14:textId="77777777" w:rsidR="003E67AD" w:rsidRPr="001C1910" w:rsidRDefault="00741FC9" w:rsidP="003E67AD">
            <w:pPr>
              <w:pStyle w:val="NoSpacing"/>
              <w:jc w:val="center"/>
              <w:rPr>
                <w:sz w:val="20"/>
                <w:szCs w:val="20"/>
              </w:rPr>
            </w:pPr>
            <w:r w:rsidRPr="001C1910">
              <w:rPr>
                <w:rFonts w:cstheme="minorHAnsi"/>
                <w:sz w:val="20"/>
                <w:szCs w:val="20"/>
              </w:rPr>
              <w:t>21%</w:t>
            </w:r>
          </w:p>
        </w:tc>
        <w:tc>
          <w:tcPr>
            <w:tcW w:w="793" w:type="pct"/>
            <w:vAlign w:val="center"/>
          </w:tcPr>
          <w:p w14:paraId="69D6AC89" w14:textId="77777777" w:rsidR="003E67AD" w:rsidRPr="001C1910" w:rsidRDefault="00741FC9" w:rsidP="003E67AD">
            <w:pPr>
              <w:pStyle w:val="NoSpacing"/>
              <w:jc w:val="center"/>
              <w:rPr>
                <w:sz w:val="20"/>
                <w:szCs w:val="20"/>
              </w:rPr>
            </w:pPr>
            <w:r w:rsidRPr="001C1910">
              <w:rPr>
                <w:sz w:val="20"/>
                <w:szCs w:val="20"/>
              </w:rPr>
              <w:t>21%</w:t>
            </w:r>
          </w:p>
        </w:tc>
        <w:tc>
          <w:tcPr>
            <w:tcW w:w="718" w:type="pct"/>
            <w:vAlign w:val="center"/>
          </w:tcPr>
          <w:p w14:paraId="6BA5E0FA" w14:textId="77777777" w:rsidR="003E67AD" w:rsidRPr="001C1910" w:rsidRDefault="00741FC9" w:rsidP="003E67AD">
            <w:pPr>
              <w:pStyle w:val="NoSpacing"/>
              <w:jc w:val="center"/>
              <w:rPr>
                <w:sz w:val="20"/>
                <w:szCs w:val="20"/>
              </w:rPr>
            </w:pPr>
            <w:r w:rsidRPr="001C1910">
              <w:rPr>
                <w:sz w:val="20"/>
                <w:szCs w:val="20"/>
              </w:rPr>
              <w:t>11%</w:t>
            </w:r>
          </w:p>
        </w:tc>
      </w:tr>
      <w:tr w:rsidR="003E67AD" w:rsidRPr="001C1910" w14:paraId="46FBE897" w14:textId="77777777" w:rsidTr="003E67AD">
        <w:tc>
          <w:tcPr>
            <w:tcW w:w="818" w:type="pct"/>
            <w:vMerge/>
          </w:tcPr>
          <w:p w14:paraId="15705584" w14:textId="77777777" w:rsidR="003E67AD" w:rsidRPr="001C1910" w:rsidRDefault="003E67AD" w:rsidP="003E67AD">
            <w:pPr>
              <w:pStyle w:val="NoSpacing"/>
              <w:rPr>
                <w:sz w:val="20"/>
                <w:szCs w:val="20"/>
                <w:highlight w:val="yellow"/>
              </w:rPr>
            </w:pPr>
          </w:p>
        </w:tc>
        <w:tc>
          <w:tcPr>
            <w:tcW w:w="750" w:type="pct"/>
            <w:vMerge/>
            <w:vAlign w:val="center"/>
          </w:tcPr>
          <w:p w14:paraId="118D68A5" w14:textId="77777777" w:rsidR="003E67AD" w:rsidRPr="001C1910" w:rsidRDefault="003E67AD" w:rsidP="003E67AD">
            <w:pPr>
              <w:pStyle w:val="NoSpacing"/>
              <w:rPr>
                <w:sz w:val="20"/>
                <w:szCs w:val="20"/>
              </w:rPr>
            </w:pPr>
          </w:p>
        </w:tc>
        <w:tc>
          <w:tcPr>
            <w:tcW w:w="1221" w:type="pct"/>
          </w:tcPr>
          <w:p w14:paraId="78F4448D" w14:textId="77777777" w:rsidR="003E67AD" w:rsidRPr="001C1910" w:rsidRDefault="003E67AD" w:rsidP="003E67AD">
            <w:pPr>
              <w:pStyle w:val="NoSpacing"/>
              <w:rPr>
                <w:sz w:val="20"/>
                <w:szCs w:val="20"/>
              </w:rPr>
            </w:pPr>
            <w:r w:rsidRPr="001C1910">
              <w:rPr>
                <w:sz w:val="20"/>
                <w:szCs w:val="20"/>
              </w:rPr>
              <w:t>% Collector Gatherers</w:t>
            </w:r>
          </w:p>
        </w:tc>
        <w:tc>
          <w:tcPr>
            <w:tcW w:w="700" w:type="pct"/>
            <w:vAlign w:val="center"/>
          </w:tcPr>
          <w:p w14:paraId="4DF6C16B" w14:textId="77777777" w:rsidR="003E67AD" w:rsidRPr="001C1910" w:rsidRDefault="00741FC9" w:rsidP="003E67AD">
            <w:pPr>
              <w:pStyle w:val="NoSpacing"/>
              <w:jc w:val="center"/>
              <w:rPr>
                <w:sz w:val="20"/>
                <w:szCs w:val="20"/>
              </w:rPr>
            </w:pPr>
            <w:r w:rsidRPr="001C1910">
              <w:rPr>
                <w:rFonts w:cstheme="minorHAnsi"/>
                <w:sz w:val="20"/>
                <w:szCs w:val="20"/>
              </w:rPr>
              <w:t>62%</w:t>
            </w:r>
          </w:p>
        </w:tc>
        <w:tc>
          <w:tcPr>
            <w:tcW w:w="793" w:type="pct"/>
            <w:vAlign w:val="center"/>
          </w:tcPr>
          <w:p w14:paraId="0E670ACE" w14:textId="77777777" w:rsidR="003E67AD" w:rsidRPr="001C1910" w:rsidRDefault="00741FC9" w:rsidP="003E67AD">
            <w:pPr>
              <w:pStyle w:val="NoSpacing"/>
              <w:jc w:val="center"/>
              <w:rPr>
                <w:sz w:val="20"/>
                <w:szCs w:val="20"/>
              </w:rPr>
            </w:pPr>
            <w:r w:rsidRPr="001C1910">
              <w:rPr>
                <w:sz w:val="20"/>
                <w:szCs w:val="20"/>
              </w:rPr>
              <w:t>44%</w:t>
            </w:r>
          </w:p>
        </w:tc>
        <w:tc>
          <w:tcPr>
            <w:tcW w:w="718" w:type="pct"/>
            <w:vAlign w:val="center"/>
          </w:tcPr>
          <w:p w14:paraId="221627A7" w14:textId="77777777" w:rsidR="003E67AD" w:rsidRPr="001C1910" w:rsidRDefault="00741FC9" w:rsidP="003E67AD">
            <w:pPr>
              <w:pStyle w:val="NoSpacing"/>
              <w:jc w:val="center"/>
              <w:rPr>
                <w:sz w:val="20"/>
                <w:szCs w:val="20"/>
              </w:rPr>
            </w:pPr>
            <w:r w:rsidRPr="001C1910">
              <w:rPr>
                <w:sz w:val="20"/>
                <w:szCs w:val="20"/>
              </w:rPr>
              <w:t>25%</w:t>
            </w:r>
          </w:p>
        </w:tc>
      </w:tr>
      <w:tr w:rsidR="003E67AD" w:rsidRPr="001C1910" w14:paraId="215B6365" w14:textId="77777777" w:rsidTr="00AC169D">
        <w:tc>
          <w:tcPr>
            <w:tcW w:w="818" w:type="pct"/>
            <w:vMerge/>
          </w:tcPr>
          <w:p w14:paraId="4916C82A" w14:textId="77777777" w:rsidR="003E67AD" w:rsidRPr="001C1910" w:rsidRDefault="003E67AD" w:rsidP="003E67AD">
            <w:pPr>
              <w:pStyle w:val="NoSpacing"/>
              <w:rPr>
                <w:sz w:val="20"/>
                <w:szCs w:val="20"/>
                <w:highlight w:val="yellow"/>
              </w:rPr>
            </w:pPr>
          </w:p>
        </w:tc>
        <w:tc>
          <w:tcPr>
            <w:tcW w:w="750" w:type="pct"/>
            <w:vMerge/>
            <w:vAlign w:val="center"/>
          </w:tcPr>
          <w:p w14:paraId="0A09CEE6" w14:textId="77777777" w:rsidR="003E67AD" w:rsidRPr="001C1910" w:rsidRDefault="003E67AD" w:rsidP="003E67AD">
            <w:pPr>
              <w:pStyle w:val="NoSpacing"/>
              <w:rPr>
                <w:sz w:val="20"/>
                <w:szCs w:val="20"/>
              </w:rPr>
            </w:pPr>
          </w:p>
        </w:tc>
        <w:tc>
          <w:tcPr>
            <w:tcW w:w="1221" w:type="pct"/>
            <w:shd w:val="clear" w:color="auto" w:fill="C6D9F1" w:themeFill="text2" w:themeFillTint="33"/>
          </w:tcPr>
          <w:p w14:paraId="355306A7" w14:textId="77777777" w:rsidR="003E67AD" w:rsidRPr="001C1910" w:rsidRDefault="003E67AD" w:rsidP="003E67AD">
            <w:pPr>
              <w:pStyle w:val="NoSpacing"/>
              <w:rPr>
                <w:b/>
                <w:sz w:val="20"/>
                <w:szCs w:val="20"/>
              </w:rPr>
            </w:pPr>
            <w:r w:rsidRPr="001C1910">
              <w:rPr>
                <w:b/>
                <w:sz w:val="20"/>
                <w:szCs w:val="20"/>
              </w:rPr>
              <w:t>Total Score</w:t>
            </w:r>
          </w:p>
          <w:p w14:paraId="4D32F7E1" w14:textId="77777777" w:rsidR="003E67AD" w:rsidRPr="001C1910" w:rsidRDefault="003E67AD" w:rsidP="00741FC9">
            <w:pPr>
              <w:pStyle w:val="NoSpacing"/>
              <w:rPr>
                <w:sz w:val="20"/>
                <w:szCs w:val="20"/>
              </w:rPr>
            </w:pPr>
            <w:r w:rsidRPr="001C1910">
              <w:rPr>
                <w:b/>
                <w:sz w:val="20"/>
                <w:szCs w:val="20"/>
              </w:rPr>
              <w:t xml:space="preserve">Max Score = </w:t>
            </w:r>
            <w:r w:rsidR="00741FC9" w:rsidRPr="001C1910">
              <w:rPr>
                <w:b/>
                <w:sz w:val="20"/>
                <w:szCs w:val="20"/>
              </w:rPr>
              <w:t>33</w:t>
            </w:r>
          </w:p>
        </w:tc>
        <w:tc>
          <w:tcPr>
            <w:tcW w:w="700" w:type="pct"/>
            <w:shd w:val="clear" w:color="auto" w:fill="C6D9F1" w:themeFill="text2" w:themeFillTint="33"/>
            <w:vAlign w:val="center"/>
          </w:tcPr>
          <w:p w14:paraId="375C49F5" w14:textId="77777777" w:rsidR="003E67AD" w:rsidRPr="001C1910" w:rsidRDefault="00741FC9" w:rsidP="003E67AD">
            <w:pPr>
              <w:pStyle w:val="NoSpacing"/>
              <w:jc w:val="center"/>
              <w:rPr>
                <w:rFonts w:cstheme="minorHAnsi"/>
                <w:b/>
                <w:sz w:val="20"/>
                <w:szCs w:val="20"/>
              </w:rPr>
            </w:pPr>
            <w:r w:rsidRPr="001C1910">
              <w:rPr>
                <w:rFonts w:cstheme="minorHAnsi"/>
                <w:b/>
                <w:sz w:val="20"/>
                <w:szCs w:val="20"/>
              </w:rPr>
              <w:t>33</w:t>
            </w:r>
          </w:p>
        </w:tc>
        <w:tc>
          <w:tcPr>
            <w:tcW w:w="793" w:type="pct"/>
            <w:shd w:val="clear" w:color="auto" w:fill="C6D9F1" w:themeFill="text2" w:themeFillTint="33"/>
            <w:vAlign w:val="center"/>
          </w:tcPr>
          <w:p w14:paraId="6A8DFFF6" w14:textId="77777777" w:rsidR="003E67AD" w:rsidRPr="001C1910" w:rsidRDefault="00741FC9" w:rsidP="003E67AD">
            <w:pPr>
              <w:pStyle w:val="NoSpacing"/>
              <w:jc w:val="center"/>
              <w:rPr>
                <w:b/>
                <w:sz w:val="20"/>
                <w:szCs w:val="20"/>
              </w:rPr>
            </w:pPr>
            <w:r w:rsidRPr="001C1910">
              <w:rPr>
                <w:b/>
                <w:sz w:val="20"/>
                <w:szCs w:val="20"/>
              </w:rPr>
              <w:t>31</w:t>
            </w:r>
          </w:p>
        </w:tc>
        <w:tc>
          <w:tcPr>
            <w:tcW w:w="718" w:type="pct"/>
            <w:shd w:val="clear" w:color="auto" w:fill="C6D9F1" w:themeFill="text2" w:themeFillTint="33"/>
            <w:vAlign w:val="center"/>
          </w:tcPr>
          <w:p w14:paraId="64A176E7" w14:textId="77777777" w:rsidR="003E67AD" w:rsidRPr="001C1910" w:rsidRDefault="00741FC9" w:rsidP="003E67AD">
            <w:pPr>
              <w:pStyle w:val="NoSpacing"/>
              <w:jc w:val="center"/>
              <w:rPr>
                <w:b/>
                <w:sz w:val="20"/>
                <w:szCs w:val="20"/>
              </w:rPr>
            </w:pPr>
            <w:r w:rsidRPr="001C1910">
              <w:rPr>
                <w:b/>
                <w:sz w:val="20"/>
                <w:szCs w:val="20"/>
              </w:rPr>
              <w:t>1.7</w:t>
            </w:r>
          </w:p>
        </w:tc>
      </w:tr>
      <w:tr w:rsidR="003E67AD" w:rsidRPr="001C1910" w14:paraId="2B698AFA" w14:textId="77777777" w:rsidTr="003E67AD">
        <w:tc>
          <w:tcPr>
            <w:tcW w:w="818" w:type="pct"/>
            <w:vMerge/>
          </w:tcPr>
          <w:p w14:paraId="4A00ED9C" w14:textId="77777777" w:rsidR="003E67AD" w:rsidRPr="001C1910" w:rsidRDefault="003E67AD" w:rsidP="003E67AD">
            <w:pPr>
              <w:pStyle w:val="NoSpacing"/>
              <w:rPr>
                <w:sz w:val="20"/>
                <w:szCs w:val="20"/>
                <w:highlight w:val="yellow"/>
              </w:rPr>
            </w:pPr>
          </w:p>
        </w:tc>
        <w:tc>
          <w:tcPr>
            <w:tcW w:w="750" w:type="pct"/>
            <w:vMerge w:val="restart"/>
            <w:vAlign w:val="center"/>
          </w:tcPr>
          <w:p w14:paraId="20A8644C" w14:textId="77777777" w:rsidR="003E67AD" w:rsidRPr="001C1910" w:rsidRDefault="003E67AD" w:rsidP="003E67AD">
            <w:pPr>
              <w:pStyle w:val="NoSpacing"/>
              <w:rPr>
                <w:sz w:val="20"/>
                <w:szCs w:val="20"/>
              </w:rPr>
            </w:pPr>
            <w:r w:rsidRPr="001C1910">
              <w:rPr>
                <w:sz w:val="20"/>
                <w:szCs w:val="20"/>
              </w:rPr>
              <w:t>LWR3</w:t>
            </w:r>
          </w:p>
          <w:p w14:paraId="771C7D4A" w14:textId="77777777" w:rsidR="003E67AD" w:rsidRPr="001C1910" w:rsidRDefault="003E67AD" w:rsidP="003E67AD">
            <w:pPr>
              <w:pStyle w:val="NoSpacing"/>
              <w:rPr>
                <w:sz w:val="20"/>
                <w:szCs w:val="20"/>
              </w:rPr>
            </w:pPr>
            <w:r w:rsidRPr="001C1910">
              <w:rPr>
                <w:sz w:val="20"/>
                <w:szCs w:val="20"/>
              </w:rPr>
              <w:t>(2010)</w:t>
            </w:r>
          </w:p>
          <w:p w14:paraId="1AFF7D3E" w14:textId="77777777" w:rsidR="003E67AD" w:rsidRPr="001C1910" w:rsidRDefault="003E67AD" w:rsidP="003E67AD">
            <w:pPr>
              <w:pStyle w:val="NoSpacing"/>
              <w:rPr>
                <w:sz w:val="20"/>
                <w:szCs w:val="20"/>
              </w:rPr>
            </w:pPr>
            <w:proofErr w:type="spellStart"/>
            <w:r w:rsidRPr="001C1910">
              <w:rPr>
                <w:sz w:val="20"/>
                <w:szCs w:val="20"/>
              </w:rPr>
              <w:t>Polymitoreyidae</w:t>
            </w:r>
            <w:proofErr w:type="spellEnd"/>
          </w:p>
          <w:p w14:paraId="567462A7" w14:textId="77777777" w:rsidR="003E67AD" w:rsidRPr="001C1910" w:rsidRDefault="003E67AD" w:rsidP="003E67AD">
            <w:pPr>
              <w:pStyle w:val="NoSpacing"/>
              <w:rPr>
                <w:sz w:val="20"/>
                <w:szCs w:val="20"/>
              </w:rPr>
            </w:pPr>
          </w:p>
          <w:p w14:paraId="49F9842C" w14:textId="77777777" w:rsidR="003E67AD" w:rsidRPr="001C1910" w:rsidRDefault="003E67AD" w:rsidP="003E67AD">
            <w:pPr>
              <w:pStyle w:val="NoSpacing"/>
              <w:rPr>
                <w:sz w:val="20"/>
                <w:szCs w:val="20"/>
              </w:rPr>
            </w:pPr>
            <w:r w:rsidRPr="001C1910">
              <w:rPr>
                <w:sz w:val="20"/>
                <w:szCs w:val="20"/>
              </w:rPr>
              <w:t>(2011)</w:t>
            </w:r>
          </w:p>
          <w:p w14:paraId="04506E38" w14:textId="77777777" w:rsidR="003E67AD" w:rsidRPr="001C1910" w:rsidRDefault="003E67AD" w:rsidP="003E67AD">
            <w:pPr>
              <w:pStyle w:val="NoSpacing"/>
              <w:rPr>
                <w:sz w:val="20"/>
                <w:szCs w:val="20"/>
              </w:rPr>
            </w:pPr>
            <w:proofErr w:type="spellStart"/>
            <w:r w:rsidRPr="001C1910">
              <w:rPr>
                <w:sz w:val="20"/>
                <w:szCs w:val="20"/>
              </w:rPr>
              <w:t>Caenidae</w:t>
            </w:r>
            <w:proofErr w:type="spellEnd"/>
          </w:p>
          <w:p w14:paraId="1CA112D8" w14:textId="77777777" w:rsidR="003E67AD" w:rsidRPr="001C1910" w:rsidRDefault="003E67AD" w:rsidP="003E67AD">
            <w:pPr>
              <w:pStyle w:val="NoSpacing"/>
              <w:rPr>
                <w:sz w:val="20"/>
                <w:szCs w:val="20"/>
              </w:rPr>
            </w:pPr>
            <w:proofErr w:type="gramStart"/>
            <w:r w:rsidRPr="001C1910">
              <w:rPr>
                <w:sz w:val="20"/>
                <w:szCs w:val="20"/>
              </w:rPr>
              <w:t>n</w:t>
            </w:r>
            <w:proofErr w:type="gramEnd"/>
            <w:r w:rsidRPr="001C1910">
              <w:rPr>
                <w:sz w:val="20"/>
                <w:szCs w:val="20"/>
              </w:rPr>
              <w:t xml:space="preserve"> = 6 samples</w:t>
            </w:r>
          </w:p>
          <w:p w14:paraId="6A5C9A4B" w14:textId="77777777" w:rsidR="003E67AD" w:rsidRPr="001C1910" w:rsidRDefault="003E67AD" w:rsidP="003E67AD">
            <w:pPr>
              <w:pStyle w:val="NoSpacing"/>
              <w:rPr>
                <w:sz w:val="20"/>
                <w:szCs w:val="20"/>
              </w:rPr>
            </w:pPr>
          </w:p>
          <w:p w14:paraId="7D98276D" w14:textId="77777777" w:rsidR="003E67AD" w:rsidRPr="001C1910" w:rsidRDefault="003E67AD" w:rsidP="003E67AD">
            <w:pPr>
              <w:pStyle w:val="NoSpacing"/>
              <w:rPr>
                <w:sz w:val="20"/>
                <w:szCs w:val="20"/>
              </w:rPr>
            </w:pPr>
            <w:r w:rsidRPr="001C1910">
              <w:rPr>
                <w:sz w:val="20"/>
                <w:szCs w:val="20"/>
              </w:rPr>
              <w:t>Sandhills</w:t>
            </w:r>
          </w:p>
          <w:p w14:paraId="512D8E49" w14:textId="77777777" w:rsidR="003E67AD" w:rsidRPr="001C1910" w:rsidRDefault="003E67AD" w:rsidP="003E67AD">
            <w:pPr>
              <w:pStyle w:val="NoSpacing"/>
              <w:rPr>
                <w:sz w:val="20"/>
                <w:szCs w:val="20"/>
                <w:highlight w:val="yellow"/>
              </w:rPr>
            </w:pPr>
            <w:r w:rsidRPr="001C1910">
              <w:rPr>
                <w:sz w:val="20"/>
                <w:szCs w:val="20"/>
              </w:rPr>
              <w:t>Ecoregion</w:t>
            </w:r>
          </w:p>
        </w:tc>
        <w:tc>
          <w:tcPr>
            <w:tcW w:w="1221" w:type="pct"/>
            <w:shd w:val="clear" w:color="auto" w:fill="auto"/>
          </w:tcPr>
          <w:p w14:paraId="5BB872F0" w14:textId="77777777" w:rsidR="003E67AD" w:rsidRPr="001C1910" w:rsidRDefault="003E67AD" w:rsidP="003E67AD">
            <w:pPr>
              <w:pStyle w:val="NoSpacing"/>
              <w:rPr>
                <w:sz w:val="20"/>
                <w:szCs w:val="20"/>
              </w:rPr>
            </w:pPr>
            <w:r w:rsidRPr="001C1910">
              <w:rPr>
                <w:sz w:val="20"/>
                <w:szCs w:val="20"/>
              </w:rPr>
              <w:t>Taxa Richness</w:t>
            </w:r>
          </w:p>
        </w:tc>
        <w:tc>
          <w:tcPr>
            <w:tcW w:w="700" w:type="pct"/>
            <w:shd w:val="clear" w:color="auto" w:fill="auto"/>
            <w:vAlign w:val="center"/>
          </w:tcPr>
          <w:p w14:paraId="4E1E5B05" w14:textId="77777777" w:rsidR="003E67AD" w:rsidRPr="001C1910" w:rsidRDefault="003E67AD" w:rsidP="003E67AD">
            <w:pPr>
              <w:pStyle w:val="NoSpacing"/>
              <w:jc w:val="center"/>
              <w:rPr>
                <w:rFonts w:cstheme="minorHAnsi"/>
                <w:sz w:val="20"/>
                <w:szCs w:val="20"/>
              </w:rPr>
            </w:pPr>
            <w:r w:rsidRPr="001C1910">
              <w:rPr>
                <w:rFonts w:cstheme="minorHAnsi"/>
                <w:sz w:val="20"/>
                <w:szCs w:val="20"/>
              </w:rPr>
              <w:t>12</w:t>
            </w:r>
          </w:p>
          <w:p w14:paraId="7D96B5FD" w14:textId="77777777" w:rsidR="0054790E" w:rsidRPr="001C1910" w:rsidRDefault="0054790E" w:rsidP="003E67AD">
            <w:pPr>
              <w:pStyle w:val="NoSpacing"/>
              <w:jc w:val="center"/>
              <w:rPr>
                <w:sz w:val="20"/>
                <w:szCs w:val="20"/>
              </w:rPr>
            </w:pPr>
            <w:r w:rsidRPr="001C1910">
              <w:rPr>
                <w:rFonts w:cstheme="minorHAnsi"/>
                <w:sz w:val="20"/>
                <w:szCs w:val="20"/>
              </w:rPr>
              <w:t>10</w:t>
            </w:r>
          </w:p>
        </w:tc>
        <w:tc>
          <w:tcPr>
            <w:tcW w:w="793" w:type="pct"/>
            <w:shd w:val="clear" w:color="auto" w:fill="auto"/>
            <w:vAlign w:val="center"/>
          </w:tcPr>
          <w:p w14:paraId="19D0AFB0" w14:textId="77777777" w:rsidR="003E67AD" w:rsidRPr="001C1910" w:rsidRDefault="0054790E" w:rsidP="003E67AD">
            <w:pPr>
              <w:pStyle w:val="NoSpacing"/>
              <w:jc w:val="center"/>
              <w:rPr>
                <w:sz w:val="20"/>
                <w:szCs w:val="20"/>
              </w:rPr>
            </w:pPr>
            <w:r w:rsidRPr="001C1910">
              <w:rPr>
                <w:sz w:val="20"/>
                <w:szCs w:val="20"/>
              </w:rPr>
              <w:t>11.2</w:t>
            </w:r>
          </w:p>
        </w:tc>
        <w:tc>
          <w:tcPr>
            <w:tcW w:w="718" w:type="pct"/>
            <w:shd w:val="clear" w:color="auto" w:fill="auto"/>
            <w:vAlign w:val="center"/>
          </w:tcPr>
          <w:p w14:paraId="75F0A151" w14:textId="77777777" w:rsidR="003E67AD" w:rsidRPr="001C1910" w:rsidRDefault="0054790E" w:rsidP="003E67AD">
            <w:pPr>
              <w:pStyle w:val="NoSpacing"/>
              <w:jc w:val="center"/>
              <w:rPr>
                <w:sz w:val="20"/>
                <w:szCs w:val="20"/>
              </w:rPr>
            </w:pPr>
            <w:r w:rsidRPr="001C1910">
              <w:rPr>
                <w:sz w:val="20"/>
                <w:szCs w:val="20"/>
              </w:rPr>
              <w:t>1.9</w:t>
            </w:r>
          </w:p>
        </w:tc>
      </w:tr>
      <w:tr w:rsidR="003E67AD" w:rsidRPr="001C1910" w14:paraId="47399E52" w14:textId="77777777" w:rsidTr="003E67AD">
        <w:tc>
          <w:tcPr>
            <w:tcW w:w="818" w:type="pct"/>
            <w:vMerge/>
          </w:tcPr>
          <w:p w14:paraId="0B0557B0" w14:textId="77777777" w:rsidR="003E67AD" w:rsidRPr="001C1910" w:rsidRDefault="003E67AD" w:rsidP="003E67AD">
            <w:pPr>
              <w:pStyle w:val="NoSpacing"/>
              <w:rPr>
                <w:sz w:val="20"/>
                <w:szCs w:val="20"/>
                <w:highlight w:val="yellow"/>
              </w:rPr>
            </w:pPr>
          </w:p>
        </w:tc>
        <w:tc>
          <w:tcPr>
            <w:tcW w:w="750" w:type="pct"/>
            <w:vMerge/>
            <w:vAlign w:val="center"/>
          </w:tcPr>
          <w:p w14:paraId="6701BD9F" w14:textId="77777777" w:rsidR="003E67AD" w:rsidRPr="001C1910" w:rsidRDefault="003E67AD" w:rsidP="003E67AD">
            <w:pPr>
              <w:pStyle w:val="NoSpacing"/>
              <w:rPr>
                <w:sz w:val="20"/>
                <w:szCs w:val="20"/>
                <w:highlight w:val="yellow"/>
              </w:rPr>
            </w:pPr>
          </w:p>
        </w:tc>
        <w:tc>
          <w:tcPr>
            <w:tcW w:w="1221" w:type="pct"/>
            <w:shd w:val="clear" w:color="auto" w:fill="auto"/>
          </w:tcPr>
          <w:p w14:paraId="48D46FED" w14:textId="77777777" w:rsidR="003E67AD" w:rsidRPr="001C1910" w:rsidRDefault="003E67AD" w:rsidP="003E67AD">
            <w:pPr>
              <w:pStyle w:val="NoSpacing"/>
              <w:rPr>
                <w:sz w:val="20"/>
                <w:szCs w:val="20"/>
              </w:rPr>
            </w:pPr>
            <w:r w:rsidRPr="001C1910">
              <w:rPr>
                <w:sz w:val="20"/>
                <w:szCs w:val="20"/>
              </w:rPr>
              <w:t>EPT Index</w:t>
            </w:r>
          </w:p>
        </w:tc>
        <w:tc>
          <w:tcPr>
            <w:tcW w:w="700" w:type="pct"/>
            <w:shd w:val="clear" w:color="auto" w:fill="auto"/>
            <w:vAlign w:val="center"/>
          </w:tcPr>
          <w:p w14:paraId="18D6B7E8" w14:textId="77777777" w:rsidR="003E67AD" w:rsidRPr="001C1910" w:rsidRDefault="003E67AD" w:rsidP="003E67AD">
            <w:pPr>
              <w:pStyle w:val="NoSpacing"/>
              <w:jc w:val="center"/>
              <w:rPr>
                <w:rFonts w:cstheme="minorHAnsi"/>
                <w:sz w:val="20"/>
                <w:szCs w:val="20"/>
              </w:rPr>
            </w:pPr>
            <w:r w:rsidRPr="001C1910">
              <w:rPr>
                <w:rFonts w:cstheme="minorHAnsi"/>
                <w:sz w:val="20"/>
                <w:szCs w:val="20"/>
              </w:rPr>
              <w:t>6</w:t>
            </w:r>
          </w:p>
          <w:p w14:paraId="005A0CD6" w14:textId="77777777" w:rsidR="0054790E" w:rsidRPr="001C1910" w:rsidRDefault="0054790E" w:rsidP="003E67AD">
            <w:pPr>
              <w:pStyle w:val="NoSpacing"/>
              <w:jc w:val="center"/>
              <w:rPr>
                <w:sz w:val="20"/>
                <w:szCs w:val="20"/>
              </w:rPr>
            </w:pPr>
            <w:r w:rsidRPr="001C1910">
              <w:rPr>
                <w:rFonts w:cstheme="minorHAnsi"/>
                <w:sz w:val="20"/>
                <w:szCs w:val="20"/>
              </w:rPr>
              <w:t>5</w:t>
            </w:r>
          </w:p>
        </w:tc>
        <w:tc>
          <w:tcPr>
            <w:tcW w:w="793" w:type="pct"/>
            <w:shd w:val="clear" w:color="auto" w:fill="auto"/>
            <w:vAlign w:val="center"/>
          </w:tcPr>
          <w:p w14:paraId="19AB2125" w14:textId="77777777" w:rsidR="003E67AD" w:rsidRPr="001C1910" w:rsidRDefault="0054790E" w:rsidP="003E67AD">
            <w:pPr>
              <w:pStyle w:val="NoSpacing"/>
              <w:jc w:val="center"/>
              <w:rPr>
                <w:sz w:val="20"/>
                <w:szCs w:val="20"/>
              </w:rPr>
            </w:pPr>
            <w:r w:rsidRPr="001C1910">
              <w:rPr>
                <w:sz w:val="20"/>
                <w:szCs w:val="20"/>
              </w:rPr>
              <w:t>5.8</w:t>
            </w:r>
          </w:p>
        </w:tc>
        <w:tc>
          <w:tcPr>
            <w:tcW w:w="718" w:type="pct"/>
            <w:shd w:val="clear" w:color="auto" w:fill="auto"/>
            <w:vAlign w:val="center"/>
          </w:tcPr>
          <w:p w14:paraId="55235325" w14:textId="77777777" w:rsidR="003E67AD" w:rsidRPr="001C1910" w:rsidRDefault="0054790E" w:rsidP="003E67AD">
            <w:pPr>
              <w:pStyle w:val="NoSpacing"/>
              <w:jc w:val="center"/>
              <w:rPr>
                <w:sz w:val="20"/>
                <w:szCs w:val="20"/>
              </w:rPr>
            </w:pPr>
            <w:r w:rsidRPr="001C1910">
              <w:rPr>
                <w:sz w:val="20"/>
                <w:szCs w:val="20"/>
              </w:rPr>
              <w:t>0.8</w:t>
            </w:r>
          </w:p>
        </w:tc>
      </w:tr>
      <w:tr w:rsidR="003E67AD" w:rsidRPr="001C1910" w14:paraId="60C1C4C3" w14:textId="77777777" w:rsidTr="003E67AD">
        <w:tc>
          <w:tcPr>
            <w:tcW w:w="818" w:type="pct"/>
            <w:vMerge/>
          </w:tcPr>
          <w:p w14:paraId="087B80B7" w14:textId="77777777" w:rsidR="003E67AD" w:rsidRPr="001C1910" w:rsidRDefault="003E67AD" w:rsidP="003E67AD">
            <w:pPr>
              <w:pStyle w:val="NoSpacing"/>
              <w:rPr>
                <w:sz w:val="20"/>
                <w:szCs w:val="20"/>
                <w:highlight w:val="yellow"/>
              </w:rPr>
            </w:pPr>
          </w:p>
        </w:tc>
        <w:tc>
          <w:tcPr>
            <w:tcW w:w="750" w:type="pct"/>
            <w:vMerge/>
            <w:vAlign w:val="center"/>
          </w:tcPr>
          <w:p w14:paraId="0505A68E" w14:textId="77777777" w:rsidR="003E67AD" w:rsidRPr="001C1910" w:rsidRDefault="003E67AD" w:rsidP="003E67AD">
            <w:pPr>
              <w:pStyle w:val="NoSpacing"/>
              <w:rPr>
                <w:sz w:val="20"/>
                <w:szCs w:val="20"/>
                <w:highlight w:val="yellow"/>
              </w:rPr>
            </w:pPr>
          </w:p>
        </w:tc>
        <w:tc>
          <w:tcPr>
            <w:tcW w:w="1221" w:type="pct"/>
            <w:shd w:val="clear" w:color="auto" w:fill="auto"/>
          </w:tcPr>
          <w:p w14:paraId="44D3404C" w14:textId="77777777" w:rsidR="003E67AD" w:rsidRPr="001C1910" w:rsidRDefault="003E67AD" w:rsidP="003E67AD">
            <w:pPr>
              <w:pStyle w:val="NoSpacing"/>
              <w:rPr>
                <w:sz w:val="20"/>
                <w:szCs w:val="20"/>
              </w:rPr>
            </w:pPr>
            <w:r w:rsidRPr="001C1910">
              <w:rPr>
                <w:sz w:val="20"/>
                <w:szCs w:val="20"/>
              </w:rPr>
              <w:t>% EPT</w:t>
            </w:r>
          </w:p>
        </w:tc>
        <w:tc>
          <w:tcPr>
            <w:tcW w:w="700" w:type="pct"/>
            <w:shd w:val="clear" w:color="auto" w:fill="auto"/>
            <w:vAlign w:val="center"/>
          </w:tcPr>
          <w:p w14:paraId="77566B9D" w14:textId="77777777" w:rsidR="003E67AD" w:rsidRPr="001C1910" w:rsidRDefault="003E67AD" w:rsidP="003E67AD">
            <w:pPr>
              <w:pStyle w:val="NoSpacing"/>
              <w:jc w:val="center"/>
              <w:rPr>
                <w:rFonts w:cstheme="minorHAnsi"/>
                <w:sz w:val="20"/>
                <w:szCs w:val="20"/>
              </w:rPr>
            </w:pPr>
            <w:r w:rsidRPr="001C1910">
              <w:rPr>
                <w:rFonts w:cstheme="minorHAnsi"/>
                <w:sz w:val="20"/>
                <w:szCs w:val="20"/>
              </w:rPr>
              <w:t>81%</w:t>
            </w:r>
          </w:p>
          <w:p w14:paraId="496B553A" w14:textId="77777777" w:rsidR="0054790E" w:rsidRPr="001C1910" w:rsidRDefault="0054790E" w:rsidP="003E67AD">
            <w:pPr>
              <w:pStyle w:val="NoSpacing"/>
              <w:jc w:val="center"/>
              <w:rPr>
                <w:sz w:val="20"/>
                <w:szCs w:val="20"/>
              </w:rPr>
            </w:pPr>
            <w:r w:rsidRPr="001C1910">
              <w:rPr>
                <w:rFonts w:cstheme="minorHAnsi"/>
                <w:sz w:val="20"/>
                <w:szCs w:val="20"/>
              </w:rPr>
              <w:t>60%</w:t>
            </w:r>
          </w:p>
        </w:tc>
        <w:tc>
          <w:tcPr>
            <w:tcW w:w="793" w:type="pct"/>
            <w:shd w:val="clear" w:color="auto" w:fill="auto"/>
            <w:vAlign w:val="center"/>
          </w:tcPr>
          <w:p w14:paraId="35B18131" w14:textId="77777777" w:rsidR="003E67AD" w:rsidRPr="001C1910" w:rsidRDefault="0054790E" w:rsidP="003E67AD">
            <w:pPr>
              <w:pStyle w:val="NoSpacing"/>
              <w:jc w:val="center"/>
              <w:rPr>
                <w:sz w:val="20"/>
                <w:szCs w:val="20"/>
              </w:rPr>
            </w:pPr>
            <w:r w:rsidRPr="001C1910">
              <w:rPr>
                <w:sz w:val="20"/>
                <w:szCs w:val="20"/>
              </w:rPr>
              <w:t>81%</w:t>
            </w:r>
          </w:p>
        </w:tc>
        <w:tc>
          <w:tcPr>
            <w:tcW w:w="718" w:type="pct"/>
            <w:shd w:val="clear" w:color="auto" w:fill="auto"/>
            <w:vAlign w:val="center"/>
          </w:tcPr>
          <w:p w14:paraId="75B5F696" w14:textId="77777777" w:rsidR="003E67AD" w:rsidRPr="001C1910" w:rsidRDefault="0054790E" w:rsidP="003E67AD">
            <w:pPr>
              <w:pStyle w:val="NoSpacing"/>
              <w:jc w:val="center"/>
              <w:rPr>
                <w:sz w:val="20"/>
                <w:szCs w:val="20"/>
              </w:rPr>
            </w:pPr>
            <w:r w:rsidRPr="001C1910">
              <w:rPr>
                <w:sz w:val="20"/>
                <w:szCs w:val="20"/>
              </w:rPr>
              <w:t>12%</w:t>
            </w:r>
          </w:p>
        </w:tc>
      </w:tr>
      <w:tr w:rsidR="003E67AD" w:rsidRPr="001C1910" w14:paraId="3BD5FA71" w14:textId="77777777" w:rsidTr="003E67AD">
        <w:tc>
          <w:tcPr>
            <w:tcW w:w="818" w:type="pct"/>
            <w:vMerge/>
          </w:tcPr>
          <w:p w14:paraId="04A658D1" w14:textId="77777777" w:rsidR="003E67AD" w:rsidRPr="001C1910" w:rsidRDefault="003E67AD" w:rsidP="003E67AD">
            <w:pPr>
              <w:pStyle w:val="NoSpacing"/>
              <w:rPr>
                <w:sz w:val="20"/>
                <w:szCs w:val="20"/>
                <w:highlight w:val="yellow"/>
              </w:rPr>
            </w:pPr>
          </w:p>
        </w:tc>
        <w:tc>
          <w:tcPr>
            <w:tcW w:w="750" w:type="pct"/>
            <w:vMerge/>
            <w:vAlign w:val="center"/>
          </w:tcPr>
          <w:p w14:paraId="7CA9F395" w14:textId="77777777" w:rsidR="003E67AD" w:rsidRPr="001C1910" w:rsidRDefault="003E67AD" w:rsidP="003E67AD">
            <w:pPr>
              <w:pStyle w:val="NoSpacing"/>
              <w:rPr>
                <w:sz w:val="20"/>
                <w:szCs w:val="20"/>
                <w:highlight w:val="yellow"/>
              </w:rPr>
            </w:pPr>
          </w:p>
        </w:tc>
        <w:tc>
          <w:tcPr>
            <w:tcW w:w="1221" w:type="pct"/>
            <w:shd w:val="clear" w:color="auto" w:fill="auto"/>
          </w:tcPr>
          <w:p w14:paraId="1EF29B09" w14:textId="77777777" w:rsidR="003E67AD" w:rsidRPr="001C1910" w:rsidRDefault="003E67AD" w:rsidP="003E67AD">
            <w:pPr>
              <w:pStyle w:val="NoSpacing"/>
              <w:rPr>
                <w:sz w:val="20"/>
                <w:szCs w:val="20"/>
              </w:rPr>
            </w:pPr>
            <w:r w:rsidRPr="001C1910">
              <w:rPr>
                <w:sz w:val="20"/>
                <w:szCs w:val="20"/>
              </w:rPr>
              <w:t>Family Biotic Index</w:t>
            </w:r>
          </w:p>
        </w:tc>
        <w:tc>
          <w:tcPr>
            <w:tcW w:w="700" w:type="pct"/>
            <w:shd w:val="clear" w:color="auto" w:fill="auto"/>
            <w:vAlign w:val="center"/>
          </w:tcPr>
          <w:p w14:paraId="5C325E24" w14:textId="77777777" w:rsidR="003E67AD" w:rsidRPr="001C1910" w:rsidRDefault="003E67AD" w:rsidP="003E67AD">
            <w:pPr>
              <w:pStyle w:val="NoSpacing"/>
              <w:jc w:val="center"/>
              <w:rPr>
                <w:rFonts w:cstheme="minorHAnsi"/>
                <w:sz w:val="20"/>
                <w:szCs w:val="20"/>
              </w:rPr>
            </w:pPr>
            <w:r w:rsidRPr="001C1910">
              <w:rPr>
                <w:rFonts w:cstheme="minorHAnsi"/>
                <w:sz w:val="20"/>
                <w:szCs w:val="20"/>
              </w:rPr>
              <w:t>3.95</w:t>
            </w:r>
          </w:p>
          <w:p w14:paraId="13527BEC" w14:textId="77777777" w:rsidR="0054790E" w:rsidRPr="001C1910" w:rsidRDefault="0054790E" w:rsidP="003E67AD">
            <w:pPr>
              <w:pStyle w:val="NoSpacing"/>
              <w:jc w:val="center"/>
              <w:rPr>
                <w:sz w:val="20"/>
                <w:szCs w:val="20"/>
              </w:rPr>
            </w:pPr>
            <w:r w:rsidRPr="001C1910">
              <w:rPr>
                <w:rFonts w:cstheme="minorHAnsi"/>
                <w:sz w:val="20"/>
                <w:szCs w:val="20"/>
              </w:rPr>
              <w:t>6.00</w:t>
            </w:r>
          </w:p>
        </w:tc>
        <w:tc>
          <w:tcPr>
            <w:tcW w:w="793" w:type="pct"/>
            <w:shd w:val="clear" w:color="auto" w:fill="auto"/>
            <w:vAlign w:val="center"/>
          </w:tcPr>
          <w:p w14:paraId="5E68D557" w14:textId="77777777" w:rsidR="003E67AD" w:rsidRPr="001C1910" w:rsidRDefault="0054790E" w:rsidP="003E67AD">
            <w:pPr>
              <w:pStyle w:val="NoSpacing"/>
              <w:jc w:val="center"/>
              <w:rPr>
                <w:sz w:val="20"/>
                <w:szCs w:val="20"/>
              </w:rPr>
            </w:pPr>
            <w:r w:rsidRPr="001C1910">
              <w:rPr>
                <w:sz w:val="20"/>
                <w:szCs w:val="20"/>
              </w:rPr>
              <w:t>3.8</w:t>
            </w:r>
          </w:p>
        </w:tc>
        <w:tc>
          <w:tcPr>
            <w:tcW w:w="718" w:type="pct"/>
            <w:shd w:val="clear" w:color="auto" w:fill="auto"/>
            <w:vAlign w:val="center"/>
          </w:tcPr>
          <w:p w14:paraId="76CD44D1" w14:textId="77777777" w:rsidR="003E67AD" w:rsidRPr="001C1910" w:rsidRDefault="0054790E" w:rsidP="003E67AD">
            <w:pPr>
              <w:pStyle w:val="NoSpacing"/>
              <w:jc w:val="center"/>
              <w:rPr>
                <w:sz w:val="20"/>
                <w:szCs w:val="20"/>
              </w:rPr>
            </w:pPr>
            <w:r w:rsidRPr="001C1910">
              <w:rPr>
                <w:sz w:val="20"/>
                <w:szCs w:val="20"/>
              </w:rPr>
              <w:t>1.38</w:t>
            </w:r>
          </w:p>
        </w:tc>
      </w:tr>
      <w:tr w:rsidR="003E67AD" w:rsidRPr="001C1910" w14:paraId="26038588" w14:textId="77777777" w:rsidTr="003E67AD">
        <w:tc>
          <w:tcPr>
            <w:tcW w:w="818" w:type="pct"/>
            <w:vMerge/>
          </w:tcPr>
          <w:p w14:paraId="1AF585EA" w14:textId="77777777" w:rsidR="003E67AD" w:rsidRPr="001C1910" w:rsidRDefault="003E67AD" w:rsidP="003E67AD">
            <w:pPr>
              <w:pStyle w:val="NoSpacing"/>
              <w:rPr>
                <w:sz w:val="20"/>
                <w:szCs w:val="20"/>
                <w:highlight w:val="yellow"/>
              </w:rPr>
            </w:pPr>
          </w:p>
        </w:tc>
        <w:tc>
          <w:tcPr>
            <w:tcW w:w="750" w:type="pct"/>
            <w:vMerge/>
            <w:vAlign w:val="center"/>
          </w:tcPr>
          <w:p w14:paraId="581F12B6" w14:textId="77777777" w:rsidR="003E67AD" w:rsidRPr="001C1910" w:rsidRDefault="003E67AD" w:rsidP="003E67AD">
            <w:pPr>
              <w:pStyle w:val="NoSpacing"/>
              <w:rPr>
                <w:sz w:val="20"/>
                <w:szCs w:val="20"/>
                <w:highlight w:val="yellow"/>
              </w:rPr>
            </w:pPr>
          </w:p>
        </w:tc>
        <w:tc>
          <w:tcPr>
            <w:tcW w:w="1221" w:type="pct"/>
            <w:shd w:val="clear" w:color="auto" w:fill="auto"/>
          </w:tcPr>
          <w:p w14:paraId="3B1DAC81" w14:textId="77777777" w:rsidR="003E67AD" w:rsidRPr="001C1910" w:rsidRDefault="003E67AD" w:rsidP="003E67AD">
            <w:pPr>
              <w:pStyle w:val="NoSpacing"/>
              <w:rPr>
                <w:sz w:val="20"/>
                <w:szCs w:val="20"/>
              </w:rPr>
            </w:pPr>
            <w:r w:rsidRPr="001C1910">
              <w:rPr>
                <w:sz w:val="20"/>
                <w:szCs w:val="20"/>
              </w:rPr>
              <w:t>% Dominant Family</w:t>
            </w:r>
          </w:p>
        </w:tc>
        <w:tc>
          <w:tcPr>
            <w:tcW w:w="700" w:type="pct"/>
            <w:shd w:val="clear" w:color="auto" w:fill="auto"/>
            <w:vAlign w:val="center"/>
          </w:tcPr>
          <w:p w14:paraId="7C6FA946" w14:textId="77777777" w:rsidR="003E67AD" w:rsidRPr="001C1910" w:rsidRDefault="003E67AD" w:rsidP="003E67AD">
            <w:pPr>
              <w:pStyle w:val="NoSpacing"/>
              <w:jc w:val="center"/>
              <w:rPr>
                <w:rFonts w:cstheme="minorHAnsi"/>
                <w:sz w:val="20"/>
                <w:szCs w:val="20"/>
              </w:rPr>
            </w:pPr>
            <w:r w:rsidRPr="001C1910">
              <w:rPr>
                <w:rFonts w:cstheme="minorHAnsi"/>
                <w:sz w:val="20"/>
                <w:szCs w:val="20"/>
              </w:rPr>
              <w:t>35%</w:t>
            </w:r>
          </w:p>
          <w:p w14:paraId="62BDEF85" w14:textId="77777777" w:rsidR="0054790E" w:rsidRPr="001C1910" w:rsidRDefault="0054790E" w:rsidP="003E67AD">
            <w:pPr>
              <w:pStyle w:val="NoSpacing"/>
              <w:jc w:val="center"/>
              <w:rPr>
                <w:sz w:val="20"/>
                <w:szCs w:val="20"/>
              </w:rPr>
            </w:pPr>
            <w:r w:rsidRPr="001C1910">
              <w:rPr>
                <w:rFonts w:cstheme="minorHAnsi"/>
                <w:sz w:val="20"/>
                <w:szCs w:val="20"/>
              </w:rPr>
              <w:t>39%</w:t>
            </w:r>
          </w:p>
        </w:tc>
        <w:tc>
          <w:tcPr>
            <w:tcW w:w="793" w:type="pct"/>
            <w:shd w:val="clear" w:color="auto" w:fill="auto"/>
            <w:vAlign w:val="center"/>
          </w:tcPr>
          <w:p w14:paraId="2B9A9C5B" w14:textId="77777777" w:rsidR="003E67AD" w:rsidRPr="001C1910" w:rsidRDefault="0054790E" w:rsidP="003E67AD">
            <w:pPr>
              <w:pStyle w:val="NoSpacing"/>
              <w:jc w:val="center"/>
              <w:rPr>
                <w:sz w:val="20"/>
                <w:szCs w:val="20"/>
              </w:rPr>
            </w:pPr>
            <w:r w:rsidRPr="001C1910">
              <w:rPr>
                <w:sz w:val="20"/>
                <w:szCs w:val="20"/>
              </w:rPr>
              <w:t>41%</w:t>
            </w:r>
          </w:p>
        </w:tc>
        <w:tc>
          <w:tcPr>
            <w:tcW w:w="718" w:type="pct"/>
            <w:shd w:val="clear" w:color="auto" w:fill="auto"/>
            <w:vAlign w:val="center"/>
          </w:tcPr>
          <w:p w14:paraId="656D1D22" w14:textId="77777777" w:rsidR="003E67AD" w:rsidRPr="001C1910" w:rsidRDefault="0054790E" w:rsidP="003E67AD">
            <w:pPr>
              <w:pStyle w:val="NoSpacing"/>
              <w:jc w:val="center"/>
              <w:rPr>
                <w:sz w:val="20"/>
                <w:szCs w:val="20"/>
              </w:rPr>
            </w:pPr>
            <w:r w:rsidRPr="001C1910">
              <w:rPr>
                <w:sz w:val="20"/>
                <w:szCs w:val="20"/>
              </w:rPr>
              <w:t>16%</w:t>
            </w:r>
          </w:p>
        </w:tc>
      </w:tr>
      <w:tr w:rsidR="003E67AD" w:rsidRPr="001C1910" w14:paraId="73AFB93F" w14:textId="77777777" w:rsidTr="003E67AD">
        <w:tc>
          <w:tcPr>
            <w:tcW w:w="818" w:type="pct"/>
            <w:vMerge/>
          </w:tcPr>
          <w:p w14:paraId="7026869F" w14:textId="77777777" w:rsidR="003E67AD" w:rsidRPr="001C1910" w:rsidRDefault="003E67AD" w:rsidP="003E67AD">
            <w:pPr>
              <w:pStyle w:val="NoSpacing"/>
              <w:rPr>
                <w:sz w:val="20"/>
                <w:szCs w:val="20"/>
                <w:highlight w:val="yellow"/>
              </w:rPr>
            </w:pPr>
          </w:p>
        </w:tc>
        <w:tc>
          <w:tcPr>
            <w:tcW w:w="750" w:type="pct"/>
            <w:vMerge/>
            <w:vAlign w:val="center"/>
          </w:tcPr>
          <w:p w14:paraId="11078843" w14:textId="77777777" w:rsidR="003E67AD" w:rsidRPr="001C1910" w:rsidRDefault="003E67AD" w:rsidP="003E67AD">
            <w:pPr>
              <w:pStyle w:val="NoSpacing"/>
              <w:rPr>
                <w:sz w:val="20"/>
                <w:szCs w:val="20"/>
                <w:highlight w:val="yellow"/>
              </w:rPr>
            </w:pPr>
          </w:p>
        </w:tc>
        <w:tc>
          <w:tcPr>
            <w:tcW w:w="1221" w:type="pct"/>
            <w:shd w:val="clear" w:color="auto" w:fill="auto"/>
          </w:tcPr>
          <w:p w14:paraId="6903279D" w14:textId="77777777" w:rsidR="003E67AD" w:rsidRPr="001C1910" w:rsidRDefault="003E67AD" w:rsidP="003E67AD">
            <w:pPr>
              <w:pStyle w:val="NoSpacing"/>
              <w:rPr>
                <w:sz w:val="20"/>
                <w:szCs w:val="20"/>
              </w:rPr>
            </w:pPr>
            <w:r w:rsidRPr="001C1910">
              <w:rPr>
                <w:sz w:val="20"/>
                <w:szCs w:val="20"/>
              </w:rPr>
              <w:t>% Dipteran &amp; Non-insects</w:t>
            </w:r>
          </w:p>
        </w:tc>
        <w:tc>
          <w:tcPr>
            <w:tcW w:w="700" w:type="pct"/>
            <w:shd w:val="clear" w:color="auto" w:fill="auto"/>
            <w:vAlign w:val="center"/>
          </w:tcPr>
          <w:p w14:paraId="3913917F" w14:textId="77777777" w:rsidR="003E67AD" w:rsidRPr="001C1910" w:rsidRDefault="003E67AD" w:rsidP="003E67AD">
            <w:pPr>
              <w:pStyle w:val="NoSpacing"/>
              <w:jc w:val="center"/>
              <w:rPr>
                <w:rFonts w:cstheme="minorHAnsi"/>
                <w:sz w:val="20"/>
                <w:szCs w:val="20"/>
              </w:rPr>
            </w:pPr>
            <w:r w:rsidRPr="001C1910">
              <w:rPr>
                <w:rFonts w:cstheme="minorHAnsi"/>
                <w:sz w:val="20"/>
                <w:szCs w:val="20"/>
              </w:rPr>
              <w:t>17%</w:t>
            </w:r>
          </w:p>
          <w:p w14:paraId="3EC17859" w14:textId="77777777" w:rsidR="0054790E" w:rsidRPr="001C1910" w:rsidRDefault="0054790E" w:rsidP="003E67AD">
            <w:pPr>
              <w:pStyle w:val="NoSpacing"/>
              <w:jc w:val="center"/>
              <w:rPr>
                <w:sz w:val="20"/>
                <w:szCs w:val="20"/>
              </w:rPr>
            </w:pPr>
            <w:r w:rsidRPr="001C1910">
              <w:rPr>
                <w:rFonts w:cstheme="minorHAnsi"/>
                <w:sz w:val="20"/>
                <w:szCs w:val="20"/>
              </w:rPr>
              <w:t>21%</w:t>
            </w:r>
          </w:p>
        </w:tc>
        <w:tc>
          <w:tcPr>
            <w:tcW w:w="793" w:type="pct"/>
            <w:shd w:val="clear" w:color="auto" w:fill="auto"/>
            <w:vAlign w:val="center"/>
          </w:tcPr>
          <w:p w14:paraId="1F32C58D" w14:textId="77777777" w:rsidR="003E67AD" w:rsidRPr="001C1910" w:rsidRDefault="0054790E" w:rsidP="003E67AD">
            <w:pPr>
              <w:pStyle w:val="NoSpacing"/>
              <w:jc w:val="center"/>
              <w:rPr>
                <w:sz w:val="20"/>
                <w:szCs w:val="20"/>
              </w:rPr>
            </w:pPr>
            <w:r w:rsidRPr="001C1910">
              <w:rPr>
                <w:sz w:val="20"/>
                <w:szCs w:val="20"/>
              </w:rPr>
              <w:t>13%</w:t>
            </w:r>
          </w:p>
        </w:tc>
        <w:tc>
          <w:tcPr>
            <w:tcW w:w="718" w:type="pct"/>
            <w:shd w:val="clear" w:color="auto" w:fill="auto"/>
            <w:vAlign w:val="center"/>
          </w:tcPr>
          <w:p w14:paraId="79D1762E" w14:textId="77777777" w:rsidR="003E67AD" w:rsidRPr="001C1910" w:rsidRDefault="0054790E" w:rsidP="003E67AD">
            <w:pPr>
              <w:pStyle w:val="NoSpacing"/>
              <w:jc w:val="center"/>
              <w:rPr>
                <w:sz w:val="20"/>
                <w:szCs w:val="20"/>
              </w:rPr>
            </w:pPr>
            <w:r w:rsidRPr="001C1910">
              <w:rPr>
                <w:sz w:val="20"/>
                <w:szCs w:val="20"/>
              </w:rPr>
              <w:t>8%</w:t>
            </w:r>
          </w:p>
        </w:tc>
      </w:tr>
      <w:tr w:rsidR="003E67AD" w:rsidRPr="001C1910" w14:paraId="5FC817AB" w14:textId="77777777" w:rsidTr="003E67AD">
        <w:tc>
          <w:tcPr>
            <w:tcW w:w="818" w:type="pct"/>
            <w:vMerge/>
          </w:tcPr>
          <w:p w14:paraId="37628D83" w14:textId="77777777" w:rsidR="003E67AD" w:rsidRPr="001C1910" w:rsidRDefault="003E67AD" w:rsidP="003E67AD">
            <w:pPr>
              <w:pStyle w:val="NoSpacing"/>
              <w:rPr>
                <w:sz w:val="20"/>
                <w:szCs w:val="20"/>
                <w:highlight w:val="yellow"/>
              </w:rPr>
            </w:pPr>
          </w:p>
        </w:tc>
        <w:tc>
          <w:tcPr>
            <w:tcW w:w="750" w:type="pct"/>
            <w:vMerge/>
            <w:vAlign w:val="center"/>
          </w:tcPr>
          <w:p w14:paraId="5ADBBC85" w14:textId="77777777" w:rsidR="003E67AD" w:rsidRPr="001C1910" w:rsidRDefault="003E67AD" w:rsidP="003E67AD">
            <w:pPr>
              <w:pStyle w:val="NoSpacing"/>
              <w:rPr>
                <w:sz w:val="20"/>
                <w:szCs w:val="20"/>
                <w:highlight w:val="yellow"/>
              </w:rPr>
            </w:pPr>
          </w:p>
        </w:tc>
        <w:tc>
          <w:tcPr>
            <w:tcW w:w="1221" w:type="pct"/>
            <w:shd w:val="clear" w:color="auto" w:fill="auto"/>
          </w:tcPr>
          <w:p w14:paraId="3ADC23AB" w14:textId="77777777" w:rsidR="003E67AD" w:rsidRPr="001C1910" w:rsidRDefault="003E67AD" w:rsidP="003E67AD">
            <w:pPr>
              <w:pStyle w:val="NoSpacing"/>
              <w:rPr>
                <w:sz w:val="20"/>
                <w:szCs w:val="20"/>
              </w:rPr>
            </w:pPr>
            <w:r w:rsidRPr="001C1910">
              <w:rPr>
                <w:sz w:val="20"/>
                <w:szCs w:val="20"/>
              </w:rPr>
              <w:t>% Collector Gatherers</w:t>
            </w:r>
          </w:p>
        </w:tc>
        <w:tc>
          <w:tcPr>
            <w:tcW w:w="700" w:type="pct"/>
            <w:shd w:val="clear" w:color="auto" w:fill="auto"/>
            <w:vAlign w:val="center"/>
          </w:tcPr>
          <w:p w14:paraId="2A51196F" w14:textId="77777777" w:rsidR="003E67AD" w:rsidRPr="001C1910" w:rsidRDefault="003E67AD" w:rsidP="003E67AD">
            <w:pPr>
              <w:pStyle w:val="NoSpacing"/>
              <w:jc w:val="center"/>
              <w:rPr>
                <w:rFonts w:cstheme="minorHAnsi"/>
                <w:sz w:val="20"/>
                <w:szCs w:val="20"/>
              </w:rPr>
            </w:pPr>
            <w:r w:rsidRPr="001C1910">
              <w:rPr>
                <w:rFonts w:cstheme="minorHAnsi"/>
                <w:sz w:val="20"/>
                <w:szCs w:val="20"/>
              </w:rPr>
              <w:t>66%</w:t>
            </w:r>
          </w:p>
          <w:p w14:paraId="044987A7" w14:textId="77777777" w:rsidR="0054790E" w:rsidRPr="001C1910" w:rsidRDefault="0054790E" w:rsidP="003E67AD">
            <w:pPr>
              <w:pStyle w:val="NoSpacing"/>
              <w:jc w:val="center"/>
              <w:rPr>
                <w:sz w:val="20"/>
                <w:szCs w:val="20"/>
              </w:rPr>
            </w:pPr>
            <w:r w:rsidRPr="001C1910">
              <w:rPr>
                <w:rFonts w:cstheme="minorHAnsi"/>
                <w:sz w:val="20"/>
                <w:szCs w:val="20"/>
              </w:rPr>
              <w:t>90%</w:t>
            </w:r>
          </w:p>
        </w:tc>
        <w:tc>
          <w:tcPr>
            <w:tcW w:w="793" w:type="pct"/>
            <w:shd w:val="clear" w:color="auto" w:fill="auto"/>
            <w:vAlign w:val="center"/>
          </w:tcPr>
          <w:p w14:paraId="13E5BA5B" w14:textId="77777777" w:rsidR="003E67AD" w:rsidRPr="001C1910" w:rsidRDefault="0054790E" w:rsidP="003E67AD">
            <w:pPr>
              <w:pStyle w:val="NoSpacing"/>
              <w:jc w:val="center"/>
              <w:rPr>
                <w:sz w:val="20"/>
                <w:szCs w:val="20"/>
              </w:rPr>
            </w:pPr>
            <w:r w:rsidRPr="001C1910">
              <w:rPr>
                <w:sz w:val="20"/>
                <w:szCs w:val="20"/>
              </w:rPr>
              <w:t>54%</w:t>
            </w:r>
          </w:p>
        </w:tc>
        <w:tc>
          <w:tcPr>
            <w:tcW w:w="718" w:type="pct"/>
            <w:shd w:val="clear" w:color="auto" w:fill="auto"/>
            <w:vAlign w:val="center"/>
          </w:tcPr>
          <w:p w14:paraId="6F2B00BC" w14:textId="77777777" w:rsidR="003E67AD" w:rsidRPr="001C1910" w:rsidRDefault="0054790E" w:rsidP="003E67AD">
            <w:pPr>
              <w:pStyle w:val="NoSpacing"/>
              <w:jc w:val="center"/>
              <w:rPr>
                <w:sz w:val="20"/>
                <w:szCs w:val="20"/>
              </w:rPr>
            </w:pPr>
            <w:r w:rsidRPr="001C1910">
              <w:rPr>
                <w:sz w:val="20"/>
                <w:szCs w:val="20"/>
              </w:rPr>
              <w:t>32%</w:t>
            </w:r>
          </w:p>
        </w:tc>
      </w:tr>
      <w:tr w:rsidR="003E67AD" w:rsidRPr="001C1910" w14:paraId="41C13903" w14:textId="77777777" w:rsidTr="00AC169D">
        <w:tc>
          <w:tcPr>
            <w:tcW w:w="818" w:type="pct"/>
            <w:vMerge/>
          </w:tcPr>
          <w:p w14:paraId="1A40E034" w14:textId="77777777" w:rsidR="003E67AD" w:rsidRPr="001C1910" w:rsidRDefault="003E67AD" w:rsidP="003E67AD">
            <w:pPr>
              <w:pStyle w:val="NoSpacing"/>
              <w:rPr>
                <w:sz w:val="20"/>
                <w:szCs w:val="20"/>
                <w:highlight w:val="yellow"/>
              </w:rPr>
            </w:pPr>
          </w:p>
        </w:tc>
        <w:tc>
          <w:tcPr>
            <w:tcW w:w="750" w:type="pct"/>
            <w:vMerge/>
            <w:vAlign w:val="center"/>
          </w:tcPr>
          <w:p w14:paraId="45E5DFA4" w14:textId="77777777" w:rsidR="003E67AD" w:rsidRPr="001C1910" w:rsidRDefault="003E67AD" w:rsidP="003E67AD">
            <w:pPr>
              <w:pStyle w:val="NoSpacing"/>
              <w:rPr>
                <w:sz w:val="20"/>
                <w:szCs w:val="20"/>
                <w:highlight w:val="yellow"/>
              </w:rPr>
            </w:pPr>
          </w:p>
        </w:tc>
        <w:tc>
          <w:tcPr>
            <w:tcW w:w="1221" w:type="pct"/>
            <w:shd w:val="clear" w:color="auto" w:fill="C6D9F1" w:themeFill="text2" w:themeFillTint="33"/>
          </w:tcPr>
          <w:p w14:paraId="1EC16BA0" w14:textId="77777777" w:rsidR="003E67AD" w:rsidRPr="001C1910" w:rsidRDefault="003E67AD" w:rsidP="003E67AD">
            <w:pPr>
              <w:pStyle w:val="NoSpacing"/>
              <w:rPr>
                <w:b/>
                <w:sz w:val="20"/>
                <w:szCs w:val="20"/>
              </w:rPr>
            </w:pPr>
            <w:r w:rsidRPr="001C1910">
              <w:rPr>
                <w:b/>
                <w:sz w:val="20"/>
                <w:szCs w:val="20"/>
              </w:rPr>
              <w:t>Total Score</w:t>
            </w:r>
          </w:p>
          <w:p w14:paraId="7D4A92D1" w14:textId="77777777" w:rsidR="003E67AD" w:rsidRPr="001C1910" w:rsidRDefault="003E67AD" w:rsidP="003E67AD">
            <w:pPr>
              <w:pStyle w:val="NoSpacing"/>
              <w:rPr>
                <w:sz w:val="20"/>
                <w:szCs w:val="20"/>
              </w:rPr>
            </w:pPr>
            <w:r w:rsidRPr="001C1910">
              <w:rPr>
                <w:b/>
                <w:sz w:val="20"/>
                <w:szCs w:val="20"/>
              </w:rPr>
              <w:t>Max Score = 36</w:t>
            </w:r>
          </w:p>
        </w:tc>
        <w:tc>
          <w:tcPr>
            <w:tcW w:w="700" w:type="pct"/>
            <w:shd w:val="clear" w:color="auto" w:fill="C6D9F1" w:themeFill="text2" w:themeFillTint="33"/>
            <w:vAlign w:val="center"/>
          </w:tcPr>
          <w:p w14:paraId="30EF56E2" w14:textId="77777777" w:rsidR="003E67AD" w:rsidRPr="001C1910" w:rsidRDefault="003E67AD" w:rsidP="003E67AD">
            <w:pPr>
              <w:pStyle w:val="NoSpacing"/>
              <w:jc w:val="center"/>
              <w:rPr>
                <w:rFonts w:cstheme="minorHAnsi"/>
                <w:b/>
                <w:sz w:val="20"/>
                <w:szCs w:val="20"/>
              </w:rPr>
            </w:pPr>
            <w:r w:rsidRPr="001C1910">
              <w:rPr>
                <w:rFonts w:cstheme="minorHAnsi"/>
                <w:b/>
                <w:sz w:val="20"/>
                <w:szCs w:val="20"/>
              </w:rPr>
              <w:t>33</w:t>
            </w:r>
          </w:p>
          <w:p w14:paraId="68E4F8C9" w14:textId="77777777" w:rsidR="0054790E" w:rsidRPr="001C1910" w:rsidRDefault="0054790E" w:rsidP="003E67AD">
            <w:pPr>
              <w:pStyle w:val="NoSpacing"/>
              <w:jc w:val="center"/>
              <w:rPr>
                <w:rFonts w:cstheme="minorHAnsi"/>
                <w:b/>
                <w:sz w:val="20"/>
                <w:szCs w:val="20"/>
              </w:rPr>
            </w:pPr>
            <w:r w:rsidRPr="001C1910">
              <w:rPr>
                <w:rFonts w:cstheme="minorHAnsi"/>
                <w:b/>
                <w:sz w:val="20"/>
                <w:szCs w:val="20"/>
              </w:rPr>
              <w:t>24</w:t>
            </w:r>
          </w:p>
        </w:tc>
        <w:tc>
          <w:tcPr>
            <w:tcW w:w="793" w:type="pct"/>
            <w:shd w:val="clear" w:color="auto" w:fill="C6D9F1" w:themeFill="text2" w:themeFillTint="33"/>
            <w:vAlign w:val="center"/>
          </w:tcPr>
          <w:p w14:paraId="33292B4F" w14:textId="77777777" w:rsidR="003E67AD" w:rsidRPr="001C1910" w:rsidRDefault="0054790E" w:rsidP="003E67AD">
            <w:pPr>
              <w:pStyle w:val="NoSpacing"/>
              <w:jc w:val="center"/>
              <w:rPr>
                <w:b/>
                <w:sz w:val="20"/>
                <w:szCs w:val="20"/>
              </w:rPr>
            </w:pPr>
            <w:r w:rsidRPr="001C1910">
              <w:rPr>
                <w:b/>
                <w:sz w:val="20"/>
                <w:szCs w:val="20"/>
              </w:rPr>
              <w:t>32</w:t>
            </w:r>
          </w:p>
        </w:tc>
        <w:tc>
          <w:tcPr>
            <w:tcW w:w="718" w:type="pct"/>
            <w:shd w:val="clear" w:color="auto" w:fill="C6D9F1" w:themeFill="text2" w:themeFillTint="33"/>
            <w:vAlign w:val="center"/>
          </w:tcPr>
          <w:p w14:paraId="4D6F4BF1" w14:textId="77777777" w:rsidR="003E67AD" w:rsidRPr="001C1910" w:rsidRDefault="0054790E" w:rsidP="003E67AD">
            <w:pPr>
              <w:pStyle w:val="NoSpacing"/>
              <w:jc w:val="center"/>
              <w:rPr>
                <w:b/>
                <w:sz w:val="20"/>
                <w:szCs w:val="20"/>
              </w:rPr>
            </w:pPr>
            <w:r w:rsidRPr="001C1910">
              <w:rPr>
                <w:b/>
                <w:sz w:val="20"/>
                <w:szCs w:val="20"/>
              </w:rPr>
              <w:t>4.1</w:t>
            </w:r>
          </w:p>
        </w:tc>
      </w:tr>
      <w:tr w:rsidR="00273FAD" w:rsidRPr="001C1910" w14:paraId="1515AD56" w14:textId="77777777" w:rsidTr="003E67AD">
        <w:tc>
          <w:tcPr>
            <w:tcW w:w="818" w:type="pct"/>
            <w:vMerge/>
          </w:tcPr>
          <w:p w14:paraId="2CB5077A" w14:textId="77777777" w:rsidR="00273FAD" w:rsidRPr="001C1910" w:rsidRDefault="00273FAD" w:rsidP="00273FAD">
            <w:pPr>
              <w:pStyle w:val="NoSpacing"/>
              <w:rPr>
                <w:sz w:val="20"/>
                <w:szCs w:val="20"/>
                <w:highlight w:val="yellow"/>
              </w:rPr>
            </w:pPr>
          </w:p>
        </w:tc>
        <w:tc>
          <w:tcPr>
            <w:tcW w:w="750" w:type="pct"/>
            <w:vMerge w:val="restart"/>
            <w:vAlign w:val="center"/>
          </w:tcPr>
          <w:p w14:paraId="37EC8F90" w14:textId="77777777" w:rsidR="00273FAD" w:rsidRPr="001C1910" w:rsidRDefault="00273FAD" w:rsidP="00273FAD">
            <w:pPr>
              <w:pStyle w:val="NoSpacing"/>
              <w:rPr>
                <w:sz w:val="20"/>
                <w:szCs w:val="20"/>
              </w:rPr>
            </w:pPr>
            <w:r w:rsidRPr="001C1910">
              <w:rPr>
                <w:sz w:val="20"/>
                <w:szCs w:val="20"/>
              </w:rPr>
              <w:t>LWR4</w:t>
            </w:r>
          </w:p>
          <w:p w14:paraId="094C62A7" w14:textId="77777777" w:rsidR="00273FAD" w:rsidRPr="001C1910" w:rsidRDefault="00273FAD" w:rsidP="00273FAD">
            <w:pPr>
              <w:pStyle w:val="NoSpacing"/>
              <w:rPr>
                <w:sz w:val="20"/>
                <w:szCs w:val="20"/>
              </w:rPr>
            </w:pPr>
            <w:r w:rsidRPr="001C1910">
              <w:rPr>
                <w:sz w:val="20"/>
                <w:szCs w:val="20"/>
              </w:rPr>
              <w:t>(2010)</w:t>
            </w:r>
          </w:p>
          <w:p w14:paraId="52716441" w14:textId="77777777" w:rsidR="00273FAD" w:rsidRPr="001C1910" w:rsidRDefault="00273FAD" w:rsidP="00273FAD">
            <w:pPr>
              <w:pStyle w:val="NoSpacing"/>
              <w:rPr>
                <w:sz w:val="20"/>
                <w:szCs w:val="20"/>
              </w:rPr>
            </w:pPr>
            <w:proofErr w:type="spellStart"/>
            <w:r w:rsidRPr="001C1910">
              <w:rPr>
                <w:sz w:val="20"/>
                <w:szCs w:val="20"/>
              </w:rPr>
              <w:t>Simuliidae</w:t>
            </w:r>
            <w:proofErr w:type="spellEnd"/>
          </w:p>
          <w:p w14:paraId="631FE54E" w14:textId="77777777" w:rsidR="00273FAD" w:rsidRPr="001C1910" w:rsidRDefault="00273FAD" w:rsidP="00273FAD">
            <w:pPr>
              <w:pStyle w:val="NoSpacing"/>
              <w:rPr>
                <w:sz w:val="20"/>
                <w:szCs w:val="20"/>
              </w:rPr>
            </w:pPr>
          </w:p>
          <w:p w14:paraId="59ACDD6A" w14:textId="77777777" w:rsidR="00273FAD" w:rsidRPr="001C1910" w:rsidRDefault="00273FAD" w:rsidP="00273FAD">
            <w:pPr>
              <w:pStyle w:val="NoSpacing"/>
              <w:rPr>
                <w:sz w:val="20"/>
                <w:szCs w:val="20"/>
              </w:rPr>
            </w:pPr>
            <w:proofErr w:type="gramStart"/>
            <w:r w:rsidRPr="001C1910">
              <w:rPr>
                <w:sz w:val="20"/>
                <w:szCs w:val="20"/>
              </w:rPr>
              <w:t>n</w:t>
            </w:r>
            <w:proofErr w:type="gramEnd"/>
            <w:r w:rsidRPr="001C1910">
              <w:rPr>
                <w:sz w:val="20"/>
                <w:szCs w:val="20"/>
              </w:rPr>
              <w:t xml:space="preserve"> = 3 samples</w:t>
            </w:r>
          </w:p>
          <w:p w14:paraId="57B723EB" w14:textId="77777777" w:rsidR="00273FAD" w:rsidRPr="001C1910" w:rsidRDefault="00273FAD" w:rsidP="00273FAD">
            <w:pPr>
              <w:pStyle w:val="NoSpacing"/>
              <w:rPr>
                <w:sz w:val="20"/>
                <w:szCs w:val="20"/>
              </w:rPr>
            </w:pPr>
          </w:p>
          <w:p w14:paraId="27E9C43E" w14:textId="77777777" w:rsidR="00273FAD" w:rsidRPr="001C1910" w:rsidRDefault="00273FAD" w:rsidP="00273FAD">
            <w:pPr>
              <w:pStyle w:val="NoSpacing"/>
              <w:rPr>
                <w:sz w:val="20"/>
                <w:szCs w:val="20"/>
              </w:rPr>
            </w:pPr>
            <w:r w:rsidRPr="001C1910">
              <w:rPr>
                <w:sz w:val="20"/>
                <w:szCs w:val="20"/>
              </w:rPr>
              <w:t>Sandhills</w:t>
            </w:r>
          </w:p>
          <w:p w14:paraId="4E1A3825" w14:textId="77777777" w:rsidR="00273FAD" w:rsidRPr="001C1910" w:rsidRDefault="00273FAD" w:rsidP="00273FAD">
            <w:pPr>
              <w:pStyle w:val="NoSpacing"/>
              <w:rPr>
                <w:sz w:val="20"/>
                <w:szCs w:val="20"/>
              </w:rPr>
            </w:pPr>
            <w:r w:rsidRPr="001C1910">
              <w:rPr>
                <w:sz w:val="20"/>
                <w:szCs w:val="20"/>
              </w:rPr>
              <w:t xml:space="preserve">Ecoregion </w:t>
            </w:r>
          </w:p>
        </w:tc>
        <w:tc>
          <w:tcPr>
            <w:tcW w:w="1221" w:type="pct"/>
            <w:shd w:val="clear" w:color="auto" w:fill="auto"/>
          </w:tcPr>
          <w:p w14:paraId="5EE8B111" w14:textId="77777777" w:rsidR="00273FAD" w:rsidRPr="001C1910" w:rsidRDefault="00273FAD" w:rsidP="00273FAD">
            <w:pPr>
              <w:pStyle w:val="NoSpacing"/>
              <w:rPr>
                <w:sz w:val="20"/>
                <w:szCs w:val="20"/>
              </w:rPr>
            </w:pPr>
            <w:r w:rsidRPr="001C1910">
              <w:rPr>
                <w:sz w:val="20"/>
                <w:szCs w:val="20"/>
              </w:rPr>
              <w:t>Taxa Richness</w:t>
            </w:r>
          </w:p>
        </w:tc>
        <w:tc>
          <w:tcPr>
            <w:tcW w:w="700" w:type="pct"/>
            <w:shd w:val="clear" w:color="auto" w:fill="auto"/>
            <w:vAlign w:val="center"/>
          </w:tcPr>
          <w:p w14:paraId="1FDDB9E9" w14:textId="77777777" w:rsidR="00273FAD" w:rsidRPr="001C1910" w:rsidRDefault="00273FAD" w:rsidP="00273FAD">
            <w:pPr>
              <w:pStyle w:val="NoSpacing"/>
              <w:jc w:val="center"/>
              <w:rPr>
                <w:sz w:val="20"/>
                <w:szCs w:val="20"/>
              </w:rPr>
            </w:pPr>
            <w:r w:rsidRPr="001C1910">
              <w:rPr>
                <w:rFonts w:cstheme="minorHAnsi"/>
                <w:sz w:val="20"/>
                <w:szCs w:val="20"/>
              </w:rPr>
              <w:t>15</w:t>
            </w:r>
          </w:p>
        </w:tc>
        <w:tc>
          <w:tcPr>
            <w:tcW w:w="793" w:type="pct"/>
            <w:shd w:val="clear" w:color="auto" w:fill="auto"/>
            <w:vAlign w:val="center"/>
          </w:tcPr>
          <w:p w14:paraId="1831E63B" w14:textId="77777777" w:rsidR="00273FAD" w:rsidRPr="001C1910" w:rsidRDefault="00273FAD" w:rsidP="00273FAD">
            <w:pPr>
              <w:pStyle w:val="NoSpacing"/>
              <w:jc w:val="center"/>
              <w:rPr>
                <w:sz w:val="20"/>
                <w:szCs w:val="20"/>
              </w:rPr>
            </w:pPr>
            <w:r w:rsidRPr="001C1910">
              <w:rPr>
                <w:sz w:val="20"/>
                <w:szCs w:val="20"/>
              </w:rPr>
              <w:t>12.0</w:t>
            </w:r>
          </w:p>
        </w:tc>
        <w:tc>
          <w:tcPr>
            <w:tcW w:w="718" w:type="pct"/>
            <w:shd w:val="clear" w:color="auto" w:fill="auto"/>
            <w:vAlign w:val="center"/>
          </w:tcPr>
          <w:p w14:paraId="4D5A1CF4" w14:textId="77777777" w:rsidR="00273FAD" w:rsidRPr="001C1910" w:rsidRDefault="00273FAD" w:rsidP="00273FAD">
            <w:pPr>
              <w:pStyle w:val="NoSpacing"/>
              <w:jc w:val="center"/>
              <w:rPr>
                <w:sz w:val="20"/>
                <w:szCs w:val="20"/>
              </w:rPr>
            </w:pPr>
            <w:r w:rsidRPr="001C1910">
              <w:rPr>
                <w:sz w:val="20"/>
                <w:szCs w:val="20"/>
              </w:rPr>
              <w:t>3.0</w:t>
            </w:r>
          </w:p>
        </w:tc>
      </w:tr>
      <w:tr w:rsidR="00273FAD" w:rsidRPr="001C1910" w14:paraId="29943A3F" w14:textId="77777777" w:rsidTr="003E67AD">
        <w:tc>
          <w:tcPr>
            <w:tcW w:w="818" w:type="pct"/>
            <w:vMerge/>
          </w:tcPr>
          <w:p w14:paraId="7BA776E8" w14:textId="77777777" w:rsidR="00273FAD" w:rsidRPr="001C1910" w:rsidRDefault="00273FAD" w:rsidP="00273FAD">
            <w:pPr>
              <w:pStyle w:val="NoSpacing"/>
              <w:rPr>
                <w:sz w:val="20"/>
                <w:szCs w:val="20"/>
                <w:highlight w:val="yellow"/>
              </w:rPr>
            </w:pPr>
          </w:p>
        </w:tc>
        <w:tc>
          <w:tcPr>
            <w:tcW w:w="750" w:type="pct"/>
            <w:vMerge/>
            <w:vAlign w:val="center"/>
          </w:tcPr>
          <w:p w14:paraId="6289AB19" w14:textId="77777777" w:rsidR="00273FAD" w:rsidRPr="001C1910" w:rsidRDefault="00273FAD" w:rsidP="00273FAD">
            <w:pPr>
              <w:pStyle w:val="NoSpacing"/>
              <w:rPr>
                <w:sz w:val="20"/>
                <w:szCs w:val="20"/>
              </w:rPr>
            </w:pPr>
          </w:p>
        </w:tc>
        <w:tc>
          <w:tcPr>
            <w:tcW w:w="1221" w:type="pct"/>
            <w:shd w:val="clear" w:color="auto" w:fill="auto"/>
          </w:tcPr>
          <w:p w14:paraId="5675D1FF" w14:textId="77777777" w:rsidR="00273FAD" w:rsidRPr="001C1910" w:rsidRDefault="00273FAD" w:rsidP="00273FAD">
            <w:pPr>
              <w:pStyle w:val="NoSpacing"/>
              <w:rPr>
                <w:sz w:val="20"/>
                <w:szCs w:val="20"/>
              </w:rPr>
            </w:pPr>
            <w:r w:rsidRPr="001C1910">
              <w:rPr>
                <w:sz w:val="20"/>
                <w:szCs w:val="20"/>
              </w:rPr>
              <w:t>EPT Index</w:t>
            </w:r>
          </w:p>
        </w:tc>
        <w:tc>
          <w:tcPr>
            <w:tcW w:w="700" w:type="pct"/>
            <w:shd w:val="clear" w:color="auto" w:fill="auto"/>
            <w:vAlign w:val="center"/>
          </w:tcPr>
          <w:p w14:paraId="0105FD68" w14:textId="77777777" w:rsidR="00273FAD" w:rsidRPr="001C1910" w:rsidRDefault="00273FAD" w:rsidP="00273FAD">
            <w:pPr>
              <w:pStyle w:val="NoSpacing"/>
              <w:jc w:val="center"/>
              <w:rPr>
                <w:sz w:val="20"/>
                <w:szCs w:val="20"/>
              </w:rPr>
            </w:pPr>
            <w:r w:rsidRPr="001C1910">
              <w:rPr>
                <w:rFonts w:cstheme="minorHAnsi"/>
                <w:sz w:val="20"/>
                <w:szCs w:val="20"/>
              </w:rPr>
              <w:t>8</w:t>
            </w:r>
          </w:p>
        </w:tc>
        <w:tc>
          <w:tcPr>
            <w:tcW w:w="793" w:type="pct"/>
            <w:shd w:val="clear" w:color="auto" w:fill="auto"/>
            <w:vAlign w:val="center"/>
          </w:tcPr>
          <w:p w14:paraId="5DD7231F" w14:textId="77777777" w:rsidR="00273FAD" w:rsidRPr="001C1910" w:rsidRDefault="00273FAD" w:rsidP="00273FAD">
            <w:pPr>
              <w:pStyle w:val="NoSpacing"/>
              <w:jc w:val="center"/>
              <w:rPr>
                <w:sz w:val="20"/>
                <w:szCs w:val="20"/>
              </w:rPr>
            </w:pPr>
            <w:r w:rsidRPr="001C1910">
              <w:rPr>
                <w:sz w:val="20"/>
                <w:szCs w:val="20"/>
              </w:rPr>
              <w:t>6.7</w:t>
            </w:r>
          </w:p>
        </w:tc>
        <w:tc>
          <w:tcPr>
            <w:tcW w:w="718" w:type="pct"/>
            <w:shd w:val="clear" w:color="auto" w:fill="auto"/>
            <w:vAlign w:val="center"/>
          </w:tcPr>
          <w:p w14:paraId="216B39C7" w14:textId="77777777" w:rsidR="00273FAD" w:rsidRPr="001C1910" w:rsidRDefault="00273FAD" w:rsidP="00273FAD">
            <w:pPr>
              <w:pStyle w:val="NoSpacing"/>
              <w:jc w:val="center"/>
              <w:rPr>
                <w:sz w:val="20"/>
                <w:szCs w:val="20"/>
              </w:rPr>
            </w:pPr>
            <w:r w:rsidRPr="001C1910">
              <w:rPr>
                <w:sz w:val="20"/>
                <w:szCs w:val="20"/>
              </w:rPr>
              <w:t>1.53</w:t>
            </w:r>
          </w:p>
        </w:tc>
      </w:tr>
      <w:tr w:rsidR="00273FAD" w:rsidRPr="001C1910" w14:paraId="634E101A" w14:textId="77777777" w:rsidTr="003E67AD">
        <w:tc>
          <w:tcPr>
            <w:tcW w:w="818" w:type="pct"/>
            <w:vMerge/>
          </w:tcPr>
          <w:p w14:paraId="368B4A25" w14:textId="77777777" w:rsidR="00273FAD" w:rsidRPr="001C1910" w:rsidRDefault="00273FAD" w:rsidP="00273FAD">
            <w:pPr>
              <w:pStyle w:val="NoSpacing"/>
              <w:rPr>
                <w:sz w:val="20"/>
                <w:szCs w:val="20"/>
                <w:highlight w:val="yellow"/>
              </w:rPr>
            </w:pPr>
          </w:p>
        </w:tc>
        <w:tc>
          <w:tcPr>
            <w:tcW w:w="750" w:type="pct"/>
            <w:vMerge/>
            <w:vAlign w:val="center"/>
          </w:tcPr>
          <w:p w14:paraId="18A83D51" w14:textId="77777777" w:rsidR="00273FAD" w:rsidRPr="001C1910" w:rsidRDefault="00273FAD" w:rsidP="00273FAD">
            <w:pPr>
              <w:pStyle w:val="NoSpacing"/>
              <w:rPr>
                <w:sz w:val="20"/>
                <w:szCs w:val="20"/>
              </w:rPr>
            </w:pPr>
          </w:p>
        </w:tc>
        <w:tc>
          <w:tcPr>
            <w:tcW w:w="1221" w:type="pct"/>
            <w:shd w:val="clear" w:color="auto" w:fill="auto"/>
          </w:tcPr>
          <w:p w14:paraId="09451808" w14:textId="77777777" w:rsidR="00273FAD" w:rsidRPr="001C1910" w:rsidRDefault="00273FAD" w:rsidP="00273FAD">
            <w:pPr>
              <w:pStyle w:val="NoSpacing"/>
              <w:rPr>
                <w:sz w:val="20"/>
                <w:szCs w:val="20"/>
              </w:rPr>
            </w:pPr>
            <w:r w:rsidRPr="001C1910">
              <w:rPr>
                <w:sz w:val="20"/>
                <w:szCs w:val="20"/>
              </w:rPr>
              <w:t>% EPT</w:t>
            </w:r>
          </w:p>
        </w:tc>
        <w:tc>
          <w:tcPr>
            <w:tcW w:w="700" w:type="pct"/>
            <w:shd w:val="clear" w:color="auto" w:fill="auto"/>
            <w:vAlign w:val="center"/>
          </w:tcPr>
          <w:p w14:paraId="3AB7A8F3" w14:textId="77777777" w:rsidR="00273FAD" w:rsidRPr="001C1910" w:rsidRDefault="00273FAD" w:rsidP="00273FAD">
            <w:pPr>
              <w:pStyle w:val="NoSpacing"/>
              <w:jc w:val="center"/>
              <w:rPr>
                <w:sz w:val="20"/>
                <w:szCs w:val="20"/>
              </w:rPr>
            </w:pPr>
            <w:r w:rsidRPr="001C1910">
              <w:rPr>
                <w:rFonts w:cstheme="minorHAnsi"/>
                <w:sz w:val="20"/>
                <w:szCs w:val="20"/>
              </w:rPr>
              <w:t>59%</w:t>
            </w:r>
          </w:p>
        </w:tc>
        <w:tc>
          <w:tcPr>
            <w:tcW w:w="793" w:type="pct"/>
            <w:shd w:val="clear" w:color="auto" w:fill="auto"/>
            <w:vAlign w:val="center"/>
          </w:tcPr>
          <w:p w14:paraId="32D9350A" w14:textId="77777777" w:rsidR="00273FAD" w:rsidRPr="001C1910" w:rsidRDefault="00273FAD" w:rsidP="00273FAD">
            <w:pPr>
              <w:pStyle w:val="NoSpacing"/>
              <w:jc w:val="center"/>
              <w:rPr>
                <w:sz w:val="20"/>
                <w:szCs w:val="20"/>
              </w:rPr>
            </w:pPr>
            <w:r w:rsidRPr="001C1910">
              <w:rPr>
                <w:sz w:val="20"/>
                <w:szCs w:val="20"/>
              </w:rPr>
              <w:t>72%</w:t>
            </w:r>
          </w:p>
        </w:tc>
        <w:tc>
          <w:tcPr>
            <w:tcW w:w="718" w:type="pct"/>
            <w:shd w:val="clear" w:color="auto" w:fill="auto"/>
            <w:vAlign w:val="center"/>
          </w:tcPr>
          <w:p w14:paraId="51D49467" w14:textId="77777777" w:rsidR="00273FAD" w:rsidRPr="001C1910" w:rsidRDefault="00273FAD" w:rsidP="00273FAD">
            <w:pPr>
              <w:pStyle w:val="NoSpacing"/>
              <w:jc w:val="center"/>
              <w:rPr>
                <w:sz w:val="20"/>
                <w:szCs w:val="20"/>
              </w:rPr>
            </w:pPr>
            <w:r w:rsidRPr="001C1910">
              <w:rPr>
                <w:sz w:val="20"/>
                <w:szCs w:val="20"/>
              </w:rPr>
              <w:t>15%</w:t>
            </w:r>
          </w:p>
        </w:tc>
      </w:tr>
      <w:tr w:rsidR="00273FAD" w:rsidRPr="001C1910" w14:paraId="735AED4D" w14:textId="77777777" w:rsidTr="003E67AD">
        <w:tc>
          <w:tcPr>
            <w:tcW w:w="818" w:type="pct"/>
            <w:vMerge/>
          </w:tcPr>
          <w:p w14:paraId="44CCA9BC" w14:textId="77777777" w:rsidR="00273FAD" w:rsidRPr="001C1910" w:rsidRDefault="00273FAD" w:rsidP="00273FAD">
            <w:pPr>
              <w:pStyle w:val="NoSpacing"/>
              <w:rPr>
                <w:sz w:val="20"/>
                <w:szCs w:val="20"/>
                <w:highlight w:val="yellow"/>
              </w:rPr>
            </w:pPr>
          </w:p>
        </w:tc>
        <w:tc>
          <w:tcPr>
            <w:tcW w:w="750" w:type="pct"/>
            <w:vMerge/>
            <w:vAlign w:val="center"/>
          </w:tcPr>
          <w:p w14:paraId="7A986789" w14:textId="77777777" w:rsidR="00273FAD" w:rsidRPr="001C1910" w:rsidRDefault="00273FAD" w:rsidP="00273FAD">
            <w:pPr>
              <w:pStyle w:val="NoSpacing"/>
              <w:rPr>
                <w:sz w:val="20"/>
                <w:szCs w:val="20"/>
              </w:rPr>
            </w:pPr>
          </w:p>
        </w:tc>
        <w:tc>
          <w:tcPr>
            <w:tcW w:w="1221" w:type="pct"/>
            <w:shd w:val="clear" w:color="auto" w:fill="auto"/>
          </w:tcPr>
          <w:p w14:paraId="43C8F598" w14:textId="77777777" w:rsidR="00273FAD" w:rsidRPr="001C1910" w:rsidRDefault="00273FAD" w:rsidP="00273FAD">
            <w:pPr>
              <w:pStyle w:val="NoSpacing"/>
              <w:rPr>
                <w:sz w:val="20"/>
                <w:szCs w:val="20"/>
              </w:rPr>
            </w:pPr>
            <w:r w:rsidRPr="001C1910">
              <w:rPr>
                <w:sz w:val="20"/>
                <w:szCs w:val="20"/>
              </w:rPr>
              <w:t>Family Biotic Index</w:t>
            </w:r>
          </w:p>
        </w:tc>
        <w:tc>
          <w:tcPr>
            <w:tcW w:w="700" w:type="pct"/>
            <w:shd w:val="clear" w:color="auto" w:fill="auto"/>
            <w:vAlign w:val="center"/>
          </w:tcPr>
          <w:p w14:paraId="0F82A7C1" w14:textId="77777777" w:rsidR="00273FAD" w:rsidRPr="001C1910" w:rsidRDefault="00273FAD" w:rsidP="00273FAD">
            <w:pPr>
              <w:pStyle w:val="NoSpacing"/>
              <w:jc w:val="center"/>
              <w:rPr>
                <w:sz w:val="20"/>
                <w:szCs w:val="20"/>
              </w:rPr>
            </w:pPr>
            <w:r w:rsidRPr="001C1910">
              <w:rPr>
                <w:rFonts w:cstheme="minorHAnsi"/>
                <w:sz w:val="20"/>
                <w:szCs w:val="20"/>
              </w:rPr>
              <w:t>5.2</w:t>
            </w:r>
          </w:p>
        </w:tc>
        <w:tc>
          <w:tcPr>
            <w:tcW w:w="793" w:type="pct"/>
            <w:shd w:val="clear" w:color="auto" w:fill="auto"/>
            <w:vAlign w:val="center"/>
          </w:tcPr>
          <w:p w14:paraId="226A614B" w14:textId="77777777" w:rsidR="00273FAD" w:rsidRPr="001C1910" w:rsidRDefault="00273FAD" w:rsidP="00273FAD">
            <w:pPr>
              <w:pStyle w:val="NoSpacing"/>
              <w:jc w:val="center"/>
              <w:rPr>
                <w:sz w:val="20"/>
                <w:szCs w:val="20"/>
              </w:rPr>
            </w:pPr>
            <w:r w:rsidRPr="001C1910">
              <w:rPr>
                <w:sz w:val="20"/>
                <w:szCs w:val="20"/>
              </w:rPr>
              <w:t>4.6</w:t>
            </w:r>
          </w:p>
        </w:tc>
        <w:tc>
          <w:tcPr>
            <w:tcW w:w="718" w:type="pct"/>
            <w:shd w:val="clear" w:color="auto" w:fill="auto"/>
            <w:vAlign w:val="center"/>
          </w:tcPr>
          <w:p w14:paraId="66234D57" w14:textId="77777777" w:rsidR="00273FAD" w:rsidRPr="001C1910" w:rsidRDefault="00273FAD" w:rsidP="00273FAD">
            <w:pPr>
              <w:pStyle w:val="NoSpacing"/>
              <w:jc w:val="center"/>
              <w:rPr>
                <w:sz w:val="20"/>
                <w:szCs w:val="20"/>
              </w:rPr>
            </w:pPr>
            <w:r w:rsidRPr="001C1910">
              <w:rPr>
                <w:sz w:val="20"/>
                <w:szCs w:val="20"/>
              </w:rPr>
              <w:t>1.24</w:t>
            </w:r>
          </w:p>
        </w:tc>
      </w:tr>
      <w:tr w:rsidR="00273FAD" w:rsidRPr="001C1910" w14:paraId="0E8F55E9" w14:textId="77777777" w:rsidTr="003E67AD">
        <w:tc>
          <w:tcPr>
            <w:tcW w:w="818" w:type="pct"/>
            <w:vMerge/>
          </w:tcPr>
          <w:p w14:paraId="024E95FE" w14:textId="77777777" w:rsidR="00273FAD" w:rsidRPr="001C1910" w:rsidRDefault="00273FAD" w:rsidP="00273FAD">
            <w:pPr>
              <w:pStyle w:val="NoSpacing"/>
              <w:rPr>
                <w:sz w:val="20"/>
                <w:szCs w:val="20"/>
                <w:highlight w:val="yellow"/>
              </w:rPr>
            </w:pPr>
          </w:p>
        </w:tc>
        <w:tc>
          <w:tcPr>
            <w:tcW w:w="750" w:type="pct"/>
            <w:vMerge/>
            <w:vAlign w:val="center"/>
          </w:tcPr>
          <w:p w14:paraId="1BDCDDDC" w14:textId="77777777" w:rsidR="00273FAD" w:rsidRPr="001C1910" w:rsidRDefault="00273FAD" w:rsidP="00273FAD">
            <w:pPr>
              <w:pStyle w:val="NoSpacing"/>
              <w:rPr>
                <w:sz w:val="20"/>
                <w:szCs w:val="20"/>
              </w:rPr>
            </w:pPr>
          </w:p>
        </w:tc>
        <w:tc>
          <w:tcPr>
            <w:tcW w:w="1221" w:type="pct"/>
            <w:shd w:val="clear" w:color="auto" w:fill="auto"/>
          </w:tcPr>
          <w:p w14:paraId="0337F754" w14:textId="77777777" w:rsidR="00273FAD" w:rsidRPr="001C1910" w:rsidRDefault="00273FAD" w:rsidP="00273FAD">
            <w:pPr>
              <w:pStyle w:val="NoSpacing"/>
              <w:rPr>
                <w:sz w:val="20"/>
                <w:szCs w:val="20"/>
              </w:rPr>
            </w:pPr>
            <w:r w:rsidRPr="001C1910">
              <w:rPr>
                <w:sz w:val="20"/>
                <w:szCs w:val="20"/>
              </w:rPr>
              <w:t>% Dominant Family</w:t>
            </w:r>
          </w:p>
        </w:tc>
        <w:tc>
          <w:tcPr>
            <w:tcW w:w="700" w:type="pct"/>
            <w:shd w:val="clear" w:color="auto" w:fill="auto"/>
            <w:vAlign w:val="center"/>
          </w:tcPr>
          <w:p w14:paraId="1517F0B0" w14:textId="77777777" w:rsidR="00273FAD" w:rsidRPr="001C1910" w:rsidRDefault="00273FAD" w:rsidP="00273FAD">
            <w:pPr>
              <w:pStyle w:val="NoSpacing"/>
              <w:jc w:val="center"/>
              <w:rPr>
                <w:sz w:val="20"/>
                <w:szCs w:val="20"/>
              </w:rPr>
            </w:pPr>
            <w:r w:rsidRPr="001C1910">
              <w:rPr>
                <w:rFonts w:cstheme="minorHAnsi"/>
                <w:sz w:val="20"/>
                <w:szCs w:val="20"/>
              </w:rPr>
              <w:t>29%</w:t>
            </w:r>
          </w:p>
        </w:tc>
        <w:tc>
          <w:tcPr>
            <w:tcW w:w="793" w:type="pct"/>
            <w:shd w:val="clear" w:color="auto" w:fill="auto"/>
            <w:vAlign w:val="center"/>
          </w:tcPr>
          <w:p w14:paraId="527958FE" w14:textId="77777777" w:rsidR="00273FAD" w:rsidRPr="001C1910" w:rsidRDefault="00273FAD" w:rsidP="00273FAD">
            <w:pPr>
              <w:pStyle w:val="NoSpacing"/>
              <w:jc w:val="center"/>
              <w:rPr>
                <w:sz w:val="20"/>
                <w:szCs w:val="20"/>
              </w:rPr>
            </w:pPr>
            <w:r w:rsidRPr="001C1910">
              <w:rPr>
                <w:sz w:val="20"/>
                <w:szCs w:val="20"/>
              </w:rPr>
              <w:t>45%</w:t>
            </w:r>
          </w:p>
        </w:tc>
        <w:tc>
          <w:tcPr>
            <w:tcW w:w="718" w:type="pct"/>
            <w:shd w:val="clear" w:color="auto" w:fill="auto"/>
            <w:vAlign w:val="center"/>
          </w:tcPr>
          <w:p w14:paraId="1457FCF1" w14:textId="77777777" w:rsidR="00273FAD" w:rsidRPr="001C1910" w:rsidRDefault="00273FAD" w:rsidP="00273FAD">
            <w:pPr>
              <w:pStyle w:val="NoSpacing"/>
              <w:jc w:val="center"/>
              <w:rPr>
                <w:sz w:val="20"/>
                <w:szCs w:val="20"/>
              </w:rPr>
            </w:pPr>
            <w:r w:rsidRPr="001C1910">
              <w:rPr>
                <w:sz w:val="20"/>
                <w:szCs w:val="20"/>
              </w:rPr>
              <w:t>14%</w:t>
            </w:r>
          </w:p>
        </w:tc>
      </w:tr>
      <w:tr w:rsidR="00273FAD" w:rsidRPr="001C1910" w14:paraId="1116CC4A" w14:textId="77777777" w:rsidTr="003E67AD">
        <w:tc>
          <w:tcPr>
            <w:tcW w:w="818" w:type="pct"/>
            <w:vMerge/>
          </w:tcPr>
          <w:p w14:paraId="2BDF9381" w14:textId="77777777" w:rsidR="00273FAD" w:rsidRPr="001C1910" w:rsidRDefault="00273FAD" w:rsidP="00273FAD">
            <w:pPr>
              <w:pStyle w:val="NoSpacing"/>
              <w:rPr>
                <w:sz w:val="20"/>
                <w:szCs w:val="20"/>
                <w:highlight w:val="yellow"/>
              </w:rPr>
            </w:pPr>
          </w:p>
        </w:tc>
        <w:tc>
          <w:tcPr>
            <w:tcW w:w="750" w:type="pct"/>
            <w:vMerge/>
            <w:vAlign w:val="center"/>
          </w:tcPr>
          <w:p w14:paraId="3B2A76C2" w14:textId="77777777" w:rsidR="00273FAD" w:rsidRPr="001C1910" w:rsidRDefault="00273FAD" w:rsidP="00273FAD">
            <w:pPr>
              <w:pStyle w:val="NoSpacing"/>
              <w:rPr>
                <w:sz w:val="20"/>
                <w:szCs w:val="20"/>
              </w:rPr>
            </w:pPr>
          </w:p>
        </w:tc>
        <w:tc>
          <w:tcPr>
            <w:tcW w:w="1221" w:type="pct"/>
            <w:shd w:val="clear" w:color="auto" w:fill="auto"/>
          </w:tcPr>
          <w:p w14:paraId="671AC179" w14:textId="77777777" w:rsidR="00273FAD" w:rsidRPr="001C1910" w:rsidRDefault="00273FAD" w:rsidP="00273FAD">
            <w:pPr>
              <w:pStyle w:val="NoSpacing"/>
              <w:rPr>
                <w:sz w:val="20"/>
                <w:szCs w:val="20"/>
              </w:rPr>
            </w:pPr>
            <w:r w:rsidRPr="001C1910">
              <w:rPr>
                <w:sz w:val="20"/>
                <w:szCs w:val="20"/>
              </w:rPr>
              <w:t>% Dipteran &amp; Non-insects</w:t>
            </w:r>
          </w:p>
        </w:tc>
        <w:tc>
          <w:tcPr>
            <w:tcW w:w="700" w:type="pct"/>
            <w:shd w:val="clear" w:color="auto" w:fill="auto"/>
            <w:vAlign w:val="center"/>
          </w:tcPr>
          <w:p w14:paraId="087D265D" w14:textId="77777777" w:rsidR="00273FAD" w:rsidRPr="001C1910" w:rsidRDefault="00273FAD" w:rsidP="00273FAD">
            <w:pPr>
              <w:pStyle w:val="NoSpacing"/>
              <w:jc w:val="center"/>
              <w:rPr>
                <w:sz w:val="20"/>
                <w:szCs w:val="20"/>
              </w:rPr>
            </w:pPr>
            <w:r w:rsidRPr="001C1910">
              <w:rPr>
                <w:rFonts w:cstheme="minorHAnsi"/>
                <w:sz w:val="20"/>
                <w:szCs w:val="20"/>
              </w:rPr>
              <w:t>36%</w:t>
            </w:r>
          </w:p>
        </w:tc>
        <w:tc>
          <w:tcPr>
            <w:tcW w:w="793" w:type="pct"/>
            <w:shd w:val="clear" w:color="auto" w:fill="auto"/>
            <w:vAlign w:val="center"/>
          </w:tcPr>
          <w:p w14:paraId="44356460" w14:textId="77777777" w:rsidR="00273FAD" w:rsidRPr="001C1910" w:rsidRDefault="00273FAD" w:rsidP="00273FAD">
            <w:pPr>
              <w:pStyle w:val="NoSpacing"/>
              <w:jc w:val="center"/>
              <w:rPr>
                <w:sz w:val="20"/>
                <w:szCs w:val="20"/>
              </w:rPr>
            </w:pPr>
            <w:r w:rsidRPr="001C1910">
              <w:rPr>
                <w:sz w:val="20"/>
                <w:szCs w:val="20"/>
              </w:rPr>
              <w:t>15%</w:t>
            </w:r>
          </w:p>
        </w:tc>
        <w:tc>
          <w:tcPr>
            <w:tcW w:w="718" w:type="pct"/>
            <w:shd w:val="clear" w:color="auto" w:fill="auto"/>
            <w:vAlign w:val="center"/>
          </w:tcPr>
          <w:p w14:paraId="4F587F41" w14:textId="77777777" w:rsidR="00273FAD" w:rsidRPr="001C1910" w:rsidRDefault="00273FAD" w:rsidP="00273FAD">
            <w:pPr>
              <w:pStyle w:val="NoSpacing"/>
              <w:jc w:val="center"/>
              <w:rPr>
                <w:sz w:val="20"/>
                <w:szCs w:val="20"/>
              </w:rPr>
            </w:pPr>
            <w:r w:rsidRPr="001C1910">
              <w:rPr>
                <w:sz w:val="20"/>
                <w:szCs w:val="20"/>
              </w:rPr>
              <w:t>18%</w:t>
            </w:r>
          </w:p>
        </w:tc>
      </w:tr>
      <w:tr w:rsidR="00273FAD" w:rsidRPr="001C1910" w14:paraId="6182A906" w14:textId="77777777" w:rsidTr="003E67AD">
        <w:tc>
          <w:tcPr>
            <w:tcW w:w="818" w:type="pct"/>
            <w:vMerge/>
          </w:tcPr>
          <w:p w14:paraId="32A7E709" w14:textId="77777777" w:rsidR="00273FAD" w:rsidRPr="001C1910" w:rsidRDefault="00273FAD" w:rsidP="00273FAD">
            <w:pPr>
              <w:pStyle w:val="NoSpacing"/>
              <w:rPr>
                <w:sz w:val="20"/>
                <w:szCs w:val="20"/>
                <w:highlight w:val="yellow"/>
              </w:rPr>
            </w:pPr>
          </w:p>
        </w:tc>
        <w:tc>
          <w:tcPr>
            <w:tcW w:w="750" w:type="pct"/>
            <w:vMerge/>
            <w:vAlign w:val="center"/>
          </w:tcPr>
          <w:p w14:paraId="6E5707ED" w14:textId="77777777" w:rsidR="00273FAD" w:rsidRPr="001C1910" w:rsidRDefault="00273FAD" w:rsidP="00273FAD">
            <w:pPr>
              <w:pStyle w:val="NoSpacing"/>
              <w:rPr>
                <w:sz w:val="20"/>
                <w:szCs w:val="20"/>
              </w:rPr>
            </w:pPr>
          </w:p>
        </w:tc>
        <w:tc>
          <w:tcPr>
            <w:tcW w:w="1221" w:type="pct"/>
            <w:shd w:val="clear" w:color="auto" w:fill="auto"/>
          </w:tcPr>
          <w:p w14:paraId="1BD81020" w14:textId="77777777" w:rsidR="00273FAD" w:rsidRPr="001C1910" w:rsidRDefault="00273FAD" w:rsidP="00273FAD">
            <w:pPr>
              <w:pStyle w:val="NoSpacing"/>
              <w:rPr>
                <w:sz w:val="20"/>
                <w:szCs w:val="20"/>
              </w:rPr>
            </w:pPr>
            <w:r w:rsidRPr="001C1910">
              <w:rPr>
                <w:sz w:val="20"/>
                <w:szCs w:val="20"/>
              </w:rPr>
              <w:t>% Collector Gatherers</w:t>
            </w:r>
          </w:p>
        </w:tc>
        <w:tc>
          <w:tcPr>
            <w:tcW w:w="700" w:type="pct"/>
            <w:shd w:val="clear" w:color="auto" w:fill="auto"/>
            <w:vAlign w:val="center"/>
          </w:tcPr>
          <w:p w14:paraId="4AEF6D5F" w14:textId="77777777" w:rsidR="00273FAD" w:rsidRPr="001C1910" w:rsidRDefault="00273FAD" w:rsidP="00273FAD">
            <w:pPr>
              <w:pStyle w:val="NoSpacing"/>
              <w:jc w:val="center"/>
              <w:rPr>
                <w:sz w:val="20"/>
                <w:szCs w:val="20"/>
              </w:rPr>
            </w:pPr>
            <w:r w:rsidRPr="001C1910">
              <w:rPr>
                <w:rFonts w:cstheme="minorHAnsi"/>
                <w:sz w:val="20"/>
                <w:szCs w:val="20"/>
              </w:rPr>
              <w:t>63%</w:t>
            </w:r>
          </w:p>
        </w:tc>
        <w:tc>
          <w:tcPr>
            <w:tcW w:w="793" w:type="pct"/>
            <w:shd w:val="clear" w:color="auto" w:fill="auto"/>
            <w:vAlign w:val="center"/>
          </w:tcPr>
          <w:p w14:paraId="5E43B5DE" w14:textId="77777777" w:rsidR="00273FAD" w:rsidRPr="001C1910" w:rsidRDefault="00273FAD" w:rsidP="00273FAD">
            <w:pPr>
              <w:pStyle w:val="NoSpacing"/>
              <w:jc w:val="center"/>
              <w:rPr>
                <w:sz w:val="20"/>
                <w:szCs w:val="20"/>
              </w:rPr>
            </w:pPr>
            <w:r w:rsidRPr="001C1910">
              <w:rPr>
                <w:sz w:val="20"/>
                <w:szCs w:val="20"/>
              </w:rPr>
              <w:t>49%</w:t>
            </w:r>
          </w:p>
        </w:tc>
        <w:tc>
          <w:tcPr>
            <w:tcW w:w="718" w:type="pct"/>
            <w:shd w:val="clear" w:color="auto" w:fill="auto"/>
            <w:vAlign w:val="center"/>
          </w:tcPr>
          <w:p w14:paraId="66A4F61D" w14:textId="77777777" w:rsidR="00273FAD" w:rsidRPr="001C1910" w:rsidRDefault="00273FAD" w:rsidP="00273FAD">
            <w:pPr>
              <w:pStyle w:val="NoSpacing"/>
              <w:jc w:val="center"/>
              <w:rPr>
                <w:sz w:val="20"/>
                <w:szCs w:val="20"/>
              </w:rPr>
            </w:pPr>
            <w:r w:rsidRPr="001C1910">
              <w:rPr>
                <w:sz w:val="20"/>
                <w:szCs w:val="20"/>
              </w:rPr>
              <w:t>36%</w:t>
            </w:r>
          </w:p>
        </w:tc>
      </w:tr>
      <w:tr w:rsidR="00273FAD" w:rsidRPr="001C1910" w14:paraId="2326CA52" w14:textId="77777777" w:rsidTr="00273FAD">
        <w:tc>
          <w:tcPr>
            <w:tcW w:w="818" w:type="pct"/>
            <w:vMerge/>
          </w:tcPr>
          <w:p w14:paraId="6C9B39FF" w14:textId="77777777" w:rsidR="00273FAD" w:rsidRPr="001C1910" w:rsidRDefault="00273FAD" w:rsidP="00273FAD">
            <w:pPr>
              <w:pStyle w:val="NoSpacing"/>
              <w:rPr>
                <w:sz w:val="20"/>
                <w:szCs w:val="20"/>
                <w:highlight w:val="yellow"/>
              </w:rPr>
            </w:pPr>
          </w:p>
        </w:tc>
        <w:tc>
          <w:tcPr>
            <w:tcW w:w="750" w:type="pct"/>
            <w:vMerge/>
            <w:vAlign w:val="center"/>
          </w:tcPr>
          <w:p w14:paraId="1A0CDE48" w14:textId="77777777" w:rsidR="00273FAD" w:rsidRPr="001C1910" w:rsidRDefault="00273FAD" w:rsidP="00273FAD">
            <w:pPr>
              <w:pStyle w:val="NoSpacing"/>
              <w:rPr>
                <w:sz w:val="20"/>
                <w:szCs w:val="20"/>
              </w:rPr>
            </w:pPr>
          </w:p>
        </w:tc>
        <w:tc>
          <w:tcPr>
            <w:tcW w:w="1221" w:type="pct"/>
            <w:shd w:val="clear" w:color="auto" w:fill="C6D9F1" w:themeFill="text2" w:themeFillTint="33"/>
          </w:tcPr>
          <w:p w14:paraId="7AB82055" w14:textId="77777777" w:rsidR="00273FAD" w:rsidRPr="001C1910" w:rsidRDefault="00273FAD" w:rsidP="00273FAD">
            <w:pPr>
              <w:pStyle w:val="NoSpacing"/>
              <w:rPr>
                <w:b/>
                <w:sz w:val="20"/>
                <w:szCs w:val="20"/>
              </w:rPr>
            </w:pPr>
            <w:r w:rsidRPr="001C1910">
              <w:rPr>
                <w:b/>
                <w:sz w:val="20"/>
                <w:szCs w:val="20"/>
              </w:rPr>
              <w:t>Total Score</w:t>
            </w:r>
          </w:p>
          <w:p w14:paraId="04BD5538" w14:textId="77777777" w:rsidR="00273FAD" w:rsidRPr="001C1910" w:rsidRDefault="00273FAD" w:rsidP="00273FAD">
            <w:pPr>
              <w:pStyle w:val="NoSpacing"/>
              <w:rPr>
                <w:sz w:val="20"/>
                <w:szCs w:val="20"/>
              </w:rPr>
            </w:pPr>
            <w:r w:rsidRPr="001C1910">
              <w:rPr>
                <w:b/>
                <w:sz w:val="20"/>
                <w:szCs w:val="20"/>
              </w:rPr>
              <w:t>Max Score = 36</w:t>
            </w:r>
          </w:p>
        </w:tc>
        <w:tc>
          <w:tcPr>
            <w:tcW w:w="700" w:type="pct"/>
            <w:shd w:val="clear" w:color="auto" w:fill="C6D9F1" w:themeFill="text2" w:themeFillTint="33"/>
            <w:vAlign w:val="center"/>
          </w:tcPr>
          <w:p w14:paraId="6E7AEE07" w14:textId="77777777" w:rsidR="00273FAD" w:rsidRPr="001C1910" w:rsidRDefault="00273FAD" w:rsidP="00273FAD">
            <w:pPr>
              <w:pStyle w:val="NoSpacing"/>
              <w:jc w:val="center"/>
              <w:rPr>
                <w:rFonts w:cstheme="minorHAnsi"/>
                <w:b/>
                <w:sz w:val="20"/>
                <w:szCs w:val="20"/>
              </w:rPr>
            </w:pPr>
            <w:r w:rsidRPr="001C1910">
              <w:rPr>
                <w:rFonts w:cstheme="minorHAnsi"/>
                <w:b/>
                <w:sz w:val="20"/>
                <w:szCs w:val="20"/>
              </w:rPr>
              <w:t>27</w:t>
            </w:r>
          </w:p>
        </w:tc>
        <w:tc>
          <w:tcPr>
            <w:tcW w:w="793" w:type="pct"/>
            <w:shd w:val="clear" w:color="auto" w:fill="C6D9F1" w:themeFill="text2" w:themeFillTint="33"/>
            <w:vAlign w:val="center"/>
          </w:tcPr>
          <w:p w14:paraId="7D0A7495" w14:textId="77777777" w:rsidR="00273FAD" w:rsidRPr="001C1910" w:rsidRDefault="00273FAD" w:rsidP="00273FAD">
            <w:pPr>
              <w:pStyle w:val="NoSpacing"/>
              <w:jc w:val="center"/>
              <w:rPr>
                <w:b/>
                <w:sz w:val="20"/>
                <w:szCs w:val="20"/>
              </w:rPr>
            </w:pPr>
            <w:r w:rsidRPr="001C1910">
              <w:rPr>
                <w:b/>
                <w:sz w:val="20"/>
                <w:szCs w:val="20"/>
              </w:rPr>
              <w:t>29</w:t>
            </w:r>
          </w:p>
        </w:tc>
        <w:tc>
          <w:tcPr>
            <w:tcW w:w="718" w:type="pct"/>
            <w:shd w:val="clear" w:color="auto" w:fill="C6D9F1" w:themeFill="text2" w:themeFillTint="33"/>
            <w:vAlign w:val="center"/>
          </w:tcPr>
          <w:p w14:paraId="152763A7" w14:textId="77777777" w:rsidR="00273FAD" w:rsidRPr="001C1910" w:rsidRDefault="00273FAD" w:rsidP="00273FAD">
            <w:pPr>
              <w:pStyle w:val="NoSpacing"/>
              <w:jc w:val="center"/>
              <w:rPr>
                <w:b/>
                <w:sz w:val="20"/>
                <w:szCs w:val="20"/>
              </w:rPr>
            </w:pPr>
            <w:r w:rsidRPr="001C1910">
              <w:rPr>
                <w:b/>
                <w:sz w:val="20"/>
                <w:szCs w:val="20"/>
              </w:rPr>
              <w:t>3</w:t>
            </w:r>
          </w:p>
        </w:tc>
      </w:tr>
    </w:tbl>
    <w:p w14:paraId="222C7EA9" w14:textId="77777777" w:rsidR="00EC08DE" w:rsidRDefault="00EC08DE" w:rsidP="00971908">
      <w:pPr>
        <w:pStyle w:val="Heading1"/>
        <w:rPr>
          <w:color w:val="3366FF"/>
        </w:rPr>
      </w:pPr>
    </w:p>
    <w:p w14:paraId="2003EF31" w14:textId="77777777" w:rsidR="00EC08DE" w:rsidRPr="00EC08DE" w:rsidRDefault="00EC08DE" w:rsidP="00EC08DE">
      <w:pPr>
        <w:pStyle w:val="Caption"/>
        <w:keepNext/>
        <w:jc w:val="center"/>
        <w:rPr>
          <w:sz w:val="22"/>
        </w:rPr>
      </w:pPr>
      <w:bookmarkStart w:id="2678" w:name="_Toc253843571"/>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sidR="00994042">
        <w:rPr>
          <w:noProof/>
          <w:sz w:val="22"/>
        </w:rPr>
        <w:t>14</w:t>
      </w:r>
      <w:r w:rsidRPr="00FC052A">
        <w:rPr>
          <w:sz w:val="22"/>
        </w:rPr>
        <w:fldChar w:fldCharType="end"/>
      </w:r>
      <w:r>
        <w:rPr>
          <w:sz w:val="22"/>
        </w:rPr>
        <w:t>.</w:t>
      </w:r>
      <w:proofErr w:type="gramEnd"/>
      <w:r>
        <w:rPr>
          <w:sz w:val="22"/>
        </w:rPr>
        <w:t xml:space="preserve">  Cheyenne River Stations</w:t>
      </w:r>
      <w:bookmarkEnd w:id="2678"/>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495"/>
        <w:gridCol w:w="1393"/>
        <w:gridCol w:w="2529"/>
        <w:gridCol w:w="1273"/>
        <w:gridCol w:w="1449"/>
        <w:gridCol w:w="1307"/>
      </w:tblGrid>
      <w:tr w:rsidR="00EC08DE" w:rsidRPr="00A87C7E" w14:paraId="17042B7C" w14:textId="77777777" w:rsidTr="00A043CB">
        <w:trPr>
          <w:tblHeader/>
        </w:trPr>
        <w:tc>
          <w:tcPr>
            <w:tcW w:w="791" w:type="pct"/>
            <w:vAlign w:val="center"/>
          </w:tcPr>
          <w:p w14:paraId="51FBDD74" w14:textId="77777777" w:rsidR="00EC08DE" w:rsidRPr="00A87C7E" w:rsidRDefault="00EC08DE" w:rsidP="00EC08DE">
            <w:pPr>
              <w:pStyle w:val="NoSpacing"/>
              <w:jc w:val="center"/>
              <w:rPr>
                <w:b/>
                <w:sz w:val="20"/>
                <w:szCs w:val="20"/>
              </w:rPr>
            </w:pPr>
            <w:proofErr w:type="spellStart"/>
            <w:r w:rsidRPr="00A87C7E">
              <w:rPr>
                <w:b/>
                <w:sz w:val="20"/>
                <w:szCs w:val="20"/>
              </w:rPr>
              <w:t>Waterbody</w:t>
            </w:r>
            <w:proofErr w:type="spellEnd"/>
          </w:p>
        </w:tc>
        <w:tc>
          <w:tcPr>
            <w:tcW w:w="737" w:type="pct"/>
            <w:vAlign w:val="center"/>
          </w:tcPr>
          <w:p w14:paraId="466B7CE3" w14:textId="77777777" w:rsidR="00EC08DE" w:rsidRPr="00A87C7E" w:rsidRDefault="00EC08DE" w:rsidP="00EC08DE">
            <w:pPr>
              <w:pStyle w:val="NoSpacing"/>
              <w:jc w:val="center"/>
              <w:rPr>
                <w:b/>
                <w:sz w:val="20"/>
                <w:szCs w:val="20"/>
              </w:rPr>
            </w:pPr>
            <w:r w:rsidRPr="00A87C7E">
              <w:rPr>
                <w:b/>
                <w:sz w:val="20"/>
                <w:szCs w:val="20"/>
              </w:rPr>
              <w:t>Site #</w:t>
            </w:r>
          </w:p>
        </w:tc>
        <w:tc>
          <w:tcPr>
            <w:tcW w:w="1338" w:type="pct"/>
            <w:vAlign w:val="center"/>
          </w:tcPr>
          <w:p w14:paraId="24A2F0D3" w14:textId="77777777" w:rsidR="00EC08DE" w:rsidRPr="00A87C7E" w:rsidRDefault="00EC08DE" w:rsidP="00EC08DE">
            <w:pPr>
              <w:pStyle w:val="NoSpacing"/>
              <w:jc w:val="center"/>
              <w:rPr>
                <w:b/>
                <w:sz w:val="20"/>
                <w:szCs w:val="20"/>
              </w:rPr>
            </w:pPr>
            <w:r w:rsidRPr="00A87C7E">
              <w:rPr>
                <w:b/>
                <w:sz w:val="20"/>
                <w:szCs w:val="20"/>
              </w:rPr>
              <w:t>Parameter</w:t>
            </w:r>
          </w:p>
        </w:tc>
        <w:tc>
          <w:tcPr>
            <w:tcW w:w="674" w:type="pct"/>
            <w:vAlign w:val="center"/>
          </w:tcPr>
          <w:p w14:paraId="19FD98C2" w14:textId="77777777" w:rsidR="00EC08DE" w:rsidRPr="00A87C7E" w:rsidRDefault="000852FC" w:rsidP="00EC08DE">
            <w:pPr>
              <w:pStyle w:val="NoSpacing"/>
              <w:jc w:val="center"/>
              <w:rPr>
                <w:b/>
                <w:sz w:val="20"/>
                <w:szCs w:val="20"/>
              </w:rPr>
            </w:pPr>
            <w:r>
              <w:rPr>
                <w:b/>
                <w:sz w:val="20"/>
                <w:szCs w:val="20"/>
              </w:rPr>
              <w:t>Value</w:t>
            </w:r>
          </w:p>
        </w:tc>
        <w:tc>
          <w:tcPr>
            <w:tcW w:w="767" w:type="pct"/>
            <w:vAlign w:val="center"/>
          </w:tcPr>
          <w:p w14:paraId="30DA169B" w14:textId="77777777" w:rsidR="00EC08DE" w:rsidRPr="00A87C7E" w:rsidRDefault="000852FC" w:rsidP="00EC08DE">
            <w:pPr>
              <w:pStyle w:val="NoSpacing"/>
              <w:jc w:val="center"/>
              <w:rPr>
                <w:b/>
                <w:sz w:val="20"/>
                <w:szCs w:val="20"/>
              </w:rPr>
            </w:pPr>
            <w:r>
              <w:rPr>
                <w:b/>
                <w:sz w:val="20"/>
                <w:szCs w:val="20"/>
              </w:rPr>
              <w:t>Mean</w:t>
            </w:r>
          </w:p>
        </w:tc>
        <w:tc>
          <w:tcPr>
            <w:tcW w:w="692" w:type="pct"/>
            <w:vAlign w:val="center"/>
          </w:tcPr>
          <w:p w14:paraId="39A200C4" w14:textId="77777777" w:rsidR="00EC08DE" w:rsidRPr="00A87C7E" w:rsidRDefault="000852FC" w:rsidP="00EC08DE">
            <w:pPr>
              <w:pStyle w:val="NoSpacing"/>
              <w:jc w:val="center"/>
              <w:rPr>
                <w:b/>
                <w:sz w:val="20"/>
                <w:szCs w:val="20"/>
              </w:rPr>
            </w:pPr>
            <w:r>
              <w:rPr>
                <w:b/>
                <w:sz w:val="20"/>
                <w:szCs w:val="20"/>
              </w:rPr>
              <w:t>Standard Deviation</w:t>
            </w:r>
          </w:p>
        </w:tc>
      </w:tr>
      <w:tr w:rsidR="00697A48" w:rsidRPr="00A87C7E" w14:paraId="6C42BF1F" w14:textId="77777777" w:rsidTr="00A043CB">
        <w:tc>
          <w:tcPr>
            <w:tcW w:w="791" w:type="pct"/>
            <w:vMerge w:val="restart"/>
          </w:tcPr>
          <w:p w14:paraId="1604E414" w14:textId="77777777" w:rsidR="00697A48" w:rsidRPr="00697A48" w:rsidRDefault="00697A48" w:rsidP="00697A48">
            <w:pPr>
              <w:pStyle w:val="NoSpacing"/>
              <w:rPr>
                <w:sz w:val="20"/>
                <w:szCs w:val="20"/>
              </w:rPr>
            </w:pPr>
            <w:r w:rsidRPr="00697A48">
              <w:rPr>
                <w:sz w:val="20"/>
                <w:szCs w:val="20"/>
              </w:rPr>
              <w:t xml:space="preserve">Cheyenne River </w:t>
            </w:r>
          </w:p>
        </w:tc>
        <w:tc>
          <w:tcPr>
            <w:tcW w:w="737" w:type="pct"/>
            <w:vMerge w:val="restart"/>
            <w:vAlign w:val="center"/>
          </w:tcPr>
          <w:p w14:paraId="54AE974D" w14:textId="77777777" w:rsidR="00697A48" w:rsidRDefault="00697A48" w:rsidP="000852FC">
            <w:pPr>
              <w:pStyle w:val="NoSpacing"/>
              <w:jc w:val="center"/>
              <w:rPr>
                <w:sz w:val="20"/>
                <w:szCs w:val="20"/>
              </w:rPr>
            </w:pPr>
            <w:r w:rsidRPr="00697A48">
              <w:rPr>
                <w:sz w:val="20"/>
                <w:szCs w:val="20"/>
              </w:rPr>
              <w:t>CHR1</w:t>
            </w:r>
          </w:p>
          <w:p w14:paraId="48EF3C1D" w14:textId="77777777" w:rsidR="000852FC" w:rsidRDefault="000852FC" w:rsidP="000852FC">
            <w:pPr>
              <w:pStyle w:val="NoSpacing"/>
              <w:jc w:val="center"/>
              <w:rPr>
                <w:sz w:val="20"/>
                <w:szCs w:val="20"/>
              </w:rPr>
            </w:pPr>
            <w:r>
              <w:rPr>
                <w:sz w:val="20"/>
                <w:szCs w:val="20"/>
              </w:rPr>
              <w:t>(2011)</w:t>
            </w:r>
          </w:p>
          <w:p w14:paraId="1CE207E4" w14:textId="77777777" w:rsidR="000852FC" w:rsidRDefault="000852FC" w:rsidP="000852FC">
            <w:pPr>
              <w:pStyle w:val="NoSpacing"/>
              <w:jc w:val="center"/>
              <w:rPr>
                <w:sz w:val="20"/>
                <w:szCs w:val="20"/>
              </w:rPr>
            </w:pPr>
            <w:proofErr w:type="gramStart"/>
            <w:r>
              <w:rPr>
                <w:sz w:val="20"/>
                <w:szCs w:val="20"/>
              </w:rPr>
              <w:t>n</w:t>
            </w:r>
            <w:proofErr w:type="gramEnd"/>
            <w:r>
              <w:rPr>
                <w:sz w:val="20"/>
                <w:szCs w:val="20"/>
              </w:rPr>
              <w:t xml:space="preserve"> = 3 years</w:t>
            </w:r>
          </w:p>
          <w:p w14:paraId="26558A20" w14:textId="77777777" w:rsidR="000852FC" w:rsidRDefault="000852FC" w:rsidP="000852FC">
            <w:pPr>
              <w:pStyle w:val="NoSpacing"/>
              <w:jc w:val="center"/>
              <w:rPr>
                <w:sz w:val="20"/>
                <w:szCs w:val="20"/>
              </w:rPr>
            </w:pPr>
            <w:proofErr w:type="spellStart"/>
            <w:r>
              <w:rPr>
                <w:sz w:val="20"/>
                <w:szCs w:val="20"/>
              </w:rPr>
              <w:t>Heptageniidae</w:t>
            </w:r>
            <w:proofErr w:type="spellEnd"/>
          </w:p>
          <w:p w14:paraId="3AA0AE5D" w14:textId="77777777" w:rsidR="00036AA0" w:rsidRDefault="00036AA0" w:rsidP="000852FC">
            <w:pPr>
              <w:pStyle w:val="NoSpacing"/>
              <w:jc w:val="center"/>
              <w:rPr>
                <w:sz w:val="20"/>
                <w:szCs w:val="20"/>
              </w:rPr>
            </w:pPr>
          </w:p>
          <w:p w14:paraId="414DFD3A" w14:textId="77777777" w:rsidR="00036AA0" w:rsidRPr="00697A48" w:rsidRDefault="00036AA0" w:rsidP="000852FC">
            <w:pPr>
              <w:pStyle w:val="NoSpacing"/>
              <w:jc w:val="center"/>
              <w:rPr>
                <w:sz w:val="20"/>
                <w:szCs w:val="20"/>
              </w:rPr>
            </w:pPr>
            <w:r>
              <w:rPr>
                <w:sz w:val="20"/>
                <w:szCs w:val="20"/>
              </w:rPr>
              <w:t>Large River</w:t>
            </w:r>
          </w:p>
        </w:tc>
        <w:tc>
          <w:tcPr>
            <w:tcW w:w="1338" w:type="pct"/>
          </w:tcPr>
          <w:p w14:paraId="67F872EF" w14:textId="77777777" w:rsidR="00697A48" w:rsidRPr="00AE5A86" w:rsidRDefault="00697A48" w:rsidP="00697A48">
            <w:pPr>
              <w:pStyle w:val="NoSpacing"/>
              <w:rPr>
                <w:sz w:val="20"/>
                <w:szCs w:val="20"/>
                <w:highlight w:val="yellow"/>
              </w:rPr>
            </w:pPr>
            <w:r>
              <w:rPr>
                <w:sz w:val="20"/>
                <w:szCs w:val="20"/>
              </w:rPr>
              <w:t>Taxa Richness</w:t>
            </w:r>
          </w:p>
        </w:tc>
        <w:tc>
          <w:tcPr>
            <w:tcW w:w="674" w:type="pct"/>
            <w:vAlign w:val="center"/>
          </w:tcPr>
          <w:p w14:paraId="415E24FF" w14:textId="77777777" w:rsidR="00697A48" w:rsidRPr="00F618C2" w:rsidRDefault="00697A48" w:rsidP="00697A48">
            <w:pPr>
              <w:pStyle w:val="NoSpacing"/>
              <w:jc w:val="center"/>
              <w:rPr>
                <w:sz w:val="20"/>
                <w:szCs w:val="20"/>
                <w:highlight w:val="yellow"/>
              </w:rPr>
            </w:pPr>
            <w:r w:rsidRPr="00401746">
              <w:rPr>
                <w:rFonts w:cstheme="minorHAnsi"/>
                <w:sz w:val="20"/>
                <w:szCs w:val="20"/>
              </w:rPr>
              <w:t>1</w:t>
            </w:r>
            <w:r w:rsidR="000852FC">
              <w:rPr>
                <w:rFonts w:cstheme="minorHAnsi"/>
                <w:sz w:val="20"/>
                <w:szCs w:val="20"/>
              </w:rPr>
              <w:t>1</w:t>
            </w:r>
          </w:p>
        </w:tc>
        <w:tc>
          <w:tcPr>
            <w:tcW w:w="767" w:type="pct"/>
            <w:vAlign w:val="center"/>
          </w:tcPr>
          <w:p w14:paraId="53BE333C" w14:textId="77777777" w:rsidR="00697A48" w:rsidRPr="00A87C7E" w:rsidRDefault="000852FC" w:rsidP="00697A48">
            <w:pPr>
              <w:pStyle w:val="NoSpacing"/>
              <w:jc w:val="center"/>
              <w:rPr>
                <w:sz w:val="20"/>
                <w:szCs w:val="20"/>
              </w:rPr>
            </w:pPr>
            <w:r>
              <w:rPr>
                <w:sz w:val="20"/>
                <w:szCs w:val="20"/>
              </w:rPr>
              <w:t>9.7</w:t>
            </w:r>
          </w:p>
        </w:tc>
        <w:tc>
          <w:tcPr>
            <w:tcW w:w="692" w:type="pct"/>
            <w:vAlign w:val="center"/>
          </w:tcPr>
          <w:p w14:paraId="42C07484" w14:textId="77777777" w:rsidR="00697A48" w:rsidRPr="00A87C7E" w:rsidRDefault="000852FC" w:rsidP="00697A48">
            <w:pPr>
              <w:pStyle w:val="NoSpacing"/>
              <w:jc w:val="center"/>
              <w:rPr>
                <w:sz w:val="20"/>
                <w:szCs w:val="20"/>
              </w:rPr>
            </w:pPr>
            <w:r>
              <w:rPr>
                <w:rFonts w:cstheme="minorHAnsi"/>
                <w:sz w:val="20"/>
                <w:szCs w:val="20"/>
              </w:rPr>
              <w:t>1.5</w:t>
            </w:r>
          </w:p>
        </w:tc>
      </w:tr>
      <w:tr w:rsidR="00697A48" w:rsidRPr="00A87C7E" w14:paraId="7259A91A" w14:textId="77777777" w:rsidTr="00A043CB">
        <w:tc>
          <w:tcPr>
            <w:tcW w:w="791" w:type="pct"/>
            <w:vMerge/>
          </w:tcPr>
          <w:p w14:paraId="57AAF9ED" w14:textId="77777777" w:rsidR="00697A48" w:rsidRPr="00AE5A86" w:rsidRDefault="00697A48" w:rsidP="00697A48">
            <w:pPr>
              <w:pStyle w:val="NoSpacing"/>
              <w:rPr>
                <w:sz w:val="20"/>
                <w:szCs w:val="20"/>
                <w:highlight w:val="yellow"/>
              </w:rPr>
            </w:pPr>
          </w:p>
        </w:tc>
        <w:tc>
          <w:tcPr>
            <w:tcW w:w="737" w:type="pct"/>
            <w:vMerge/>
            <w:vAlign w:val="center"/>
          </w:tcPr>
          <w:p w14:paraId="5542E811" w14:textId="77777777" w:rsidR="00697A48" w:rsidRPr="00AE5A86" w:rsidRDefault="00697A48" w:rsidP="00697A48">
            <w:pPr>
              <w:pStyle w:val="NoSpacing"/>
              <w:rPr>
                <w:sz w:val="20"/>
                <w:szCs w:val="20"/>
                <w:highlight w:val="yellow"/>
              </w:rPr>
            </w:pPr>
          </w:p>
        </w:tc>
        <w:tc>
          <w:tcPr>
            <w:tcW w:w="1338" w:type="pct"/>
          </w:tcPr>
          <w:p w14:paraId="02CDAE65" w14:textId="77777777" w:rsidR="00697A48" w:rsidRPr="00AE5A86" w:rsidRDefault="00697A48" w:rsidP="00697A48">
            <w:pPr>
              <w:pStyle w:val="NoSpacing"/>
              <w:rPr>
                <w:sz w:val="20"/>
                <w:szCs w:val="20"/>
                <w:highlight w:val="yellow"/>
              </w:rPr>
            </w:pPr>
            <w:r>
              <w:rPr>
                <w:sz w:val="20"/>
                <w:szCs w:val="20"/>
              </w:rPr>
              <w:t>EPT Index</w:t>
            </w:r>
          </w:p>
        </w:tc>
        <w:tc>
          <w:tcPr>
            <w:tcW w:w="674" w:type="pct"/>
            <w:vAlign w:val="center"/>
          </w:tcPr>
          <w:p w14:paraId="27A8007B" w14:textId="77777777" w:rsidR="00697A48" w:rsidRPr="00F618C2" w:rsidRDefault="000852FC" w:rsidP="00697A48">
            <w:pPr>
              <w:pStyle w:val="NoSpacing"/>
              <w:jc w:val="center"/>
              <w:rPr>
                <w:sz w:val="20"/>
                <w:szCs w:val="20"/>
                <w:highlight w:val="yellow"/>
              </w:rPr>
            </w:pPr>
            <w:r>
              <w:rPr>
                <w:rFonts w:cstheme="minorHAnsi"/>
                <w:sz w:val="20"/>
                <w:szCs w:val="20"/>
              </w:rPr>
              <w:t>7</w:t>
            </w:r>
          </w:p>
        </w:tc>
        <w:tc>
          <w:tcPr>
            <w:tcW w:w="767" w:type="pct"/>
            <w:vAlign w:val="center"/>
          </w:tcPr>
          <w:p w14:paraId="73273378" w14:textId="77777777" w:rsidR="00697A48" w:rsidRPr="00A87C7E" w:rsidRDefault="000852FC" w:rsidP="00697A48">
            <w:pPr>
              <w:pStyle w:val="NoSpacing"/>
              <w:jc w:val="center"/>
              <w:rPr>
                <w:sz w:val="20"/>
                <w:szCs w:val="20"/>
              </w:rPr>
            </w:pPr>
            <w:r>
              <w:rPr>
                <w:sz w:val="20"/>
                <w:szCs w:val="20"/>
              </w:rPr>
              <w:t>5.7</w:t>
            </w:r>
          </w:p>
        </w:tc>
        <w:tc>
          <w:tcPr>
            <w:tcW w:w="692" w:type="pct"/>
            <w:vAlign w:val="center"/>
          </w:tcPr>
          <w:p w14:paraId="41EE69B2" w14:textId="77777777" w:rsidR="00697A48" w:rsidRPr="00A87C7E" w:rsidRDefault="000852FC" w:rsidP="00697A48">
            <w:pPr>
              <w:pStyle w:val="NoSpacing"/>
              <w:jc w:val="center"/>
              <w:rPr>
                <w:sz w:val="20"/>
                <w:szCs w:val="20"/>
              </w:rPr>
            </w:pPr>
            <w:r>
              <w:rPr>
                <w:rFonts w:cstheme="minorHAnsi"/>
                <w:sz w:val="20"/>
                <w:szCs w:val="20"/>
              </w:rPr>
              <w:t>1.5</w:t>
            </w:r>
          </w:p>
        </w:tc>
      </w:tr>
      <w:tr w:rsidR="00697A48" w:rsidRPr="00A87C7E" w14:paraId="44A0CA10" w14:textId="77777777" w:rsidTr="00A043CB">
        <w:tc>
          <w:tcPr>
            <w:tcW w:w="791" w:type="pct"/>
            <w:vMerge/>
          </w:tcPr>
          <w:p w14:paraId="74B949AC" w14:textId="77777777" w:rsidR="00697A48" w:rsidRPr="00AE5A86" w:rsidRDefault="00697A48" w:rsidP="00697A48">
            <w:pPr>
              <w:pStyle w:val="NoSpacing"/>
              <w:rPr>
                <w:sz w:val="20"/>
                <w:szCs w:val="20"/>
                <w:highlight w:val="yellow"/>
              </w:rPr>
            </w:pPr>
          </w:p>
        </w:tc>
        <w:tc>
          <w:tcPr>
            <w:tcW w:w="737" w:type="pct"/>
            <w:vMerge/>
            <w:vAlign w:val="center"/>
          </w:tcPr>
          <w:p w14:paraId="034C35D0" w14:textId="77777777" w:rsidR="00697A48" w:rsidRPr="00AE5A86" w:rsidRDefault="00697A48" w:rsidP="00697A48">
            <w:pPr>
              <w:pStyle w:val="NoSpacing"/>
              <w:rPr>
                <w:sz w:val="20"/>
                <w:szCs w:val="20"/>
                <w:highlight w:val="yellow"/>
              </w:rPr>
            </w:pPr>
          </w:p>
        </w:tc>
        <w:tc>
          <w:tcPr>
            <w:tcW w:w="1338" w:type="pct"/>
          </w:tcPr>
          <w:p w14:paraId="1DB91673" w14:textId="77777777" w:rsidR="00697A48" w:rsidRPr="00AE5A86" w:rsidRDefault="00697A48" w:rsidP="00697A48">
            <w:pPr>
              <w:pStyle w:val="NoSpacing"/>
              <w:rPr>
                <w:sz w:val="20"/>
                <w:szCs w:val="20"/>
                <w:highlight w:val="yellow"/>
              </w:rPr>
            </w:pPr>
            <w:r>
              <w:rPr>
                <w:sz w:val="20"/>
                <w:szCs w:val="20"/>
              </w:rPr>
              <w:t>% EPT</w:t>
            </w:r>
          </w:p>
        </w:tc>
        <w:tc>
          <w:tcPr>
            <w:tcW w:w="674" w:type="pct"/>
            <w:vAlign w:val="center"/>
          </w:tcPr>
          <w:p w14:paraId="609F01DC" w14:textId="77777777" w:rsidR="00697A48" w:rsidRPr="000852FC" w:rsidRDefault="000852FC" w:rsidP="00697A48">
            <w:pPr>
              <w:pStyle w:val="NoSpacing"/>
              <w:jc w:val="center"/>
              <w:rPr>
                <w:sz w:val="20"/>
                <w:szCs w:val="20"/>
              </w:rPr>
            </w:pPr>
            <w:r w:rsidRPr="000852FC">
              <w:rPr>
                <w:rFonts w:cstheme="minorHAnsi"/>
                <w:sz w:val="20"/>
                <w:szCs w:val="20"/>
              </w:rPr>
              <w:t>89</w:t>
            </w:r>
            <w:r w:rsidR="00697A48" w:rsidRPr="000852FC">
              <w:rPr>
                <w:rFonts w:cstheme="minorHAnsi"/>
                <w:sz w:val="20"/>
                <w:szCs w:val="20"/>
              </w:rPr>
              <w:t>%</w:t>
            </w:r>
          </w:p>
        </w:tc>
        <w:tc>
          <w:tcPr>
            <w:tcW w:w="767" w:type="pct"/>
            <w:vAlign w:val="center"/>
          </w:tcPr>
          <w:p w14:paraId="4F173BB9" w14:textId="77777777" w:rsidR="00697A48" w:rsidRPr="000852FC" w:rsidRDefault="000852FC" w:rsidP="00697A48">
            <w:pPr>
              <w:pStyle w:val="NoSpacing"/>
              <w:jc w:val="center"/>
              <w:rPr>
                <w:sz w:val="20"/>
                <w:szCs w:val="20"/>
              </w:rPr>
            </w:pPr>
            <w:r w:rsidRPr="000852FC">
              <w:rPr>
                <w:sz w:val="20"/>
                <w:szCs w:val="20"/>
              </w:rPr>
              <w:t>87</w:t>
            </w:r>
            <w:r w:rsidR="00697A48" w:rsidRPr="000852FC">
              <w:rPr>
                <w:sz w:val="20"/>
                <w:szCs w:val="20"/>
              </w:rPr>
              <w:t>%</w:t>
            </w:r>
          </w:p>
        </w:tc>
        <w:tc>
          <w:tcPr>
            <w:tcW w:w="692" w:type="pct"/>
            <w:vAlign w:val="center"/>
          </w:tcPr>
          <w:p w14:paraId="495B0A23" w14:textId="77777777" w:rsidR="00697A48" w:rsidRPr="000852FC" w:rsidRDefault="000852FC" w:rsidP="00697A48">
            <w:pPr>
              <w:pStyle w:val="NoSpacing"/>
              <w:jc w:val="center"/>
              <w:rPr>
                <w:sz w:val="20"/>
                <w:szCs w:val="20"/>
              </w:rPr>
            </w:pPr>
            <w:r w:rsidRPr="000852FC">
              <w:rPr>
                <w:rFonts w:cstheme="minorHAnsi"/>
                <w:sz w:val="20"/>
                <w:szCs w:val="20"/>
              </w:rPr>
              <w:t>6%</w:t>
            </w:r>
          </w:p>
        </w:tc>
      </w:tr>
      <w:tr w:rsidR="00697A48" w:rsidRPr="00A87C7E" w14:paraId="09CF1C93" w14:textId="77777777" w:rsidTr="00A043CB">
        <w:tc>
          <w:tcPr>
            <w:tcW w:w="791" w:type="pct"/>
            <w:vMerge/>
          </w:tcPr>
          <w:p w14:paraId="6774B07C" w14:textId="77777777" w:rsidR="00697A48" w:rsidRPr="00AE5A86" w:rsidRDefault="00697A48" w:rsidP="00697A48">
            <w:pPr>
              <w:pStyle w:val="NoSpacing"/>
              <w:rPr>
                <w:sz w:val="20"/>
                <w:szCs w:val="20"/>
                <w:highlight w:val="yellow"/>
              </w:rPr>
            </w:pPr>
          </w:p>
        </w:tc>
        <w:tc>
          <w:tcPr>
            <w:tcW w:w="737" w:type="pct"/>
            <w:vMerge/>
            <w:vAlign w:val="center"/>
          </w:tcPr>
          <w:p w14:paraId="02A37BBD" w14:textId="77777777" w:rsidR="00697A48" w:rsidRPr="00AE5A86" w:rsidRDefault="00697A48" w:rsidP="00697A48">
            <w:pPr>
              <w:pStyle w:val="NoSpacing"/>
              <w:rPr>
                <w:sz w:val="20"/>
                <w:szCs w:val="20"/>
                <w:highlight w:val="yellow"/>
              </w:rPr>
            </w:pPr>
          </w:p>
        </w:tc>
        <w:tc>
          <w:tcPr>
            <w:tcW w:w="1338" w:type="pct"/>
          </w:tcPr>
          <w:p w14:paraId="54CEAA58" w14:textId="77777777" w:rsidR="00697A48" w:rsidRPr="00AE5A86" w:rsidRDefault="00697A48" w:rsidP="00697A48">
            <w:pPr>
              <w:pStyle w:val="NoSpacing"/>
              <w:rPr>
                <w:sz w:val="20"/>
                <w:szCs w:val="20"/>
                <w:highlight w:val="yellow"/>
              </w:rPr>
            </w:pPr>
            <w:r>
              <w:rPr>
                <w:sz w:val="20"/>
                <w:szCs w:val="20"/>
              </w:rPr>
              <w:t>Family Biotic Index</w:t>
            </w:r>
          </w:p>
        </w:tc>
        <w:tc>
          <w:tcPr>
            <w:tcW w:w="674" w:type="pct"/>
            <w:vAlign w:val="center"/>
          </w:tcPr>
          <w:p w14:paraId="1769E404" w14:textId="77777777" w:rsidR="00697A48" w:rsidRPr="000852FC" w:rsidRDefault="000852FC" w:rsidP="00697A48">
            <w:pPr>
              <w:pStyle w:val="NoSpacing"/>
              <w:jc w:val="center"/>
              <w:rPr>
                <w:sz w:val="20"/>
                <w:szCs w:val="20"/>
              </w:rPr>
            </w:pPr>
            <w:r w:rsidRPr="000852FC">
              <w:rPr>
                <w:rFonts w:cstheme="minorHAnsi"/>
                <w:sz w:val="20"/>
                <w:szCs w:val="20"/>
              </w:rPr>
              <w:t>3.9</w:t>
            </w:r>
          </w:p>
        </w:tc>
        <w:tc>
          <w:tcPr>
            <w:tcW w:w="767" w:type="pct"/>
            <w:vAlign w:val="center"/>
          </w:tcPr>
          <w:p w14:paraId="545D231A" w14:textId="77777777" w:rsidR="00697A48" w:rsidRPr="000852FC" w:rsidRDefault="000852FC" w:rsidP="00697A48">
            <w:pPr>
              <w:pStyle w:val="NoSpacing"/>
              <w:jc w:val="center"/>
              <w:rPr>
                <w:sz w:val="20"/>
                <w:szCs w:val="20"/>
              </w:rPr>
            </w:pPr>
            <w:r w:rsidRPr="000852FC">
              <w:rPr>
                <w:sz w:val="20"/>
                <w:szCs w:val="20"/>
              </w:rPr>
              <w:t>4.0</w:t>
            </w:r>
          </w:p>
        </w:tc>
        <w:tc>
          <w:tcPr>
            <w:tcW w:w="692" w:type="pct"/>
            <w:vAlign w:val="center"/>
          </w:tcPr>
          <w:p w14:paraId="14187863" w14:textId="77777777" w:rsidR="00697A48" w:rsidRPr="000852FC" w:rsidRDefault="000852FC" w:rsidP="00697A48">
            <w:pPr>
              <w:pStyle w:val="NoSpacing"/>
              <w:jc w:val="center"/>
              <w:rPr>
                <w:sz w:val="20"/>
                <w:szCs w:val="20"/>
              </w:rPr>
            </w:pPr>
            <w:r w:rsidRPr="000852FC">
              <w:rPr>
                <w:rFonts w:cstheme="minorHAnsi"/>
                <w:sz w:val="20"/>
                <w:szCs w:val="20"/>
              </w:rPr>
              <w:t>0.3</w:t>
            </w:r>
          </w:p>
        </w:tc>
      </w:tr>
      <w:tr w:rsidR="00697A48" w:rsidRPr="00A87C7E" w14:paraId="55C4E2AC" w14:textId="77777777" w:rsidTr="00A043CB">
        <w:tc>
          <w:tcPr>
            <w:tcW w:w="791" w:type="pct"/>
            <w:vMerge/>
          </w:tcPr>
          <w:p w14:paraId="6987E620" w14:textId="77777777" w:rsidR="00697A48" w:rsidRPr="00AE5A86" w:rsidRDefault="00697A48" w:rsidP="00697A48">
            <w:pPr>
              <w:pStyle w:val="NoSpacing"/>
              <w:rPr>
                <w:sz w:val="20"/>
                <w:szCs w:val="20"/>
                <w:highlight w:val="yellow"/>
              </w:rPr>
            </w:pPr>
          </w:p>
        </w:tc>
        <w:tc>
          <w:tcPr>
            <w:tcW w:w="737" w:type="pct"/>
            <w:vMerge/>
            <w:vAlign w:val="center"/>
          </w:tcPr>
          <w:p w14:paraId="1D9458B5" w14:textId="77777777" w:rsidR="00697A48" w:rsidRPr="00AE5A86" w:rsidRDefault="00697A48" w:rsidP="00697A48">
            <w:pPr>
              <w:pStyle w:val="NoSpacing"/>
              <w:rPr>
                <w:sz w:val="20"/>
                <w:szCs w:val="20"/>
                <w:highlight w:val="yellow"/>
              </w:rPr>
            </w:pPr>
          </w:p>
        </w:tc>
        <w:tc>
          <w:tcPr>
            <w:tcW w:w="1338" w:type="pct"/>
          </w:tcPr>
          <w:p w14:paraId="5F1BCDA0" w14:textId="77777777" w:rsidR="00697A48" w:rsidRPr="00AE5A86" w:rsidRDefault="00697A48" w:rsidP="00697A48">
            <w:pPr>
              <w:pStyle w:val="NoSpacing"/>
              <w:rPr>
                <w:sz w:val="20"/>
                <w:szCs w:val="20"/>
                <w:highlight w:val="yellow"/>
              </w:rPr>
            </w:pPr>
            <w:r>
              <w:rPr>
                <w:sz w:val="20"/>
                <w:szCs w:val="20"/>
              </w:rPr>
              <w:t>% Dominant Family</w:t>
            </w:r>
          </w:p>
        </w:tc>
        <w:tc>
          <w:tcPr>
            <w:tcW w:w="674" w:type="pct"/>
            <w:vAlign w:val="center"/>
          </w:tcPr>
          <w:p w14:paraId="48AC63F8" w14:textId="77777777" w:rsidR="00697A48" w:rsidRPr="000852FC" w:rsidRDefault="000852FC" w:rsidP="00697A48">
            <w:pPr>
              <w:pStyle w:val="NoSpacing"/>
              <w:jc w:val="center"/>
              <w:rPr>
                <w:sz w:val="20"/>
                <w:szCs w:val="20"/>
              </w:rPr>
            </w:pPr>
            <w:r w:rsidRPr="000852FC">
              <w:rPr>
                <w:rFonts w:cstheme="minorHAnsi"/>
                <w:sz w:val="20"/>
                <w:szCs w:val="20"/>
              </w:rPr>
              <w:t>4</w:t>
            </w:r>
            <w:r w:rsidR="00697A48" w:rsidRPr="000852FC">
              <w:rPr>
                <w:rFonts w:cstheme="minorHAnsi"/>
                <w:sz w:val="20"/>
                <w:szCs w:val="20"/>
              </w:rPr>
              <w:t>5%</w:t>
            </w:r>
          </w:p>
        </w:tc>
        <w:tc>
          <w:tcPr>
            <w:tcW w:w="767" w:type="pct"/>
            <w:vAlign w:val="center"/>
          </w:tcPr>
          <w:p w14:paraId="1883E9B4" w14:textId="77777777" w:rsidR="00697A48" w:rsidRPr="000852FC" w:rsidRDefault="00697A48" w:rsidP="000852FC">
            <w:pPr>
              <w:pStyle w:val="NoSpacing"/>
              <w:jc w:val="center"/>
              <w:rPr>
                <w:sz w:val="20"/>
                <w:szCs w:val="20"/>
              </w:rPr>
            </w:pPr>
            <w:r w:rsidRPr="000852FC">
              <w:rPr>
                <w:sz w:val="20"/>
                <w:szCs w:val="20"/>
              </w:rPr>
              <w:t>4</w:t>
            </w:r>
            <w:r w:rsidR="000852FC" w:rsidRPr="000852FC">
              <w:rPr>
                <w:sz w:val="20"/>
                <w:szCs w:val="20"/>
              </w:rPr>
              <w:t>3</w:t>
            </w:r>
            <w:r w:rsidRPr="000852FC">
              <w:rPr>
                <w:sz w:val="20"/>
                <w:szCs w:val="20"/>
              </w:rPr>
              <w:t>%</w:t>
            </w:r>
          </w:p>
        </w:tc>
        <w:tc>
          <w:tcPr>
            <w:tcW w:w="692" w:type="pct"/>
            <w:vAlign w:val="center"/>
          </w:tcPr>
          <w:p w14:paraId="17A9523E" w14:textId="77777777" w:rsidR="00697A48" w:rsidRPr="000852FC" w:rsidRDefault="000852FC" w:rsidP="00697A48">
            <w:pPr>
              <w:pStyle w:val="NoSpacing"/>
              <w:jc w:val="center"/>
              <w:rPr>
                <w:sz w:val="20"/>
                <w:szCs w:val="20"/>
              </w:rPr>
            </w:pPr>
            <w:r w:rsidRPr="000852FC">
              <w:rPr>
                <w:rFonts w:cstheme="minorHAnsi"/>
                <w:sz w:val="20"/>
                <w:szCs w:val="20"/>
              </w:rPr>
              <w:t>3%</w:t>
            </w:r>
          </w:p>
        </w:tc>
      </w:tr>
      <w:tr w:rsidR="00697A48" w:rsidRPr="00A87C7E" w14:paraId="0539E567" w14:textId="77777777" w:rsidTr="00A043CB">
        <w:tc>
          <w:tcPr>
            <w:tcW w:w="791" w:type="pct"/>
            <w:vMerge/>
          </w:tcPr>
          <w:p w14:paraId="7D38CBA1" w14:textId="77777777" w:rsidR="00697A48" w:rsidRPr="00AE5A86" w:rsidRDefault="00697A48" w:rsidP="00697A48">
            <w:pPr>
              <w:pStyle w:val="NoSpacing"/>
              <w:rPr>
                <w:sz w:val="20"/>
                <w:szCs w:val="20"/>
                <w:highlight w:val="yellow"/>
              </w:rPr>
            </w:pPr>
          </w:p>
        </w:tc>
        <w:tc>
          <w:tcPr>
            <w:tcW w:w="737" w:type="pct"/>
            <w:vMerge/>
            <w:vAlign w:val="center"/>
          </w:tcPr>
          <w:p w14:paraId="06E8D5F4" w14:textId="77777777" w:rsidR="00697A48" w:rsidRPr="00AE5A86" w:rsidRDefault="00697A48" w:rsidP="00697A48">
            <w:pPr>
              <w:pStyle w:val="NoSpacing"/>
              <w:rPr>
                <w:sz w:val="20"/>
                <w:szCs w:val="20"/>
                <w:highlight w:val="yellow"/>
              </w:rPr>
            </w:pPr>
          </w:p>
        </w:tc>
        <w:tc>
          <w:tcPr>
            <w:tcW w:w="1338" w:type="pct"/>
          </w:tcPr>
          <w:p w14:paraId="2D64ABDD" w14:textId="77777777" w:rsidR="00697A48" w:rsidRPr="00AE5A86" w:rsidRDefault="00697A48" w:rsidP="00697A48">
            <w:pPr>
              <w:pStyle w:val="NoSpacing"/>
              <w:rPr>
                <w:sz w:val="20"/>
                <w:szCs w:val="20"/>
                <w:highlight w:val="yellow"/>
              </w:rPr>
            </w:pPr>
            <w:r>
              <w:rPr>
                <w:sz w:val="20"/>
                <w:szCs w:val="20"/>
              </w:rPr>
              <w:t>% Dipteran &amp; Non-insects</w:t>
            </w:r>
          </w:p>
        </w:tc>
        <w:tc>
          <w:tcPr>
            <w:tcW w:w="674" w:type="pct"/>
            <w:vAlign w:val="center"/>
          </w:tcPr>
          <w:p w14:paraId="0A21F5EF" w14:textId="77777777" w:rsidR="00697A48" w:rsidRPr="000852FC" w:rsidRDefault="000852FC" w:rsidP="00697A48">
            <w:pPr>
              <w:pStyle w:val="NoSpacing"/>
              <w:jc w:val="center"/>
              <w:rPr>
                <w:sz w:val="20"/>
                <w:szCs w:val="20"/>
              </w:rPr>
            </w:pPr>
            <w:r w:rsidRPr="000852FC">
              <w:rPr>
                <w:rFonts w:cstheme="minorHAnsi"/>
                <w:sz w:val="20"/>
                <w:szCs w:val="20"/>
              </w:rPr>
              <w:t>7</w:t>
            </w:r>
            <w:r w:rsidR="00697A48" w:rsidRPr="000852FC">
              <w:rPr>
                <w:rFonts w:cstheme="minorHAnsi"/>
                <w:sz w:val="20"/>
                <w:szCs w:val="20"/>
              </w:rPr>
              <w:t>%</w:t>
            </w:r>
          </w:p>
        </w:tc>
        <w:tc>
          <w:tcPr>
            <w:tcW w:w="767" w:type="pct"/>
            <w:vAlign w:val="center"/>
          </w:tcPr>
          <w:p w14:paraId="53E49196" w14:textId="77777777" w:rsidR="00697A48" w:rsidRPr="000852FC" w:rsidRDefault="000852FC" w:rsidP="00697A48">
            <w:pPr>
              <w:pStyle w:val="NoSpacing"/>
              <w:jc w:val="center"/>
              <w:rPr>
                <w:sz w:val="20"/>
                <w:szCs w:val="20"/>
              </w:rPr>
            </w:pPr>
            <w:r w:rsidRPr="000852FC">
              <w:rPr>
                <w:sz w:val="20"/>
                <w:szCs w:val="20"/>
              </w:rPr>
              <w:t>4</w:t>
            </w:r>
            <w:r w:rsidR="00697A48" w:rsidRPr="000852FC">
              <w:rPr>
                <w:sz w:val="20"/>
                <w:szCs w:val="20"/>
              </w:rPr>
              <w:t>%</w:t>
            </w:r>
          </w:p>
        </w:tc>
        <w:tc>
          <w:tcPr>
            <w:tcW w:w="692" w:type="pct"/>
            <w:vAlign w:val="center"/>
          </w:tcPr>
          <w:p w14:paraId="02B21770" w14:textId="77777777" w:rsidR="00697A48" w:rsidRPr="000852FC" w:rsidRDefault="000852FC" w:rsidP="00697A48">
            <w:pPr>
              <w:pStyle w:val="NoSpacing"/>
              <w:jc w:val="center"/>
              <w:rPr>
                <w:sz w:val="20"/>
                <w:szCs w:val="20"/>
              </w:rPr>
            </w:pPr>
            <w:r w:rsidRPr="000852FC">
              <w:rPr>
                <w:rFonts w:cstheme="minorHAnsi"/>
                <w:sz w:val="20"/>
                <w:szCs w:val="20"/>
              </w:rPr>
              <w:t>3%</w:t>
            </w:r>
          </w:p>
        </w:tc>
      </w:tr>
      <w:tr w:rsidR="00697A48" w:rsidRPr="00A87C7E" w14:paraId="6E7A87F9" w14:textId="77777777" w:rsidTr="00A043CB">
        <w:tc>
          <w:tcPr>
            <w:tcW w:w="791" w:type="pct"/>
            <w:vMerge/>
          </w:tcPr>
          <w:p w14:paraId="19225F5D" w14:textId="77777777" w:rsidR="00697A48" w:rsidRPr="00AE5A86" w:rsidRDefault="00697A48" w:rsidP="00697A48">
            <w:pPr>
              <w:pStyle w:val="NoSpacing"/>
              <w:rPr>
                <w:sz w:val="20"/>
                <w:szCs w:val="20"/>
                <w:highlight w:val="yellow"/>
              </w:rPr>
            </w:pPr>
          </w:p>
        </w:tc>
        <w:tc>
          <w:tcPr>
            <w:tcW w:w="737" w:type="pct"/>
            <w:vMerge/>
            <w:vAlign w:val="center"/>
          </w:tcPr>
          <w:p w14:paraId="56B12D12" w14:textId="77777777" w:rsidR="00697A48" w:rsidRPr="00AE5A86" w:rsidRDefault="00697A48" w:rsidP="00697A48">
            <w:pPr>
              <w:pStyle w:val="NoSpacing"/>
              <w:rPr>
                <w:sz w:val="20"/>
                <w:szCs w:val="20"/>
                <w:highlight w:val="yellow"/>
              </w:rPr>
            </w:pPr>
          </w:p>
        </w:tc>
        <w:tc>
          <w:tcPr>
            <w:tcW w:w="1338" w:type="pct"/>
            <w:shd w:val="clear" w:color="auto" w:fill="auto"/>
          </w:tcPr>
          <w:p w14:paraId="661AE244" w14:textId="77777777" w:rsidR="00697A48" w:rsidRPr="00AE5A86" w:rsidRDefault="00697A48" w:rsidP="00697A48">
            <w:pPr>
              <w:pStyle w:val="NoSpacing"/>
              <w:rPr>
                <w:sz w:val="20"/>
                <w:szCs w:val="20"/>
                <w:highlight w:val="yellow"/>
              </w:rPr>
            </w:pPr>
            <w:r w:rsidRPr="00021372">
              <w:rPr>
                <w:sz w:val="20"/>
                <w:szCs w:val="20"/>
              </w:rPr>
              <w:t>% Collector Gatherers</w:t>
            </w:r>
          </w:p>
        </w:tc>
        <w:tc>
          <w:tcPr>
            <w:tcW w:w="674" w:type="pct"/>
            <w:shd w:val="clear" w:color="auto" w:fill="auto"/>
            <w:vAlign w:val="center"/>
          </w:tcPr>
          <w:p w14:paraId="3067413E" w14:textId="77777777" w:rsidR="00697A48" w:rsidRPr="000852FC" w:rsidRDefault="000852FC" w:rsidP="00697A48">
            <w:pPr>
              <w:pStyle w:val="NoSpacing"/>
              <w:jc w:val="center"/>
              <w:rPr>
                <w:sz w:val="20"/>
                <w:szCs w:val="20"/>
              </w:rPr>
            </w:pPr>
            <w:r w:rsidRPr="000852FC">
              <w:rPr>
                <w:rFonts w:cstheme="minorHAnsi"/>
                <w:sz w:val="20"/>
                <w:szCs w:val="20"/>
              </w:rPr>
              <w:t>38</w:t>
            </w:r>
            <w:r w:rsidR="00697A48" w:rsidRPr="000852FC">
              <w:rPr>
                <w:rFonts w:cstheme="minorHAnsi"/>
                <w:sz w:val="20"/>
                <w:szCs w:val="20"/>
              </w:rPr>
              <w:t>%</w:t>
            </w:r>
          </w:p>
        </w:tc>
        <w:tc>
          <w:tcPr>
            <w:tcW w:w="767" w:type="pct"/>
            <w:shd w:val="clear" w:color="auto" w:fill="auto"/>
            <w:vAlign w:val="center"/>
          </w:tcPr>
          <w:p w14:paraId="043EA8A4" w14:textId="77777777" w:rsidR="00697A48" w:rsidRPr="000852FC" w:rsidRDefault="000852FC" w:rsidP="00697A48">
            <w:pPr>
              <w:pStyle w:val="NoSpacing"/>
              <w:jc w:val="center"/>
              <w:rPr>
                <w:sz w:val="20"/>
                <w:szCs w:val="20"/>
              </w:rPr>
            </w:pPr>
            <w:r w:rsidRPr="000852FC">
              <w:rPr>
                <w:sz w:val="20"/>
                <w:szCs w:val="20"/>
              </w:rPr>
              <w:t>40%</w:t>
            </w:r>
          </w:p>
        </w:tc>
        <w:tc>
          <w:tcPr>
            <w:tcW w:w="692" w:type="pct"/>
            <w:shd w:val="clear" w:color="auto" w:fill="auto"/>
            <w:vAlign w:val="center"/>
          </w:tcPr>
          <w:p w14:paraId="72D84922" w14:textId="77777777" w:rsidR="00697A48" w:rsidRPr="000852FC" w:rsidRDefault="000852FC" w:rsidP="00697A48">
            <w:pPr>
              <w:pStyle w:val="NoSpacing"/>
              <w:jc w:val="center"/>
              <w:rPr>
                <w:rFonts w:cstheme="minorHAnsi"/>
                <w:sz w:val="20"/>
                <w:szCs w:val="20"/>
              </w:rPr>
            </w:pPr>
            <w:r w:rsidRPr="000852FC">
              <w:rPr>
                <w:rFonts w:cstheme="minorHAnsi"/>
                <w:sz w:val="20"/>
                <w:szCs w:val="20"/>
              </w:rPr>
              <w:t>5%</w:t>
            </w:r>
          </w:p>
        </w:tc>
      </w:tr>
      <w:tr w:rsidR="00697A48" w:rsidRPr="00A87C7E" w14:paraId="6AC43ED4" w14:textId="77777777" w:rsidTr="00AC169D">
        <w:tc>
          <w:tcPr>
            <w:tcW w:w="791" w:type="pct"/>
            <w:vMerge/>
          </w:tcPr>
          <w:p w14:paraId="6DBF4793" w14:textId="77777777" w:rsidR="00697A48" w:rsidRPr="00AE5A86" w:rsidRDefault="00697A48" w:rsidP="00697A48">
            <w:pPr>
              <w:pStyle w:val="NoSpacing"/>
              <w:rPr>
                <w:sz w:val="20"/>
                <w:szCs w:val="20"/>
                <w:highlight w:val="yellow"/>
              </w:rPr>
            </w:pPr>
          </w:p>
        </w:tc>
        <w:tc>
          <w:tcPr>
            <w:tcW w:w="737" w:type="pct"/>
            <w:vMerge/>
            <w:vAlign w:val="center"/>
          </w:tcPr>
          <w:p w14:paraId="5E29D6CD" w14:textId="77777777" w:rsidR="00697A48" w:rsidRPr="00AE5A86" w:rsidRDefault="00697A48" w:rsidP="00697A48">
            <w:pPr>
              <w:pStyle w:val="NoSpacing"/>
              <w:rPr>
                <w:sz w:val="20"/>
                <w:szCs w:val="20"/>
                <w:highlight w:val="yellow"/>
              </w:rPr>
            </w:pPr>
          </w:p>
        </w:tc>
        <w:tc>
          <w:tcPr>
            <w:tcW w:w="1338" w:type="pct"/>
            <w:shd w:val="clear" w:color="auto" w:fill="C6D9F1" w:themeFill="text2" w:themeFillTint="33"/>
          </w:tcPr>
          <w:p w14:paraId="06224ED1" w14:textId="77777777" w:rsidR="00697A48" w:rsidRDefault="00697A48" w:rsidP="00697A48">
            <w:pPr>
              <w:pStyle w:val="NoSpacing"/>
              <w:rPr>
                <w:b/>
                <w:sz w:val="20"/>
                <w:szCs w:val="20"/>
              </w:rPr>
            </w:pPr>
            <w:r w:rsidRPr="00021372">
              <w:rPr>
                <w:b/>
                <w:sz w:val="20"/>
                <w:szCs w:val="20"/>
              </w:rPr>
              <w:t>Total Score</w:t>
            </w:r>
          </w:p>
          <w:p w14:paraId="6D366152" w14:textId="77777777" w:rsidR="00036AA0" w:rsidRPr="00AE5A86" w:rsidRDefault="00036AA0" w:rsidP="00697A48">
            <w:pPr>
              <w:pStyle w:val="NoSpacing"/>
              <w:rPr>
                <w:sz w:val="20"/>
                <w:szCs w:val="20"/>
                <w:highlight w:val="yellow"/>
              </w:rPr>
            </w:pPr>
            <w:r w:rsidRPr="008D10D8">
              <w:rPr>
                <w:b/>
                <w:sz w:val="20"/>
                <w:szCs w:val="20"/>
              </w:rPr>
              <w:t>Max Score =</w:t>
            </w:r>
            <w:r w:rsidR="008D10D8" w:rsidRPr="008D10D8">
              <w:rPr>
                <w:b/>
                <w:sz w:val="20"/>
                <w:szCs w:val="20"/>
              </w:rPr>
              <w:t xml:space="preserve"> 36</w:t>
            </w:r>
          </w:p>
        </w:tc>
        <w:tc>
          <w:tcPr>
            <w:tcW w:w="674" w:type="pct"/>
            <w:shd w:val="clear" w:color="auto" w:fill="C6D9F1" w:themeFill="text2" w:themeFillTint="33"/>
            <w:vAlign w:val="center"/>
          </w:tcPr>
          <w:p w14:paraId="5A4065DF" w14:textId="77777777" w:rsidR="00697A48" w:rsidRPr="000852FC" w:rsidRDefault="00697A48" w:rsidP="000852FC">
            <w:pPr>
              <w:pStyle w:val="NoSpacing"/>
              <w:jc w:val="center"/>
              <w:rPr>
                <w:rFonts w:cstheme="minorHAnsi"/>
                <w:sz w:val="20"/>
                <w:szCs w:val="20"/>
              </w:rPr>
            </w:pPr>
            <w:r w:rsidRPr="000852FC">
              <w:rPr>
                <w:rFonts w:cstheme="minorHAnsi"/>
                <w:b/>
                <w:sz w:val="20"/>
                <w:szCs w:val="20"/>
              </w:rPr>
              <w:t>3</w:t>
            </w:r>
            <w:r w:rsidR="000852FC" w:rsidRPr="000852FC">
              <w:rPr>
                <w:rFonts w:cstheme="minorHAnsi"/>
                <w:b/>
                <w:sz w:val="20"/>
                <w:szCs w:val="20"/>
              </w:rPr>
              <w:t>6</w:t>
            </w:r>
          </w:p>
        </w:tc>
        <w:tc>
          <w:tcPr>
            <w:tcW w:w="767" w:type="pct"/>
            <w:shd w:val="clear" w:color="auto" w:fill="C6D9F1" w:themeFill="text2" w:themeFillTint="33"/>
            <w:vAlign w:val="center"/>
          </w:tcPr>
          <w:p w14:paraId="7391092E" w14:textId="77777777" w:rsidR="00697A48" w:rsidRPr="000852FC" w:rsidRDefault="000852FC" w:rsidP="00697A48">
            <w:pPr>
              <w:pStyle w:val="NoSpacing"/>
              <w:jc w:val="center"/>
              <w:rPr>
                <w:sz w:val="20"/>
                <w:szCs w:val="20"/>
              </w:rPr>
            </w:pPr>
            <w:r w:rsidRPr="000852FC">
              <w:rPr>
                <w:b/>
                <w:sz w:val="20"/>
                <w:szCs w:val="20"/>
              </w:rPr>
              <w:t>33</w:t>
            </w:r>
          </w:p>
        </w:tc>
        <w:tc>
          <w:tcPr>
            <w:tcW w:w="692" w:type="pct"/>
            <w:shd w:val="clear" w:color="auto" w:fill="C6D9F1" w:themeFill="text2" w:themeFillTint="33"/>
            <w:vAlign w:val="center"/>
          </w:tcPr>
          <w:p w14:paraId="1E1A1C81" w14:textId="77777777" w:rsidR="00697A48" w:rsidRPr="000852FC" w:rsidRDefault="000852FC" w:rsidP="00697A48">
            <w:pPr>
              <w:pStyle w:val="NoSpacing"/>
              <w:jc w:val="center"/>
              <w:rPr>
                <w:rFonts w:cstheme="minorHAnsi"/>
                <w:sz w:val="20"/>
                <w:szCs w:val="20"/>
              </w:rPr>
            </w:pPr>
            <w:r w:rsidRPr="000852FC">
              <w:rPr>
                <w:rFonts w:cstheme="minorHAnsi"/>
                <w:b/>
                <w:sz w:val="20"/>
                <w:szCs w:val="20"/>
              </w:rPr>
              <w:t>3</w:t>
            </w:r>
          </w:p>
        </w:tc>
      </w:tr>
      <w:tr w:rsidR="00697A48" w:rsidRPr="00A87C7E" w14:paraId="78FDBA37" w14:textId="77777777" w:rsidTr="00A043CB">
        <w:tc>
          <w:tcPr>
            <w:tcW w:w="791" w:type="pct"/>
            <w:vMerge/>
          </w:tcPr>
          <w:p w14:paraId="05AB2D2D" w14:textId="77777777" w:rsidR="00697A48" w:rsidRPr="00AE5A86" w:rsidRDefault="00697A48" w:rsidP="00697A48">
            <w:pPr>
              <w:pStyle w:val="NoSpacing"/>
              <w:rPr>
                <w:sz w:val="20"/>
                <w:szCs w:val="20"/>
                <w:highlight w:val="yellow"/>
              </w:rPr>
            </w:pPr>
          </w:p>
        </w:tc>
        <w:tc>
          <w:tcPr>
            <w:tcW w:w="737" w:type="pct"/>
            <w:vMerge w:val="restart"/>
            <w:vAlign w:val="center"/>
          </w:tcPr>
          <w:p w14:paraId="12F0C8E1" w14:textId="77777777" w:rsidR="00697A48" w:rsidRPr="00A043CB" w:rsidRDefault="00543FA6" w:rsidP="00263167">
            <w:pPr>
              <w:pStyle w:val="NoSpacing"/>
              <w:jc w:val="center"/>
              <w:rPr>
                <w:sz w:val="20"/>
                <w:szCs w:val="20"/>
              </w:rPr>
            </w:pPr>
            <w:r w:rsidRPr="00A043CB">
              <w:rPr>
                <w:sz w:val="20"/>
                <w:szCs w:val="20"/>
              </w:rPr>
              <w:t>CHR2</w:t>
            </w:r>
          </w:p>
          <w:p w14:paraId="3A5715B0" w14:textId="77777777" w:rsidR="00543FA6" w:rsidRPr="00A043CB" w:rsidRDefault="00543FA6" w:rsidP="00263167">
            <w:pPr>
              <w:pStyle w:val="NoSpacing"/>
              <w:jc w:val="center"/>
              <w:rPr>
                <w:sz w:val="20"/>
                <w:szCs w:val="20"/>
              </w:rPr>
            </w:pPr>
            <w:r w:rsidRPr="00A043CB">
              <w:rPr>
                <w:sz w:val="20"/>
                <w:szCs w:val="20"/>
              </w:rPr>
              <w:t>(2011)</w:t>
            </w:r>
          </w:p>
          <w:p w14:paraId="39E7D263" w14:textId="77777777" w:rsidR="00543FA6" w:rsidRPr="00A043CB" w:rsidRDefault="00543FA6" w:rsidP="00263167">
            <w:pPr>
              <w:pStyle w:val="NoSpacing"/>
              <w:jc w:val="center"/>
              <w:rPr>
                <w:sz w:val="20"/>
                <w:szCs w:val="20"/>
              </w:rPr>
            </w:pPr>
            <w:proofErr w:type="gramStart"/>
            <w:r w:rsidRPr="00A043CB">
              <w:rPr>
                <w:sz w:val="20"/>
                <w:szCs w:val="20"/>
              </w:rPr>
              <w:t>n</w:t>
            </w:r>
            <w:proofErr w:type="gramEnd"/>
            <w:r w:rsidRPr="00A043CB">
              <w:rPr>
                <w:sz w:val="20"/>
                <w:szCs w:val="20"/>
              </w:rPr>
              <w:t xml:space="preserve"> = 1</w:t>
            </w:r>
            <w:r w:rsidR="00036AA0">
              <w:rPr>
                <w:sz w:val="20"/>
                <w:szCs w:val="20"/>
              </w:rPr>
              <w:t xml:space="preserve"> year</w:t>
            </w:r>
          </w:p>
          <w:p w14:paraId="0D7EE474" w14:textId="77777777" w:rsidR="00263167" w:rsidRDefault="00263167" w:rsidP="008A217A">
            <w:pPr>
              <w:pStyle w:val="NoSpacing"/>
              <w:jc w:val="center"/>
              <w:rPr>
                <w:sz w:val="20"/>
                <w:szCs w:val="20"/>
              </w:rPr>
            </w:pPr>
            <w:proofErr w:type="spellStart"/>
            <w:r w:rsidRPr="00A043CB">
              <w:rPr>
                <w:sz w:val="20"/>
                <w:szCs w:val="20"/>
              </w:rPr>
              <w:t>Hydropsychidae</w:t>
            </w:r>
            <w:proofErr w:type="spellEnd"/>
          </w:p>
          <w:p w14:paraId="580EEA5D" w14:textId="77777777" w:rsidR="00036AA0" w:rsidRDefault="00036AA0" w:rsidP="008A217A">
            <w:pPr>
              <w:pStyle w:val="NoSpacing"/>
              <w:jc w:val="center"/>
              <w:rPr>
                <w:sz w:val="20"/>
                <w:szCs w:val="20"/>
              </w:rPr>
            </w:pPr>
          </w:p>
          <w:p w14:paraId="4F41E2C7" w14:textId="77777777" w:rsidR="00036AA0" w:rsidRPr="00A043CB" w:rsidRDefault="00036AA0" w:rsidP="008A217A">
            <w:pPr>
              <w:pStyle w:val="NoSpacing"/>
              <w:jc w:val="center"/>
              <w:rPr>
                <w:sz w:val="20"/>
                <w:szCs w:val="20"/>
              </w:rPr>
            </w:pPr>
            <w:r>
              <w:rPr>
                <w:sz w:val="20"/>
                <w:szCs w:val="20"/>
              </w:rPr>
              <w:t>Large River</w:t>
            </w:r>
          </w:p>
        </w:tc>
        <w:tc>
          <w:tcPr>
            <w:tcW w:w="1338" w:type="pct"/>
          </w:tcPr>
          <w:p w14:paraId="2DA5C2D6" w14:textId="77777777" w:rsidR="00697A48" w:rsidRPr="00A043CB" w:rsidRDefault="00543FA6" w:rsidP="00697A48">
            <w:pPr>
              <w:pStyle w:val="NoSpacing"/>
              <w:rPr>
                <w:sz w:val="20"/>
                <w:szCs w:val="20"/>
              </w:rPr>
            </w:pPr>
            <w:r w:rsidRPr="00A043CB">
              <w:rPr>
                <w:sz w:val="20"/>
                <w:szCs w:val="20"/>
              </w:rPr>
              <w:t>Taxa Richness</w:t>
            </w:r>
          </w:p>
        </w:tc>
        <w:tc>
          <w:tcPr>
            <w:tcW w:w="674" w:type="pct"/>
            <w:vAlign w:val="center"/>
          </w:tcPr>
          <w:p w14:paraId="4B305DB7" w14:textId="77777777" w:rsidR="00697A48" w:rsidRPr="00A043CB" w:rsidRDefault="00263167" w:rsidP="00697A48">
            <w:pPr>
              <w:pStyle w:val="NoSpacing"/>
              <w:jc w:val="center"/>
              <w:rPr>
                <w:sz w:val="20"/>
                <w:szCs w:val="20"/>
              </w:rPr>
            </w:pPr>
            <w:r w:rsidRPr="00A043CB">
              <w:rPr>
                <w:rFonts w:cstheme="minorHAnsi"/>
                <w:sz w:val="20"/>
                <w:szCs w:val="20"/>
              </w:rPr>
              <w:t>10</w:t>
            </w:r>
          </w:p>
        </w:tc>
        <w:tc>
          <w:tcPr>
            <w:tcW w:w="767" w:type="pct"/>
            <w:vAlign w:val="center"/>
          </w:tcPr>
          <w:p w14:paraId="19880462"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121CE158" w14:textId="77777777" w:rsidR="00697A48" w:rsidRPr="00A87C7E" w:rsidRDefault="00A043CB" w:rsidP="00697A48">
            <w:pPr>
              <w:pStyle w:val="NoSpacing"/>
              <w:jc w:val="center"/>
              <w:rPr>
                <w:rFonts w:cstheme="minorHAnsi"/>
                <w:sz w:val="20"/>
                <w:szCs w:val="20"/>
              </w:rPr>
            </w:pPr>
            <w:r>
              <w:rPr>
                <w:sz w:val="20"/>
                <w:szCs w:val="20"/>
              </w:rPr>
              <w:t>N/A</w:t>
            </w:r>
          </w:p>
        </w:tc>
      </w:tr>
      <w:tr w:rsidR="00697A48" w:rsidRPr="00A87C7E" w14:paraId="741E6831" w14:textId="77777777" w:rsidTr="00A043CB">
        <w:tc>
          <w:tcPr>
            <w:tcW w:w="791" w:type="pct"/>
            <w:vMerge/>
          </w:tcPr>
          <w:p w14:paraId="38DDDA99" w14:textId="77777777" w:rsidR="00697A48" w:rsidRPr="00AE5A86" w:rsidRDefault="00697A48" w:rsidP="00697A48">
            <w:pPr>
              <w:pStyle w:val="NoSpacing"/>
              <w:rPr>
                <w:sz w:val="20"/>
                <w:szCs w:val="20"/>
                <w:highlight w:val="yellow"/>
              </w:rPr>
            </w:pPr>
          </w:p>
        </w:tc>
        <w:tc>
          <w:tcPr>
            <w:tcW w:w="737" w:type="pct"/>
            <w:vMerge/>
            <w:vAlign w:val="center"/>
          </w:tcPr>
          <w:p w14:paraId="3217FAEC" w14:textId="77777777" w:rsidR="00697A48" w:rsidRPr="00A043CB" w:rsidRDefault="00697A48" w:rsidP="00697A48">
            <w:pPr>
              <w:pStyle w:val="NoSpacing"/>
              <w:rPr>
                <w:sz w:val="20"/>
                <w:szCs w:val="20"/>
              </w:rPr>
            </w:pPr>
          </w:p>
        </w:tc>
        <w:tc>
          <w:tcPr>
            <w:tcW w:w="1338" w:type="pct"/>
          </w:tcPr>
          <w:p w14:paraId="5D01F351" w14:textId="77777777" w:rsidR="00697A48" w:rsidRPr="00A043CB" w:rsidRDefault="00543FA6" w:rsidP="00697A48">
            <w:pPr>
              <w:pStyle w:val="NoSpacing"/>
              <w:rPr>
                <w:sz w:val="20"/>
                <w:szCs w:val="20"/>
              </w:rPr>
            </w:pPr>
            <w:r w:rsidRPr="00A043CB">
              <w:rPr>
                <w:sz w:val="20"/>
                <w:szCs w:val="20"/>
              </w:rPr>
              <w:t>EPT Index</w:t>
            </w:r>
          </w:p>
        </w:tc>
        <w:tc>
          <w:tcPr>
            <w:tcW w:w="674" w:type="pct"/>
            <w:vAlign w:val="center"/>
          </w:tcPr>
          <w:p w14:paraId="2EE0647C" w14:textId="77777777" w:rsidR="00263167" w:rsidRPr="00A043CB" w:rsidRDefault="00263167" w:rsidP="00263167">
            <w:pPr>
              <w:pStyle w:val="NoSpacing"/>
              <w:jc w:val="center"/>
              <w:rPr>
                <w:rFonts w:cstheme="minorHAnsi"/>
                <w:sz w:val="20"/>
                <w:szCs w:val="20"/>
              </w:rPr>
            </w:pPr>
            <w:r w:rsidRPr="00A043CB">
              <w:rPr>
                <w:rFonts w:cstheme="minorHAnsi"/>
                <w:sz w:val="20"/>
                <w:szCs w:val="20"/>
              </w:rPr>
              <w:t>6</w:t>
            </w:r>
          </w:p>
        </w:tc>
        <w:tc>
          <w:tcPr>
            <w:tcW w:w="767" w:type="pct"/>
            <w:vAlign w:val="center"/>
          </w:tcPr>
          <w:p w14:paraId="717BBEC3" w14:textId="77777777" w:rsidR="00697A48" w:rsidRPr="00A87C7E" w:rsidRDefault="00A043CB" w:rsidP="00A043CB">
            <w:pPr>
              <w:pStyle w:val="NoSpacing"/>
              <w:jc w:val="center"/>
              <w:rPr>
                <w:sz w:val="20"/>
                <w:szCs w:val="20"/>
              </w:rPr>
            </w:pPr>
            <w:r>
              <w:rPr>
                <w:sz w:val="20"/>
                <w:szCs w:val="20"/>
              </w:rPr>
              <w:t>N/A</w:t>
            </w:r>
          </w:p>
        </w:tc>
        <w:tc>
          <w:tcPr>
            <w:tcW w:w="692" w:type="pct"/>
            <w:vAlign w:val="center"/>
          </w:tcPr>
          <w:p w14:paraId="33523740" w14:textId="77777777" w:rsidR="00697A48" w:rsidRPr="00A87C7E" w:rsidRDefault="00A043CB" w:rsidP="00697A48">
            <w:pPr>
              <w:pStyle w:val="NoSpacing"/>
              <w:jc w:val="center"/>
              <w:rPr>
                <w:sz w:val="20"/>
                <w:szCs w:val="20"/>
              </w:rPr>
            </w:pPr>
            <w:r>
              <w:rPr>
                <w:sz w:val="20"/>
                <w:szCs w:val="20"/>
              </w:rPr>
              <w:t>N/A</w:t>
            </w:r>
          </w:p>
        </w:tc>
      </w:tr>
      <w:tr w:rsidR="00697A48" w:rsidRPr="00A87C7E" w14:paraId="4FE78A1A" w14:textId="77777777" w:rsidTr="00A043CB">
        <w:tc>
          <w:tcPr>
            <w:tcW w:w="791" w:type="pct"/>
            <w:vMerge/>
          </w:tcPr>
          <w:p w14:paraId="4D9006C0" w14:textId="77777777" w:rsidR="00697A48" w:rsidRPr="00AE5A86" w:rsidRDefault="00697A48" w:rsidP="00697A48">
            <w:pPr>
              <w:pStyle w:val="NoSpacing"/>
              <w:rPr>
                <w:sz w:val="20"/>
                <w:szCs w:val="20"/>
                <w:highlight w:val="yellow"/>
              </w:rPr>
            </w:pPr>
          </w:p>
        </w:tc>
        <w:tc>
          <w:tcPr>
            <w:tcW w:w="737" w:type="pct"/>
            <w:vMerge/>
            <w:vAlign w:val="center"/>
          </w:tcPr>
          <w:p w14:paraId="295FE3C5" w14:textId="77777777" w:rsidR="00697A48" w:rsidRPr="00A043CB" w:rsidRDefault="00697A48" w:rsidP="00697A48">
            <w:pPr>
              <w:pStyle w:val="NoSpacing"/>
              <w:rPr>
                <w:sz w:val="20"/>
                <w:szCs w:val="20"/>
              </w:rPr>
            </w:pPr>
          </w:p>
        </w:tc>
        <w:tc>
          <w:tcPr>
            <w:tcW w:w="1338" w:type="pct"/>
          </w:tcPr>
          <w:p w14:paraId="5EB1C53F" w14:textId="77777777" w:rsidR="00697A48" w:rsidRPr="00A043CB" w:rsidRDefault="00543FA6" w:rsidP="00697A48">
            <w:pPr>
              <w:pStyle w:val="NoSpacing"/>
              <w:rPr>
                <w:sz w:val="20"/>
                <w:szCs w:val="20"/>
              </w:rPr>
            </w:pPr>
            <w:r w:rsidRPr="00A043CB">
              <w:rPr>
                <w:sz w:val="20"/>
                <w:szCs w:val="20"/>
              </w:rPr>
              <w:t>% EPT</w:t>
            </w:r>
          </w:p>
        </w:tc>
        <w:tc>
          <w:tcPr>
            <w:tcW w:w="674" w:type="pct"/>
            <w:vAlign w:val="center"/>
          </w:tcPr>
          <w:p w14:paraId="64E8E311" w14:textId="77777777" w:rsidR="00697A48" w:rsidRPr="00A043CB" w:rsidRDefault="00263167" w:rsidP="00697A48">
            <w:pPr>
              <w:pStyle w:val="NoSpacing"/>
              <w:jc w:val="center"/>
              <w:rPr>
                <w:sz w:val="20"/>
                <w:szCs w:val="20"/>
              </w:rPr>
            </w:pPr>
            <w:r w:rsidRPr="00A043CB">
              <w:rPr>
                <w:sz w:val="20"/>
                <w:szCs w:val="20"/>
              </w:rPr>
              <w:t>80%</w:t>
            </w:r>
          </w:p>
        </w:tc>
        <w:tc>
          <w:tcPr>
            <w:tcW w:w="767" w:type="pct"/>
            <w:vAlign w:val="center"/>
          </w:tcPr>
          <w:p w14:paraId="555BF391"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439BED33" w14:textId="77777777" w:rsidR="00697A48" w:rsidRPr="00A87C7E" w:rsidRDefault="00A043CB" w:rsidP="00697A48">
            <w:pPr>
              <w:pStyle w:val="NoSpacing"/>
              <w:jc w:val="center"/>
              <w:rPr>
                <w:sz w:val="20"/>
                <w:szCs w:val="20"/>
              </w:rPr>
            </w:pPr>
            <w:r>
              <w:rPr>
                <w:sz w:val="20"/>
                <w:szCs w:val="20"/>
              </w:rPr>
              <w:t>N/A</w:t>
            </w:r>
          </w:p>
        </w:tc>
      </w:tr>
      <w:tr w:rsidR="00697A48" w:rsidRPr="00A87C7E" w14:paraId="39EDECE8" w14:textId="77777777" w:rsidTr="00A043CB">
        <w:tc>
          <w:tcPr>
            <w:tcW w:w="791" w:type="pct"/>
            <w:vMerge/>
          </w:tcPr>
          <w:p w14:paraId="00A9F9B7" w14:textId="77777777" w:rsidR="00697A48" w:rsidRPr="00AE5A86" w:rsidRDefault="00697A48" w:rsidP="00697A48">
            <w:pPr>
              <w:pStyle w:val="NoSpacing"/>
              <w:rPr>
                <w:sz w:val="20"/>
                <w:szCs w:val="20"/>
                <w:highlight w:val="yellow"/>
              </w:rPr>
            </w:pPr>
          </w:p>
        </w:tc>
        <w:tc>
          <w:tcPr>
            <w:tcW w:w="737" w:type="pct"/>
            <w:vMerge/>
            <w:vAlign w:val="center"/>
          </w:tcPr>
          <w:p w14:paraId="13DD9509" w14:textId="77777777" w:rsidR="00697A48" w:rsidRPr="00A043CB" w:rsidRDefault="00697A48" w:rsidP="00697A48">
            <w:pPr>
              <w:pStyle w:val="NoSpacing"/>
              <w:rPr>
                <w:sz w:val="20"/>
                <w:szCs w:val="20"/>
              </w:rPr>
            </w:pPr>
          </w:p>
        </w:tc>
        <w:tc>
          <w:tcPr>
            <w:tcW w:w="1338" w:type="pct"/>
          </w:tcPr>
          <w:p w14:paraId="36AB2C8C" w14:textId="77777777" w:rsidR="00697A48" w:rsidRPr="00A043CB" w:rsidRDefault="00543FA6" w:rsidP="00697A48">
            <w:pPr>
              <w:pStyle w:val="NoSpacing"/>
              <w:rPr>
                <w:sz w:val="20"/>
                <w:szCs w:val="20"/>
              </w:rPr>
            </w:pPr>
            <w:r w:rsidRPr="00A043CB">
              <w:rPr>
                <w:sz w:val="20"/>
                <w:szCs w:val="20"/>
              </w:rPr>
              <w:t>Family Biotic Index</w:t>
            </w:r>
          </w:p>
        </w:tc>
        <w:tc>
          <w:tcPr>
            <w:tcW w:w="674" w:type="pct"/>
            <w:vAlign w:val="center"/>
          </w:tcPr>
          <w:p w14:paraId="5FD8D7A1" w14:textId="77777777" w:rsidR="00697A48" w:rsidRPr="00A043CB" w:rsidRDefault="00263167" w:rsidP="00697A48">
            <w:pPr>
              <w:pStyle w:val="NoSpacing"/>
              <w:jc w:val="center"/>
              <w:rPr>
                <w:sz w:val="20"/>
                <w:szCs w:val="20"/>
              </w:rPr>
            </w:pPr>
            <w:r w:rsidRPr="00A043CB">
              <w:rPr>
                <w:rFonts w:cstheme="minorHAnsi"/>
                <w:sz w:val="20"/>
                <w:szCs w:val="20"/>
              </w:rPr>
              <w:t>4.3</w:t>
            </w:r>
          </w:p>
        </w:tc>
        <w:tc>
          <w:tcPr>
            <w:tcW w:w="767" w:type="pct"/>
            <w:vAlign w:val="center"/>
          </w:tcPr>
          <w:p w14:paraId="1CD518B4"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3621635E" w14:textId="77777777" w:rsidR="00697A48" w:rsidRPr="00A87C7E" w:rsidRDefault="00A043CB" w:rsidP="00697A48">
            <w:pPr>
              <w:pStyle w:val="NoSpacing"/>
              <w:jc w:val="center"/>
              <w:rPr>
                <w:sz w:val="20"/>
                <w:szCs w:val="20"/>
              </w:rPr>
            </w:pPr>
            <w:r>
              <w:rPr>
                <w:sz w:val="20"/>
                <w:szCs w:val="20"/>
              </w:rPr>
              <w:t>N/A</w:t>
            </w:r>
          </w:p>
        </w:tc>
      </w:tr>
      <w:tr w:rsidR="00697A48" w:rsidRPr="00A87C7E" w14:paraId="32129016" w14:textId="77777777" w:rsidTr="00A043CB">
        <w:tc>
          <w:tcPr>
            <w:tcW w:w="791" w:type="pct"/>
            <w:vMerge/>
          </w:tcPr>
          <w:p w14:paraId="77A65F5D" w14:textId="77777777" w:rsidR="00697A48" w:rsidRPr="00AE5A86" w:rsidRDefault="00697A48" w:rsidP="00697A48">
            <w:pPr>
              <w:pStyle w:val="NoSpacing"/>
              <w:rPr>
                <w:sz w:val="20"/>
                <w:szCs w:val="20"/>
                <w:highlight w:val="yellow"/>
              </w:rPr>
            </w:pPr>
          </w:p>
        </w:tc>
        <w:tc>
          <w:tcPr>
            <w:tcW w:w="737" w:type="pct"/>
            <w:vMerge/>
            <w:vAlign w:val="center"/>
          </w:tcPr>
          <w:p w14:paraId="44A55FE1" w14:textId="77777777" w:rsidR="00697A48" w:rsidRPr="00A043CB" w:rsidRDefault="00697A48" w:rsidP="00697A48">
            <w:pPr>
              <w:pStyle w:val="NoSpacing"/>
              <w:rPr>
                <w:sz w:val="20"/>
                <w:szCs w:val="20"/>
              </w:rPr>
            </w:pPr>
          </w:p>
        </w:tc>
        <w:tc>
          <w:tcPr>
            <w:tcW w:w="1338" w:type="pct"/>
          </w:tcPr>
          <w:p w14:paraId="175C2690" w14:textId="77777777" w:rsidR="00697A48" w:rsidRPr="00A043CB" w:rsidRDefault="00543FA6" w:rsidP="008A217A">
            <w:pPr>
              <w:pStyle w:val="NoSpacing"/>
              <w:rPr>
                <w:sz w:val="20"/>
                <w:szCs w:val="20"/>
              </w:rPr>
            </w:pPr>
            <w:r w:rsidRPr="00A043CB">
              <w:rPr>
                <w:sz w:val="20"/>
                <w:szCs w:val="20"/>
              </w:rPr>
              <w:t xml:space="preserve">% </w:t>
            </w:r>
            <w:r w:rsidR="008A217A" w:rsidRPr="00A043CB">
              <w:rPr>
                <w:sz w:val="20"/>
                <w:szCs w:val="20"/>
              </w:rPr>
              <w:t xml:space="preserve">Dominant </w:t>
            </w:r>
            <w:r w:rsidRPr="00A043CB">
              <w:rPr>
                <w:sz w:val="20"/>
                <w:szCs w:val="20"/>
              </w:rPr>
              <w:t>Family</w:t>
            </w:r>
          </w:p>
        </w:tc>
        <w:tc>
          <w:tcPr>
            <w:tcW w:w="674" w:type="pct"/>
            <w:vAlign w:val="center"/>
          </w:tcPr>
          <w:p w14:paraId="45402466" w14:textId="77777777" w:rsidR="00697A48" w:rsidRPr="00A043CB" w:rsidRDefault="008A217A" w:rsidP="00697A48">
            <w:pPr>
              <w:pStyle w:val="NoSpacing"/>
              <w:jc w:val="center"/>
              <w:rPr>
                <w:sz w:val="20"/>
                <w:szCs w:val="20"/>
              </w:rPr>
            </w:pPr>
            <w:r w:rsidRPr="00A043CB">
              <w:rPr>
                <w:sz w:val="20"/>
                <w:szCs w:val="20"/>
              </w:rPr>
              <w:t>25%</w:t>
            </w:r>
          </w:p>
        </w:tc>
        <w:tc>
          <w:tcPr>
            <w:tcW w:w="767" w:type="pct"/>
            <w:vAlign w:val="center"/>
          </w:tcPr>
          <w:p w14:paraId="48C13ED6"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38947328" w14:textId="77777777" w:rsidR="00697A48" w:rsidRPr="00A87C7E" w:rsidRDefault="00A043CB" w:rsidP="00697A48">
            <w:pPr>
              <w:pStyle w:val="NoSpacing"/>
              <w:jc w:val="center"/>
              <w:rPr>
                <w:sz w:val="20"/>
                <w:szCs w:val="20"/>
              </w:rPr>
            </w:pPr>
            <w:r>
              <w:rPr>
                <w:sz w:val="20"/>
                <w:szCs w:val="20"/>
              </w:rPr>
              <w:t>N/A</w:t>
            </w:r>
          </w:p>
        </w:tc>
      </w:tr>
      <w:tr w:rsidR="00697A48" w:rsidRPr="00A87C7E" w14:paraId="4AA7C4E3" w14:textId="77777777" w:rsidTr="00A043CB">
        <w:tc>
          <w:tcPr>
            <w:tcW w:w="791" w:type="pct"/>
            <w:vMerge/>
          </w:tcPr>
          <w:p w14:paraId="0D2E6B92" w14:textId="77777777" w:rsidR="00697A48" w:rsidRPr="00AE5A86" w:rsidRDefault="00697A48" w:rsidP="00697A48">
            <w:pPr>
              <w:pStyle w:val="NoSpacing"/>
              <w:rPr>
                <w:sz w:val="20"/>
                <w:szCs w:val="20"/>
                <w:highlight w:val="yellow"/>
              </w:rPr>
            </w:pPr>
          </w:p>
        </w:tc>
        <w:tc>
          <w:tcPr>
            <w:tcW w:w="737" w:type="pct"/>
            <w:vMerge/>
            <w:vAlign w:val="center"/>
          </w:tcPr>
          <w:p w14:paraId="48E16FC5" w14:textId="77777777" w:rsidR="00697A48" w:rsidRPr="00A043CB" w:rsidRDefault="00697A48" w:rsidP="00697A48">
            <w:pPr>
              <w:pStyle w:val="NoSpacing"/>
              <w:rPr>
                <w:sz w:val="20"/>
                <w:szCs w:val="20"/>
              </w:rPr>
            </w:pPr>
          </w:p>
        </w:tc>
        <w:tc>
          <w:tcPr>
            <w:tcW w:w="1338" w:type="pct"/>
          </w:tcPr>
          <w:p w14:paraId="0B89A718" w14:textId="77777777" w:rsidR="00697A48" w:rsidRPr="00A043CB" w:rsidRDefault="00543FA6" w:rsidP="00543FA6">
            <w:pPr>
              <w:pStyle w:val="NoSpacing"/>
              <w:rPr>
                <w:sz w:val="20"/>
                <w:szCs w:val="20"/>
              </w:rPr>
            </w:pPr>
            <w:r w:rsidRPr="00A043CB">
              <w:rPr>
                <w:sz w:val="20"/>
                <w:szCs w:val="20"/>
              </w:rPr>
              <w:t>% Dipteran &amp; Non-insects</w:t>
            </w:r>
          </w:p>
        </w:tc>
        <w:tc>
          <w:tcPr>
            <w:tcW w:w="674" w:type="pct"/>
            <w:vAlign w:val="center"/>
          </w:tcPr>
          <w:p w14:paraId="3ADC04FB" w14:textId="77777777" w:rsidR="00697A48" w:rsidRPr="00A043CB" w:rsidRDefault="008A217A" w:rsidP="00697A48">
            <w:pPr>
              <w:pStyle w:val="NoSpacing"/>
              <w:jc w:val="center"/>
              <w:rPr>
                <w:sz w:val="20"/>
                <w:szCs w:val="20"/>
              </w:rPr>
            </w:pPr>
            <w:r w:rsidRPr="00A043CB">
              <w:rPr>
                <w:sz w:val="20"/>
                <w:szCs w:val="20"/>
              </w:rPr>
              <w:t>20%</w:t>
            </w:r>
          </w:p>
        </w:tc>
        <w:tc>
          <w:tcPr>
            <w:tcW w:w="767" w:type="pct"/>
            <w:vAlign w:val="center"/>
          </w:tcPr>
          <w:p w14:paraId="25B7F30B"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1CF3A904" w14:textId="77777777" w:rsidR="00697A48" w:rsidRPr="00A87C7E" w:rsidRDefault="00A043CB" w:rsidP="00697A48">
            <w:pPr>
              <w:pStyle w:val="NoSpacing"/>
              <w:jc w:val="center"/>
              <w:rPr>
                <w:sz w:val="20"/>
                <w:szCs w:val="20"/>
              </w:rPr>
            </w:pPr>
            <w:r>
              <w:rPr>
                <w:sz w:val="20"/>
                <w:szCs w:val="20"/>
              </w:rPr>
              <w:t>N/A</w:t>
            </w:r>
          </w:p>
        </w:tc>
      </w:tr>
      <w:tr w:rsidR="00697A48" w:rsidRPr="00A87C7E" w14:paraId="7D181D79" w14:textId="77777777" w:rsidTr="00A043CB">
        <w:tc>
          <w:tcPr>
            <w:tcW w:w="791" w:type="pct"/>
            <w:vMerge/>
          </w:tcPr>
          <w:p w14:paraId="2139086A" w14:textId="77777777" w:rsidR="00697A48" w:rsidRPr="00AE5A86" w:rsidRDefault="00697A48" w:rsidP="00697A48">
            <w:pPr>
              <w:pStyle w:val="NoSpacing"/>
              <w:rPr>
                <w:sz w:val="20"/>
                <w:szCs w:val="20"/>
                <w:highlight w:val="yellow"/>
              </w:rPr>
            </w:pPr>
          </w:p>
        </w:tc>
        <w:tc>
          <w:tcPr>
            <w:tcW w:w="737" w:type="pct"/>
            <w:vMerge/>
            <w:vAlign w:val="center"/>
          </w:tcPr>
          <w:p w14:paraId="24049D15" w14:textId="77777777" w:rsidR="00697A48" w:rsidRPr="00A043CB" w:rsidRDefault="00697A48" w:rsidP="00697A48">
            <w:pPr>
              <w:pStyle w:val="NoSpacing"/>
              <w:rPr>
                <w:sz w:val="20"/>
                <w:szCs w:val="20"/>
              </w:rPr>
            </w:pPr>
          </w:p>
        </w:tc>
        <w:tc>
          <w:tcPr>
            <w:tcW w:w="1338" w:type="pct"/>
          </w:tcPr>
          <w:p w14:paraId="600AE88C" w14:textId="77777777" w:rsidR="00697A48" w:rsidRPr="00A043CB" w:rsidRDefault="00263167" w:rsidP="00697A48">
            <w:pPr>
              <w:pStyle w:val="NoSpacing"/>
              <w:rPr>
                <w:sz w:val="20"/>
                <w:szCs w:val="20"/>
              </w:rPr>
            </w:pPr>
            <w:r w:rsidRPr="00A043CB">
              <w:rPr>
                <w:sz w:val="20"/>
                <w:szCs w:val="20"/>
              </w:rPr>
              <w:t xml:space="preserve">% Collector Gatherers </w:t>
            </w:r>
          </w:p>
        </w:tc>
        <w:tc>
          <w:tcPr>
            <w:tcW w:w="674" w:type="pct"/>
            <w:vAlign w:val="center"/>
          </w:tcPr>
          <w:p w14:paraId="1D882C5C" w14:textId="77777777" w:rsidR="00697A48" w:rsidRPr="00A043CB" w:rsidRDefault="008A217A" w:rsidP="00697A48">
            <w:pPr>
              <w:pStyle w:val="NoSpacing"/>
              <w:jc w:val="center"/>
              <w:rPr>
                <w:sz w:val="20"/>
                <w:szCs w:val="20"/>
              </w:rPr>
            </w:pPr>
            <w:r w:rsidRPr="00A043CB">
              <w:rPr>
                <w:sz w:val="20"/>
                <w:szCs w:val="20"/>
              </w:rPr>
              <w:t>36%</w:t>
            </w:r>
          </w:p>
        </w:tc>
        <w:tc>
          <w:tcPr>
            <w:tcW w:w="767" w:type="pct"/>
            <w:vAlign w:val="center"/>
          </w:tcPr>
          <w:p w14:paraId="0C1A95AC" w14:textId="77777777" w:rsidR="00697A48" w:rsidRPr="00A87C7E" w:rsidRDefault="00A043CB" w:rsidP="00697A48">
            <w:pPr>
              <w:pStyle w:val="NoSpacing"/>
              <w:jc w:val="center"/>
              <w:rPr>
                <w:sz w:val="20"/>
                <w:szCs w:val="20"/>
              </w:rPr>
            </w:pPr>
            <w:r>
              <w:rPr>
                <w:sz w:val="20"/>
                <w:szCs w:val="20"/>
              </w:rPr>
              <w:t>N/A</w:t>
            </w:r>
          </w:p>
        </w:tc>
        <w:tc>
          <w:tcPr>
            <w:tcW w:w="692" w:type="pct"/>
            <w:vAlign w:val="center"/>
          </w:tcPr>
          <w:p w14:paraId="72ECAF90" w14:textId="77777777" w:rsidR="00697A48" w:rsidRPr="00A87C7E" w:rsidRDefault="00A043CB" w:rsidP="00697A48">
            <w:pPr>
              <w:pStyle w:val="NoSpacing"/>
              <w:jc w:val="center"/>
              <w:rPr>
                <w:sz w:val="20"/>
                <w:szCs w:val="20"/>
              </w:rPr>
            </w:pPr>
            <w:r>
              <w:rPr>
                <w:sz w:val="20"/>
                <w:szCs w:val="20"/>
              </w:rPr>
              <w:t>N/A</w:t>
            </w:r>
          </w:p>
        </w:tc>
      </w:tr>
      <w:tr w:rsidR="00697A48" w:rsidRPr="00A87C7E" w14:paraId="7063A6AC" w14:textId="77777777" w:rsidTr="00AC169D">
        <w:tc>
          <w:tcPr>
            <w:tcW w:w="791" w:type="pct"/>
            <w:vMerge/>
          </w:tcPr>
          <w:p w14:paraId="212F9608" w14:textId="77777777" w:rsidR="00697A48" w:rsidRPr="00AE5A86" w:rsidRDefault="00697A48" w:rsidP="00697A48">
            <w:pPr>
              <w:pStyle w:val="NoSpacing"/>
              <w:rPr>
                <w:sz w:val="20"/>
                <w:szCs w:val="20"/>
                <w:highlight w:val="yellow"/>
              </w:rPr>
            </w:pPr>
          </w:p>
        </w:tc>
        <w:tc>
          <w:tcPr>
            <w:tcW w:w="737" w:type="pct"/>
            <w:vMerge/>
            <w:vAlign w:val="center"/>
          </w:tcPr>
          <w:p w14:paraId="399B7A1D" w14:textId="77777777" w:rsidR="00697A48" w:rsidRPr="00A043CB" w:rsidRDefault="00697A48" w:rsidP="00697A48">
            <w:pPr>
              <w:pStyle w:val="NoSpacing"/>
              <w:rPr>
                <w:sz w:val="20"/>
                <w:szCs w:val="20"/>
              </w:rPr>
            </w:pPr>
          </w:p>
        </w:tc>
        <w:tc>
          <w:tcPr>
            <w:tcW w:w="1338" w:type="pct"/>
            <w:shd w:val="clear" w:color="auto" w:fill="C6D9F1" w:themeFill="text2" w:themeFillTint="33"/>
          </w:tcPr>
          <w:p w14:paraId="1CA86FC5" w14:textId="77777777" w:rsidR="00697A48" w:rsidRPr="00A043CB" w:rsidRDefault="00263167" w:rsidP="00697A48">
            <w:pPr>
              <w:pStyle w:val="NoSpacing"/>
              <w:rPr>
                <w:b/>
                <w:sz w:val="20"/>
                <w:szCs w:val="20"/>
              </w:rPr>
            </w:pPr>
            <w:r w:rsidRPr="00A043CB">
              <w:rPr>
                <w:b/>
                <w:sz w:val="20"/>
                <w:szCs w:val="20"/>
              </w:rPr>
              <w:t>Total Score</w:t>
            </w:r>
          </w:p>
        </w:tc>
        <w:tc>
          <w:tcPr>
            <w:tcW w:w="674" w:type="pct"/>
            <w:shd w:val="clear" w:color="auto" w:fill="C6D9F1" w:themeFill="text2" w:themeFillTint="33"/>
            <w:vAlign w:val="center"/>
          </w:tcPr>
          <w:p w14:paraId="04D4AC1E" w14:textId="77777777" w:rsidR="00697A48" w:rsidRPr="00A043CB" w:rsidRDefault="008A217A" w:rsidP="00697A48">
            <w:pPr>
              <w:pStyle w:val="NoSpacing"/>
              <w:jc w:val="center"/>
              <w:rPr>
                <w:rFonts w:cstheme="minorHAnsi"/>
                <w:b/>
                <w:sz w:val="20"/>
                <w:szCs w:val="20"/>
              </w:rPr>
            </w:pPr>
            <w:r w:rsidRPr="00A043CB">
              <w:rPr>
                <w:rFonts w:cstheme="minorHAnsi"/>
                <w:b/>
                <w:sz w:val="20"/>
                <w:szCs w:val="20"/>
              </w:rPr>
              <w:t>39</w:t>
            </w:r>
          </w:p>
        </w:tc>
        <w:tc>
          <w:tcPr>
            <w:tcW w:w="767" w:type="pct"/>
            <w:shd w:val="clear" w:color="auto" w:fill="C6D9F1" w:themeFill="text2" w:themeFillTint="33"/>
            <w:vAlign w:val="center"/>
          </w:tcPr>
          <w:p w14:paraId="6DDB9C50" w14:textId="77777777" w:rsidR="00697A48" w:rsidRPr="00263167" w:rsidRDefault="00A043CB" w:rsidP="00697A48">
            <w:pPr>
              <w:pStyle w:val="NoSpacing"/>
              <w:jc w:val="center"/>
              <w:rPr>
                <w:b/>
                <w:sz w:val="20"/>
                <w:szCs w:val="20"/>
              </w:rPr>
            </w:pPr>
            <w:r>
              <w:rPr>
                <w:b/>
                <w:sz w:val="20"/>
                <w:szCs w:val="20"/>
              </w:rPr>
              <w:t>N/A</w:t>
            </w:r>
          </w:p>
        </w:tc>
        <w:tc>
          <w:tcPr>
            <w:tcW w:w="692" w:type="pct"/>
            <w:shd w:val="clear" w:color="auto" w:fill="C6D9F1" w:themeFill="text2" w:themeFillTint="33"/>
            <w:vAlign w:val="center"/>
          </w:tcPr>
          <w:p w14:paraId="1D08A9B8" w14:textId="77777777" w:rsidR="00697A48" w:rsidRPr="00263167" w:rsidRDefault="00A043CB" w:rsidP="00697A48">
            <w:pPr>
              <w:pStyle w:val="NoSpacing"/>
              <w:jc w:val="center"/>
              <w:rPr>
                <w:b/>
                <w:sz w:val="20"/>
                <w:szCs w:val="20"/>
              </w:rPr>
            </w:pPr>
            <w:r>
              <w:rPr>
                <w:b/>
                <w:sz w:val="20"/>
                <w:szCs w:val="20"/>
              </w:rPr>
              <w:t>N/A</w:t>
            </w:r>
          </w:p>
        </w:tc>
      </w:tr>
    </w:tbl>
    <w:p w14:paraId="39FE027B" w14:textId="77777777" w:rsidR="00A043CB" w:rsidRDefault="00A043CB" w:rsidP="00971908">
      <w:pPr>
        <w:pStyle w:val="Heading1"/>
        <w:rPr>
          <w:color w:val="3366FF"/>
        </w:rPr>
      </w:pPr>
    </w:p>
    <w:p w14:paraId="60B1F509" w14:textId="77777777" w:rsidR="00A043CB" w:rsidRDefault="00A043CB">
      <w:pPr>
        <w:rPr>
          <w:rFonts w:asciiTheme="majorHAnsi" w:eastAsiaTheme="majorEastAsia" w:hAnsiTheme="majorHAnsi" w:cstheme="majorBidi"/>
          <w:b/>
          <w:bCs/>
          <w:color w:val="3366FF"/>
          <w:sz w:val="28"/>
          <w:szCs w:val="28"/>
        </w:rPr>
      </w:pPr>
      <w:r>
        <w:rPr>
          <w:color w:val="3366FF"/>
        </w:rPr>
        <w:br w:type="page"/>
      </w:r>
    </w:p>
    <w:p w14:paraId="1EFD5495" w14:textId="40C56976" w:rsidR="000B776C" w:rsidRDefault="000B776C" w:rsidP="000B776C">
      <w:pPr>
        <w:pStyle w:val="Heading1"/>
      </w:pPr>
      <w:bookmarkStart w:id="2679" w:name="_Toc262198165"/>
      <w:r>
        <w:t>4</w:t>
      </w:r>
      <w:r w:rsidRPr="00A94A0C">
        <w:t>.0</w:t>
      </w:r>
      <w:r w:rsidRPr="00A94A0C">
        <w:tab/>
      </w:r>
      <w:r>
        <w:t>Results</w:t>
      </w:r>
      <w:bookmarkEnd w:id="2679"/>
    </w:p>
    <w:p w14:paraId="79D78C62" w14:textId="1960E80C" w:rsidR="00E02FE9" w:rsidRPr="004E6F00" w:rsidRDefault="00E02FE9" w:rsidP="00E02FE9">
      <w:pPr>
        <w:pStyle w:val="Heading2"/>
      </w:pPr>
      <w:bookmarkStart w:id="2680" w:name="_Toc254291903"/>
      <w:bookmarkStart w:id="2681" w:name="_Toc262198166"/>
      <w:r>
        <w:t>4</w:t>
      </w:r>
      <w:r w:rsidRPr="004E6F00">
        <w:t>.</w:t>
      </w:r>
      <w:r>
        <w:t>1</w:t>
      </w:r>
      <w:r w:rsidRPr="004E6F00">
        <w:tab/>
      </w:r>
      <w:bookmarkEnd w:id="2680"/>
      <w:r>
        <w:t>Water Quality Results</w:t>
      </w:r>
      <w:bookmarkEnd w:id="2681"/>
    </w:p>
    <w:p w14:paraId="566993B8" w14:textId="654B080B" w:rsidR="00D01E93" w:rsidRPr="001C1910" w:rsidRDefault="000A3581" w:rsidP="00A519FC">
      <w:r w:rsidRPr="001C1910">
        <w:t xml:space="preserve">The Pine Ridge Reservation stream impairment status between 2008-2011 is </w:t>
      </w:r>
      <w:r w:rsidR="00576AF9">
        <w:t>listed</w:t>
      </w:r>
      <w:r w:rsidRPr="001C1910">
        <w:t xml:space="preserve"> </w:t>
      </w:r>
      <w:r w:rsidR="005858BC" w:rsidRPr="001C1910">
        <w:t>in Table 15</w:t>
      </w:r>
      <w:r w:rsidRPr="001C1910">
        <w:t>.  The criteria contributing to stream impairments are: fecal coliform bacteria</w:t>
      </w:r>
      <w:r w:rsidR="004B24A3" w:rsidRPr="001C1910">
        <w:t xml:space="preserve"> </w:t>
      </w:r>
      <w:r w:rsidR="00EC6CA3" w:rsidRPr="001C1910">
        <w:t>(86%; 36</w:t>
      </w:r>
      <w:r w:rsidR="00FA5098" w:rsidRPr="001C1910">
        <w:t xml:space="preserve"> of </w:t>
      </w:r>
      <w:r w:rsidR="004B24A3" w:rsidRPr="001C1910">
        <w:t>42 stations)</w:t>
      </w:r>
      <w:r w:rsidRPr="001C1910">
        <w:t xml:space="preserve">, </w:t>
      </w:r>
      <w:r w:rsidR="00EC6CA3" w:rsidRPr="001C1910">
        <w:t>E-coli</w:t>
      </w:r>
      <w:r w:rsidRPr="001C1910">
        <w:t xml:space="preserve"> bac</w:t>
      </w:r>
      <w:r w:rsidR="005858BC" w:rsidRPr="001C1910">
        <w:t>teria</w:t>
      </w:r>
      <w:r w:rsidR="00FA5098" w:rsidRPr="001C1910">
        <w:t xml:space="preserve"> (88%; 37 of 42 stations)</w:t>
      </w:r>
      <w:r w:rsidR="005858BC" w:rsidRPr="001C1910">
        <w:t>, total phosphorus</w:t>
      </w:r>
      <w:r w:rsidR="00FA5098" w:rsidRPr="001C1910">
        <w:t xml:space="preserve"> (100%; 42 of 42 stations)</w:t>
      </w:r>
      <w:r w:rsidR="005858BC" w:rsidRPr="001C1910">
        <w:t>, and total suspended sediments</w:t>
      </w:r>
      <w:r w:rsidR="00FA5098" w:rsidRPr="001C1910">
        <w:t xml:space="preserve"> (40%; 17 of 42 stations)</w:t>
      </w:r>
      <w:r w:rsidR="005858BC" w:rsidRPr="001C1910">
        <w:t>.  There were no exceedances of biochemical oxygen demand (BOD), ammonia (NH</w:t>
      </w:r>
      <w:r w:rsidR="005858BC" w:rsidRPr="001C1910">
        <w:rPr>
          <w:vertAlign w:val="subscript"/>
        </w:rPr>
        <w:t>3</w:t>
      </w:r>
      <w:r w:rsidR="005858BC" w:rsidRPr="001C1910">
        <w:t>), or nitrate (NO</w:t>
      </w:r>
      <w:r w:rsidR="005858BC" w:rsidRPr="001C1910">
        <w:rPr>
          <w:vertAlign w:val="subscript"/>
        </w:rPr>
        <w:t>3</w:t>
      </w:r>
      <w:r w:rsidR="005858BC" w:rsidRPr="001C1910">
        <w:t>)</w:t>
      </w:r>
      <w:r w:rsidR="000173FD">
        <w:t xml:space="preserve"> at the </w:t>
      </w:r>
      <w:proofErr w:type="gramStart"/>
      <w:r w:rsidR="000173FD">
        <w:t>88 mg/</w:t>
      </w:r>
      <w:proofErr w:type="gramEnd"/>
      <w:r w:rsidR="000173FD">
        <w:t>L water quality standard</w:t>
      </w:r>
      <w:r w:rsidR="005858BC" w:rsidRPr="001C1910">
        <w:t>.</w:t>
      </w:r>
      <w:r w:rsidR="004B24A3" w:rsidRPr="001C1910">
        <w:t xml:space="preserve">  </w:t>
      </w:r>
    </w:p>
    <w:p w14:paraId="2B54D9AE" w14:textId="77777777" w:rsidR="00C97003" w:rsidRPr="005858BC" w:rsidRDefault="00C97003" w:rsidP="00C97003">
      <w:pPr>
        <w:pStyle w:val="Caption"/>
        <w:rPr>
          <w:color w:val="3366FF"/>
          <w:sz w:val="24"/>
          <w:szCs w:val="24"/>
        </w:rPr>
      </w:pPr>
      <w:bookmarkStart w:id="2682" w:name="_Toc253843572"/>
      <w:r w:rsidRPr="005858BC">
        <w:rPr>
          <w:sz w:val="24"/>
          <w:szCs w:val="24"/>
        </w:rPr>
        <w:t xml:space="preserve">Table </w:t>
      </w:r>
      <w:r w:rsidRPr="005858BC">
        <w:rPr>
          <w:sz w:val="24"/>
          <w:szCs w:val="24"/>
        </w:rPr>
        <w:fldChar w:fldCharType="begin"/>
      </w:r>
      <w:r w:rsidRPr="005858BC">
        <w:rPr>
          <w:sz w:val="24"/>
          <w:szCs w:val="24"/>
        </w:rPr>
        <w:instrText xml:space="preserve"> SEQ Table \* ARABIC </w:instrText>
      </w:r>
      <w:r w:rsidRPr="005858BC">
        <w:rPr>
          <w:sz w:val="24"/>
          <w:szCs w:val="24"/>
        </w:rPr>
        <w:fldChar w:fldCharType="separate"/>
      </w:r>
      <w:r w:rsidR="00994042">
        <w:rPr>
          <w:noProof/>
          <w:sz w:val="24"/>
          <w:szCs w:val="24"/>
        </w:rPr>
        <w:t>15</w:t>
      </w:r>
      <w:r w:rsidRPr="005858BC">
        <w:rPr>
          <w:sz w:val="24"/>
          <w:szCs w:val="24"/>
        </w:rPr>
        <w:fldChar w:fldCharType="end"/>
      </w:r>
      <w:r w:rsidRPr="005858BC">
        <w:rPr>
          <w:sz w:val="24"/>
          <w:szCs w:val="24"/>
        </w:rPr>
        <w:t>: Impairment Status for Pine Ridge Reservation Streams 2008 – 2011.</w:t>
      </w:r>
      <w:bookmarkEnd w:id="2682"/>
    </w:p>
    <w:tbl>
      <w:tblPr>
        <w:tblStyle w:val="TableGrid"/>
        <w:tblW w:w="9615" w:type="dxa"/>
        <w:tblLook w:val="04A0" w:firstRow="1" w:lastRow="0" w:firstColumn="1" w:lastColumn="0" w:noHBand="0" w:noVBand="1"/>
      </w:tblPr>
      <w:tblGrid>
        <w:gridCol w:w="1999"/>
        <w:gridCol w:w="2177"/>
        <w:gridCol w:w="1962"/>
        <w:gridCol w:w="1710"/>
        <w:gridCol w:w="1767"/>
      </w:tblGrid>
      <w:tr w:rsidR="00377EBF" w:rsidRPr="001C1910" w14:paraId="3ACD40E5" w14:textId="77777777" w:rsidTr="000A3581">
        <w:tc>
          <w:tcPr>
            <w:tcW w:w="1999" w:type="dxa"/>
            <w:tcBorders>
              <w:top w:val="nil"/>
              <w:left w:val="nil"/>
              <w:right w:val="nil"/>
            </w:tcBorders>
            <w:vAlign w:val="bottom"/>
          </w:tcPr>
          <w:p w14:paraId="712FA7E6" w14:textId="77777777" w:rsidR="00377EBF" w:rsidRPr="001C1910" w:rsidRDefault="00C97003" w:rsidP="000A3581">
            <w:pPr>
              <w:jc w:val="center"/>
              <w:rPr>
                <w:b/>
                <w:sz w:val="24"/>
                <w:szCs w:val="24"/>
              </w:rPr>
            </w:pPr>
            <w:r w:rsidRPr="001C1910">
              <w:rPr>
                <w:b/>
                <w:sz w:val="24"/>
                <w:szCs w:val="24"/>
              </w:rPr>
              <w:t>Watershed Name</w:t>
            </w:r>
          </w:p>
        </w:tc>
        <w:tc>
          <w:tcPr>
            <w:tcW w:w="2177" w:type="dxa"/>
            <w:tcBorders>
              <w:top w:val="nil"/>
              <w:left w:val="nil"/>
              <w:right w:val="nil"/>
            </w:tcBorders>
            <w:vAlign w:val="bottom"/>
          </w:tcPr>
          <w:p w14:paraId="4C490B87" w14:textId="77777777" w:rsidR="00377EBF" w:rsidRPr="001C1910" w:rsidRDefault="00377EBF" w:rsidP="000A3581">
            <w:pPr>
              <w:jc w:val="center"/>
              <w:rPr>
                <w:b/>
                <w:sz w:val="24"/>
                <w:szCs w:val="24"/>
              </w:rPr>
            </w:pPr>
            <w:r w:rsidRPr="001C1910">
              <w:rPr>
                <w:b/>
                <w:sz w:val="24"/>
                <w:szCs w:val="24"/>
              </w:rPr>
              <w:t>Station Name</w:t>
            </w:r>
          </w:p>
        </w:tc>
        <w:tc>
          <w:tcPr>
            <w:tcW w:w="1962" w:type="dxa"/>
            <w:tcBorders>
              <w:top w:val="nil"/>
              <w:left w:val="nil"/>
              <w:right w:val="nil"/>
            </w:tcBorders>
            <w:vAlign w:val="bottom"/>
          </w:tcPr>
          <w:p w14:paraId="294C2651" w14:textId="77777777" w:rsidR="00377EBF" w:rsidRPr="001C1910" w:rsidRDefault="00377EBF" w:rsidP="000A3581">
            <w:pPr>
              <w:jc w:val="center"/>
              <w:rPr>
                <w:b/>
                <w:sz w:val="24"/>
                <w:szCs w:val="24"/>
              </w:rPr>
            </w:pPr>
            <w:r w:rsidRPr="001C1910">
              <w:rPr>
                <w:b/>
                <w:sz w:val="24"/>
                <w:szCs w:val="24"/>
              </w:rPr>
              <w:t>Criteria</w:t>
            </w:r>
          </w:p>
        </w:tc>
        <w:tc>
          <w:tcPr>
            <w:tcW w:w="1710" w:type="dxa"/>
            <w:tcBorders>
              <w:top w:val="nil"/>
              <w:left w:val="nil"/>
              <w:right w:val="nil"/>
            </w:tcBorders>
            <w:vAlign w:val="bottom"/>
          </w:tcPr>
          <w:p w14:paraId="6966B6F5" w14:textId="77777777" w:rsidR="00377EBF" w:rsidRPr="001C1910" w:rsidRDefault="00377EBF" w:rsidP="000A3581">
            <w:pPr>
              <w:ind w:right="-165"/>
              <w:jc w:val="center"/>
              <w:rPr>
                <w:b/>
                <w:sz w:val="24"/>
                <w:szCs w:val="24"/>
              </w:rPr>
            </w:pPr>
            <w:r w:rsidRPr="001C1910">
              <w:rPr>
                <w:b/>
                <w:sz w:val="24"/>
                <w:szCs w:val="24"/>
              </w:rPr>
              <w:t># Exceedances of # Samples</w:t>
            </w:r>
          </w:p>
        </w:tc>
        <w:tc>
          <w:tcPr>
            <w:tcW w:w="1767" w:type="dxa"/>
            <w:tcBorders>
              <w:top w:val="nil"/>
              <w:left w:val="nil"/>
              <w:right w:val="nil"/>
            </w:tcBorders>
            <w:vAlign w:val="bottom"/>
          </w:tcPr>
          <w:p w14:paraId="2485C46D" w14:textId="77777777" w:rsidR="00377EBF" w:rsidRPr="001C1910" w:rsidRDefault="00377EBF" w:rsidP="000A3581">
            <w:pPr>
              <w:jc w:val="center"/>
              <w:rPr>
                <w:b/>
                <w:sz w:val="24"/>
                <w:szCs w:val="24"/>
              </w:rPr>
            </w:pPr>
            <w:r w:rsidRPr="001C1910">
              <w:rPr>
                <w:b/>
                <w:sz w:val="24"/>
                <w:szCs w:val="24"/>
              </w:rPr>
              <w:t>Impairment Status</w:t>
            </w:r>
          </w:p>
        </w:tc>
      </w:tr>
      <w:tr w:rsidR="00EC6CA3" w:rsidRPr="001C1910" w14:paraId="7DC52104" w14:textId="77777777" w:rsidTr="00EC6CA3">
        <w:tc>
          <w:tcPr>
            <w:tcW w:w="1999" w:type="dxa"/>
            <w:vMerge w:val="restart"/>
            <w:vAlign w:val="center"/>
          </w:tcPr>
          <w:p w14:paraId="6F3F6CFA" w14:textId="77777777" w:rsidR="00EC6CA3" w:rsidRPr="001C1910" w:rsidRDefault="00EC6CA3" w:rsidP="00EC6CA3">
            <w:pPr>
              <w:jc w:val="center"/>
            </w:pPr>
            <w:r w:rsidRPr="001C1910">
              <w:t>Upper White River</w:t>
            </w:r>
          </w:p>
        </w:tc>
        <w:tc>
          <w:tcPr>
            <w:tcW w:w="2177" w:type="dxa"/>
            <w:vMerge w:val="restart"/>
            <w:vAlign w:val="center"/>
          </w:tcPr>
          <w:p w14:paraId="6F44A037" w14:textId="77777777" w:rsidR="00EC6CA3" w:rsidRPr="001C1910" w:rsidRDefault="00EC6CA3" w:rsidP="00377EBF">
            <w:pPr>
              <w:jc w:val="center"/>
            </w:pPr>
            <w:r w:rsidRPr="001C1910">
              <w:t>White Clay Creek 1</w:t>
            </w:r>
          </w:p>
        </w:tc>
        <w:tc>
          <w:tcPr>
            <w:tcW w:w="1962" w:type="dxa"/>
            <w:vAlign w:val="center"/>
          </w:tcPr>
          <w:p w14:paraId="36C33F50" w14:textId="77777777" w:rsidR="00EC6CA3" w:rsidRPr="001C1910" w:rsidRDefault="00EC6CA3" w:rsidP="00377EBF">
            <w:pPr>
              <w:jc w:val="center"/>
            </w:pPr>
            <w:r w:rsidRPr="001C1910">
              <w:t>Fecal Coliform Bacteria</w:t>
            </w:r>
          </w:p>
        </w:tc>
        <w:tc>
          <w:tcPr>
            <w:tcW w:w="1710" w:type="dxa"/>
            <w:vAlign w:val="center"/>
          </w:tcPr>
          <w:p w14:paraId="7B60B81A" w14:textId="77777777" w:rsidR="00EC6CA3" w:rsidRPr="001C1910" w:rsidRDefault="00EC6CA3" w:rsidP="00377EBF">
            <w:pPr>
              <w:jc w:val="center"/>
            </w:pPr>
            <w:r w:rsidRPr="001C1910">
              <w:t>5 of 11</w:t>
            </w:r>
          </w:p>
        </w:tc>
        <w:tc>
          <w:tcPr>
            <w:tcW w:w="1767" w:type="dxa"/>
            <w:vAlign w:val="center"/>
          </w:tcPr>
          <w:p w14:paraId="4883A7B2" w14:textId="77777777" w:rsidR="00EC6CA3" w:rsidRPr="001C1910" w:rsidRDefault="00EC6CA3" w:rsidP="00377EBF">
            <w:pPr>
              <w:jc w:val="center"/>
            </w:pPr>
            <w:r w:rsidRPr="001C1910">
              <w:t>Impaired</w:t>
            </w:r>
          </w:p>
        </w:tc>
      </w:tr>
      <w:tr w:rsidR="00EC6CA3" w:rsidRPr="001C1910" w14:paraId="77BF3A99" w14:textId="77777777" w:rsidTr="004F1350">
        <w:tc>
          <w:tcPr>
            <w:tcW w:w="1999" w:type="dxa"/>
            <w:vMerge/>
          </w:tcPr>
          <w:p w14:paraId="0E908FFD" w14:textId="77777777" w:rsidR="00EC6CA3" w:rsidRPr="001C1910" w:rsidRDefault="00EC6CA3" w:rsidP="00377EBF">
            <w:pPr>
              <w:jc w:val="center"/>
            </w:pPr>
          </w:p>
        </w:tc>
        <w:tc>
          <w:tcPr>
            <w:tcW w:w="2177" w:type="dxa"/>
            <w:vMerge/>
            <w:vAlign w:val="center"/>
          </w:tcPr>
          <w:p w14:paraId="5AF0A85D" w14:textId="77777777" w:rsidR="00EC6CA3" w:rsidRPr="001C1910" w:rsidRDefault="00EC6CA3" w:rsidP="00377EBF">
            <w:pPr>
              <w:jc w:val="center"/>
            </w:pPr>
          </w:p>
        </w:tc>
        <w:tc>
          <w:tcPr>
            <w:tcW w:w="1962" w:type="dxa"/>
            <w:vAlign w:val="center"/>
          </w:tcPr>
          <w:p w14:paraId="5D77CE40" w14:textId="77777777" w:rsidR="00EC6CA3" w:rsidRPr="001C1910" w:rsidRDefault="00EC6CA3" w:rsidP="00377EBF">
            <w:pPr>
              <w:jc w:val="center"/>
            </w:pPr>
            <w:r w:rsidRPr="001C1910">
              <w:t>E-coli Bacteria</w:t>
            </w:r>
          </w:p>
        </w:tc>
        <w:tc>
          <w:tcPr>
            <w:tcW w:w="1710" w:type="dxa"/>
            <w:vAlign w:val="center"/>
          </w:tcPr>
          <w:p w14:paraId="58305E9E" w14:textId="77777777" w:rsidR="00EC6CA3" w:rsidRPr="001C1910" w:rsidRDefault="00EC6CA3" w:rsidP="00377EBF">
            <w:pPr>
              <w:jc w:val="center"/>
            </w:pPr>
            <w:r w:rsidRPr="001C1910">
              <w:t>9 of 11</w:t>
            </w:r>
          </w:p>
        </w:tc>
        <w:tc>
          <w:tcPr>
            <w:tcW w:w="1767" w:type="dxa"/>
            <w:vAlign w:val="center"/>
          </w:tcPr>
          <w:p w14:paraId="52AAA66B" w14:textId="77777777" w:rsidR="00EC6CA3" w:rsidRPr="001C1910" w:rsidRDefault="00EC6CA3" w:rsidP="00377EBF">
            <w:pPr>
              <w:jc w:val="center"/>
            </w:pPr>
            <w:r w:rsidRPr="001C1910">
              <w:t>Impaired</w:t>
            </w:r>
          </w:p>
        </w:tc>
      </w:tr>
      <w:tr w:rsidR="00EC6CA3" w:rsidRPr="001C1910" w14:paraId="12E77D18" w14:textId="77777777" w:rsidTr="004F1350">
        <w:tc>
          <w:tcPr>
            <w:tcW w:w="1999" w:type="dxa"/>
            <w:vMerge/>
          </w:tcPr>
          <w:p w14:paraId="7E37F6B7" w14:textId="77777777" w:rsidR="00EC6CA3" w:rsidRPr="001C1910" w:rsidRDefault="00EC6CA3" w:rsidP="00377EBF">
            <w:pPr>
              <w:jc w:val="center"/>
            </w:pPr>
          </w:p>
        </w:tc>
        <w:tc>
          <w:tcPr>
            <w:tcW w:w="2177" w:type="dxa"/>
            <w:vMerge/>
            <w:vAlign w:val="center"/>
          </w:tcPr>
          <w:p w14:paraId="4400C37D" w14:textId="77777777" w:rsidR="00EC6CA3" w:rsidRPr="001C1910" w:rsidRDefault="00EC6CA3" w:rsidP="00377EBF">
            <w:pPr>
              <w:jc w:val="center"/>
            </w:pPr>
          </w:p>
        </w:tc>
        <w:tc>
          <w:tcPr>
            <w:tcW w:w="1962" w:type="dxa"/>
            <w:vAlign w:val="center"/>
          </w:tcPr>
          <w:p w14:paraId="6C5879BC" w14:textId="77777777" w:rsidR="00EC6CA3" w:rsidRPr="001C1910" w:rsidRDefault="00EC6CA3" w:rsidP="00377EBF">
            <w:pPr>
              <w:jc w:val="center"/>
            </w:pPr>
            <w:r w:rsidRPr="001C1910">
              <w:t>Total Phosphorus</w:t>
            </w:r>
          </w:p>
        </w:tc>
        <w:tc>
          <w:tcPr>
            <w:tcW w:w="1710" w:type="dxa"/>
            <w:vAlign w:val="center"/>
          </w:tcPr>
          <w:p w14:paraId="19430DA5" w14:textId="77777777" w:rsidR="00EC6CA3" w:rsidRPr="001C1910" w:rsidRDefault="00EC6CA3" w:rsidP="00377EBF">
            <w:pPr>
              <w:jc w:val="center"/>
            </w:pPr>
            <w:r w:rsidRPr="001C1910">
              <w:t>11 of 11</w:t>
            </w:r>
          </w:p>
        </w:tc>
        <w:tc>
          <w:tcPr>
            <w:tcW w:w="1767" w:type="dxa"/>
            <w:vAlign w:val="center"/>
          </w:tcPr>
          <w:p w14:paraId="3C6F3F98" w14:textId="77777777" w:rsidR="00EC6CA3" w:rsidRPr="001C1910" w:rsidRDefault="00EC6CA3" w:rsidP="00377EBF">
            <w:pPr>
              <w:jc w:val="center"/>
            </w:pPr>
            <w:r w:rsidRPr="001C1910">
              <w:t>Impaired</w:t>
            </w:r>
          </w:p>
        </w:tc>
      </w:tr>
      <w:tr w:rsidR="00EC6CA3" w:rsidRPr="001C1910" w14:paraId="79020F16" w14:textId="77777777" w:rsidTr="004F1350">
        <w:tc>
          <w:tcPr>
            <w:tcW w:w="1999" w:type="dxa"/>
            <w:vMerge/>
          </w:tcPr>
          <w:p w14:paraId="55B6B126" w14:textId="77777777" w:rsidR="00EC6CA3" w:rsidRPr="001C1910" w:rsidRDefault="00EC6CA3" w:rsidP="00377EBF">
            <w:pPr>
              <w:jc w:val="center"/>
            </w:pPr>
          </w:p>
        </w:tc>
        <w:tc>
          <w:tcPr>
            <w:tcW w:w="2177" w:type="dxa"/>
            <w:vMerge w:val="restart"/>
            <w:vAlign w:val="center"/>
          </w:tcPr>
          <w:p w14:paraId="5CB6D7D1" w14:textId="77777777" w:rsidR="00EC6CA3" w:rsidRPr="001C1910" w:rsidRDefault="00EC6CA3" w:rsidP="00377EBF">
            <w:pPr>
              <w:jc w:val="center"/>
            </w:pPr>
            <w:r w:rsidRPr="001C1910">
              <w:t>Wolf Creek</w:t>
            </w:r>
          </w:p>
        </w:tc>
        <w:tc>
          <w:tcPr>
            <w:tcW w:w="1962" w:type="dxa"/>
            <w:vAlign w:val="center"/>
          </w:tcPr>
          <w:p w14:paraId="6D826509" w14:textId="77777777" w:rsidR="00EC6CA3" w:rsidRPr="001C1910" w:rsidRDefault="00EC6CA3" w:rsidP="00377EBF">
            <w:pPr>
              <w:jc w:val="center"/>
            </w:pPr>
            <w:r w:rsidRPr="001C1910">
              <w:t>E-coli Bacteria</w:t>
            </w:r>
          </w:p>
        </w:tc>
        <w:tc>
          <w:tcPr>
            <w:tcW w:w="1710" w:type="dxa"/>
            <w:vAlign w:val="center"/>
          </w:tcPr>
          <w:p w14:paraId="3E6AEAA1" w14:textId="77777777" w:rsidR="00EC6CA3" w:rsidRPr="001C1910" w:rsidRDefault="00EC6CA3" w:rsidP="00377EBF">
            <w:pPr>
              <w:jc w:val="center"/>
            </w:pPr>
            <w:r w:rsidRPr="001C1910">
              <w:t>2 of 11</w:t>
            </w:r>
          </w:p>
        </w:tc>
        <w:tc>
          <w:tcPr>
            <w:tcW w:w="1767" w:type="dxa"/>
            <w:vAlign w:val="center"/>
          </w:tcPr>
          <w:p w14:paraId="26B7ECBE" w14:textId="77777777" w:rsidR="00EC6CA3" w:rsidRPr="001C1910" w:rsidRDefault="00EC6CA3" w:rsidP="00377EBF">
            <w:pPr>
              <w:jc w:val="center"/>
            </w:pPr>
            <w:r w:rsidRPr="001C1910">
              <w:t>Impaired</w:t>
            </w:r>
          </w:p>
        </w:tc>
      </w:tr>
      <w:tr w:rsidR="00EC6CA3" w:rsidRPr="001C1910" w14:paraId="75CD0387" w14:textId="77777777" w:rsidTr="004F1350">
        <w:tc>
          <w:tcPr>
            <w:tcW w:w="1999" w:type="dxa"/>
            <w:vMerge/>
          </w:tcPr>
          <w:p w14:paraId="5F09A591" w14:textId="77777777" w:rsidR="00EC6CA3" w:rsidRPr="001C1910" w:rsidRDefault="00EC6CA3" w:rsidP="00377EBF">
            <w:pPr>
              <w:jc w:val="center"/>
            </w:pPr>
          </w:p>
        </w:tc>
        <w:tc>
          <w:tcPr>
            <w:tcW w:w="2177" w:type="dxa"/>
            <w:vMerge/>
            <w:vAlign w:val="center"/>
          </w:tcPr>
          <w:p w14:paraId="10219F25" w14:textId="77777777" w:rsidR="00EC6CA3" w:rsidRPr="001C1910" w:rsidRDefault="00EC6CA3" w:rsidP="00377EBF">
            <w:pPr>
              <w:jc w:val="center"/>
            </w:pPr>
          </w:p>
        </w:tc>
        <w:tc>
          <w:tcPr>
            <w:tcW w:w="1962" w:type="dxa"/>
            <w:vAlign w:val="center"/>
          </w:tcPr>
          <w:p w14:paraId="74E2FE65" w14:textId="77777777" w:rsidR="00EC6CA3" w:rsidRPr="001C1910" w:rsidRDefault="00EC6CA3" w:rsidP="00377EBF">
            <w:pPr>
              <w:jc w:val="center"/>
            </w:pPr>
            <w:r w:rsidRPr="001C1910">
              <w:t>Total Phosphorus</w:t>
            </w:r>
          </w:p>
        </w:tc>
        <w:tc>
          <w:tcPr>
            <w:tcW w:w="1710" w:type="dxa"/>
            <w:vAlign w:val="center"/>
          </w:tcPr>
          <w:p w14:paraId="43464C1F" w14:textId="77777777" w:rsidR="00EC6CA3" w:rsidRPr="001C1910" w:rsidRDefault="00EC6CA3" w:rsidP="00377EBF">
            <w:pPr>
              <w:jc w:val="center"/>
            </w:pPr>
            <w:r w:rsidRPr="001C1910">
              <w:t>11 of 11</w:t>
            </w:r>
          </w:p>
        </w:tc>
        <w:tc>
          <w:tcPr>
            <w:tcW w:w="1767" w:type="dxa"/>
            <w:vAlign w:val="center"/>
          </w:tcPr>
          <w:p w14:paraId="7AE31C99" w14:textId="77777777" w:rsidR="00EC6CA3" w:rsidRPr="001C1910" w:rsidRDefault="00EC6CA3" w:rsidP="00377EBF">
            <w:pPr>
              <w:jc w:val="center"/>
            </w:pPr>
            <w:r w:rsidRPr="001C1910">
              <w:t>Impaired</w:t>
            </w:r>
          </w:p>
        </w:tc>
      </w:tr>
      <w:tr w:rsidR="00EC6CA3" w:rsidRPr="001C1910" w14:paraId="0C221FF8" w14:textId="77777777" w:rsidTr="004F1350">
        <w:tc>
          <w:tcPr>
            <w:tcW w:w="1999" w:type="dxa"/>
            <w:vMerge/>
          </w:tcPr>
          <w:p w14:paraId="550D4C40" w14:textId="77777777" w:rsidR="00EC6CA3" w:rsidRPr="001C1910" w:rsidRDefault="00EC6CA3" w:rsidP="00377EBF">
            <w:pPr>
              <w:jc w:val="center"/>
            </w:pPr>
          </w:p>
        </w:tc>
        <w:tc>
          <w:tcPr>
            <w:tcW w:w="2177" w:type="dxa"/>
            <w:vMerge w:val="restart"/>
            <w:vAlign w:val="center"/>
          </w:tcPr>
          <w:p w14:paraId="7A3316FA" w14:textId="77777777" w:rsidR="00EC6CA3" w:rsidRPr="001C1910" w:rsidRDefault="00EC6CA3" w:rsidP="00377EBF">
            <w:pPr>
              <w:jc w:val="center"/>
            </w:pPr>
            <w:r w:rsidRPr="001C1910">
              <w:t>White Clay Creek 2</w:t>
            </w:r>
          </w:p>
        </w:tc>
        <w:tc>
          <w:tcPr>
            <w:tcW w:w="1962" w:type="dxa"/>
            <w:vAlign w:val="center"/>
          </w:tcPr>
          <w:p w14:paraId="15056BF6" w14:textId="77777777" w:rsidR="00EC6CA3" w:rsidRPr="001C1910" w:rsidRDefault="00EC6CA3" w:rsidP="00377EBF">
            <w:pPr>
              <w:jc w:val="center"/>
            </w:pPr>
            <w:r w:rsidRPr="001C1910">
              <w:t>Fecal Coliform Bacteria</w:t>
            </w:r>
          </w:p>
        </w:tc>
        <w:tc>
          <w:tcPr>
            <w:tcW w:w="1710" w:type="dxa"/>
            <w:vAlign w:val="center"/>
          </w:tcPr>
          <w:p w14:paraId="0C0B68A7" w14:textId="77777777" w:rsidR="00EC6CA3" w:rsidRPr="001C1910" w:rsidRDefault="00EC6CA3" w:rsidP="00377EBF">
            <w:pPr>
              <w:jc w:val="center"/>
            </w:pPr>
            <w:r w:rsidRPr="001C1910">
              <w:t>6 of 11</w:t>
            </w:r>
          </w:p>
        </w:tc>
        <w:tc>
          <w:tcPr>
            <w:tcW w:w="1767" w:type="dxa"/>
            <w:vAlign w:val="center"/>
          </w:tcPr>
          <w:p w14:paraId="2CBA8F8F" w14:textId="77777777" w:rsidR="00EC6CA3" w:rsidRPr="001C1910" w:rsidRDefault="00EC6CA3" w:rsidP="00377EBF">
            <w:pPr>
              <w:jc w:val="center"/>
            </w:pPr>
            <w:r w:rsidRPr="001C1910">
              <w:t>Impaired</w:t>
            </w:r>
          </w:p>
        </w:tc>
      </w:tr>
      <w:tr w:rsidR="00EC6CA3" w:rsidRPr="001C1910" w14:paraId="0EDC2EAE" w14:textId="77777777" w:rsidTr="004F1350">
        <w:tc>
          <w:tcPr>
            <w:tcW w:w="1999" w:type="dxa"/>
            <w:vMerge/>
          </w:tcPr>
          <w:p w14:paraId="1431175B" w14:textId="77777777" w:rsidR="00EC6CA3" w:rsidRPr="001C1910" w:rsidRDefault="00EC6CA3" w:rsidP="00377EBF">
            <w:pPr>
              <w:jc w:val="center"/>
            </w:pPr>
          </w:p>
        </w:tc>
        <w:tc>
          <w:tcPr>
            <w:tcW w:w="2177" w:type="dxa"/>
            <w:vMerge/>
            <w:vAlign w:val="center"/>
          </w:tcPr>
          <w:p w14:paraId="3A59C29E" w14:textId="77777777" w:rsidR="00EC6CA3" w:rsidRPr="001C1910" w:rsidRDefault="00EC6CA3" w:rsidP="00377EBF">
            <w:pPr>
              <w:jc w:val="center"/>
            </w:pPr>
          </w:p>
        </w:tc>
        <w:tc>
          <w:tcPr>
            <w:tcW w:w="1962" w:type="dxa"/>
            <w:vAlign w:val="center"/>
          </w:tcPr>
          <w:p w14:paraId="208C08F5" w14:textId="77777777" w:rsidR="00EC6CA3" w:rsidRPr="001C1910" w:rsidRDefault="00EC6CA3" w:rsidP="00377EBF">
            <w:pPr>
              <w:jc w:val="center"/>
            </w:pPr>
            <w:r w:rsidRPr="001C1910">
              <w:t>E-coli Bacteria</w:t>
            </w:r>
          </w:p>
        </w:tc>
        <w:tc>
          <w:tcPr>
            <w:tcW w:w="1710" w:type="dxa"/>
            <w:vAlign w:val="center"/>
          </w:tcPr>
          <w:p w14:paraId="37406583" w14:textId="77777777" w:rsidR="00EC6CA3" w:rsidRPr="001C1910" w:rsidRDefault="00EC6CA3" w:rsidP="00377EBF">
            <w:pPr>
              <w:jc w:val="center"/>
            </w:pPr>
            <w:r w:rsidRPr="001C1910">
              <w:t>5 of 11</w:t>
            </w:r>
          </w:p>
        </w:tc>
        <w:tc>
          <w:tcPr>
            <w:tcW w:w="1767" w:type="dxa"/>
            <w:vAlign w:val="center"/>
          </w:tcPr>
          <w:p w14:paraId="3C832982" w14:textId="77777777" w:rsidR="00EC6CA3" w:rsidRPr="001C1910" w:rsidRDefault="00EC6CA3" w:rsidP="00377EBF">
            <w:pPr>
              <w:jc w:val="center"/>
            </w:pPr>
            <w:r w:rsidRPr="001C1910">
              <w:t>Impaired</w:t>
            </w:r>
          </w:p>
        </w:tc>
      </w:tr>
      <w:tr w:rsidR="00EC6CA3" w:rsidRPr="001C1910" w14:paraId="31056C6E" w14:textId="77777777" w:rsidTr="004F1350">
        <w:tc>
          <w:tcPr>
            <w:tcW w:w="1999" w:type="dxa"/>
            <w:vMerge/>
          </w:tcPr>
          <w:p w14:paraId="2FF78382" w14:textId="77777777" w:rsidR="00EC6CA3" w:rsidRPr="001C1910" w:rsidRDefault="00EC6CA3" w:rsidP="00377EBF">
            <w:pPr>
              <w:jc w:val="center"/>
            </w:pPr>
          </w:p>
        </w:tc>
        <w:tc>
          <w:tcPr>
            <w:tcW w:w="2177" w:type="dxa"/>
            <w:vMerge/>
            <w:vAlign w:val="center"/>
          </w:tcPr>
          <w:p w14:paraId="457CD1D7" w14:textId="77777777" w:rsidR="00EC6CA3" w:rsidRPr="001C1910" w:rsidRDefault="00EC6CA3" w:rsidP="00377EBF">
            <w:pPr>
              <w:jc w:val="center"/>
            </w:pPr>
          </w:p>
        </w:tc>
        <w:tc>
          <w:tcPr>
            <w:tcW w:w="1962" w:type="dxa"/>
            <w:vAlign w:val="center"/>
          </w:tcPr>
          <w:p w14:paraId="608B071C" w14:textId="77777777" w:rsidR="00EC6CA3" w:rsidRPr="001C1910" w:rsidRDefault="00EC6CA3" w:rsidP="00377EBF">
            <w:pPr>
              <w:jc w:val="center"/>
            </w:pPr>
            <w:r w:rsidRPr="001C1910">
              <w:t>Total Phosphorus</w:t>
            </w:r>
          </w:p>
        </w:tc>
        <w:tc>
          <w:tcPr>
            <w:tcW w:w="1710" w:type="dxa"/>
            <w:vAlign w:val="center"/>
          </w:tcPr>
          <w:p w14:paraId="509CAD7D" w14:textId="77777777" w:rsidR="00EC6CA3" w:rsidRPr="001C1910" w:rsidRDefault="00EC6CA3" w:rsidP="00377EBF">
            <w:pPr>
              <w:jc w:val="center"/>
            </w:pPr>
            <w:r w:rsidRPr="001C1910">
              <w:t>11 of 11</w:t>
            </w:r>
          </w:p>
        </w:tc>
        <w:tc>
          <w:tcPr>
            <w:tcW w:w="1767" w:type="dxa"/>
            <w:vAlign w:val="center"/>
          </w:tcPr>
          <w:p w14:paraId="25B878F7" w14:textId="77777777" w:rsidR="00EC6CA3" w:rsidRPr="001C1910" w:rsidRDefault="00EC6CA3" w:rsidP="00377EBF">
            <w:pPr>
              <w:jc w:val="center"/>
            </w:pPr>
            <w:r w:rsidRPr="001C1910">
              <w:t>Impaired</w:t>
            </w:r>
          </w:p>
        </w:tc>
      </w:tr>
      <w:tr w:rsidR="00EC6CA3" w:rsidRPr="001C1910" w14:paraId="29D890A9" w14:textId="77777777" w:rsidTr="004F1350">
        <w:tc>
          <w:tcPr>
            <w:tcW w:w="1999" w:type="dxa"/>
            <w:vMerge/>
          </w:tcPr>
          <w:p w14:paraId="381D837D" w14:textId="77777777" w:rsidR="00EC6CA3" w:rsidRPr="001C1910" w:rsidRDefault="00EC6CA3" w:rsidP="00377EBF">
            <w:pPr>
              <w:jc w:val="center"/>
            </w:pPr>
          </w:p>
        </w:tc>
        <w:tc>
          <w:tcPr>
            <w:tcW w:w="2177" w:type="dxa"/>
            <w:vMerge w:val="restart"/>
            <w:vAlign w:val="center"/>
          </w:tcPr>
          <w:p w14:paraId="5F4A2FD8" w14:textId="77777777" w:rsidR="00EC6CA3" w:rsidRPr="001C1910" w:rsidRDefault="00EC6CA3" w:rsidP="00377EBF">
            <w:pPr>
              <w:jc w:val="center"/>
            </w:pPr>
            <w:r w:rsidRPr="001C1910">
              <w:t>White Clay Creek 3</w:t>
            </w:r>
          </w:p>
        </w:tc>
        <w:tc>
          <w:tcPr>
            <w:tcW w:w="1962" w:type="dxa"/>
            <w:vAlign w:val="center"/>
          </w:tcPr>
          <w:p w14:paraId="3C1A5EB7" w14:textId="77777777" w:rsidR="00EC6CA3" w:rsidRPr="001C1910" w:rsidRDefault="00EC6CA3" w:rsidP="00377EBF">
            <w:pPr>
              <w:jc w:val="center"/>
            </w:pPr>
            <w:r w:rsidRPr="001C1910">
              <w:t>Fecal Coliform Bacteria</w:t>
            </w:r>
          </w:p>
        </w:tc>
        <w:tc>
          <w:tcPr>
            <w:tcW w:w="1710" w:type="dxa"/>
            <w:vAlign w:val="center"/>
          </w:tcPr>
          <w:p w14:paraId="5AB065E0" w14:textId="77777777" w:rsidR="00EC6CA3" w:rsidRPr="001C1910" w:rsidRDefault="00EC6CA3" w:rsidP="00377EBF">
            <w:pPr>
              <w:jc w:val="center"/>
            </w:pPr>
            <w:r w:rsidRPr="001C1910">
              <w:t>3 of 9</w:t>
            </w:r>
          </w:p>
        </w:tc>
        <w:tc>
          <w:tcPr>
            <w:tcW w:w="1767" w:type="dxa"/>
            <w:vAlign w:val="center"/>
          </w:tcPr>
          <w:p w14:paraId="3C412295" w14:textId="77777777" w:rsidR="00EC6CA3" w:rsidRPr="001C1910" w:rsidRDefault="00EC6CA3" w:rsidP="00377EBF">
            <w:pPr>
              <w:jc w:val="center"/>
            </w:pPr>
            <w:r w:rsidRPr="001C1910">
              <w:t>Threatened</w:t>
            </w:r>
          </w:p>
        </w:tc>
      </w:tr>
      <w:tr w:rsidR="00EC6CA3" w:rsidRPr="001C1910" w14:paraId="3CFD3D16" w14:textId="77777777" w:rsidTr="004F1350">
        <w:tc>
          <w:tcPr>
            <w:tcW w:w="1999" w:type="dxa"/>
            <w:vMerge/>
          </w:tcPr>
          <w:p w14:paraId="743277C3" w14:textId="77777777" w:rsidR="00EC6CA3" w:rsidRPr="001C1910" w:rsidRDefault="00EC6CA3" w:rsidP="00377EBF">
            <w:pPr>
              <w:jc w:val="center"/>
            </w:pPr>
          </w:p>
        </w:tc>
        <w:tc>
          <w:tcPr>
            <w:tcW w:w="2177" w:type="dxa"/>
            <w:vMerge/>
            <w:vAlign w:val="center"/>
          </w:tcPr>
          <w:p w14:paraId="4F2961E9" w14:textId="77777777" w:rsidR="00EC6CA3" w:rsidRPr="001C1910" w:rsidRDefault="00EC6CA3" w:rsidP="00377EBF">
            <w:pPr>
              <w:jc w:val="center"/>
            </w:pPr>
          </w:p>
        </w:tc>
        <w:tc>
          <w:tcPr>
            <w:tcW w:w="1962" w:type="dxa"/>
            <w:vAlign w:val="center"/>
          </w:tcPr>
          <w:p w14:paraId="019DFB0B" w14:textId="77777777" w:rsidR="00EC6CA3" w:rsidRPr="001C1910" w:rsidRDefault="00EC6CA3" w:rsidP="00377EBF">
            <w:pPr>
              <w:jc w:val="center"/>
            </w:pPr>
            <w:r w:rsidRPr="001C1910">
              <w:t>E-coli Bacteria</w:t>
            </w:r>
          </w:p>
        </w:tc>
        <w:tc>
          <w:tcPr>
            <w:tcW w:w="1710" w:type="dxa"/>
            <w:vAlign w:val="center"/>
          </w:tcPr>
          <w:p w14:paraId="24B48ED8" w14:textId="77777777" w:rsidR="00EC6CA3" w:rsidRPr="001C1910" w:rsidRDefault="00EC6CA3" w:rsidP="00377EBF">
            <w:pPr>
              <w:jc w:val="center"/>
            </w:pPr>
            <w:r w:rsidRPr="001C1910">
              <w:t>5 of 9</w:t>
            </w:r>
          </w:p>
        </w:tc>
        <w:tc>
          <w:tcPr>
            <w:tcW w:w="1767" w:type="dxa"/>
            <w:vAlign w:val="center"/>
          </w:tcPr>
          <w:p w14:paraId="3DD8B0A3" w14:textId="77777777" w:rsidR="00EC6CA3" w:rsidRPr="001C1910" w:rsidRDefault="00EC6CA3" w:rsidP="00377EBF">
            <w:pPr>
              <w:jc w:val="center"/>
            </w:pPr>
            <w:r w:rsidRPr="001C1910">
              <w:t>Threatened</w:t>
            </w:r>
          </w:p>
        </w:tc>
      </w:tr>
      <w:tr w:rsidR="00EC6CA3" w:rsidRPr="001C1910" w14:paraId="2F64F377" w14:textId="77777777" w:rsidTr="004F1350">
        <w:tc>
          <w:tcPr>
            <w:tcW w:w="1999" w:type="dxa"/>
            <w:vMerge/>
          </w:tcPr>
          <w:p w14:paraId="5A1D4B4F" w14:textId="77777777" w:rsidR="00EC6CA3" w:rsidRPr="001C1910" w:rsidRDefault="00EC6CA3" w:rsidP="00377EBF">
            <w:pPr>
              <w:jc w:val="center"/>
            </w:pPr>
          </w:p>
        </w:tc>
        <w:tc>
          <w:tcPr>
            <w:tcW w:w="2177" w:type="dxa"/>
            <w:vMerge/>
            <w:vAlign w:val="center"/>
          </w:tcPr>
          <w:p w14:paraId="30DEF921" w14:textId="77777777" w:rsidR="00EC6CA3" w:rsidRPr="001C1910" w:rsidRDefault="00EC6CA3" w:rsidP="00377EBF">
            <w:pPr>
              <w:jc w:val="center"/>
            </w:pPr>
          </w:p>
        </w:tc>
        <w:tc>
          <w:tcPr>
            <w:tcW w:w="1962" w:type="dxa"/>
            <w:vAlign w:val="center"/>
          </w:tcPr>
          <w:p w14:paraId="7508423F" w14:textId="77777777" w:rsidR="00EC6CA3" w:rsidRPr="001C1910" w:rsidRDefault="00EC6CA3" w:rsidP="00377EBF">
            <w:pPr>
              <w:jc w:val="center"/>
            </w:pPr>
            <w:r w:rsidRPr="001C1910">
              <w:t>Total Phosphorus</w:t>
            </w:r>
          </w:p>
        </w:tc>
        <w:tc>
          <w:tcPr>
            <w:tcW w:w="1710" w:type="dxa"/>
            <w:vAlign w:val="center"/>
          </w:tcPr>
          <w:p w14:paraId="58E2743B" w14:textId="77777777" w:rsidR="00EC6CA3" w:rsidRPr="001C1910" w:rsidRDefault="00EC6CA3" w:rsidP="00377EBF">
            <w:pPr>
              <w:jc w:val="center"/>
            </w:pPr>
            <w:r w:rsidRPr="001C1910">
              <w:t>9 of 9</w:t>
            </w:r>
          </w:p>
        </w:tc>
        <w:tc>
          <w:tcPr>
            <w:tcW w:w="1767" w:type="dxa"/>
            <w:vAlign w:val="center"/>
          </w:tcPr>
          <w:p w14:paraId="0291D354" w14:textId="77777777" w:rsidR="00EC6CA3" w:rsidRPr="001C1910" w:rsidRDefault="00EC6CA3" w:rsidP="00377EBF">
            <w:pPr>
              <w:jc w:val="center"/>
            </w:pPr>
            <w:r w:rsidRPr="001C1910">
              <w:t>Threatened</w:t>
            </w:r>
          </w:p>
        </w:tc>
      </w:tr>
      <w:tr w:rsidR="00EC6CA3" w:rsidRPr="001C1910" w14:paraId="3D01FC94" w14:textId="77777777" w:rsidTr="004F1350">
        <w:tc>
          <w:tcPr>
            <w:tcW w:w="1999" w:type="dxa"/>
            <w:vMerge/>
          </w:tcPr>
          <w:p w14:paraId="4EDCEDAE" w14:textId="77777777" w:rsidR="00EC6CA3" w:rsidRPr="001C1910" w:rsidRDefault="00EC6CA3" w:rsidP="00377EBF">
            <w:pPr>
              <w:jc w:val="center"/>
            </w:pPr>
          </w:p>
        </w:tc>
        <w:tc>
          <w:tcPr>
            <w:tcW w:w="2177" w:type="dxa"/>
            <w:vMerge w:val="restart"/>
            <w:vAlign w:val="center"/>
          </w:tcPr>
          <w:p w14:paraId="0C9707B4" w14:textId="77777777" w:rsidR="00EC6CA3" w:rsidRPr="001C1910" w:rsidRDefault="00EC6CA3" w:rsidP="00377EBF">
            <w:pPr>
              <w:jc w:val="center"/>
            </w:pPr>
            <w:r w:rsidRPr="001C1910">
              <w:t>White River 1</w:t>
            </w:r>
          </w:p>
        </w:tc>
        <w:tc>
          <w:tcPr>
            <w:tcW w:w="1962" w:type="dxa"/>
            <w:vAlign w:val="center"/>
          </w:tcPr>
          <w:p w14:paraId="190F2F8D" w14:textId="77777777" w:rsidR="00EC6CA3" w:rsidRPr="001C1910" w:rsidRDefault="00EC6CA3" w:rsidP="00377EBF">
            <w:pPr>
              <w:jc w:val="center"/>
            </w:pPr>
            <w:r w:rsidRPr="001C1910">
              <w:t>Fecal Coliform Bacteria</w:t>
            </w:r>
          </w:p>
        </w:tc>
        <w:tc>
          <w:tcPr>
            <w:tcW w:w="1710" w:type="dxa"/>
            <w:vAlign w:val="center"/>
          </w:tcPr>
          <w:p w14:paraId="769FFFAC" w14:textId="77777777" w:rsidR="00EC6CA3" w:rsidRPr="001C1910" w:rsidRDefault="00EC6CA3" w:rsidP="00377EBF">
            <w:pPr>
              <w:jc w:val="center"/>
            </w:pPr>
            <w:r w:rsidRPr="001C1910">
              <w:t>5 of 6</w:t>
            </w:r>
          </w:p>
        </w:tc>
        <w:tc>
          <w:tcPr>
            <w:tcW w:w="1767" w:type="dxa"/>
            <w:vAlign w:val="center"/>
          </w:tcPr>
          <w:p w14:paraId="73206650" w14:textId="77777777" w:rsidR="00EC6CA3" w:rsidRPr="001C1910" w:rsidRDefault="007614E5" w:rsidP="00377EBF">
            <w:pPr>
              <w:jc w:val="center"/>
            </w:pPr>
            <w:r w:rsidRPr="001C1910">
              <w:t>Threatened</w:t>
            </w:r>
          </w:p>
        </w:tc>
      </w:tr>
      <w:tr w:rsidR="00EC6CA3" w:rsidRPr="001C1910" w14:paraId="61049205" w14:textId="77777777" w:rsidTr="004F1350">
        <w:tc>
          <w:tcPr>
            <w:tcW w:w="1999" w:type="dxa"/>
            <w:vMerge/>
          </w:tcPr>
          <w:p w14:paraId="10439ACD" w14:textId="77777777" w:rsidR="00EC6CA3" w:rsidRPr="001C1910" w:rsidRDefault="00EC6CA3" w:rsidP="00377EBF">
            <w:pPr>
              <w:jc w:val="center"/>
            </w:pPr>
          </w:p>
        </w:tc>
        <w:tc>
          <w:tcPr>
            <w:tcW w:w="2177" w:type="dxa"/>
            <w:vMerge/>
            <w:vAlign w:val="center"/>
          </w:tcPr>
          <w:p w14:paraId="0C966692" w14:textId="77777777" w:rsidR="00EC6CA3" w:rsidRPr="001C1910" w:rsidRDefault="00EC6CA3" w:rsidP="00377EBF">
            <w:pPr>
              <w:jc w:val="center"/>
            </w:pPr>
          </w:p>
        </w:tc>
        <w:tc>
          <w:tcPr>
            <w:tcW w:w="1962" w:type="dxa"/>
            <w:vAlign w:val="center"/>
          </w:tcPr>
          <w:p w14:paraId="00E99615" w14:textId="77777777" w:rsidR="00EC6CA3" w:rsidRPr="001C1910" w:rsidRDefault="00EC6CA3" w:rsidP="00377EBF">
            <w:pPr>
              <w:jc w:val="center"/>
            </w:pPr>
            <w:r w:rsidRPr="001C1910">
              <w:t>E-coli Bacteria</w:t>
            </w:r>
          </w:p>
        </w:tc>
        <w:tc>
          <w:tcPr>
            <w:tcW w:w="1710" w:type="dxa"/>
            <w:vAlign w:val="center"/>
          </w:tcPr>
          <w:p w14:paraId="1C2F4918" w14:textId="77777777" w:rsidR="00EC6CA3" w:rsidRPr="001C1910" w:rsidRDefault="00EC6CA3" w:rsidP="00377EBF">
            <w:pPr>
              <w:jc w:val="center"/>
            </w:pPr>
            <w:r w:rsidRPr="001C1910">
              <w:t>6 of 6</w:t>
            </w:r>
          </w:p>
        </w:tc>
        <w:tc>
          <w:tcPr>
            <w:tcW w:w="1767" w:type="dxa"/>
            <w:vAlign w:val="center"/>
          </w:tcPr>
          <w:p w14:paraId="5D13F0AA" w14:textId="77777777" w:rsidR="00EC6CA3" w:rsidRPr="001C1910" w:rsidRDefault="007614E5" w:rsidP="00377EBF">
            <w:pPr>
              <w:jc w:val="center"/>
            </w:pPr>
            <w:r w:rsidRPr="001C1910">
              <w:t>Threatened</w:t>
            </w:r>
          </w:p>
        </w:tc>
      </w:tr>
      <w:tr w:rsidR="00EC6CA3" w:rsidRPr="001C1910" w14:paraId="60216265" w14:textId="77777777" w:rsidTr="004F1350">
        <w:tc>
          <w:tcPr>
            <w:tcW w:w="1999" w:type="dxa"/>
            <w:vMerge/>
          </w:tcPr>
          <w:p w14:paraId="0762AD53" w14:textId="77777777" w:rsidR="00EC6CA3" w:rsidRPr="001C1910" w:rsidRDefault="00EC6CA3" w:rsidP="00377EBF">
            <w:pPr>
              <w:jc w:val="center"/>
            </w:pPr>
          </w:p>
        </w:tc>
        <w:tc>
          <w:tcPr>
            <w:tcW w:w="2177" w:type="dxa"/>
            <w:vMerge/>
            <w:vAlign w:val="center"/>
          </w:tcPr>
          <w:p w14:paraId="6FA00504" w14:textId="77777777" w:rsidR="00EC6CA3" w:rsidRPr="001C1910" w:rsidRDefault="00EC6CA3" w:rsidP="00377EBF">
            <w:pPr>
              <w:jc w:val="center"/>
            </w:pPr>
          </w:p>
        </w:tc>
        <w:tc>
          <w:tcPr>
            <w:tcW w:w="1962" w:type="dxa"/>
            <w:vAlign w:val="center"/>
          </w:tcPr>
          <w:p w14:paraId="68ED6FAC" w14:textId="77777777" w:rsidR="00EC6CA3" w:rsidRPr="001C1910" w:rsidRDefault="00EC6CA3" w:rsidP="00377EBF">
            <w:pPr>
              <w:jc w:val="center"/>
            </w:pPr>
            <w:r w:rsidRPr="001C1910">
              <w:t>Total Phosphorus</w:t>
            </w:r>
          </w:p>
        </w:tc>
        <w:tc>
          <w:tcPr>
            <w:tcW w:w="1710" w:type="dxa"/>
            <w:vAlign w:val="center"/>
          </w:tcPr>
          <w:p w14:paraId="77E2182F" w14:textId="77777777" w:rsidR="00EC6CA3" w:rsidRPr="001C1910" w:rsidRDefault="009372A2" w:rsidP="00377EBF">
            <w:pPr>
              <w:jc w:val="center"/>
            </w:pPr>
            <w:r w:rsidRPr="001C1910">
              <w:t>6 o</w:t>
            </w:r>
            <w:r w:rsidR="00EC6CA3" w:rsidRPr="001C1910">
              <w:t>f 6</w:t>
            </w:r>
          </w:p>
        </w:tc>
        <w:tc>
          <w:tcPr>
            <w:tcW w:w="1767" w:type="dxa"/>
            <w:vAlign w:val="center"/>
          </w:tcPr>
          <w:p w14:paraId="37C6C932" w14:textId="77777777" w:rsidR="00EC6CA3" w:rsidRPr="001C1910" w:rsidRDefault="007614E5" w:rsidP="00377EBF">
            <w:pPr>
              <w:jc w:val="center"/>
            </w:pPr>
            <w:r w:rsidRPr="001C1910">
              <w:t>Threatened</w:t>
            </w:r>
          </w:p>
        </w:tc>
      </w:tr>
      <w:tr w:rsidR="00EC6CA3" w:rsidRPr="001C1910" w14:paraId="694D48AA" w14:textId="77777777" w:rsidTr="004F1350">
        <w:tc>
          <w:tcPr>
            <w:tcW w:w="1999" w:type="dxa"/>
            <w:vMerge/>
          </w:tcPr>
          <w:p w14:paraId="7BC8B7B8" w14:textId="77777777" w:rsidR="00EC6CA3" w:rsidRPr="001C1910" w:rsidRDefault="00EC6CA3" w:rsidP="00377EBF">
            <w:pPr>
              <w:jc w:val="center"/>
            </w:pPr>
          </w:p>
        </w:tc>
        <w:tc>
          <w:tcPr>
            <w:tcW w:w="2177" w:type="dxa"/>
            <w:vMerge w:val="restart"/>
            <w:vAlign w:val="center"/>
          </w:tcPr>
          <w:p w14:paraId="5E3D17C9" w14:textId="77777777" w:rsidR="00EC6CA3" w:rsidRPr="001C1910" w:rsidRDefault="00EC6CA3" w:rsidP="00377EBF">
            <w:pPr>
              <w:jc w:val="center"/>
            </w:pPr>
            <w:r w:rsidRPr="001C1910">
              <w:t>White River 2</w:t>
            </w:r>
          </w:p>
        </w:tc>
        <w:tc>
          <w:tcPr>
            <w:tcW w:w="1962" w:type="dxa"/>
            <w:vAlign w:val="center"/>
          </w:tcPr>
          <w:p w14:paraId="68C6634B" w14:textId="77777777" w:rsidR="00EC6CA3" w:rsidRPr="001C1910" w:rsidRDefault="00EC6CA3" w:rsidP="00377EBF">
            <w:pPr>
              <w:jc w:val="center"/>
            </w:pPr>
            <w:r w:rsidRPr="001C1910">
              <w:t>Fecal Coliform Bacteria</w:t>
            </w:r>
          </w:p>
        </w:tc>
        <w:tc>
          <w:tcPr>
            <w:tcW w:w="1710" w:type="dxa"/>
            <w:vAlign w:val="center"/>
          </w:tcPr>
          <w:p w14:paraId="1DDC15F4" w14:textId="77777777" w:rsidR="00EC6CA3" w:rsidRPr="001C1910" w:rsidRDefault="00EC6CA3" w:rsidP="00377EBF">
            <w:pPr>
              <w:jc w:val="center"/>
            </w:pPr>
            <w:r w:rsidRPr="001C1910">
              <w:t>4 of 6</w:t>
            </w:r>
          </w:p>
        </w:tc>
        <w:tc>
          <w:tcPr>
            <w:tcW w:w="1767" w:type="dxa"/>
            <w:vAlign w:val="center"/>
          </w:tcPr>
          <w:p w14:paraId="1F430616" w14:textId="77777777" w:rsidR="00EC6CA3" w:rsidRPr="001C1910" w:rsidRDefault="007614E5" w:rsidP="00377EBF">
            <w:pPr>
              <w:jc w:val="center"/>
            </w:pPr>
            <w:r w:rsidRPr="001C1910">
              <w:t>Threatened</w:t>
            </w:r>
          </w:p>
        </w:tc>
      </w:tr>
      <w:tr w:rsidR="00EC6CA3" w:rsidRPr="001C1910" w14:paraId="6F1830C5" w14:textId="77777777" w:rsidTr="004F1350">
        <w:tc>
          <w:tcPr>
            <w:tcW w:w="1999" w:type="dxa"/>
            <w:vMerge/>
          </w:tcPr>
          <w:p w14:paraId="54E99752" w14:textId="77777777" w:rsidR="00EC6CA3" w:rsidRPr="001C1910" w:rsidRDefault="00EC6CA3" w:rsidP="00377EBF">
            <w:pPr>
              <w:jc w:val="center"/>
            </w:pPr>
          </w:p>
        </w:tc>
        <w:tc>
          <w:tcPr>
            <w:tcW w:w="2177" w:type="dxa"/>
            <w:vMerge/>
            <w:vAlign w:val="center"/>
          </w:tcPr>
          <w:p w14:paraId="205EFE68" w14:textId="77777777" w:rsidR="00EC6CA3" w:rsidRPr="001C1910" w:rsidRDefault="00EC6CA3" w:rsidP="00377EBF">
            <w:pPr>
              <w:jc w:val="center"/>
            </w:pPr>
          </w:p>
        </w:tc>
        <w:tc>
          <w:tcPr>
            <w:tcW w:w="1962" w:type="dxa"/>
            <w:vAlign w:val="center"/>
          </w:tcPr>
          <w:p w14:paraId="7752988C" w14:textId="77777777" w:rsidR="00EC6CA3" w:rsidRPr="001C1910" w:rsidRDefault="00EC6CA3" w:rsidP="00377EBF">
            <w:pPr>
              <w:jc w:val="center"/>
            </w:pPr>
            <w:r w:rsidRPr="001C1910">
              <w:t>E-coli Bacteria</w:t>
            </w:r>
          </w:p>
        </w:tc>
        <w:tc>
          <w:tcPr>
            <w:tcW w:w="1710" w:type="dxa"/>
            <w:vAlign w:val="center"/>
          </w:tcPr>
          <w:p w14:paraId="36B3189D" w14:textId="77777777" w:rsidR="00EC6CA3" w:rsidRPr="001C1910" w:rsidRDefault="00EC6CA3" w:rsidP="00377EBF">
            <w:pPr>
              <w:jc w:val="center"/>
            </w:pPr>
            <w:r w:rsidRPr="001C1910">
              <w:t>5 of 6</w:t>
            </w:r>
          </w:p>
        </w:tc>
        <w:tc>
          <w:tcPr>
            <w:tcW w:w="1767" w:type="dxa"/>
            <w:vAlign w:val="center"/>
          </w:tcPr>
          <w:p w14:paraId="0FC40C4A" w14:textId="77777777" w:rsidR="00EC6CA3" w:rsidRPr="001C1910" w:rsidRDefault="007614E5" w:rsidP="00377EBF">
            <w:pPr>
              <w:jc w:val="center"/>
            </w:pPr>
            <w:r w:rsidRPr="001C1910">
              <w:t>Threatened</w:t>
            </w:r>
          </w:p>
        </w:tc>
      </w:tr>
      <w:tr w:rsidR="00EC6CA3" w:rsidRPr="001C1910" w14:paraId="3D0AB412" w14:textId="77777777" w:rsidTr="004F1350">
        <w:tc>
          <w:tcPr>
            <w:tcW w:w="1999" w:type="dxa"/>
            <w:vMerge/>
          </w:tcPr>
          <w:p w14:paraId="0E13F71F" w14:textId="77777777" w:rsidR="00EC6CA3" w:rsidRPr="001C1910" w:rsidRDefault="00EC6CA3" w:rsidP="00377EBF">
            <w:pPr>
              <w:jc w:val="center"/>
            </w:pPr>
          </w:p>
        </w:tc>
        <w:tc>
          <w:tcPr>
            <w:tcW w:w="2177" w:type="dxa"/>
            <w:vMerge/>
            <w:vAlign w:val="center"/>
          </w:tcPr>
          <w:p w14:paraId="2EFC15FD" w14:textId="77777777" w:rsidR="00EC6CA3" w:rsidRPr="001C1910" w:rsidRDefault="00EC6CA3" w:rsidP="00377EBF">
            <w:pPr>
              <w:jc w:val="center"/>
            </w:pPr>
          </w:p>
        </w:tc>
        <w:tc>
          <w:tcPr>
            <w:tcW w:w="1962" w:type="dxa"/>
            <w:vAlign w:val="center"/>
          </w:tcPr>
          <w:p w14:paraId="17E44774" w14:textId="77777777" w:rsidR="00EC6CA3" w:rsidRPr="001C1910" w:rsidRDefault="00EC6CA3" w:rsidP="00377EBF">
            <w:pPr>
              <w:jc w:val="center"/>
            </w:pPr>
            <w:r w:rsidRPr="001C1910">
              <w:t>Total Phosphorus</w:t>
            </w:r>
          </w:p>
        </w:tc>
        <w:tc>
          <w:tcPr>
            <w:tcW w:w="1710" w:type="dxa"/>
            <w:vAlign w:val="center"/>
          </w:tcPr>
          <w:p w14:paraId="2B95FDFD" w14:textId="77777777" w:rsidR="00EC6CA3" w:rsidRPr="001C1910" w:rsidRDefault="00EC6CA3" w:rsidP="00377EBF">
            <w:pPr>
              <w:jc w:val="center"/>
            </w:pPr>
            <w:r w:rsidRPr="001C1910">
              <w:t>6 of 6</w:t>
            </w:r>
          </w:p>
        </w:tc>
        <w:tc>
          <w:tcPr>
            <w:tcW w:w="1767" w:type="dxa"/>
            <w:vAlign w:val="center"/>
          </w:tcPr>
          <w:p w14:paraId="343DAC60" w14:textId="77777777" w:rsidR="00EC6CA3" w:rsidRPr="001C1910" w:rsidRDefault="007614E5" w:rsidP="00377EBF">
            <w:pPr>
              <w:jc w:val="center"/>
            </w:pPr>
            <w:r w:rsidRPr="001C1910">
              <w:t>Threatened</w:t>
            </w:r>
          </w:p>
        </w:tc>
      </w:tr>
      <w:tr w:rsidR="00EC6CA3" w:rsidRPr="001C1910" w14:paraId="54031869" w14:textId="77777777" w:rsidTr="004F1350">
        <w:tc>
          <w:tcPr>
            <w:tcW w:w="1999" w:type="dxa"/>
            <w:vMerge w:val="restart"/>
            <w:vAlign w:val="center"/>
          </w:tcPr>
          <w:p w14:paraId="5EAADE2B" w14:textId="77777777" w:rsidR="00EC6CA3" w:rsidRPr="001C1910" w:rsidRDefault="00EC6CA3" w:rsidP="00377EBF">
            <w:pPr>
              <w:jc w:val="center"/>
            </w:pPr>
            <w:r w:rsidRPr="001C1910">
              <w:t>White River/ Wounded Knee Creek Sub Watershed</w:t>
            </w:r>
          </w:p>
        </w:tc>
        <w:tc>
          <w:tcPr>
            <w:tcW w:w="2177" w:type="dxa"/>
            <w:vMerge w:val="restart"/>
            <w:vAlign w:val="center"/>
          </w:tcPr>
          <w:p w14:paraId="5C1A0A56" w14:textId="77777777" w:rsidR="00EC6CA3" w:rsidRPr="001C1910" w:rsidRDefault="00EC6CA3" w:rsidP="00377EBF">
            <w:pPr>
              <w:jc w:val="center"/>
            </w:pPr>
            <w:r w:rsidRPr="001C1910">
              <w:t>Wounded Knee Creek 1</w:t>
            </w:r>
          </w:p>
        </w:tc>
        <w:tc>
          <w:tcPr>
            <w:tcW w:w="1962" w:type="dxa"/>
            <w:vAlign w:val="center"/>
          </w:tcPr>
          <w:p w14:paraId="6E0B629A" w14:textId="77777777" w:rsidR="00EC6CA3" w:rsidRPr="001C1910" w:rsidRDefault="00EC6CA3" w:rsidP="00377EBF">
            <w:pPr>
              <w:jc w:val="center"/>
            </w:pPr>
            <w:r w:rsidRPr="001C1910">
              <w:t>Fecal Coliform Bacteria</w:t>
            </w:r>
          </w:p>
        </w:tc>
        <w:tc>
          <w:tcPr>
            <w:tcW w:w="1710" w:type="dxa"/>
            <w:vAlign w:val="center"/>
          </w:tcPr>
          <w:p w14:paraId="45D29439" w14:textId="77777777" w:rsidR="00EC6CA3" w:rsidRPr="001C1910" w:rsidRDefault="008D39C5" w:rsidP="008D39C5">
            <w:pPr>
              <w:jc w:val="center"/>
            </w:pPr>
            <w:r w:rsidRPr="001C1910">
              <w:t>2</w:t>
            </w:r>
            <w:r w:rsidR="00EC6CA3" w:rsidRPr="001C1910">
              <w:t xml:space="preserve"> of </w:t>
            </w:r>
            <w:r w:rsidRPr="001C1910">
              <w:t>9</w:t>
            </w:r>
          </w:p>
        </w:tc>
        <w:tc>
          <w:tcPr>
            <w:tcW w:w="1767" w:type="dxa"/>
            <w:vAlign w:val="center"/>
          </w:tcPr>
          <w:p w14:paraId="3A8D264D" w14:textId="77777777" w:rsidR="00EC6CA3" w:rsidRPr="001C1910" w:rsidRDefault="008D39C5" w:rsidP="00377EBF">
            <w:pPr>
              <w:jc w:val="center"/>
            </w:pPr>
            <w:r w:rsidRPr="001C1910">
              <w:t>Threatened</w:t>
            </w:r>
          </w:p>
        </w:tc>
      </w:tr>
      <w:tr w:rsidR="00EC6CA3" w:rsidRPr="001C1910" w14:paraId="1D317133" w14:textId="77777777" w:rsidTr="004F1350">
        <w:tc>
          <w:tcPr>
            <w:tcW w:w="1999" w:type="dxa"/>
            <w:vMerge/>
          </w:tcPr>
          <w:p w14:paraId="15CC5614" w14:textId="77777777" w:rsidR="00EC6CA3" w:rsidRPr="001C1910" w:rsidRDefault="00EC6CA3" w:rsidP="00377EBF">
            <w:pPr>
              <w:jc w:val="center"/>
            </w:pPr>
          </w:p>
        </w:tc>
        <w:tc>
          <w:tcPr>
            <w:tcW w:w="2177" w:type="dxa"/>
            <w:vMerge/>
            <w:vAlign w:val="center"/>
          </w:tcPr>
          <w:p w14:paraId="5B0F0040" w14:textId="77777777" w:rsidR="00EC6CA3" w:rsidRPr="001C1910" w:rsidRDefault="00EC6CA3" w:rsidP="00377EBF">
            <w:pPr>
              <w:jc w:val="center"/>
            </w:pPr>
            <w:bookmarkStart w:id="2683" w:name="WOK1wq"/>
            <w:bookmarkEnd w:id="2683"/>
          </w:p>
        </w:tc>
        <w:tc>
          <w:tcPr>
            <w:tcW w:w="1962" w:type="dxa"/>
            <w:vAlign w:val="center"/>
          </w:tcPr>
          <w:p w14:paraId="69897FEC" w14:textId="77777777" w:rsidR="00EC6CA3" w:rsidRPr="001C1910" w:rsidRDefault="00EC6CA3" w:rsidP="00377EBF">
            <w:pPr>
              <w:jc w:val="center"/>
            </w:pPr>
            <w:r w:rsidRPr="001C1910">
              <w:t>E-coli Bacteria</w:t>
            </w:r>
          </w:p>
        </w:tc>
        <w:tc>
          <w:tcPr>
            <w:tcW w:w="1710" w:type="dxa"/>
            <w:vAlign w:val="center"/>
          </w:tcPr>
          <w:p w14:paraId="5AFD776B" w14:textId="77777777" w:rsidR="00EC6CA3" w:rsidRPr="001C1910" w:rsidRDefault="00EC6CA3" w:rsidP="00377EBF">
            <w:pPr>
              <w:jc w:val="center"/>
            </w:pPr>
            <w:r w:rsidRPr="001C1910">
              <w:t>4 of 10</w:t>
            </w:r>
          </w:p>
        </w:tc>
        <w:tc>
          <w:tcPr>
            <w:tcW w:w="1767" w:type="dxa"/>
            <w:vAlign w:val="center"/>
          </w:tcPr>
          <w:p w14:paraId="48DB3949" w14:textId="77777777" w:rsidR="00EC6CA3" w:rsidRPr="001C1910" w:rsidRDefault="00EC6CA3" w:rsidP="00377EBF">
            <w:pPr>
              <w:jc w:val="center"/>
            </w:pPr>
            <w:r w:rsidRPr="001C1910">
              <w:t>Impaired</w:t>
            </w:r>
          </w:p>
        </w:tc>
      </w:tr>
      <w:tr w:rsidR="00EC6CA3" w:rsidRPr="001C1910" w14:paraId="59A31AC7" w14:textId="77777777" w:rsidTr="004F1350">
        <w:tc>
          <w:tcPr>
            <w:tcW w:w="1999" w:type="dxa"/>
            <w:vMerge/>
          </w:tcPr>
          <w:p w14:paraId="0CD0768A" w14:textId="77777777" w:rsidR="00EC6CA3" w:rsidRPr="001C1910" w:rsidRDefault="00EC6CA3" w:rsidP="00377EBF">
            <w:pPr>
              <w:jc w:val="center"/>
            </w:pPr>
          </w:p>
        </w:tc>
        <w:tc>
          <w:tcPr>
            <w:tcW w:w="2177" w:type="dxa"/>
            <w:vMerge/>
            <w:vAlign w:val="center"/>
          </w:tcPr>
          <w:p w14:paraId="34604AC6" w14:textId="77777777" w:rsidR="00EC6CA3" w:rsidRPr="001C1910" w:rsidRDefault="00EC6CA3" w:rsidP="00377EBF">
            <w:pPr>
              <w:jc w:val="center"/>
            </w:pPr>
          </w:p>
        </w:tc>
        <w:tc>
          <w:tcPr>
            <w:tcW w:w="1962" w:type="dxa"/>
            <w:vAlign w:val="center"/>
          </w:tcPr>
          <w:p w14:paraId="6D216212" w14:textId="77777777" w:rsidR="00EC6CA3" w:rsidRPr="001C1910" w:rsidRDefault="00EC6CA3" w:rsidP="00377EBF">
            <w:pPr>
              <w:jc w:val="center"/>
            </w:pPr>
            <w:r w:rsidRPr="001C1910">
              <w:t>Total Phosphorus</w:t>
            </w:r>
          </w:p>
        </w:tc>
        <w:tc>
          <w:tcPr>
            <w:tcW w:w="1710" w:type="dxa"/>
            <w:vAlign w:val="center"/>
          </w:tcPr>
          <w:p w14:paraId="34BC4C11" w14:textId="77777777" w:rsidR="00EC6CA3" w:rsidRPr="001C1910" w:rsidRDefault="00EC6CA3" w:rsidP="00377EBF">
            <w:pPr>
              <w:jc w:val="center"/>
            </w:pPr>
            <w:r w:rsidRPr="001C1910">
              <w:t>7 of 7</w:t>
            </w:r>
          </w:p>
        </w:tc>
        <w:tc>
          <w:tcPr>
            <w:tcW w:w="1767" w:type="dxa"/>
            <w:vAlign w:val="center"/>
          </w:tcPr>
          <w:p w14:paraId="36BF0803" w14:textId="77777777" w:rsidR="00EC6CA3" w:rsidRPr="001C1910" w:rsidRDefault="00EC6CA3" w:rsidP="00377EBF">
            <w:pPr>
              <w:jc w:val="center"/>
            </w:pPr>
            <w:r w:rsidRPr="001C1910">
              <w:t>Threatened</w:t>
            </w:r>
          </w:p>
        </w:tc>
      </w:tr>
      <w:tr w:rsidR="00EC6CA3" w:rsidRPr="001C1910" w14:paraId="679315E1" w14:textId="77777777" w:rsidTr="004F1350">
        <w:tc>
          <w:tcPr>
            <w:tcW w:w="1999" w:type="dxa"/>
            <w:vMerge/>
          </w:tcPr>
          <w:p w14:paraId="61472D44" w14:textId="77777777" w:rsidR="00EC6CA3" w:rsidRPr="001C1910" w:rsidRDefault="00EC6CA3" w:rsidP="00377EBF">
            <w:pPr>
              <w:jc w:val="center"/>
            </w:pPr>
          </w:p>
        </w:tc>
        <w:tc>
          <w:tcPr>
            <w:tcW w:w="2177" w:type="dxa"/>
            <w:vMerge w:val="restart"/>
            <w:vAlign w:val="center"/>
          </w:tcPr>
          <w:p w14:paraId="02A075E7" w14:textId="77777777" w:rsidR="00EC6CA3" w:rsidRPr="001C1910" w:rsidRDefault="00EC6CA3" w:rsidP="00377EBF">
            <w:pPr>
              <w:jc w:val="center"/>
            </w:pPr>
            <w:r w:rsidRPr="001C1910">
              <w:t>Wounded Knee Creek 2</w:t>
            </w:r>
          </w:p>
        </w:tc>
        <w:tc>
          <w:tcPr>
            <w:tcW w:w="1962" w:type="dxa"/>
            <w:vAlign w:val="center"/>
          </w:tcPr>
          <w:p w14:paraId="60D7DD7B" w14:textId="77777777" w:rsidR="00EC6CA3" w:rsidRPr="001C1910" w:rsidRDefault="00EC6CA3" w:rsidP="00377EBF">
            <w:pPr>
              <w:jc w:val="center"/>
            </w:pPr>
            <w:r w:rsidRPr="001C1910">
              <w:t>Fecal Coliform Bacteria</w:t>
            </w:r>
          </w:p>
        </w:tc>
        <w:tc>
          <w:tcPr>
            <w:tcW w:w="1710" w:type="dxa"/>
            <w:vAlign w:val="center"/>
          </w:tcPr>
          <w:p w14:paraId="5458AB39" w14:textId="77777777" w:rsidR="00EC6CA3" w:rsidRPr="001C1910" w:rsidRDefault="008D39C5" w:rsidP="008D39C5">
            <w:pPr>
              <w:jc w:val="center"/>
            </w:pPr>
            <w:r w:rsidRPr="001C1910">
              <w:t>1</w:t>
            </w:r>
            <w:r w:rsidR="00EC6CA3" w:rsidRPr="001C1910">
              <w:t xml:space="preserve"> of </w:t>
            </w:r>
            <w:r w:rsidRPr="001C1910">
              <w:t>8</w:t>
            </w:r>
          </w:p>
        </w:tc>
        <w:tc>
          <w:tcPr>
            <w:tcW w:w="1767" w:type="dxa"/>
            <w:vAlign w:val="center"/>
          </w:tcPr>
          <w:p w14:paraId="68AD9DFE" w14:textId="77777777" w:rsidR="00EC6CA3" w:rsidRPr="001C1910" w:rsidRDefault="008D39C5" w:rsidP="00377EBF">
            <w:pPr>
              <w:jc w:val="center"/>
            </w:pPr>
            <w:r w:rsidRPr="001C1910">
              <w:t>Threatened</w:t>
            </w:r>
          </w:p>
        </w:tc>
      </w:tr>
      <w:tr w:rsidR="00EC6CA3" w:rsidRPr="001C1910" w14:paraId="2E619DE6" w14:textId="77777777" w:rsidTr="004F1350">
        <w:tc>
          <w:tcPr>
            <w:tcW w:w="1999" w:type="dxa"/>
            <w:vMerge/>
          </w:tcPr>
          <w:p w14:paraId="10BB3534" w14:textId="77777777" w:rsidR="00EC6CA3" w:rsidRPr="001C1910" w:rsidRDefault="00EC6CA3" w:rsidP="00377EBF">
            <w:pPr>
              <w:jc w:val="center"/>
            </w:pPr>
          </w:p>
        </w:tc>
        <w:tc>
          <w:tcPr>
            <w:tcW w:w="2177" w:type="dxa"/>
            <w:vMerge/>
            <w:vAlign w:val="center"/>
          </w:tcPr>
          <w:p w14:paraId="78F4C4E8" w14:textId="77777777" w:rsidR="00EC6CA3" w:rsidRPr="001C1910" w:rsidRDefault="00EC6CA3" w:rsidP="00377EBF">
            <w:pPr>
              <w:jc w:val="center"/>
            </w:pPr>
          </w:p>
        </w:tc>
        <w:tc>
          <w:tcPr>
            <w:tcW w:w="1962" w:type="dxa"/>
            <w:vAlign w:val="center"/>
          </w:tcPr>
          <w:p w14:paraId="61330140" w14:textId="77777777" w:rsidR="00EC6CA3" w:rsidRPr="001C1910" w:rsidRDefault="00EC6CA3" w:rsidP="00377EBF">
            <w:pPr>
              <w:jc w:val="center"/>
            </w:pPr>
            <w:r w:rsidRPr="001C1910">
              <w:t>E-coli Bacteria</w:t>
            </w:r>
          </w:p>
        </w:tc>
        <w:tc>
          <w:tcPr>
            <w:tcW w:w="1710" w:type="dxa"/>
            <w:vAlign w:val="center"/>
          </w:tcPr>
          <w:p w14:paraId="7CC3CF96" w14:textId="77777777" w:rsidR="00EC6CA3" w:rsidRPr="001C1910" w:rsidRDefault="00EC6CA3" w:rsidP="00377EBF">
            <w:pPr>
              <w:jc w:val="center"/>
            </w:pPr>
            <w:r w:rsidRPr="001C1910">
              <w:t>1 of 9</w:t>
            </w:r>
          </w:p>
        </w:tc>
        <w:tc>
          <w:tcPr>
            <w:tcW w:w="1767" w:type="dxa"/>
            <w:vAlign w:val="center"/>
          </w:tcPr>
          <w:p w14:paraId="7EFF9770" w14:textId="77777777" w:rsidR="00EC6CA3" w:rsidRPr="001C1910" w:rsidRDefault="00EC6CA3" w:rsidP="00377EBF">
            <w:pPr>
              <w:jc w:val="center"/>
            </w:pPr>
            <w:r w:rsidRPr="001C1910">
              <w:t>Threatened</w:t>
            </w:r>
          </w:p>
        </w:tc>
      </w:tr>
      <w:tr w:rsidR="00EC6CA3" w:rsidRPr="001C1910" w14:paraId="367C2078" w14:textId="77777777" w:rsidTr="004F1350">
        <w:tc>
          <w:tcPr>
            <w:tcW w:w="1999" w:type="dxa"/>
            <w:vMerge/>
          </w:tcPr>
          <w:p w14:paraId="71F33DEB" w14:textId="77777777" w:rsidR="00EC6CA3" w:rsidRPr="001C1910" w:rsidRDefault="00EC6CA3" w:rsidP="00377EBF">
            <w:pPr>
              <w:jc w:val="center"/>
            </w:pPr>
          </w:p>
        </w:tc>
        <w:tc>
          <w:tcPr>
            <w:tcW w:w="2177" w:type="dxa"/>
            <w:vMerge/>
            <w:vAlign w:val="center"/>
          </w:tcPr>
          <w:p w14:paraId="1B9B5782" w14:textId="77777777" w:rsidR="00EC6CA3" w:rsidRPr="001C1910" w:rsidRDefault="00EC6CA3" w:rsidP="00377EBF">
            <w:pPr>
              <w:jc w:val="center"/>
            </w:pPr>
          </w:p>
        </w:tc>
        <w:tc>
          <w:tcPr>
            <w:tcW w:w="1962" w:type="dxa"/>
            <w:vAlign w:val="center"/>
          </w:tcPr>
          <w:p w14:paraId="3178E8E0" w14:textId="77777777" w:rsidR="00EC6CA3" w:rsidRPr="001C1910" w:rsidRDefault="00EC6CA3" w:rsidP="00377EBF">
            <w:pPr>
              <w:jc w:val="center"/>
            </w:pPr>
            <w:r w:rsidRPr="001C1910">
              <w:t>Total Phosphorus</w:t>
            </w:r>
          </w:p>
        </w:tc>
        <w:tc>
          <w:tcPr>
            <w:tcW w:w="1710" w:type="dxa"/>
            <w:vAlign w:val="center"/>
          </w:tcPr>
          <w:p w14:paraId="068A9A44" w14:textId="77777777" w:rsidR="00EC6CA3" w:rsidRPr="001C1910" w:rsidRDefault="00EC6CA3" w:rsidP="00377EBF">
            <w:pPr>
              <w:jc w:val="center"/>
            </w:pPr>
            <w:r w:rsidRPr="001C1910">
              <w:t>7 of 7</w:t>
            </w:r>
          </w:p>
        </w:tc>
        <w:tc>
          <w:tcPr>
            <w:tcW w:w="1767" w:type="dxa"/>
            <w:vAlign w:val="center"/>
          </w:tcPr>
          <w:p w14:paraId="0E4CE1B9" w14:textId="77777777" w:rsidR="00EC6CA3" w:rsidRPr="001C1910" w:rsidRDefault="00EC6CA3" w:rsidP="00377EBF">
            <w:pPr>
              <w:jc w:val="center"/>
            </w:pPr>
            <w:r w:rsidRPr="001C1910">
              <w:t>Threatened</w:t>
            </w:r>
          </w:p>
        </w:tc>
      </w:tr>
      <w:tr w:rsidR="00EC6CA3" w:rsidRPr="001C1910" w14:paraId="58C3F756" w14:textId="77777777" w:rsidTr="004F1350">
        <w:tc>
          <w:tcPr>
            <w:tcW w:w="1999" w:type="dxa"/>
            <w:vMerge/>
          </w:tcPr>
          <w:p w14:paraId="52F66027" w14:textId="77777777" w:rsidR="00EC6CA3" w:rsidRPr="001C1910" w:rsidRDefault="00EC6CA3" w:rsidP="00377EBF">
            <w:pPr>
              <w:jc w:val="center"/>
            </w:pPr>
          </w:p>
        </w:tc>
        <w:tc>
          <w:tcPr>
            <w:tcW w:w="2177" w:type="dxa"/>
            <w:vMerge w:val="restart"/>
            <w:vAlign w:val="center"/>
          </w:tcPr>
          <w:p w14:paraId="50D399B9" w14:textId="77777777" w:rsidR="00EC6CA3" w:rsidRPr="001C1910" w:rsidRDefault="00EC6CA3" w:rsidP="00377EBF">
            <w:pPr>
              <w:jc w:val="center"/>
            </w:pPr>
            <w:r w:rsidRPr="001C1910">
              <w:t>Wounded Knee Creek 3</w:t>
            </w:r>
          </w:p>
        </w:tc>
        <w:tc>
          <w:tcPr>
            <w:tcW w:w="1962" w:type="dxa"/>
            <w:vAlign w:val="center"/>
          </w:tcPr>
          <w:p w14:paraId="60BD3B13" w14:textId="77777777" w:rsidR="00EC6CA3" w:rsidRPr="001C1910" w:rsidRDefault="00EC6CA3" w:rsidP="00377EBF">
            <w:pPr>
              <w:jc w:val="center"/>
            </w:pPr>
            <w:r w:rsidRPr="001C1910">
              <w:t>Fecal Coliform Bacteria</w:t>
            </w:r>
          </w:p>
        </w:tc>
        <w:tc>
          <w:tcPr>
            <w:tcW w:w="1710" w:type="dxa"/>
            <w:vAlign w:val="center"/>
          </w:tcPr>
          <w:p w14:paraId="5690452E" w14:textId="77777777" w:rsidR="00EC6CA3" w:rsidRPr="001C1910" w:rsidRDefault="008D39C5" w:rsidP="008D39C5">
            <w:pPr>
              <w:jc w:val="center"/>
            </w:pPr>
            <w:r w:rsidRPr="001C1910">
              <w:t>2</w:t>
            </w:r>
            <w:r w:rsidR="00EC6CA3" w:rsidRPr="001C1910">
              <w:t xml:space="preserve"> of </w:t>
            </w:r>
            <w:r w:rsidRPr="001C1910">
              <w:t>9</w:t>
            </w:r>
          </w:p>
        </w:tc>
        <w:tc>
          <w:tcPr>
            <w:tcW w:w="1767" w:type="dxa"/>
            <w:vAlign w:val="center"/>
          </w:tcPr>
          <w:p w14:paraId="77BAEA85" w14:textId="77777777" w:rsidR="00EC6CA3" w:rsidRPr="001C1910" w:rsidRDefault="008D39C5" w:rsidP="00377EBF">
            <w:pPr>
              <w:jc w:val="center"/>
            </w:pPr>
            <w:r w:rsidRPr="001C1910">
              <w:t>Threatened</w:t>
            </w:r>
          </w:p>
        </w:tc>
      </w:tr>
      <w:tr w:rsidR="00EC6CA3" w:rsidRPr="001C1910" w14:paraId="41867366" w14:textId="77777777" w:rsidTr="004F1350">
        <w:tc>
          <w:tcPr>
            <w:tcW w:w="1999" w:type="dxa"/>
            <w:vMerge/>
          </w:tcPr>
          <w:p w14:paraId="70F4845E" w14:textId="77777777" w:rsidR="00EC6CA3" w:rsidRPr="001C1910" w:rsidRDefault="00EC6CA3" w:rsidP="00377EBF">
            <w:pPr>
              <w:jc w:val="center"/>
            </w:pPr>
          </w:p>
        </w:tc>
        <w:tc>
          <w:tcPr>
            <w:tcW w:w="2177" w:type="dxa"/>
            <w:vMerge/>
            <w:vAlign w:val="center"/>
          </w:tcPr>
          <w:p w14:paraId="6F86FA17" w14:textId="77777777" w:rsidR="00EC6CA3" w:rsidRPr="001C1910" w:rsidRDefault="00EC6CA3" w:rsidP="00377EBF">
            <w:pPr>
              <w:jc w:val="center"/>
            </w:pPr>
          </w:p>
        </w:tc>
        <w:tc>
          <w:tcPr>
            <w:tcW w:w="1962" w:type="dxa"/>
            <w:vAlign w:val="center"/>
          </w:tcPr>
          <w:p w14:paraId="28352C95" w14:textId="77777777" w:rsidR="00EC6CA3" w:rsidRPr="001C1910" w:rsidRDefault="00EC6CA3" w:rsidP="00377EBF">
            <w:pPr>
              <w:jc w:val="center"/>
            </w:pPr>
            <w:r w:rsidRPr="001C1910">
              <w:t>E-coli Bacteria</w:t>
            </w:r>
          </w:p>
        </w:tc>
        <w:tc>
          <w:tcPr>
            <w:tcW w:w="1710" w:type="dxa"/>
            <w:vAlign w:val="center"/>
          </w:tcPr>
          <w:p w14:paraId="1AFC1D15" w14:textId="77777777" w:rsidR="00EC6CA3" w:rsidRPr="001C1910" w:rsidRDefault="00EC6CA3" w:rsidP="00377EBF">
            <w:pPr>
              <w:jc w:val="center"/>
            </w:pPr>
            <w:r w:rsidRPr="001C1910">
              <w:t>5 of 11</w:t>
            </w:r>
          </w:p>
        </w:tc>
        <w:tc>
          <w:tcPr>
            <w:tcW w:w="1767" w:type="dxa"/>
            <w:vAlign w:val="center"/>
          </w:tcPr>
          <w:p w14:paraId="54F47702" w14:textId="77777777" w:rsidR="00EC6CA3" w:rsidRPr="001C1910" w:rsidRDefault="00EC6CA3" w:rsidP="00377EBF">
            <w:pPr>
              <w:jc w:val="center"/>
            </w:pPr>
            <w:r w:rsidRPr="001C1910">
              <w:t>Impaired</w:t>
            </w:r>
          </w:p>
        </w:tc>
      </w:tr>
      <w:tr w:rsidR="00EC6CA3" w:rsidRPr="001C1910" w14:paraId="6AD8042A" w14:textId="77777777" w:rsidTr="004F1350">
        <w:tc>
          <w:tcPr>
            <w:tcW w:w="1999" w:type="dxa"/>
            <w:vMerge/>
          </w:tcPr>
          <w:p w14:paraId="5E05EA91" w14:textId="77777777" w:rsidR="00EC6CA3" w:rsidRPr="001C1910" w:rsidRDefault="00EC6CA3" w:rsidP="00377EBF">
            <w:pPr>
              <w:jc w:val="center"/>
            </w:pPr>
          </w:p>
        </w:tc>
        <w:tc>
          <w:tcPr>
            <w:tcW w:w="2177" w:type="dxa"/>
            <w:vMerge/>
            <w:vAlign w:val="center"/>
          </w:tcPr>
          <w:p w14:paraId="2404A6B4" w14:textId="77777777" w:rsidR="00EC6CA3" w:rsidRPr="001C1910" w:rsidRDefault="00EC6CA3" w:rsidP="00377EBF">
            <w:pPr>
              <w:jc w:val="center"/>
            </w:pPr>
          </w:p>
        </w:tc>
        <w:tc>
          <w:tcPr>
            <w:tcW w:w="1962" w:type="dxa"/>
            <w:vAlign w:val="center"/>
          </w:tcPr>
          <w:p w14:paraId="617BFBB0" w14:textId="77777777" w:rsidR="00EC6CA3" w:rsidRPr="001C1910" w:rsidRDefault="00EC6CA3" w:rsidP="00377EBF">
            <w:pPr>
              <w:jc w:val="center"/>
            </w:pPr>
            <w:r w:rsidRPr="001C1910">
              <w:t>Total Phosphorus</w:t>
            </w:r>
          </w:p>
        </w:tc>
        <w:tc>
          <w:tcPr>
            <w:tcW w:w="1710" w:type="dxa"/>
            <w:vAlign w:val="center"/>
          </w:tcPr>
          <w:p w14:paraId="6C7386E5" w14:textId="77777777" w:rsidR="00EC6CA3" w:rsidRPr="001C1910" w:rsidRDefault="00EC6CA3" w:rsidP="00377EBF">
            <w:pPr>
              <w:jc w:val="center"/>
            </w:pPr>
            <w:r w:rsidRPr="001C1910">
              <w:t>8 of 8</w:t>
            </w:r>
          </w:p>
        </w:tc>
        <w:tc>
          <w:tcPr>
            <w:tcW w:w="1767" w:type="dxa"/>
            <w:vAlign w:val="center"/>
          </w:tcPr>
          <w:p w14:paraId="270AF7FA" w14:textId="77777777" w:rsidR="00EC6CA3" w:rsidRPr="001C1910" w:rsidRDefault="00EC6CA3" w:rsidP="00377EBF">
            <w:pPr>
              <w:jc w:val="center"/>
            </w:pPr>
            <w:r w:rsidRPr="001C1910">
              <w:t>Threatened</w:t>
            </w:r>
          </w:p>
        </w:tc>
      </w:tr>
      <w:tr w:rsidR="00EC6CA3" w:rsidRPr="001C1910" w14:paraId="5BAB2AFC" w14:textId="77777777" w:rsidTr="004F1350">
        <w:tc>
          <w:tcPr>
            <w:tcW w:w="1999" w:type="dxa"/>
            <w:vMerge/>
          </w:tcPr>
          <w:p w14:paraId="7C24B0FF" w14:textId="77777777" w:rsidR="00EC6CA3" w:rsidRPr="001C1910" w:rsidRDefault="00EC6CA3" w:rsidP="00377EBF">
            <w:pPr>
              <w:jc w:val="center"/>
            </w:pPr>
          </w:p>
        </w:tc>
        <w:tc>
          <w:tcPr>
            <w:tcW w:w="2177" w:type="dxa"/>
            <w:vMerge w:val="restart"/>
            <w:vAlign w:val="center"/>
          </w:tcPr>
          <w:p w14:paraId="26A71CA7" w14:textId="77777777" w:rsidR="00EC6CA3" w:rsidRPr="001C1910" w:rsidRDefault="00EC6CA3" w:rsidP="00377EBF">
            <w:pPr>
              <w:jc w:val="center"/>
            </w:pPr>
            <w:r w:rsidRPr="001C1910">
              <w:t>Wounded Knee Creek 4</w:t>
            </w:r>
          </w:p>
        </w:tc>
        <w:tc>
          <w:tcPr>
            <w:tcW w:w="1962" w:type="dxa"/>
            <w:vAlign w:val="center"/>
          </w:tcPr>
          <w:p w14:paraId="7402E970" w14:textId="77777777" w:rsidR="00EC6CA3" w:rsidRPr="001C1910" w:rsidRDefault="00EC6CA3" w:rsidP="00377EBF">
            <w:pPr>
              <w:jc w:val="center"/>
            </w:pPr>
            <w:r w:rsidRPr="001C1910">
              <w:t>Fecal Coliform Bacteria</w:t>
            </w:r>
          </w:p>
        </w:tc>
        <w:tc>
          <w:tcPr>
            <w:tcW w:w="1710" w:type="dxa"/>
            <w:vAlign w:val="center"/>
          </w:tcPr>
          <w:p w14:paraId="2EC2656D" w14:textId="77777777" w:rsidR="00EC6CA3" w:rsidRPr="001C1910" w:rsidRDefault="00FD42B9" w:rsidP="00FD42B9">
            <w:pPr>
              <w:jc w:val="center"/>
            </w:pPr>
            <w:r w:rsidRPr="001C1910">
              <w:t xml:space="preserve">2 </w:t>
            </w:r>
            <w:r w:rsidR="00EC6CA3" w:rsidRPr="001C1910">
              <w:t xml:space="preserve">of </w:t>
            </w:r>
            <w:r w:rsidRPr="001C1910">
              <w:t>8</w:t>
            </w:r>
          </w:p>
        </w:tc>
        <w:tc>
          <w:tcPr>
            <w:tcW w:w="1767" w:type="dxa"/>
            <w:vAlign w:val="center"/>
          </w:tcPr>
          <w:p w14:paraId="72B9C443" w14:textId="77777777" w:rsidR="00EC6CA3" w:rsidRPr="001C1910" w:rsidRDefault="00FD42B9" w:rsidP="00FD42B9">
            <w:pPr>
              <w:jc w:val="center"/>
            </w:pPr>
            <w:r w:rsidRPr="001C1910">
              <w:t>Threatened</w:t>
            </w:r>
          </w:p>
        </w:tc>
      </w:tr>
      <w:tr w:rsidR="00EC6CA3" w:rsidRPr="001C1910" w14:paraId="1938B152" w14:textId="77777777" w:rsidTr="004F1350">
        <w:tc>
          <w:tcPr>
            <w:tcW w:w="1999" w:type="dxa"/>
            <w:vMerge/>
          </w:tcPr>
          <w:p w14:paraId="509CEE12" w14:textId="77777777" w:rsidR="00EC6CA3" w:rsidRPr="001C1910" w:rsidRDefault="00EC6CA3" w:rsidP="00377EBF">
            <w:pPr>
              <w:jc w:val="center"/>
            </w:pPr>
          </w:p>
        </w:tc>
        <w:tc>
          <w:tcPr>
            <w:tcW w:w="2177" w:type="dxa"/>
            <w:vMerge/>
            <w:vAlign w:val="center"/>
          </w:tcPr>
          <w:p w14:paraId="2F66114A" w14:textId="77777777" w:rsidR="00EC6CA3" w:rsidRPr="001C1910" w:rsidRDefault="00EC6CA3" w:rsidP="00377EBF">
            <w:pPr>
              <w:jc w:val="center"/>
            </w:pPr>
          </w:p>
        </w:tc>
        <w:tc>
          <w:tcPr>
            <w:tcW w:w="1962" w:type="dxa"/>
            <w:vAlign w:val="center"/>
          </w:tcPr>
          <w:p w14:paraId="79B21B2C" w14:textId="77777777" w:rsidR="00EC6CA3" w:rsidRPr="001C1910" w:rsidRDefault="00EC6CA3" w:rsidP="00377EBF">
            <w:pPr>
              <w:jc w:val="center"/>
            </w:pPr>
            <w:r w:rsidRPr="001C1910">
              <w:t>E-coli Bacteria</w:t>
            </w:r>
          </w:p>
        </w:tc>
        <w:tc>
          <w:tcPr>
            <w:tcW w:w="1710" w:type="dxa"/>
            <w:vAlign w:val="center"/>
          </w:tcPr>
          <w:p w14:paraId="40C95847" w14:textId="77777777" w:rsidR="00EC6CA3" w:rsidRPr="001C1910" w:rsidRDefault="00EC6CA3" w:rsidP="00377EBF">
            <w:pPr>
              <w:jc w:val="center"/>
            </w:pPr>
            <w:r w:rsidRPr="001C1910">
              <w:t>7 of 9</w:t>
            </w:r>
          </w:p>
        </w:tc>
        <w:tc>
          <w:tcPr>
            <w:tcW w:w="1767" w:type="dxa"/>
            <w:vAlign w:val="center"/>
          </w:tcPr>
          <w:p w14:paraId="074C67D9" w14:textId="77777777" w:rsidR="00EC6CA3" w:rsidRPr="001C1910" w:rsidRDefault="00EC6CA3" w:rsidP="00377EBF">
            <w:pPr>
              <w:jc w:val="center"/>
            </w:pPr>
            <w:r w:rsidRPr="001C1910">
              <w:t>Threatened</w:t>
            </w:r>
          </w:p>
        </w:tc>
      </w:tr>
      <w:tr w:rsidR="00EC6CA3" w:rsidRPr="001C1910" w14:paraId="5B3E87D8" w14:textId="77777777" w:rsidTr="004F1350">
        <w:tc>
          <w:tcPr>
            <w:tcW w:w="1999" w:type="dxa"/>
            <w:vMerge/>
          </w:tcPr>
          <w:p w14:paraId="2EF76730" w14:textId="77777777" w:rsidR="00EC6CA3" w:rsidRPr="001C1910" w:rsidRDefault="00EC6CA3" w:rsidP="00377EBF">
            <w:pPr>
              <w:jc w:val="center"/>
            </w:pPr>
          </w:p>
        </w:tc>
        <w:tc>
          <w:tcPr>
            <w:tcW w:w="2177" w:type="dxa"/>
            <w:vMerge/>
            <w:vAlign w:val="center"/>
          </w:tcPr>
          <w:p w14:paraId="643E7274" w14:textId="77777777" w:rsidR="00EC6CA3" w:rsidRPr="001C1910" w:rsidRDefault="00EC6CA3" w:rsidP="00377EBF">
            <w:pPr>
              <w:jc w:val="center"/>
            </w:pPr>
          </w:p>
        </w:tc>
        <w:tc>
          <w:tcPr>
            <w:tcW w:w="1962" w:type="dxa"/>
            <w:vAlign w:val="center"/>
          </w:tcPr>
          <w:p w14:paraId="4AB9BA0F" w14:textId="77777777" w:rsidR="00EC6CA3" w:rsidRPr="001C1910" w:rsidRDefault="00EC6CA3" w:rsidP="00377EBF">
            <w:pPr>
              <w:jc w:val="center"/>
            </w:pPr>
            <w:r w:rsidRPr="001C1910">
              <w:t>Total Phosphorus</w:t>
            </w:r>
          </w:p>
        </w:tc>
        <w:tc>
          <w:tcPr>
            <w:tcW w:w="1710" w:type="dxa"/>
            <w:vAlign w:val="center"/>
          </w:tcPr>
          <w:p w14:paraId="5223BD32" w14:textId="77777777" w:rsidR="00EC6CA3" w:rsidRPr="001C1910" w:rsidRDefault="00EC6CA3" w:rsidP="00377EBF">
            <w:pPr>
              <w:jc w:val="center"/>
            </w:pPr>
            <w:r w:rsidRPr="001C1910">
              <w:t>7 of 7</w:t>
            </w:r>
          </w:p>
        </w:tc>
        <w:tc>
          <w:tcPr>
            <w:tcW w:w="1767" w:type="dxa"/>
            <w:vAlign w:val="center"/>
          </w:tcPr>
          <w:p w14:paraId="401E08A5" w14:textId="77777777" w:rsidR="00EC6CA3" w:rsidRPr="001C1910" w:rsidRDefault="00EC6CA3" w:rsidP="00377EBF">
            <w:pPr>
              <w:jc w:val="center"/>
            </w:pPr>
            <w:r w:rsidRPr="001C1910">
              <w:t>Threatened</w:t>
            </w:r>
          </w:p>
        </w:tc>
      </w:tr>
      <w:tr w:rsidR="00EC6CA3" w:rsidRPr="001C1910" w14:paraId="707477A4" w14:textId="77777777" w:rsidTr="004F1350">
        <w:tc>
          <w:tcPr>
            <w:tcW w:w="1999" w:type="dxa"/>
            <w:vMerge/>
          </w:tcPr>
          <w:p w14:paraId="08EE4483" w14:textId="77777777" w:rsidR="00EC6CA3" w:rsidRPr="001C1910" w:rsidRDefault="00EC6CA3" w:rsidP="00377EBF">
            <w:pPr>
              <w:jc w:val="center"/>
            </w:pPr>
          </w:p>
        </w:tc>
        <w:tc>
          <w:tcPr>
            <w:tcW w:w="2177" w:type="dxa"/>
            <w:vMerge/>
            <w:vAlign w:val="center"/>
          </w:tcPr>
          <w:p w14:paraId="37C6FD4D" w14:textId="77777777" w:rsidR="00EC6CA3" w:rsidRPr="001C1910" w:rsidRDefault="00EC6CA3" w:rsidP="00377EBF">
            <w:pPr>
              <w:jc w:val="center"/>
            </w:pPr>
          </w:p>
        </w:tc>
        <w:tc>
          <w:tcPr>
            <w:tcW w:w="1962" w:type="dxa"/>
            <w:vAlign w:val="center"/>
          </w:tcPr>
          <w:p w14:paraId="67F05726" w14:textId="77777777" w:rsidR="00EC6CA3" w:rsidRPr="001C1910" w:rsidRDefault="00EC6CA3" w:rsidP="00377EBF">
            <w:pPr>
              <w:jc w:val="center"/>
            </w:pPr>
            <w:r w:rsidRPr="001C1910">
              <w:t>Total Suspended Solids</w:t>
            </w:r>
          </w:p>
        </w:tc>
        <w:tc>
          <w:tcPr>
            <w:tcW w:w="1710" w:type="dxa"/>
            <w:vAlign w:val="center"/>
          </w:tcPr>
          <w:p w14:paraId="0A4C4764" w14:textId="77777777" w:rsidR="00EC6CA3" w:rsidRPr="001C1910" w:rsidRDefault="00EC6CA3" w:rsidP="00377EBF">
            <w:pPr>
              <w:jc w:val="center"/>
            </w:pPr>
            <w:r w:rsidRPr="001C1910">
              <w:t>4 of 10</w:t>
            </w:r>
          </w:p>
        </w:tc>
        <w:tc>
          <w:tcPr>
            <w:tcW w:w="1767" w:type="dxa"/>
            <w:vAlign w:val="center"/>
          </w:tcPr>
          <w:p w14:paraId="2B5B8119" w14:textId="77777777" w:rsidR="00EC6CA3" w:rsidRPr="001C1910" w:rsidRDefault="00EC6CA3" w:rsidP="00377EBF">
            <w:pPr>
              <w:jc w:val="center"/>
            </w:pPr>
            <w:r w:rsidRPr="001C1910">
              <w:t>Impaired</w:t>
            </w:r>
          </w:p>
        </w:tc>
      </w:tr>
      <w:tr w:rsidR="00EC6CA3" w:rsidRPr="001C1910" w14:paraId="301C6737" w14:textId="77777777" w:rsidTr="004F1350">
        <w:tc>
          <w:tcPr>
            <w:tcW w:w="1999" w:type="dxa"/>
            <w:vMerge/>
          </w:tcPr>
          <w:p w14:paraId="3F1ECD6F" w14:textId="77777777" w:rsidR="00EC6CA3" w:rsidRPr="001C1910" w:rsidRDefault="00EC6CA3" w:rsidP="00377EBF">
            <w:pPr>
              <w:jc w:val="center"/>
            </w:pPr>
          </w:p>
        </w:tc>
        <w:tc>
          <w:tcPr>
            <w:tcW w:w="2177" w:type="dxa"/>
            <w:vAlign w:val="center"/>
          </w:tcPr>
          <w:p w14:paraId="1BBBE2BC" w14:textId="77777777" w:rsidR="00EC6CA3" w:rsidRPr="001C1910" w:rsidRDefault="00FD42B9" w:rsidP="00377EBF">
            <w:pPr>
              <w:jc w:val="center"/>
            </w:pPr>
            <w:r w:rsidRPr="001C1910">
              <w:t>Porcupine Creek 1</w:t>
            </w:r>
          </w:p>
        </w:tc>
        <w:tc>
          <w:tcPr>
            <w:tcW w:w="1962" w:type="dxa"/>
            <w:vAlign w:val="center"/>
          </w:tcPr>
          <w:p w14:paraId="11F5FDBF" w14:textId="77777777" w:rsidR="00EC6CA3" w:rsidRPr="001C1910" w:rsidRDefault="00EC6CA3" w:rsidP="00377EBF">
            <w:pPr>
              <w:jc w:val="center"/>
            </w:pPr>
            <w:r w:rsidRPr="001C1910">
              <w:t>Total Phosphorus</w:t>
            </w:r>
          </w:p>
        </w:tc>
        <w:tc>
          <w:tcPr>
            <w:tcW w:w="1710" w:type="dxa"/>
            <w:vAlign w:val="center"/>
          </w:tcPr>
          <w:p w14:paraId="25144BC0" w14:textId="77777777" w:rsidR="00EC6CA3" w:rsidRPr="001C1910" w:rsidRDefault="00EC6CA3" w:rsidP="00377EBF">
            <w:pPr>
              <w:jc w:val="center"/>
            </w:pPr>
            <w:r w:rsidRPr="001C1910">
              <w:t>8 of 8</w:t>
            </w:r>
          </w:p>
        </w:tc>
        <w:tc>
          <w:tcPr>
            <w:tcW w:w="1767" w:type="dxa"/>
            <w:vAlign w:val="center"/>
          </w:tcPr>
          <w:p w14:paraId="16AAC38B" w14:textId="77777777" w:rsidR="00EC6CA3" w:rsidRPr="001C1910" w:rsidRDefault="00EC6CA3" w:rsidP="00377EBF">
            <w:pPr>
              <w:jc w:val="center"/>
            </w:pPr>
            <w:r w:rsidRPr="001C1910">
              <w:t>Threatened</w:t>
            </w:r>
          </w:p>
        </w:tc>
      </w:tr>
      <w:tr w:rsidR="00EC6CA3" w:rsidRPr="001C1910" w14:paraId="120A2F8E" w14:textId="77777777" w:rsidTr="004F1350">
        <w:tc>
          <w:tcPr>
            <w:tcW w:w="1999" w:type="dxa"/>
            <w:vMerge/>
          </w:tcPr>
          <w:p w14:paraId="4CB079E7" w14:textId="77777777" w:rsidR="00EC6CA3" w:rsidRPr="001C1910" w:rsidRDefault="00EC6CA3" w:rsidP="00377EBF">
            <w:pPr>
              <w:jc w:val="center"/>
            </w:pPr>
          </w:p>
        </w:tc>
        <w:tc>
          <w:tcPr>
            <w:tcW w:w="2177" w:type="dxa"/>
            <w:vMerge w:val="restart"/>
            <w:vAlign w:val="center"/>
          </w:tcPr>
          <w:p w14:paraId="2941735A" w14:textId="77777777" w:rsidR="00EC6CA3" w:rsidRPr="001C1910" w:rsidRDefault="00EC6CA3" w:rsidP="00377EBF">
            <w:pPr>
              <w:jc w:val="center"/>
            </w:pPr>
            <w:r w:rsidRPr="001C1910">
              <w:t>Porcupine Creek 2</w:t>
            </w:r>
          </w:p>
        </w:tc>
        <w:tc>
          <w:tcPr>
            <w:tcW w:w="1962" w:type="dxa"/>
            <w:vAlign w:val="center"/>
          </w:tcPr>
          <w:p w14:paraId="4EF314C4" w14:textId="77777777" w:rsidR="00EC6CA3" w:rsidRPr="001C1910" w:rsidRDefault="00EC6CA3" w:rsidP="00377EBF">
            <w:pPr>
              <w:jc w:val="center"/>
            </w:pPr>
            <w:r w:rsidRPr="001C1910">
              <w:t>Fecal Coliform Bacteria</w:t>
            </w:r>
          </w:p>
        </w:tc>
        <w:tc>
          <w:tcPr>
            <w:tcW w:w="1710" w:type="dxa"/>
            <w:vAlign w:val="center"/>
          </w:tcPr>
          <w:p w14:paraId="5E709192" w14:textId="77777777" w:rsidR="00EC6CA3" w:rsidRPr="001C1910" w:rsidRDefault="00EC6CA3" w:rsidP="00377EBF">
            <w:pPr>
              <w:jc w:val="center"/>
            </w:pPr>
            <w:r w:rsidRPr="001C1910">
              <w:t>3 of 11</w:t>
            </w:r>
          </w:p>
        </w:tc>
        <w:tc>
          <w:tcPr>
            <w:tcW w:w="1767" w:type="dxa"/>
            <w:vAlign w:val="center"/>
          </w:tcPr>
          <w:p w14:paraId="1F8D7D3C" w14:textId="77777777" w:rsidR="00EC6CA3" w:rsidRPr="001C1910" w:rsidRDefault="00EC6CA3" w:rsidP="00377EBF">
            <w:pPr>
              <w:jc w:val="center"/>
            </w:pPr>
            <w:r w:rsidRPr="001C1910">
              <w:t>Impaired</w:t>
            </w:r>
          </w:p>
        </w:tc>
      </w:tr>
      <w:tr w:rsidR="00EC6CA3" w:rsidRPr="001C1910" w14:paraId="1D8BA4F3" w14:textId="77777777" w:rsidTr="004F1350">
        <w:tc>
          <w:tcPr>
            <w:tcW w:w="1999" w:type="dxa"/>
            <w:vMerge/>
          </w:tcPr>
          <w:p w14:paraId="2BCF1C60" w14:textId="77777777" w:rsidR="00EC6CA3" w:rsidRPr="001C1910" w:rsidRDefault="00EC6CA3" w:rsidP="00377EBF">
            <w:pPr>
              <w:jc w:val="center"/>
            </w:pPr>
          </w:p>
        </w:tc>
        <w:tc>
          <w:tcPr>
            <w:tcW w:w="2177" w:type="dxa"/>
            <w:vMerge/>
            <w:vAlign w:val="center"/>
          </w:tcPr>
          <w:p w14:paraId="438054C9" w14:textId="77777777" w:rsidR="00EC6CA3" w:rsidRPr="001C1910" w:rsidRDefault="00EC6CA3" w:rsidP="00377EBF">
            <w:pPr>
              <w:jc w:val="center"/>
            </w:pPr>
          </w:p>
        </w:tc>
        <w:tc>
          <w:tcPr>
            <w:tcW w:w="1962" w:type="dxa"/>
            <w:vAlign w:val="center"/>
          </w:tcPr>
          <w:p w14:paraId="2D41688E" w14:textId="77777777" w:rsidR="00EC6CA3" w:rsidRPr="001C1910" w:rsidRDefault="00EC6CA3" w:rsidP="00377EBF">
            <w:pPr>
              <w:jc w:val="center"/>
            </w:pPr>
            <w:r w:rsidRPr="001C1910">
              <w:t>Total Phosphorus</w:t>
            </w:r>
          </w:p>
        </w:tc>
        <w:tc>
          <w:tcPr>
            <w:tcW w:w="1710" w:type="dxa"/>
            <w:vAlign w:val="center"/>
          </w:tcPr>
          <w:p w14:paraId="4154D8A4" w14:textId="77777777" w:rsidR="00EC6CA3" w:rsidRPr="001C1910" w:rsidRDefault="00EC6CA3" w:rsidP="00377EBF">
            <w:pPr>
              <w:jc w:val="center"/>
            </w:pPr>
            <w:r w:rsidRPr="001C1910">
              <w:t>9 of 9</w:t>
            </w:r>
          </w:p>
        </w:tc>
        <w:tc>
          <w:tcPr>
            <w:tcW w:w="1767" w:type="dxa"/>
            <w:vAlign w:val="center"/>
          </w:tcPr>
          <w:p w14:paraId="6F07E93C" w14:textId="77777777" w:rsidR="00EC6CA3" w:rsidRPr="001C1910" w:rsidRDefault="00EC6CA3" w:rsidP="00377EBF">
            <w:pPr>
              <w:jc w:val="center"/>
            </w:pPr>
            <w:r w:rsidRPr="001C1910">
              <w:t>Threatened</w:t>
            </w:r>
          </w:p>
        </w:tc>
      </w:tr>
      <w:tr w:rsidR="00EC6CA3" w:rsidRPr="001C1910" w14:paraId="68AE2435" w14:textId="77777777" w:rsidTr="004F1350">
        <w:tc>
          <w:tcPr>
            <w:tcW w:w="1999" w:type="dxa"/>
            <w:vMerge/>
          </w:tcPr>
          <w:p w14:paraId="1143C563" w14:textId="77777777" w:rsidR="00EC6CA3" w:rsidRPr="001C1910" w:rsidRDefault="00EC6CA3" w:rsidP="00377EBF">
            <w:pPr>
              <w:jc w:val="center"/>
            </w:pPr>
          </w:p>
        </w:tc>
        <w:tc>
          <w:tcPr>
            <w:tcW w:w="2177" w:type="dxa"/>
            <w:vMerge w:val="restart"/>
            <w:vAlign w:val="center"/>
          </w:tcPr>
          <w:p w14:paraId="6FF828E6" w14:textId="77777777" w:rsidR="00EC6CA3" w:rsidRPr="001C1910" w:rsidRDefault="00EC6CA3" w:rsidP="00377EBF">
            <w:pPr>
              <w:jc w:val="center"/>
            </w:pPr>
            <w:r w:rsidRPr="001C1910">
              <w:t>Porcupine Creek 3</w:t>
            </w:r>
          </w:p>
        </w:tc>
        <w:tc>
          <w:tcPr>
            <w:tcW w:w="1962" w:type="dxa"/>
            <w:vAlign w:val="center"/>
          </w:tcPr>
          <w:p w14:paraId="1E45F9C4" w14:textId="77777777" w:rsidR="00EC6CA3" w:rsidRPr="001C1910" w:rsidRDefault="00EC6CA3" w:rsidP="00377EBF">
            <w:pPr>
              <w:jc w:val="center"/>
            </w:pPr>
            <w:r w:rsidRPr="001C1910">
              <w:t>Fecal Coliform Bacteria</w:t>
            </w:r>
          </w:p>
        </w:tc>
        <w:tc>
          <w:tcPr>
            <w:tcW w:w="1710" w:type="dxa"/>
            <w:vAlign w:val="center"/>
          </w:tcPr>
          <w:p w14:paraId="7D8B9191" w14:textId="77777777" w:rsidR="00EC6CA3" w:rsidRPr="001C1910" w:rsidRDefault="00FD42B9" w:rsidP="00377EBF">
            <w:pPr>
              <w:jc w:val="center"/>
            </w:pPr>
            <w:r w:rsidRPr="001C1910">
              <w:t>5 of 9</w:t>
            </w:r>
          </w:p>
        </w:tc>
        <w:tc>
          <w:tcPr>
            <w:tcW w:w="1767" w:type="dxa"/>
            <w:vAlign w:val="center"/>
          </w:tcPr>
          <w:p w14:paraId="6E5C5ECF" w14:textId="77777777" w:rsidR="00EC6CA3" w:rsidRPr="001C1910" w:rsidRDefault="00FD42B9" w:rsidP="00377EBF">
            <w:pPr>
              <w:jc w:val="center"/>
            </w:pPr>
            <w:r w:rsidRPr="001C1910">
              <w:t>Threatened</w:t>
            </w:r>
          </w:p>
        </w:tc>
      </w:tr>
      <w:tr w:rsidR="00EC6CA3" w:rsidRPr="001C1910" w14:paraId="2FD2C9DD" w14:textId="77777777" w:rsidTr="004F1350">
        <w:tc>
          <w:tcPr>
            <w:tcW w:w="1999" w:type="dxa"/>
            <w:vMerge/>
          </w:tcPr>
          <w:p w14:paraId="7BAFEC94" w14:textId="77777777" w:rsidR="00EC6CA3" w:rsidRPr="001C1910" w:rsidRDefault="00EC6CA3" w:rsidP="00377EBF">
            <w:pPr>
              <w:jc w:val="center"/>
            </w:pPr>
          </w:p>
        </w:tc>
        <w:tc>
          <w:tcPr>
            <w:tcW w:w="2177" w:type="dxa"/>
            <w:vMerge/>
            <w:vAlign w:val="center"/>
          </w:tcPr>
          <w:p w14:paraId="2713D61D" w14:textId="77777777" w:rsidR="00EC6CA3" w:rsidRPr="001C1910" w:rsidRDefault="00EC6CA3" w:rsidP="00377EBF">
            <w:pPr>
              <w:jc w:val="center"/>
            </w:pPr>
          </w:p>
        </w:tc>
        <w:tc>
          <w:tcPr>
            <w:tcW w:w="1962" w:type="dxa"/>
            <w:vAlign w:val="center"/>
          </w:tcPr>
          <w:p w14:paraId="3F09E330" w14:textId="77777777" w:rsidR="00EC6CA3" w:rsidRPr="001C1910" w:rsidRDefault="00EC6CA3" w:rsidP="00377EBF">
            <w:pPr>
              <w:jc w:val="center"/>
            </w:pPr>
            <w:r w:rsidRPr="001C1910">
              <w:t>E-coli Bacteria</w:t>
            </w:r>
          </w:p>
        </w:tc>
        <w:tc>
          <w:tcPr>
            <w:tcW w:w="1710" w:type="dxa"/>
            <w:vAlign w:val="center"/>
          </w:tcPr>
          <w:p w14:paraId="795D7B4E" w14:textId="77777777" w:rsidR="00EC6CA3" w:rsidRPr="001C1910" w:rsidRDefault="00FD42B9" w:rsidP="00377EBF">
            <w:pPr>
              <w:jc w:val="center"/>
            </w:pPr>
            <w:r w:rsidRPr="001C1910">
              <w:t>7 of 11</w:t>
            </w:r>
          </w:p>
        </w:tc>
        <w:tc>
          <w:tcPr>
            <w:tcW w:w="1767" w:type="dxa"/>
            <w:vAlign w:val="center"/>
          </w:tcPr>
          <w:p w14:paraId="12505B7F" w14:textId="77777777" w:rsidR="00EC6CA3" w:rsidRPr="001C1910" w:rsidRDefault="00FD42B9" w:rsidP="00377EBF">
            <w:pPr>
              <w:jc w:val="center"/>
            </w:pPr>
            <w:r w:rsidRPr="001C1910">
              <w:t>Impaired</w:t>
            </w:r>
          </w:p>
        </w:tc>
      </w:tr>
      <w:tr w:rsidR="00EC6CA3" w:rsidRPr="001C1910" w14:paraId="0956B3D1" w14:textId="77777777" w:rsidTr="004F1350">
        <w:tc>
          <w:tcPr>
            <w:tcW w:w="1999" w:type="dxa"/>
            <w:vMerge/>
          </w:tcPr>
          <w:p w14:paraId="4496FC00" w14:textId="77777777" w:rsidR="00EC6CA3" w:rsidRPr="001C1910" w:rsidRDefault="00EC6CA3" w:rsidP="00377EBF">
            <w:pPr>
              <w:jc w:val="center"/>
            </w:pPr>
          </w:p>
        </w:tc>
        <w:tc>
          <w:tcPr>
            <w:tcW w:w="2177" w:type="dxa"/>
            <w:vMerge/>
            <w:vAlign w:val="center"/>
          </w:tcPr>
          <w:p w14:paraId="6F4E683C" w14:textId="77777777" w:rsidR="00EC6CA3" w:rsidRPr="001C1910" w:rsidRDefault="00EC6CA3" w:rsidP="00377EBF">
            <w:pPr>
              <w:jc w:val="center"/>
            </w:pPr>
          </w:p>
        </w:tc>
        <w:tc>
          <w:tcPr>
            <w:tcW w:w="1962" w:type="dxa"/>
            <w:vAlign w:val="center"/>
          </w:tcPr>
          <w:p w14:paraId="2E01B6A4" w14:textId="77777777" w:rsidR="00EC6CA3" w:rsidRPr="001C1910" w:rsidRDefault="00EC6CA3" w:rsidP="00377EBF">
            <w:pPr>
              <w:jc w:val="center"/>
            </w:pPr>
            <w:r w:rsidRPr="001C1910">
              <w:t>Total Phosphorus</w:t>
            </w:r>
          </w:p>
        </w:tc>
        <w:tc>
          <w:tcPr>
            <w:tcW w:w="1710" w:type="dxa"/>
            <w:vAlign w:val="center"/>
          </w:tcPr>
          <w:p w14:paraId="12C87A56" w14:textId="77777777" w:rsidR="00EC6CA3" w:rsidRPr="001C1910" w:rsidRDefault="00EC6CA3" w:rsidP="00377EBF">
            <w:pPr>
              <w:jc w:val="center"/>
            </w:pPr>
            <w:r w:rsidRPr="001C1910">
              <w:t>10 of 10</w:t>
            </w:r>
          </w:p>
        </w:tc>
        <w:tc>
          <w:tcPr>
            <w:tcW w:w="1767" w:type="dxa"/>
            <w:vAlign w:val="center"/>
          </w:tcPr>
          <w:p w14:paraId="3009F708" w14:textId="77777777" w:rsidR="00EC6CA3" w:rsidRPr="001C1910" w:rsidRDefault="00EC6CA3" w:rsidP="00377EBF">
            <w:pPr>
              <w:jc w:val="center"/>
            </w:pPr>
            <w:r w:rsidRPr="001C1910">
              <w:t>Impaired</w:t>
            </w:r>
          </w:p>
        </w:tc>
      </w:tr>
      <w:tr w:rsidR="00EC6CA3" w:rsidRPr="001C1910" w14:paraId="2E45F0AF" w14:textId="77777777" w:rsidTr="004F1350">
        <w:tc>
          <w:tcPr>
            <w:tcW w:w="1999" w:type="dxa"/>
            <w:vMerge w:val="restart"/>
            <w:vAlign w:val="center"/>
          </w:tcPr>
          <w:p w14:paraId="5E3D1E75" w14:textId="77777777" w:rsidR="00EC6CA3" w:rsidRPr="001C1910" w:rsidRDefault="00EC6CA3" w:rsidP="00A11E90">
            <w:pPr>
              <w:jc w:val="center"/>
            </w:pPr>
            <w:r w:rsidRPr="001C1910">
              <w:t>White River / Medicine Root Sub Watershed</w:t>
            </w:r>
          </w:p>
        </w:tc>
        <w:tc>
          <w:tcPr>
            <w:tcW w:w="2177" w:type="dxa"/>
            <w:vMerge w:val="restart"/>
            <w:vAlign w:val="center"/>
          </w:tcPr>
          <w:p w14:paraId="69C65DEC" w14:textId="77777777" w:rsidR="00EC6CA3" w:rsidRPr="001C1910" w:rsidRDefault="00EC6CA3" w:rsidP="00377EBF">
            <w:pPr>
              <w:jc w:val="center"/>
            </w:pPr>
            <w:r w:rsidRPr="001C1910">
              <w:t>American Horse Creek</w:t>
            </w:r>
          </w:p>
        </w:tc>
        <w:tc>
          <w:tcPr>
            <w:tcW w:w="1962" w:type="dxa"/>
            <w:vAlign w:val="center"/>
          </w:tcPr>
          <w:p w14:paraId="7A0E0464" w14:textId="77777777" w:rsidR="00EC6CA3" w:rsidRPr="001C1910" w:rsidRDefault="00EC6CA3" w:rsidP="00377EBF">
            <w:pPr>
              <w:jc w:val="center"/>
            </w:pPr>
            <w:r w:rsidRPr="001C1910">
              <w:t>Fecal Coliform Bacteria</w:t>
            </w:r>
          </w:p>
        </w:tc>
        <w:tc>
          <w:tcPr>
            <w:tcW w:w="1710" w:type="dxa"/>
            <w:vAlign w:val="center"/>
          </w:tcPr>
          <w:p w14:paraId="06CB727B" w14:textId="77777777" w:rsidR="00EC6CA3" w:rsidRPr="001C1910" w:rsidRDefault="00EC6CA3" w:rsidP="00377EBF">
            <w:pPr>
              <w:jc w:val="center"/>
            </w:pPr>
            <w:r w:rsidRPr="001C1910">
              <w:t>2 of 4</w:t>
            </w:r>
          </w:p>
        </w:tc>
        <w:tc>
          <w:tcPr>
            <w:tcW w:w="1767" w:type="dxa"/>
            <w:vAlign w:val="center"/>
          </w:tcPr>
          <w:p w14:paraId="45F39FCA" w14:textId="77777777" w:rsidR="00EC6CA3" w:rsidRPr="001C1910" w:rsidRDefault="00EC6CA3" w:rsidP="00377EBF">
            <w:pPr>
              <w:jc w:val="center"/>
            </w:pPr>
            <w:r w:rsidRPr="001C1910">
              <w:t>Threatened</w:t>
            </w:r>
          </w:p>
        </w:tc>
      </w:tr>
      <w:tr w:rsidR="00EC6CA3" w:rsidRPr="001C1910" w14:paraId="36B64DA0" w14:textId="77777777" w:rsidTr="004F1350">
        <w:tc>
          <w:tcPr>
            <w:tcW w:w="1999" w:type="dxa"/>
            <w:vMerge/>
          </w:tcPr>
          <w:p w14:paraId="4C2F3D6B" w14:textId="77777777" w:rsidR="00EC6CA3" w:rsidRPr="001C1910" w:rsidRDefault="00EC6CA3" w:rsidP="00377EBF">
            <w:pPr>
              <w:jc w:val="center"/>
            </w:pPr>
          </w:p>
        </w:tc>
        <w:tc>
          <w:tcPr>
            <w:tcW w:w="2177" w:type="dxa"/>
            <w:vMerge/>
            <w:vAlign w:val="center"/>
          </w:tcPr>
          <w:p w14:paraId="4B541586" w14:textId="77777777" w:rsidR="00EC6CA3" w:rsidRPr="001C1910" w:rsidRDefault="00EC6CA3" w:rsidP="00377EBF">
            <w:pPr>
              <w:jc w:val="center"/>
            </w:pPr>
          </w:p>
        </w:tc>
        <w:tc>
          <w:tcPr>
            <w:tcW w:w="1962" w:type="dxa"/>
            <w:vAlign w:val="center"/>
          </w:tcPr>
          <w:p w14:paraId="73CAA5D8" w14:textId="77777777" w:rsidR="00EC6CA3" w:rsidRPr="001C1910" w:rsidRDefault="00EC6CA3" w:rsidP="00377EBF">
            <w:pPr>
              <w:jc w:val="center"/>
            </w:pPr>
            <w:r w:rsidRPr="001C1910">
              <w:t>E-coli Bacteria</w:t>
            </w:r>
          </w:p>
        </w:tc>
        <w:tc>
          <w:tcPr>
            <w:tcW w:w="1710" w:type="dxa"/>
            <w:vAlign w:val="center"/>
          </w:tcPr>
          <w:p w14:paraId="40494C73" w14:textId="77777777" w:rsidR="00EC6CA3" w:rsidRPr="001C1910" w:rsidRDefault="00EC6CA3" w:rsidP="00377EBF">
            <w:pPr>
              <w:jc w:val="center"/>
            </w:pPr>
            <w:r w:rsidRPr="001C1910">
              <w:t>2 of 4</w:t>
            </w:r>
          </w:p>
        </w:tc>
        <w:tc>
          <w:tcPr>
            <w:tcW w:w="1767" w:type="dxa"/>
            <w:vAlign w:val="center"/>
          </w:tcPr>
          <w:p w14:paraId="5706B0B7" w14:textId="77777777" w:rsidR="00EC6CA3" w:rsidRPr="001C1910" w:rsidRDefault="00EC6CA3" w:rsidP="00377EBF">
            <w:pPr>
              <w:jc w:val="center"/>
            </w:pPr>
            <w:r w:rsidRPr="001C1910">
              <w:t>Threatened</w:t>
            </w:r>
          </w:p>
        </w:tc>
      </w:tr>
      <w:tr w:rsidR="00EC6CA3" w:rsidRPr="001C1910" w14:paraId="2690664B" w14:textId="77777777" w:rsidTr="004F1350">
        <w:tc>
          <w:tcPr>
            <w:tcW w:w="1999" w:type="dxa"/>
            <w:vMerge/>
          </w:tcPr>
          <w:p w14:paraId="0ACCB13E" w14:textId="77777777" w:rsidR="00EC6CA3" w:rsidRPr="001C1910" w:rsidRDefault="00EC6CA3" w:rsidP="00377EBF">
            <w:pPr>
              <w:jc w:val="center"/>
            </w:pPr>
          </w:p>
        </w:tc>
        <w:tc>
          <w:tcPr>
            <w:tcW w:w="2177" w:type="dxa"/>
            <w:vMerge/>
            <w:vAlign w:val="center"/>
          </w:tcPr>
          <w:p w14:paraId="69B86140" w14:textId="77777777" w:rsidR="00EC6CA3" w:rsidRPr="001C1910" w:rsidRDefault="00EC6CA3" w:rsidP="00377EBF">
            <w:pPr>
              <w:jc w:val="center"/>
            </w:pPr>
          </w:p>
        </w:tc>
        <w:tc>
          <w:tcPr>
            <w:tcW w:w="1962" w:type="dxa"/>
            <w:vAlign w:val="center"/>
          </w:tcPr>
          <w:p w14:paraId="6177CA43" w14:textId="77777777" w:rsidR="00EC6CA3" w:rsidRPr="001C1910" w:rsidRDefault="00EC6CA3" w:rsidP="00377EBF">
            <w:pPr>
              <w:jc w:val="center"/>
            </w:pPr>
            <w:r w:rsidRPr="001C1910">
              <w:t>Total Phosphorus</w:t>
            </w:r>
          </w:p>
        </w:tc>
        <w:tc>
          <w:tcPr>
            <w:tcW w:w="1710" w:type="dxa"/>
            <w:vAlign w:val="center"/>
          </w:tcPr>
          <w:p w14:paraId="4B974967" w14:textId="77777777" w:rsidR="00EC6CA3" w:rsidRPr="001C1910" w:rsidRDefault="00EC6CA3" w:rsidP="00377EBF">
            <w:pPr>
              <w:jc w:val="center"/>
            </w:pPr>
            <w:r w:rsidRPr="001C1910">
              <w:t>4 of 4</w:t>
            </w:r>
          </w:p>
        </w:tc>
        <w:tc>
          <w:tcPr>
            <w:tcW w:w="1767" w:type="dxa"/>
            <w:vAlign w:val="center"/>
          </w:tcPr>
          <w:p w14:paraId="05E7BED3" w14:textId="77777777" w:rsidR="00EC6CA3" w:rsidRPr="001C1910" w:rsidRDefault="00EC6CA3" w:rsidP="00377EBF">
            <w:pPr>
              <w:jc w:val="center"/>
            </w:pPr>
            <w:r w:rsidRPr="001C1910">
              <w:t>Threatened</w:t>
            </w:r>
          </w:p>
        </w:tc>
      </w:tr>
      <w:tr w:rsidR="00EC6CA3" w:rsidRPr="001C1910" w14:paraId="19469A6D" w14:textId="77777777" w:rsidTr="004F1350">
        <w:tc>
          <w:tcPr>
            <w:tcW w:w="1999" w:type="dxa"/>
            <w:vMerge/>
          </w:tcPr>
          <w:p w14:paraId="0CB10339" w14:textId="77777777" w:rsidR="00EC6CA3" w:rsidRPr="001C1910" w:rsidRDefault="00EC6CA3" w:rsidP="00377EBF">
            <w:pPr>
              <w:jc w:val="center"/>
            </w:pPr>
          </w:p>
        </w:tc>
        <w:tc>
          <w:tcPr>
            <w:tcW w:w="2177" w:type="dxa"/>
            <w:vAlign w:val="center"/>
          </w:tcPr>
          <w:p w14:paraId="7DD5491E" w14:textId="77777777" w:rsidR="00EC6CA3" w:rsidRPr="001C1910" w:rsidRDefault="00EC6CA3" w:rsidP="00377EBF">
            <w:pPr>
              <w:jc w:val="center"/>
            </w:pPr>
            <w:r w:rsidRPr="001C1910">
              <w:t>No Flesh Creek</w:t>
            </w:r>
          </w:p>
        </w:tc>
        <w:tc>
          <w:tcPr>
            <w:tcW w:w="1962" w:type="dxa"/>
            <w:vAlign w:val="center"/>
          </w:tcPr>
          <w:p w14:paraId="7A62F290" w14:textId="77777777" w:rsidR="00EC6CA3" w:rsidRPr="001C1910" w:rsidRDefault="00EC6CA3" w:rsidP="00377EBF">
            <w:pPr>
              <w:jc w:val="center"/>
            </w:pPr>
            <w:r w:rsidRPr="001C1910">
              <w:t>Total Phosphorus</w:t>
            </w:r>
          </w:p>
        </w:tc>
        <w:tc>
          <w:tcPr>
            <w:tcW w:w="1710" w:type="dxa"/>
            <w:vAlign w:val="center"/>
          </w:tcPr>
          <w:p w14:paraId="41008974" w14:textId="77777777" w:rsidR="00EC6CA3" w:rsidRPr="001C1910" w:rsidRDefault="00EC6CA3" w:rsidP="00377EBF">
            <w:pPr>
              <w:jc w:val="center"/>
            </w:pPr>
            <w:r w:rsidRPr="001C1910">
              <w:t>4 of 4</w:t>
            </w:r>
          </w:p>
        </w:tc>
        <w:tc>
          <w:tcPr>
            <w:tcW w:w="1767" w:type="dxa"/>
            <w:vAlign w:val="center"/>
          </w:tcPr>
          <w:p w14:paraId="4CA60CD1" w14:textId="77777777" w:rsidR="00EC6CA3" w:rsidRPr="001C1910" w:rsidRDefault="00EC6CA3" w:rsidP="00377EBF">
            <w:pPr>
              <w:jc w:val="center"/>
            </w:pPr>
            <w:r w:rsidRPr="001C1910">
              <w:t>Threatened</w:t>
            </w:r>
          </w:p>
        </w:tc>
      </w:tr>
      <w:tr w:rsidR="00EC6CA3" w:rsidRPr="001C1910" w14:paraId="620870D8" w14:textId="77777777" w:rsidTr="004F1350">
        <w:tc>
          <w:tcPr>
            <w:tcW w:w="1999" w:type="dxa"/>
            <w:vMerge/>
          </w:tcPr>
          <w:p w14:paraId="449EFBAC" w14:textId="77777777" w:rsidR="00EC6CA3" w:rsidRPr="001C1910" w:rsidRDefault="00EC6CA3" w:rsidP="00377EBF">
            <w:pPr>
              <w:jc w:val="center"/>
            </w:pPr>
          </w:p>
        </w:tc>
        <w:tc>
          <w:tcPr>
            <w:tcW w:w="2177" w:type="dxa"/>
            <w:vMerge w:val="restart"/>
            <w:vAlign w:val="center"/>
          </w:tcPr>
          <w:p w14:paraId="2229D88B" w14:textId="77777777" w:rsidR="00EC6CA3" w:rsidRPr="001C1910" w:rsidRDefault="00EC6CA3" w:rsidP="00377EBF">
            <w:pPr>
              <w:jc w:val="center"/>
            </w:pPr>
            <w:r w:rsidRPr="001C1910">
              <w:t>Medicine Root Creek 1</w:t>
            </w:r>
          </w:p>
        </w:tc>
        <w:tc>
          <w:tcPr>
            <w:tcW w:w="1962" w:type="dxa"/>
            <w:vAlign w:val="center"/>
          </w:tcPr>
          <w:p w14:paraId="3A6504EB" w14:textId="77777777" w:rsidR="00EC6CA3" w:rsidRPr="001C1910" w:rsidRDefault="00EC6CA3" w:rsidP="00377EBF">
            <w:pPr>
              <w:jc w:val="center"/>
            </w:pPr>
            <w:r w:rsidRPr="001C1910">
              <w:t>E-coli Bacteria</w:t>
            </w:r>
          </w:p>
        </w:tc>
        <w:tc>
          <w:tcPr>
            <w:tcW w:w="1710" w:type="dxa"/>
            <w:vAlign w:val="center"/>
          </w:tcPr>
          <w:p w14:paraId="507A7C98" w14:textId="77777777" w:rsidR="00EC6CA3" w:rsidRPr="001C1910" w:rsidRDefault="00EC6CA3" w:rsidP="00377EBF">
            <w:pPr>
              <w:jc w:val="center"/>
            </w:pPr>
            <w:r w:rsidRPr="001C1910">
              <w:t>1 of 4</w:t>
            </w:r>
          </w:p>
        </w:tc>
        <w:tc>
          <w:tcPr>
            <w:tcW w:w="1767" w:type="dxa"/>
            <w:vAlign w:val="center"/>
          </w:tcPr>
          <w:p w14:paraId="060AA92A" w14:textId="77777777" w:rsidR="00EC6CA3" w:rsidRPr="001C1910" w:rsidRDefault="00EC6CA3" w:rsidP="00377EBF">
            <w:pPr>
              <w:jc w:val="center"/>
            </w:pPr>
            <w:r w:rsidRPr="001C1910">
              <w:t>Threatened</w:t>
            </w:r>
          </w:p>
        </w:tc>
      </w:tr>
      <w:tr w:rsidR="00EC6CA3" w:rsidRPr="001C1910" w14:paraId="41CF4A87" w14:textId="77777777" w:rsidTr="004F1350">
        <w:tc>
          <w:tcPr>
            <w:tcW w:w="1999" w:type="dxa"/>
            <w:vMerge/>
          </w:tcPr>
          <w:p w14:paraId="78DDFE55" w14:textId="77777777" w:rsidR="00EC6CA3" w:rsidRPr="001C1910" w:rsidRDefault="00EC6CA3" w:rsidP="00377EBF">
            <w:pPr>
              <w:jc w:val="center"/>
            </w:pPr>
          </w:p>
        </w:tc>
        <w:tc>
          <w:tcPr>
            <w:tcW w:w="2177" w:type="dxa"/>
            <w:vMerge/>
            <w:vAlign w:val="center"/>
          </w:tcPr>
          <w:p w14:paraId="77730A59" w14:textId="77777777" w:rsidR="00EC6CA3" w:rsidRPr="001C1910" w:rsidRDefault="00EC6CA3" w:rsidP="00377EBF">
            <w:pPr>
              <w:jc w:val="center"/>
            </w:pPr>
          </w:p>
        </w:tc>
        <w:tc>
          <w:tcPr>
            <w:tcW w:w="1962" w:type="dxa"/>
            <w:vAlign w:val="center"/>
          </w:tcPr>
          <w:p w14:paraId="1360E1C2" w14:textId="77777777" w:rsidR="00EC6CA3" w:rsidRPr="001C1910" w:rsidRDefault="00EC6CA3" w:rsidP="00377EBF">
            <w:pPr>
              <w:jc w:val="center"/>
            </w:pPr>
            <w:r w:rsidRPr="001C1910">
              <w:t>Total Phosphorus</w:t>
            </w:r>
          </w:p>
        </w:tc>
        <w:tc>
          <w:tcPr>
            <w:tcW w:w="1710" w:type="dxa"/>
            <w:vAlign w:val="center"/>
          </w:tcPr>
          <w:p w14:paraId="06C198D6" w14:textId="77777777" w:rsidR="00EC6CA3" w:rsidRPr="001C1910" w:rsidRDefault="00EC6CA3" w:rsidP="00377EBF">
            <w:pPr>
              <w:jc w:val="center"/>
            </w:pPr>
            <w:r w:rsidRPr="001C1910">
              <w:t>3 of 4</w:t>
            </w:r>
          </w:p>
        </w:tc>
        <w:tc>
          <w:tcPr>
            <w:tcW w:w="1767" w:type="dxa"/>
            <w:vAlign w:val="center"/>
          </w:tcPr>
          <w:p w14:paraId="4C10F68D" w14:textId="77777777" w:rsidR="00EC6CA3" w:rsidRPr="001C1910" w:rsidRDefault="00EC6CA3" w:rsidP="00377EBF">
            <w:pPr>
              <w:jc w:val="center"/>
            </w:pPr>
            <w:r w:rsidRPr="001C1910">
              <w:t>Threatened</w:t>
            </w:r>
          </w:p>
        </w:tc>
      </w:tr>
      <w:tr w:rsidR="00EC6CA3" w:rsidRPr="001C1910" w14:paraId="51061CD8" w14:textId="77777777" w:rsidTr="004F1350">
        <w:tc>
          <w:tcPr>
            <w:tcW w:w="1999" w:type="dxa"/>
            <w:vMerge/>
          </w:tcPr>
          <w:p w14:paraId="486AE593" w14:textId="77777777" w:rsidR="00EC6CA3" w:rsidRPr="001C1910" w:rsidRDefault="00EC6CA3" w:rsidP="00377EBF">
            <w:pPr>
              <w:jc w:val="center"/>
            </w:pPr>
          </w:p>
        </w:tc>
        <w:tc>
          <w:tcPr>
            <w:tcW w:w="2177" w:type="dxa"/>
            <w:vMerge w:val="restart"/>
            <w:vAlign w:val="center"/>
          </w:tcPr>
          <w:p w14:paraId="47F60BA6" w14:textId="77777777" w:rsidR="00EC6CA3" w:rsidRPr="001C1910" w:rsidRDefault="00EC6CA3" w:rsidP="00377EBF">
            <w:pPr>
              <w:jc w:val="center"/>
            </w:pPr>
            <w:r w:rsidRPr="001C1910">
              <w:t>Medicine Root Creek 3</w:t>
            </w:r>
          </w:p>
        </w:tc>
        <w:tc>
          <w:tcPr>
            <w:tcW w:w="1962" w:type="dxa"/>
            <w:vAlign w:val="center"/>
          </w:tcPr>
          <w:p w14:paraId="4529B193" w14:textId="77777777" w:rsidR="00EC6CA3" w:rsidRPr="001C1910" w:rsidRDefault="00EC6CA3" w:rsidP="00377EBF">
            <w:pPr>
              <w:jc w:val="center"/>
            </w:pPr>
            <w:r w:rsidRPr="001C1910">
              <w:t>Fecal Coliform Bacteria</w:t>
            </w:r>
          </w:p>
        </w:tc>
        <w:tc>
          <w:tcPr>
            <w:tcW w:w="1710" w:type="dxa"/>
            <w:vAlign w:val="center"/>
          </w:tcPr>
          <w:p w14:paraId="6B8E3F2C" w14:textId="77777777" w:rsidR="00EC6CA3" w:rsidRPr="001C1910" w:rsidRDefault="00EC6CA3" w:rsidP="00377EBF">
            <w:pPr>
              <w:jc w:val="center"/>
            </w:pPr>
            <w:r w:rsidRPr="001C1910">
              <w:t>1 of 5</w:t>
            </w:r>
          </w:p>
        </w:tc>
        <w:tc>
          <w:tcPr>
            <w:tcW w:w="1767" w:type="dxa"/>
            <w:vAlign w:val="center"/>
          </w:tcPr>
          <w:p w14:paraId="4B1A74F8" w14:textId="77777777" w:rsidR="00EC6CA3" w:rsidRPr="001C1910" w:rsidRDefault="00EC6CA3" w:rsidP="00377EBF">
            <w:pPr>
              <w:jc w:val="center"/>
            </w:pPr>
            <w:r w:rsidRPr="001C1910">
              <w:t>Threatened</w:t>
            </w:r>
          </w:p>
        </w:tc>
      </w:tr>
      <w:tr w:rsidR="00EC6CA3" w:rsidRPr="001C1910" w14:paraId="245757EE" w14:textId="77777777" w:rsidTr="004F1350">
        <w:tc>
          <w:tcPr>
            <w:tcW w:w="1999" w:type="dxa"/>
            <w:vMerge/>
          </w:tcPr>
          <w:p w14:paraId="728D60A2" w14:textId="77777777" w:rsidR="00EC6CA3" w:rsidRPr="001C1910" w:rsidRDefault="00EC6CA3" w:rsidP="00377EBF">
            <w:pPr>
              <w:jc w:val="center"/>
            </w:pPr>
          </w:p>
        </w:tc>
        <w:tc>
          <w:tcPr>
            <w:tcW w:w="2177" w:type="dxa"/>
            <w:vMerge/>
            <w:vAlign w:val="center"/>
          </w:tcPr>
          <w:p w14:paraId="34C122B6" w14:textId="77777777" w:rsidR="00EC6CA3" w:rsidRPr="001C1910" w:rsidRDefault="00EC6CA3" w:rsidP="00377EBF">
            <w:pPr>
              <w:jc w:val="center"/>
            </w:pPr>
          </w:p>
        </w:tc>
        <w:tc>
          <w:tcPr>
            <w:tcW w:w="1962" w:type="dxa"/>
            <w:vAlign w:val="center"/>
          </w:tcPr>
          <w:p w14:paraId="705D5D55" w14:textId="77777777" w:rsidR="00EC6CA3" w:rsidRPr="001C1910" w:rsidRDefault="00EC6CA3" w:rsidP="00377EBF">
            <w:pPr>
              <w:jc w:val="center"/>
            </w:pPr>
            <w:r w:rsidRPr="001C1910">
              <w:t>E-coli Bacteria</w:t>
            </w:r>
          </w:p>
        </w:tc>
        <w:tc>
          <w:tcPr>
            <w:tcW w:w="1710" w:type="dxa"/>
            <w:vAlign w:val="center"/>
          </w:tcPr>
          <w:p w14:paraId="48D26F14" w14:textId="77777777" w:rsidR="00EC6CA3" w:rsidRPr="001C1910" w:rsidRDefault="00EC6CA3" w:rsidP="00377EBF">
            <w:pPr>
              <w:jc w:val="center"/>
            </w:pPr>
            <w:r w:rsidRPr="001C1910">
              <w:t>1 of 5</w:t>
            </w:r>
          </w:p>
        </w:tc>
        <w:tc>
          <w:tcPr>
            <w:tcW w:w="1767" w:type="dxa"/>
            <w:vAlign w:val="center"/>
          </w:tcPr>
          <w:p w14:paraId="4BFC2D01" w14:textId="77777777" w:rsidR="00EC6CA3" w:rsidRPr="001C1910" w:rsidRDefault="00EC6CA3" w:rsidP="00377EBF">
            <w:pPr>
              <w:jc w:val="center"/>
            </w:pPr>
            <w:r w:rsidRPr="001C1910">
              <w:t>Threatened</w:t>
            </w:r>
          </w:p>
        </w:tc>
      </w:tr>
      <w:tr w:rsidR="00EC6CA3" w:rsidRPr="001C1910" w14:paraId="4C783BB3" w14:textId="77777777" w:rsidTr="004F1350">
        <w:tc>
          <w:tcPr>
            <w:tcW w:w="1999" w:type="dxa"/>
            <w:vMerge/>
          </w:tcPr>
          <w:p w14:paraId="45D513C3" w14:textId="77777777" w:rsidR="00EC6CA3" w:rsidRPr="001C1910" w:rsidRDefault="00EC6CA3" w:rsidP="00377EBF">
            <w:pPr>
              <w:jc w:val="center"/>
            </w:pPr>
          </w:p>
        </w:tc>
        <w:tc>
          <w:tcPr>
            <w:tcW w:w="2177" w:type="dxa"/>
            <w:vMerge/>
            <w:vAlign w:val="center"/>
          </w:tcPr>
          <w:p w14:paraId="1A63F290" w14:textId="77777777" w:rsidR="00EC6CA3" w:rsidRPr="001C1910" w:rsidRDefault="00EC6CA3" w:rsidP="00377EBF">
            <w:pPr>
              <w:jc w:val="center"/>
            </w:pPr>
          </w:p>
        </w:tc>
        <w:tc>
          <w:tcPr>
            <w:tcW w:w="1962" w:type="dxa"/>
            <w:vAlign w:val="center"/>
          </w:tcPr>
          <w:p w14:paraId="075D462C" w14:textId="77777777" w:rsidR="00EC6CA3" w:rsidRPr="001C1910" w:rsidRDefault="00EC6CA3" w:rsidP="00377EBF">
            <w:pPr>
              <w:jc w:val="center"/>
            </w:pPr>
            <w:r w:rsidRPr="001C1910">
              <w:t>Total Phosphorus</w:t>
            </w:r>
          </w:p>
        </w:tc>
        <w:tc>
          <w:tcPr>
            <w:tcW w:w="1710" w:type="dxa"/>
            <w:vAlign w:val="center"/>
          </w:tcPr>
          <w:p w14:paraId="2059C0E1" w14:textId="77777777" w:rsidR="00EC6CA3" w:rsidRPr="001C1910" w:rsidRDefault="00EC6CA3" w:rsidP="00377EBF">
            <w:pPr>
              <w:jc w:val="center"/>
            </w:pPr>
            <w:r w:rsidRPr="001C1910">
              <w:t>5 of 5</w:t>
            </w:r>
          </w:p>
        </w:tc>
        <w:tc>
          <w:tcPr>
            <w:tcW w:w="1767" w:type="dxa"/>
            <w:vAlign w:val="center"/>
          </w:tcPr>
          <w:p w14:paraId="2E4948BD" w14:textId="77777777" w:rsidR="00EC6CA3" w:rsidRPr="001C1910" w:rsidRDefault="00EC6CA3" w:rsidP="00377EBF">
            <w:pPr>
              <w:jc w:val="center"/>
            </w:pPr>
            <w:r w:rsidRPr="001C1910">
              <w:t>Threatened</w:t>
            </w:r>
          </w:p>
        </w:tc>
      </w:tr>
      <w:tr w:rsidR="00EC6CA3" w:rsidRPr="001C1910" w14:paraId="2AE6D59F" w14:textId="77777777" w:rsidTr="004F1350">
        <w:tc>
          <w:tcPr>
            <w:tcW w:w="1999" w:type="dxa"/>
            <w:vMerge/>
          </w:tcPr>
          <w:p w14:paraId="3B970EFB" w14:textId="77777777" w:rsidR="00EC6CA3" w:rsidRPr="001C1910" w:rsidRDefault="00EC6CA3" w:rsidP="00377EBF">
            <w:pPr>
              <w:jc w:val="center"/>
            </w:pPr>
          </w:p>
        </w:tc>
        <w:tc>
          <w:tcPr>
            <w:tcW w:w="2177" w:type="dxa"/>
            <w:vMerge w:val="restart"/>
            <w:vAlign w:val="center"/>
          </w:tcPr>
          <w:p w14:paraId="2D267B91" w14:textId="77777777" w:rsidR="00EC6CA3" w:rsidRPr="001C1910" w:rsidRDefault="00EC6CA3" w:rsidP="00377EBF">
            <w:pPr>
              <w:jc w:val="center"/>
            </w:pPr>
            <w:r w:rsidRPr="001C1910">
              <w:t>Medicine Root Creek 4</w:t>
            </w:r>
          </w:p>
        </w:tc>
        <w:tc>
          <w:tcPr>
            <w:tcW w:w="1962" w:type="dxa"/>
            <w:vAlign w:val="center"/>
          </w:tcPr>
          <w:p w14:paraId="385F2EFC" w14:textId="77777777" w:rsidR="00EC6CA3" w:rsidRPr="001C1910" w:rsidRDefault="00EC6CA3" w:rsidP="00377EBF">
            <w:pPr>
              <w:jc w:val="center"/>
            </w:pPr>
            <w:r w:rsidRPr="001C1910">
              <w:t>Fecal Coliform Bacteria</w:t>
            </w:r>
          </w:p>
        </w:tc>
        <w:tc>
          <w:tcPr>
            <w:tcW w:w="1710" w:type="dxa"/>
            <w:vAlign w:val="center"/>
          </w:tcPr>
          <w:p w14:paraId="369A5410" w14:textId="77777777" w:rsidR="00EC6CA3" w:rsidRPr="001C1910" w:rsidRDefault="00EC6CA3" w:rsidP="00377EBF">
            <w:pPr>
              <w:jc w:val="center"/>
            </w:pPr>
            <w:r w:rsidRPr="001C1910">
              <w:t>1 of 5</w:t>
            </w:r>
          </w:p>
        </w:tc>
        <w:tc>
          <w:tcPr>
            <w:tcW w:w="1767" w:type="dxa"/>
            <w:vAlign w:val="center"/>
          </w:tcPr>
          <w:p w14:paraId="5997AD79" w14:textId="77777777" w:rsidR="00EC6CA3" w:rsidRPr="001C1910" w:rsidRDefault="00EC6CA3" w:rsidP="00377EBF">
            <w:pPr>
              <w:jc w:val="center"/>
            </w:pPr>
            <w:r w:rsidRPr="001C1910">
              <w:t>Threatened</w:t>
            </w:r>
          </w:p>
        </w:tc>
      </w:tr>
      <w:tr w:rsidR="00EC6CA3" w:rsidRPr="001C1910" w14:paraId="3F6A3BE8" w14:textId="77777777" w:rsidTr="004F1350">
        <w:tc>
          <w:tcPr>
            <w:tcW w:w="1999" w:type="dxa"/>
            <w:vMerge/>
          </w:tcPr>
          <w:p w14:paraId="749E065B" w14:textId="77777777" w:rsidR="00EC6CA3" w:rsidRPr="001C1910" w:rsidRDefault="00EC6CA3" w:rsidP="00377EBF">
            <w:pPr>
              <w:jc w:val="center"/>
            </w:pPr>
          </w:p>
        </w:tc>
        <w:tc>
          <w:tcPr>
            <w:tcW w:w="2177" w:type="dxa"/>
            <w:vMerge/>
            <w:vAlign w:val="center"/>
          </w:tcPr>
          <w:p w14:paraId="6D66C9D7" w14:textId="77777777" w:rsidR="00EC6CA3" w:rsidRPr="001C1910" w:rsidRDefault="00EC6CA3" w:rsidP="00377EBF">
            <w:pPr>
              <w:jc w:val="center"/>
            </w:pPr>
          </w:p>
        </w:tc>
        <w:tc>
          <w:tcPr>
            <w:tcW w:w="1962" w:type="dxa"/>
            <w:vAlign w:val="center"/>
          </w:tcPr>
          <w:p w14:paraId="1B5A35D1" w14:textId="77777777" w:rsidR="00EC6CA3" w:rsidRPr="001C1910" w:rsidRDefault="00EC6CA3" w:rsidP="00377EBF">
            <w:pPr>
              <w:jc w:val="center"/>
            </w:pPr>
            <w:r w:rsidRPr="001C1910">
              <w:t>E-coli Bacteria</w:t>
            </w:r>
          </w:p>
        </w:tc>
        <w:tc>
          <w:tcPr>
            <w:tcW w:w="1710" w:type="dxa"/>
            <w:vAlign w:val="center"/>
          </w:tcPr>
          <w:p w14:paraId="6ECF5E60" w14:textId="77777777" w:rsidR="00EC6CA3" w:rsidRPr="001C1910" w:rsidRDefault="00EC6CA3" w:rsidP="00377EBF">
            <w:pPr>
              <w:jc w:val="center"/>
            </w:pPr>
            <w:r w:rsidRPr="001C1910">
              <w:t>3 of 5</w:t>
            </w:r>
          </w:p>
        </w:tc>
        <w:tc>
          <w:tcPr>
            <w:tcW w:w="1767" w:type="dxa"/>
            <w:vAlign w:val="center"/>
          </w:tcPr>
          <w:p w14:paraId="246485B5" w14:textId="77777777" w:rsidR="00EC6CA3" w:rsidRPr="001C1910" w:rsidRDefault="00EC6CA3" w:rsidP="00377EBF">
            <w:pPr>
              <w:jc w:val="center"/>
            </w:pPr>
            <w:r w:rsidRPr="001C1910">
              <w:t>Threatened</w:t>
            </w:r>
          </w:p>
        </w:tc>
      </w:tr>
      <w:tr w:rsidR="00EC6CA3" w:rsidRPr="001C1910" w14:paraId="5EE4B2F7" w14:textId="77777777" w:rsidTr="004F1350">
        <w:tc>
          <w:tcPr>
            <w:tcW w:w="1999" w:type="dxa"/>
            <w:vMerge/>
          </w:tcPr>
          <w:p w14:paraId="6989143C" w14:textId="77777777" w:rsidR="00EC6CA3" w:rsidRPr="001C1910" w:rsidRDefault="00EC6CA3" w:rsidP="00377EBF">
            <w:pPr>
              <w:jc w:val="center"/>
            </w:pPr>
          </w:p>
        </w:tc>
        <w:tc>
          <w:tcPr>
            <w:tcW w:w="2177" w:type="dxa"/>
            <w:vMerge/>
            <w:vAlign w:val="center"/>
          </w:tcPr>
          <w:p w14:paraId="4ADA43A6" w14:textId="77777777" w:rsidR="00EC6CA3" w:rsidRPr="001C1910" w:rsidRDefault="00EC6CA3" w:rsidP="00377EBF">
            <w:pPr>
              <w:jc w:val="center"/>
            </w:pPr>
          </w:p>
        </w:tc>
        <w:tc>
          <w:tcPr>
            <w:tcW w:w="1962" w:type="dxa"/>
            <w:vAlign w:val="center"/>
          </w:tcPr>
          <w:p w14:paraId="326208D4" w14:textId="77777777" w:rsidR="00EC6CA3" w:rsidRPr="001C1910" w:rsidRDefault="00EC6CA3" w:rsidP="00377EBF">
            <w:pPr>
              <w:jc w:val="center"/>
            </w:pPr>
            <w:r w:rsidRPr="001C1910">
              <w:t>Total Phosphorus</w:t>
            </w:r>
          </w:p>
        </w:tc>
        <w:tc>
          <w:tcPr>
            <w:tcW w:w="1710" w:type="dxa"/>
            <w:vAlign w:val="center"/>
          </w:tcPr>
          <w:p w14:paraId="75F97877" w14:textId="77777777" w:rsidR="00EC6CA3" w:rsidRPr="001C1910" w:rsidRDefault="00EC6CA3" w:rsidP="00377EBF">
            <w:pPr>
              <w:jc w:val="center"/>
            </w:pPr>
            <w:r w:rsidRPr="001C1910">
              <w:t>5 of 5</w:t>
            </w:r>
          </w:p>
        </w:tc>
        <w:tc>
          <w:tcPr>
            <w:tcW w:w="1767" w:type="dxa"/>
            <w:vAlign w:val="center"/>
          </w:tcPr>
          <w:p w14:paraId="7E8F6A0F" w14:textId="77777777" w:rsidR="00EC6CA3" w:rsidRPr="001C1910" w:rsidRDefault="00EC6CA3" w:rsidP="00377EBF">
            <w:pPr>
              <w:jc w:val="center"/>
            </w:pPr>
            <w:r w:rsidRPr="001C1910">
              <w:t>Threatened</w:t>
            </w:r>
          </w:p>
        </w:tc>
      </w:tr>
      <w:tr w:rsidR="00EC6CA3" w:rsidRPr="001C1910" w14:paraId="09C7C631" w14:textId="77777777" w:rsidTr="004F1350">
        <w:tc>
          <w:tcPr>
            <w:tcW w:w="1999" w:type="dxa"/>
            <w:vMerge/>
          </w:tcPr>
          <w:p w14:paraId="06B28EC4" w14:textId="77777777" w:rsidR="00EC6CA3" w:rsidRPr="001C1910" w:rsidRDefault="00EC6CA3" w:rsidP="00377EBF">
            <w:pPr>
              <w:jc w:val="center"/>
            </w:pPr>
          </w:p>
        </w:tc>
        <w:tc>
          <w:tcPr>
            <w:tcW w:w="2177" w:type="dxa"/>
            <w:vMerge/>
            <w:vAlign w:val="center"/>
          </w:tcPr>
          <w:p w14:paraId="0B1BB14D" w14:textId="77777777" w:rsidR="00EC6CA3" w:rsidRPr="001C1910" w:rsidRDefault="00EC6CA3" w:rsidP="00377EBF">
            <w:pPr>
              <w:jc w:val="center"/>
            </w:pPr>
          </w:p>
        </w:tc>
        <w:tc>
          <w:tcPr>
            <w:tcW w:w="1962" w:type="dxa"/>
            <w:vAlign w:val="center"/>
          </w:tcPr>
          <w:p w14:paraId="406D7E03" w14:textId="77777777" w:rsidR="00EC6CA3" w:rsidRPr="001C1910" w:rsidRDefault="00EC6CA3" w:rsidP="00377EBF">
            <w:pPr>
              <w:jc w:val="center"/>
            </w:pPr>
            <w:r w:rsidRPr="001C1910">
              <w:t>Total Suspended Solids</w:t>
            </w:r>
          </w:p>
        </w:tc>
        <w:tc>
          <w:tcPr>
            <w:tcW w:w="1710" w:type="dxa"/>
            <w:vAlign w:val="center"/>
          </w:tcPr>
          <w:p w14:paraId="438804EB" w14:textId="77777777" w:rsidR="00EC6CA3" w:rsidRPr="001C1910" w:rsidRDefault="00EC6CA3" w:rsidP="00377EBF">
            <w:pPr>
              <w:jc w:val="center"/>
            </w:pPr>
            <w:r w:rsidRPr="001C1910">
              <w:t>3 of 5</w:t>
            </w:r>
          </w:p>
        </w:tc>
        <w:tc>
          <w:tcPr>
            <w:tcW w:w="1767" w:type="dxa"/>
            <w:vAlign w:val="center"/>
          </w:tcPr>
          <w:p w14:paraId="54317E51" w14:textId="77777777" w:rsidR="00EC6CA3" w:rsidRPr="001C1910" w:rsidRDefault="00EC6CA3" w:rsidP="00377EBF">
            <w:pPr>
              <w:jc w:val="center"/>
            </w:pPr>
            <w:r w:rsidRPr="001C1910">
              <w:t>Threatened</w:t>
            </w:r>
          </w:p>
        </w:tc>
      </w:tr>
      <w:tr w:rsidR="00EC6CA3" w:rsidRPr="001C1910" w14:paraId="51799FE9" w14:textId="77777777" w:rsidTr="004F1350">
        <w:tc>
          <w:tcPr>
            <w:tcW w:w="1999" w:type="dxa"/>
            <w:vMerge/>
          </w:tcPr>
          <w:p w14:paraId="500AF455" w14:textId="77777777" w:rsidR="00EC6CA3" w:rsidRPr="001C1910" w:rsidRDefault="00EC6CA3" w:rsidP="00377EBF">
            <w:pPr>
              <w:jc w:val="center"/>
            </w:pPr>
          </w:p>
        </w:tc>
        <w:tc>
          <w:tcPr>
            <w:tcW w:w="2177" w:type="dxa"/>
            <w:vMerge w:val="restart"/>
            <w:vAlign w:val="center"/>
          </w:tcPr>
          <w:p w14:paraId="4F4C3300" w14:textId="77777777" w:rsidR="00EC6CA3" w:rsidRPr="001C1910" w:rsidRDefault="00EC6CA3" w:rsidP="00377EBF">
            <w:pPr>
              <w:jc w:val="center"/>
            </w:pPr>
            <w:r w:rsidRPr="001C1910">
              <w:t>White River 3</w:t>
            </w:r>
          </w:p>
        </w:tc>
        <w:tc>
          <w:tcPr>
            <w:tcW w:w="1962" w:type="dxa"/>
            <w:vAlign w:val="center"/>
          </w:tcPr>
          <w:p w14:paraId="394D63D6" w14:textId="77777777" w:rsidR="00EC6CA3" w:rsidRPr="001C1910" w:rsidRDefault="00EC6CA3" w:rsidP="00377EBF">
            <w:pPr>
              <w:jc w:val="center"/>
            </w:pPr>
            <w:r w:rsidRPr="001C1910">
              <w:t>Fecal Coliform Bacteria</w:t>
            </w:r>
          </w:p>
        </w:tc>
        <w:tc>
          <w:tcPr>
            <w:tcW w:w="1710" w:type="dxa"/>
            <w:vAlign w:val="center"/>
          </w:tcPr>
          <w:p w14:paraId="68FBE49A" w14:textId="77777777" w:rsidR="00EC6CA3" w:rsidRPr="001C1910" w:rsidRDefault="00EC6CA3" w:rsidP="00377EBF">
            <w:pPr>
              <w:jc w:val="center"/>
            </w:pPr>
            <w:r w:rsidRPr="001C1910">
              <w:t>3 of 4</w:t>
            </w:r>
          </w:p>
        </w:tc>
        <w:tc>
          <w:tcPr>
            <w:tcW w:w="1767" w:type="dxa"/>
            <w:vAlign w:val="center"/>
          </w:tcPr>
          <w:p w14:paraId="227DDC50" w14:textId="77777777" w:rsidR="00EC6CA3" w:rsidRPr="001C1910" w:rsidRDefault="00EC6CA3" w:rsidP="00377EBF">
            <w:pPr>
              <w:jc w:val="center"/>
            </w:pPr>
            <w:r w:rsidRPr="001C1910">
              <w:t>Threatened</w:t>
            </w:r>
          </w:p>
        </w:tc>
      </w:tr>
      <w:tr w:rsidR="00EC6CA3" w:rsidRPr="001C1910" w14:paraId="4C81B990" w14:textId="77777777" w:rsidTr="004F1350">
        <w:tc>
          <w:tcPr>
            <w:tcW w:w="1999" w:type="dxa"/>
            <w:vMerge/>
          </w:tcPr>
          <w:p w14:paraId="41F885FC" w14:textId="77777777" w:rsidR="00EC6CA3" w:rsidRPr="001C1910" w:rsidRDefault="00EC6CA3" w:rsidP="00377EBF">
            <w:pPr>
              <w:jc w:val="center"/>
            </w:pPr>
          </w:p>
        </w:tc>
        <w:tc>
          <w:tcPr>
            <w:tcW w:w="2177" w:type="dxa"/>
            <w:vMerge/>
            <w:vAlign w:val="center"/>
          </w:tcPr>
          <w:p w14:paraId="7638F44D" w14:textId="77777777" w:rsidR="00EC6CA3" w:rsidRPr="001C1910" w:rsidRDefault="00EC6CA3" w:rsidP="00377EBF">
            <w:pPr>
              <w:jc w:val="center"/>
            </w:pPr>
          </w:p>
        </w:tc>
        <w:tc>
          <w:tcPr>
            <w:tcW w:w="1962" w:type="dxa"/>
            <w:vAlign w:val="center"/>
          </w:tcPr>
          <w:p w14:paraId="0201336D" w14:textId="77777777" w:rsidR="00EC6CA3" w:rsidRPr="001C1910" w:rsidRDefault="00EC6CA3" w:rsidP="00377EBF">
            <w:pPr>
              <w:jc w:val="center"/>
            </w:pPr>
            <w:r w:rsidRPr="001C1910">
              <w:t>E-coli Bacteria</w:t>
            </w:r>
          </w:p>
        </w:tc>
        <w:tc>
          <w:tcPr>
            <w:tcW w:w="1710" w:type="dxa"/>
            <w:vAlign w:val="center"/>
          </w:tcPr>
          <w:p w14:paraId="031E7D0C" w14:textId="77777777" w:rsidR="00EC6CA3" w:rsidRPr="001C1910" w:rsidRDefault="00EC6CA3" w:rsidP="00377EBF">
            <w:pPr>
              <w:jc w:val="center"/>
            </w:pPr>
            <w:r w:rsidRPr="001C1910">
              <w:t>4 of 4</w:t>
            </w:r>
          </w:p>
        </w:tc>
        <w:tc>
          <w:tcPr>
            <w:tcW w:w="1767" w:type="dxa"/>
            <w:vAlign w:val="center"/>
          </w:tcPr>
          <w:p w14:paraId="43AFDB6D" w14:textId="77777777" w:rsidR="00EC6CA3" w:rsidRPr="001C1910" w:rsidRDefault="00EC6CA3" w:rsidP="00377EBF">
            <w:pPr>
              <w:jc w:val="center"/>
            </w:pPr>
            <w:r w:rsidRPr="001C1910">
              <w:t>Threatened</w:t>
            </w:r>
          </w:p>
        </w:tc>
      </w:tr>
      <w:tr w:rsidR="00EC6CA3" w:rsidRPr="001C1910" w14:paraId="4826C87B" w14:textId="77777777" w:rsidTr="004F1350">
        <w:tc>
          <w:tcPr>
            <w:tcW w:w="1999" w:type="dxa"/>
            <w:vMerge/>
          </w:tcPr>
          <w:p w14:paraId="27B89AC3" w14:textId="77777777" w:rsidR="00EC6CA3" w:rsidRPr="001C1910" w:rsidRDefault="00EC6CA3" w:rsidP="00377EBF">
            <w:pPr>
              <w:jc w:val="center"/>
            </w:pPr>
          </w:p>
        </w:tc>
        <w:tc>
          <w:tcPr>
            <w:tcW w:w="2177" w:type="dxa"/>
            <w:vMerge/>
            <w:vAlign w:val="center"/>
          </w:tcPr>
          <w:p w14:paraId="7015EF52" w14:textId="77777777" w:rsidR="00EC6CA3" w:rsidRPr="001C1910" w:rsidRDefault="00EC6CA3" w:rsidP="00377EBF">
            <w:pPr>
              <w:jc w:val="center"/>
            </w:pPr>
          </w:p>
        </w:tc>
        <w:tc>
          <w:tcPr>
            <w:tcW w:w="1962" w:type="dxa"/>
            <w:vAlign w:val="center"/>
          </w:tcPr>
          <w:p w14:paraId="148B1DBE" w14:textId="77777777" w:rsidR="00EC6CA3" w:rsidRPr="001C1910" w:rsidRDefault="00EC6CA3" w:rsidP="00377EBF">
            <w:pPr>
              <w:jc w:val="center"/>
            </w:pPr>
            <w:r w:rsidRPr="001C1910">
              <w:t>Total Phosphorus</w:t>
            </w:r>
          </w:p>
        </w:tc>
        <w:tc>
          <w:tcPr>
            <w:tcW w:w="1710" w:type="dxa"/>
            <w:vAlign w:val="center"/>
          </w:tcPr>
          <w:p w14:paraId="3800CCBA" w14:textId="77777777" w:rsidR="00EC6CA3" w:rsidRPr="001C1910" w:rsidRDefault="00EC6CA3" w:rsidP="00377EBF">
            <w:pPr>
              <w:jc w:val="center"/>
            </w:pPr>
            <w:r w:rsidRPr="001C1910">
              <w:t>4 of 4</w:t>
            </w:r>
          </w:p>
        </w:tc>
        <w:tc>
          <w:tcPr>
            <w:tcW w:w="1767" w:type="dxa"/>
            <w:vAlign w:val="center"/>
          </w:tcPr>
          <w:p w14:paraId="11BAD915" w14:textId="77777777" w:rsidR="00EC6CA3" w:rsidRPr="001C1910" w:rsidRDefault="00EC6CA3" w:rsidP="00377EBF">
            <w:pPr>
              <w:jc w:val="center"/>
            </w:pPr>
            <w:r w:rsidRPr="001C1910">
              <w:t>Threatened</w:t>
            </w:r>
          </w:p>
        </w:tc>
      </w:tr>
      <w:tr w:rsidR="00EC6CA3" w:rsidRPr="001C1910" w14:paraId="599F2F40" w14:textId="77777777" w:rsidTr="004F1350">
        <w:tc>
          <w:tcPr>
            <w:tcW w:w="1999" w:type="dxa"/>
            <w:vMerge/>
          </w:tcPr>
          <w:p w14:paraId="12E5E5F6" w14:textId="77777777" w:rsidR="00EC6CA3" w:rsidRPr="001C1910" w:rsidRDefault="00EC6CA3" w:rsidP="00377EBF">
            <w:pPr>
              <w:jc w:val="center"/>
            </w:pPr>
          </w:p>
        </w:tc>
        <w:tc>
          <w:tcPr>
            <w:tcW w:w="2177" w:type="dxa"/>
            <w:vMerge/>
            <w:vAlign w:val="center"/>
          </w:tcPr>
          <w:p w14:paraId="18B3C897" w14:textId="77777777" w:rsidR="00EC6CA3" w:rsidRPr="001C1910" w:rsidRDefault="00EC6CA3" w:rsidP="00377EBF">
            <w:pPr>
              <w:jc w:val="center"/>
            </w:pPr>
          </w:p>
        </w:tc>
        <w:tc>
          <w:tcPr>
            <w:tcW w:w="1962" w:type="dxa"/>
            <w:vAlign w:val="center"/>
          </w:tcPr>
          <w:p w14:paraId="44230180" w14:textId="77777777" w:rsidR="00EC6CA3" w:rsidRPr="001C1910" w:rsidRDefault="00EC6CA3" w:rsidP="00377EBF">
            <w:pPr>
              <w:jc w:val="center"/>
            </w:pPr>
            <w:r w:rsidRPr="001C1910">
              <w:t>Total Suspended Solids</w:t>
            </w:r>
          </w:p>
        </w:tc>
        <w:tc>
          <w:tcPr>
            <w:tcW w:w="1710" w:type="dxa"/>
            <w:vAlign w:val="center"/>
          </w:tcPr>
          <w:p w14:paraId="0DFD71A1" w14:textId="77777777" w:rsidR="00EC6CA3" w:rsidRPr="001C1910" w:rsidRDefault="00EC6CA3" w:rsidP="00377EBF">
            <w:pPr>
              <w:jc w:val="center"/>
            </w:pPr>
            <w:r w:rsidRPr="001C1910">
              <w:t>1 of 4</w:t>
            </w:r>
          </w:p>
        </w:tc>
        <w:tc>
          <w:tcPr>
            <w:tcW w:w="1767" w:type="dxa"/>
            <w:vAlign w:val="center"/>
          </w:tcPr>
          <w:p w14:paraId="4EFCF711" w14:textId="77777777" w:rsidR="00EC6CA3" w:rsidRPr="001C1910" w:rsidRDefault="00EC6CA3" w:rsidP="00377EBF">
            <w:pPr>
              <w:jc w:val="center"/>
            </w:pPr>
            <w:r w:rsidRPr="001C1910">
              <w:t>Threatened</w:t>
            </w:r>
          </w:p>
        </w:tc>
      </w:tr>
      <w:tr w:rsidR="00EC6CA3" w:rsidRPr="001C1910" w14:paraId="67AB1EFB" w14:textId="77777777" w:rsidTr="004F1350">
        <w:tc>
          <w:tcPr>
            <w:tcW w:w="1999" w:type="dxa"/>
            <w:vMerge/>
          </w:tcPr>
          <w:p w14:paraId="4AE48F8D" w14:textId="77777777" w:rsidR="00EC6CA3" w:rsidRPr="001C1910" w:rsidRDefault="00EC6CA3" w:rsidP="00377EBF">
            <w:pPr>
              <w:jc w:val="center"/>
            </w:pPr>
          </w:p>
        </w:tc>
        <w:tc>
          <w:tcPr>
            <w:tcW w:w="2177" w:type="dxa"/>
            <w:vMerge w:val="restart"/>
            <w:vAlign w:val="center"/>
          </w:tcPr>
          <w:p w14:paraId="3D64043E" w14:textId="77777777" w:rsidR="00EC6CA3" w:rsidRPr="001C1910" w:rsidRDefault="00EC6CA3" w:rsidP="00377EBF">
            <w:pPr>
              <w:jc w:val="center"/>
            </w:pPr>
            <w:r w:rsidRPr="001C1910">
              <w:t>Red Water Creek</w:t>
            </w:r>
          </w:p>
        </w:tc>
        <w:tc>
          <w:tcPr>
            <w:tcW w:w="1962" w:type="dxa"/>
            <w:vAlign w:val="center"/>
          </w:tcPr>
          <w:p w14:paraId="41038734" w14:textId="77777777" w:rsidR="00EC6CA3" w:rsidRPr="001C1910" w:rsidRDefault="00EC6CA3" w:rsidP="00377EBF">
            <w:pPr>
              <w:jc w:val="center"/>
            </w:pPr>
            <w:r w:rsidRPr="001C1910">
              <w:t>Fecal Coliform Bacteria</w:t>
            </w:r>
          </w:p>
        </w:tc>
        <w:tc>
          <w:tcPr>
            <w:tcW w:w="1710" w:type="dxa"/>
            <w:vAlign w:val="center"/>
          </w:tcPr>
          <w:p w14:paraId="3F66B713" w14:textId="77777777" w:rsidR="00EC6CA3" w:rsidRPr="001C1910" w:rsidRDefault="00EC6CA3" w:rsidP="00377EBF">
            <w:pPr>
              <w:jc w:val="center"/>
            </w:pPr>
            <w:r w:rsidRPr="001C1910">
              <w:t>3 of 5</w:t>
            </w:r>
          </w:p>
        </w:tc>
        <w:tc>
          <w:tcPr>
            <w:tcW w:w="1767" w:type="dxa"/>
            <w:vAlign w:val="center"/>
          </w:tcPr>
          <w:p w14:paraId="628A1DEE" w14:textId="77777777" w:rsidR="00EC6CA3" w:rsidRPr="001C1910" w:rsidRDefault="00EC6CA3" w:rsidP="00377EBF">
            <w:pPr>
              <w:jc w:val="center"/>
            </w:pPr>
            <w:r w:rsidRPr="001C1910">
              <w:t>Threatened</w:t>
            </w:r>
          </w:p>
        </w:tc>
      </w:tr>
      <w:tr w:rsidR="00EC6CA3" w:rsidRPr="001C1910" w14:paraId="02780939" w14:textId="77777777" w:rsidTr="004F1350">
        <w:tc>
          <w:tcPr>
            <w:tcW w:w="1999" w:type="dxa"/>
            <w:vMerge/>
          </w:tcPr>
          <w:p w14:paraId="2AD07620" w14:textId="77777777" w:rsidR="00EC6CA3" w:rsidRPr="001C1910" w:rsidRDefault="00EC6CA3" w:rsidP="00377EBF">
            <w:pPr>
              <w:jc w:val="center"/>
            </w:pPr>
          </w:p>
        </w:tc>
        <w:tc>
          <w:tcPr>
            <w:tcW w:w="2177" w:type="dxa"/>
            <w:vMerge/>
            <w:vAlign w:val="center"/>
          </w:tcPr>
          <w:p w14:paraId="1A507588" w14:textId="77777777" w:rsidR="00EC6CA3" w:rsidRPr="001C1910" w:rsidRDefault="00EC6CA3" w:rsidP="00377EBF">
            <w:pPr>
              <w:jc w:val="center"/>
            </w:pPr>
          </w:p>
        </w:tc>
        <w:tc>
          <w:tcPr>
            <w:tcW w:w="1962" w:type="dxa"/>
            <w:vAlign w:val="center"/>
          </w:tcPr>
          <w:p w14:paraId="1BB995F6" w14:textId="77777777" w:rsidR="00EC6CA3" w:rsidRPr="001C1910" w:rsidRDefault="00EC6CA3" w:rsidP="00377EBF">
            <w:pPr>
              <w:jc w:val="center"/>
            </w:pPr>
            <w:r w:rsidRPr="001C1910">
              <w:t>E-coli Bacteria</w:t>
            </w:r>
          </w:p>
        </w:tc>
        <w:tc>
          <w:tcPr>
            <w:tcW w:w="1710" w:type="dxa"/>
            <w:vAlign w:val="center"/>
          </w:tcPr>
          <w:p w14:paraId="39BAB0A5" w14:textId="77777777" w:rsidR="00EC6CA3" w:rsidRPr="001C1910" w:rsidRDefault="00EC6CA3" w:rsidP="00377EBF">
            <w:pPr>
              <w:jc w:val="center"/>
            </w:pPr>
            <w:r w:rsidRPr="001C1910">
              <w:t>4 of 5</w:t>
            </w:r>
          </w:p>
        </w:tc>
        <w:tc>
          <w:tcPr>
            <w:tcW w:w="1767" w:type="dxa"/>
            <w:vAlign w:val="center"/>
          </w:tcPr>
          <w:p w14:paraId="4A177F36" w14:textId="77777777" w:rsidR="00EC6CA3" w:rsidRPr="001C1910" w:rsidRDefault="00EC6CA3" w:rsidP="00377EBF">
            <w:pPr>
              <w:jc w:val="center"/>
            </w:pPr>
            <w:r w:rsidRPr="001C1910">
              <w:t>Threatened</w:t>
            </w:r>
          </w:p>
        </w:tc>
      </w:tr>
      <w:tr w:rsidR="00EC6CA3" w:rsidRPr="001C1910" w14:paraId="2D50AEC1" w14:textId="77777777" w:rsidTr="004F1350">
        <w:tc>
          <w:tcPr>
            <w:tcW w:w="1999" w:type="dxa"/>
            <w:vMerge/>
          </w:tcPr>
          <w:p w14:paraId="52067193" w14:textId="77777777" w:rsidR="00EC6CA3" w:rsidRPr="001C1910" w:rsidRDefault="00EC6CA3" w:rsidP="00377EBF">
            <w:pPr>
              <w:jc w:val="center"/>
            </w:pPr>
          </w:p>
        </w:tc>
        <w:tc>
          <w:tcPr>
            <w:tcW w:w="2177" w:type="dxa"/>
            <w:vMerge/>
            <w:vAlign w:val="center"/>
          </w:tcPr>
          <w:p w14:paraId="5C3FF223" w14:textId="77777777" w:rsidR="00EC6CA3" w:rsidRPr="001C1910" w:rsidRDefault="00EC6CA3" w:rsidP="00377EBF">
            <w:pPr>
              <w:jc w:val="center"/>
            </w:pPr>
          </w:p>
        </w:tc>
        <w:tc>
          <w:tcPr>
            <w:tcW w:w="1962" w:type="dxa"/>
            <w:vAlign w:val="center"/>
          </w:tcPr>
          <w:p w14:paraId="1C39227A" w14:textId="77777777" w:rsidR="00EC6CA3" w:rsidRPr="001C1910" w:rsidRDefault="00EC6CA3" w:rsidP="00377EBF">
            <w:pPr>
              <w:jc w:val="center"/>
            </w:pPr>
            <w:r w:rsidRPr="001C1910">
              <w:t>Total Phosphorus</w:t>
            </w:r>
          </w:p>
        </w:tc>
        <w:tc>
          <w:tcPr>
            <w:tcW w:w="1710" w:type="dxa"/>
            <w:vAlign w:val="center"/>
          </w:tcPr>
          <w:p w14:paraId="56EC5C2A" w14:textId="77777777" w:rsidR="00EC6CA3" w:rsidRPr="001C1910" w:rsidRDefault="00EC6CA3" w:rsidP="00377EBF">
            <w:pPr>
              <w:jc w:val="center"/>
            </w:pPr>
            <w:r w:rsidRPr="001C1910">
              <w:t>5 of 5</w:t>
            </w:r>
          </w:p>
        </w:tc>
        <w:tc>
          <w:tcPr>
            <w:tcW w:w="1767" w:type="dxa"/>
            <w:vAlign w:val="center"/>
          </w:tcPr>
          <w:p w14:paraId="449899CA" w14:textId="77777777" w:rsidR="00EC6CA3" w:rsidRPr="001C1910" w:rsidRDefault="00EC6CA3" w:rsidP="00377EBF">
            <w:pPr>
              <w:jc w:val="center"/>
            </w:pPr>
            <w:r w:rsidRPr="001C1910">
              <w:t>Threatened</w:t>
            </w:r>
          </w:p>
        </w:tc>
      </w:tr>
      <w:tr w:rsidR="00EC6CA3" w:rsidRPr="001C1910" w14:paraId="1FD5268A" w14:textId="77777777" w:rsidTr="004F1350">
        <w:tc>
          <w:tcPr>
            <w:tcW w:w="1999" w:type="dxa"/>
            <w:vMerge w:val="restart"/>
          </w:tcPr>
          <w:p w14:paraId="0B4CE9D3" w14:textId="77777777" w:rsidR="00EC6CA3" w:rsidRPr="001C1910" w:rsidRDefault="00EC6CA3" w:rsidP="00377EBF">
            <w:pPr>
              <w:jc w:val="center"/>
            </w:pPr>
            <w:r w:rsidRPr="001C1910">
              <w:t>White River / Bear in the Lodge Subwatershed</w:t>
            </w:r>
          </w:p>
        </w:tc>
        <w:tc>
          <w:tcPr>
            <w:tcW w:w="2177" w:type="dxa"/>
            <w:vMerge w:val="restart"/>
            <w:vAlign w:val="center"/>
          </w:tcPr>
          <w:p w14:paraId="20B2F09D" w14:textId="77777777" w:rsidR="00EC6CA3" w:rsidRPr="001C1910" w:rsidRDefault="00EC6CA3" w:rsidP="00377EBF">
            <w:pPr>
              <w:jc w:val="center"/>
            </w:pPr>
            <w:r w:rsidRPr="001C1910">
              <w:t>Bear Creek 1</w:t>
            </w:r>
          </w:p>
        </w:tc>
        <w:tc>
          <w:tcPr>
            <w:tcW w:w="1962" w:type="dxa"/>
            <w:vAlign w:val="center"/>
          </w:tcPr>
          <w:p w14:paraId="0BC569EA" w14:textId="77777777" w:rsidR="00EC6CA3" w:rsidRPr="001C1910" w:rsidRDefault="00EC6CA3" w:rsidP="00377EBF">
            <w:pPr>
              <w:jc w:val="center"/>
            </w:pPr>
            <w:r w:rsidRPr="001C1910">
              <w:t>Fecal Coliform Bacteria</w:t>
            </w:r>
          </w:p>
        </w:tc>
        <w:tc>
          <w:tcPr>
            <w:tcW w:w="1710" w:type="dxa"/>
            <w:vAlign w:val="center"/>
          </w:tcPr>
          <w:p w14:paraId="2F7CF64C" w14:textId="77777777" w:rsidR="00EC6CA3" w:rsidRPr="001C1910" w:rsidRDefault="00EC6CA3" w:rsidP="004E2523">
            <w:pPr>
              <w:jc w:val="center"/>
            </w:pPr>
            <w:r w:rsidRPr="001C1910">
              <w:t xml:space="preserve">2 of </w:t>
            </w:r>
            <w:r w:rsidR="004E2523" w:rsidRPr="001C1910">
              <w:t>4</w:t>
            </w:r>
          </w:p>
        </w:tc>
        <w:tc>
          <w:tcPr>
            <w:tcW w:w="1767" w:type="dxa"/>
            <w:vAlign w:val="center"/>
          </w:tcPr>
          <w:p w14:paraId="6801959A" w14:textId="77777777" w:rsidR="00EC6CA3" w:rsidRPr="001C1910" w:rsidRDefault="00EC6CA3" w:rsidP="00377EBF">
            <w:pPr>
              <w:jc w:val="center"/>
            </w:pPr>
            <w:r w:rsidRPr="001C1910">
              <w:t>Threatened</w:t>
            </w:r>
          </w:p>
        </w:tc>
      </w:tr>
      <w:tr w:rsidR="00EC6CA3" w:rsidRPr="001C1910" w14:paraId="26C3BAD7" w14:textId="77777777" w:rsidTr="004F1350">
        <w:tc>
          <w:tcPr>
            <w:tcW w:w="1999" w:type="dxa"/>
            <w:vMerge/>
          </w:tcPr>
          <w:p w14:paraId="4F343DB2" w14:textId="77777777" w:rsidR="00EC6CA3" w:rsidRPr="001C1910" w:rsidRDefault="00EC6CA3" w:rsidP="00377EBF">
            <w:pPr>
              <w:jc w:val="center"/>
            </w:pPr>
          </w:p>
        </w:tc>
        <w:tc>
          <w:tcPr>
            <w:tcW w:w="2177" w:type="dxa"/>
            <w:vMerge/>
            <w:vAlign w:val="center"/>
          </w:tcPr>
          <w:p w14:paraId="222FAD08" w14:textId="77777777" w:rsidR="00EC6CA3" w:rsidRPr="001C1910" w:rsidRDefault="00EC6CA3" w:rsidP="00377EBF">
            <w:pPr>
              <w:jc w:val="center"/>
            </w:pPr>
          </w:p>
        </w:tc>
        <w:tc>
          <w:tcPr>
            <w:tcW w:w="1962" w:type="dxa"/>
            <w:vAlign w:val="center"/>
          </w:tcPr>
          <w:p w14:paraId="1A0DDDCE" w14:textId="77777777" w:rsidR="00EC6CA3" w:rsidRPr="001C1910" w:rsidRDefault="00EC6CA3" w:rsidP="00377EBF">
            <w:pPr>
              <w:jc w:val="center"/>
            </w:pPr>
            <w:r w:rsidRPr="001C1910">
              <w:t>E-coli Bacteria</w:t>
            </w:r>
          </w:p>
        </w:tc>
        <w:tc>
          <w:tcPr>
            <w:tcW w:w="1710" w:type="dxa"/>
            <w:vAlign w:val="center"/>
          </w:tcPr>
          <w:p w14:paraId="2102EFC5" w14:textId="77777777" w:rsidR="00EC6CA3" w:rsidRPr="001C1910" w:rsidRDefault="004E2523" w:rsidP="004E2523">
            <w:pPr>
              <w:jc w:val="center"/>
            </w:pPr>
            <w:r w:rsidRPr="001C1910">
              <w:t>1</w:t>
            </w:r>
            <w:r w:rsidR="00EC6CA3" w:rsidRPr="001C1910">
              <w:t xml:space="preserve"> of </w:t>
            </w:r>
            <w:r w:rsidRPr="001C1910">
              <w:t>4</w:t>
            </w:r>
          </w:p>
        </w:tc>
        <w:tc>
          <w:tcPr>
            <w:tcW w:w="1767" w:type="dxa"/>
            <w:vAlign w:val="center"/>
          </w:tcPr>
          <w:p w14:paraId="08B51A6F" w14:textId="77777777" w:rsidR="00EC6CA3" w:rsidRPr="001C1910" w:rsidRDefault="00EC6CA3" w:rsidP="00377EBF">
            <w:pPr>
              <w:jc w:val="center"/>
            </w:pPr>
            <w:r w:rsidRPr="001C1910">
              <w:t>Threatened</w:t>
            </w:r>
          </w:p>
        </w:tc>
      </w:tr>
      <w:tr w:rsidR="00EC6CA3" w:rsidRPr="001C1910" w14:paraId="03C3408C" w14:textId="77777777" w:rsidTr="004F1350">
        <w:tc>
          <w:tcPr>
            <w:tcW w:w="1999" w:type="dxa"/>
            <w:vMerge/>
          </w:tcPr>
          <w:p w14:paraId="3DE38B85" w14:textId="77777777" w:rsidR="00EC6CA3" w:rsidRPr="001C1910" w:rsidRDefault="00EC6CA3" w:rsidP="00377EBF">
            <w:pPr>
              <w:jc w:val="center"/>
            </w:pPr>
          </w:p>
        </w:tc>
        <w:tc>
          <w:tcPr>
            <w:tcW w:w="2177" w:type="dxa"/>
            <w:vMerge/>
            <w:vAlign w:val="center"/>
          </w:tcPr>
          <w:p w14:paraId="5D6C36BF" w14:textId="77777777" w:rsidR="00EC6CA3" w:rsidRPr="001C1910" w:rsidRDefault="00EC6CA3" w:rsidP="00377EBF">
            <w:pPr>
              <w:jc w:val="center"/>
            </w:pPr>
          </w:p>
        </w:tc>
        <w:tc>
          <w:tcPr>
            <w:tcW w:w="1962" w:type="dxa"/>
            <w:vAlign w:val="center"/>
          </w:tcPr>
          <w:p w14:paraId="1B7D1787" w14:textId="77777777" w:rsidR="00EC6CA3" w:rsidRPr="001C1910" w:rsidRDefault="00EC6CA3" w:rsidP="00377EBF">
            <w:pPr>
              <w:jc w:val="center"/>
            </w:pPr>
            <w:r w:rsidRPr="001C1910">
              <w:t>Total Phosphorus</w:t>
            </w:r>
          </w:p>
        </w:tc>
        <w:tc>
          <w:tcPr>
            <w:tcW w:w="1710" w:type="dxa"/>
            <w:vAlign w:val="center"/>
          </w:tcPr>
          <w:p w14:paraId="28FC5D3A" w14:textId="77777777" w:rsidR="00EC6CA3" w:rsidRPr="001C1910" w:rsidRDefault="00C31990" w:rsidP="00377EBF">
            <w:pPr>
              <w:jc w:val="center"/>
            </w:pPr>
            <w:r w:rsidRPr="001C1910">
              <w:t>1</w:t>
            </w:r>
            <w:r w:rsidR="00EC6CA3" w:rsidRPr="001C1910">
              <w:t xml:space="preserve"> of 3</w:t>
            </w:r>
          </w:p>
        </w:tc>
        <w:tc>
          <w:tcPr>
            <w:tcW w:w="1767" w:type="dxa"/>
            <w:vAlign w:val="center"/>
          </w:tcPr>
          <w:p w14:paraId="749142F9" w14:textId="77777777" w:rsidR="00EC6CA3" w:rsidRPr="001C1910" w:rsidRDefault="00EC6CA3" w:rsidP="00377EBF">
            <w:pPr>
              <w:jc w:val="center"/>
            </w:pPr>
            <w:r w:rsidRPr="001C1910">
              <w:t>Threatened</w:t>
            </w:r>
          </w:p>
        </w:tc>
      </w:tr>
      <w:tr w:rsidR="00EC6CA3" w:rsidRPr="001C1910" w14:paraId="4B02EE4E" w14:textId="77777777" w:rsidTr="004F1350">
        <w:tc>
          <w:tcPr>
            <w:tcW w:w="1999" w:type="dxa"/>
            <w:vMerge/>
          </w:tcPr>
          <w:p w14:paraId="748FF886" w14:textId="77777777" w:rsidR="00EC6CA3" w:rsidRPr="001C1910" w:rsidRDefault="00EC6CA3" w:rsidP="00377EBF">
            <w:pPr>
              <w:jc w:val="center"/>
            </w:pPr>
          </w:p>
        </w:tc>
        <w:tc>
          <w:tcPr>
            <w:tcW w:w="2177" w:type="dxa"/>
            <w:vMerge w:val="restart"/>
            <w:vAlign w:val="center"/>
          </w:tcPr>
          <w:p w14:paraId="523E1953" w14:textId="77777777" w:rsidR="00EC6CA3" w:rsidRPr="001C1910" w:rsidRDefault="00EC6CA3" w:rsidP="00377EBF">
            <w:pPr>
              <w:jc w:val="center"/>
            </w:pPr>
            <w:r w:rsidRPr="001C1910">
              <w:t>Bear Creek 2</w:t>
            </w:r>
          </w:p>
        </w:tc>
        <w:tc>
          <w:tcPr>
            <w:tcW w:w="1962" w:type="dxa"/>
            <w:vAlign w:val="center"/>
          </w:tcPr>
          <w:p w14:paraId="335E6DAE" w14:textId="77777777" w:rsidR="00EC6CA3" w:rsidRPr="001C1910" w:rsidRDefault="00EC6CA3" w:rsidP="00377EBF">
            <w:pPr>
              <w:jc w:val="center"/>
            </w:pPr>
            <w:r w:rsidRPr="001C1910">
              <w:t>Fecal Coliform Bacteria</w:t>
            </w:r>
          </w:p>
        </w:tc>
        <w:tc>
          <w:tcPr>
            <w:tcW w:w="1710" w:type="dxa"/>
            <w:vAlign w:val="center"/>
          </w:tcPr>
          <w:p w14:paraId="48A26E99" w14:textId="77777777" w:rsidR="00EC6CA3" w:rsidRPr="001C1910" w:rsidRDefault="00EC6CA3" w:rsidP="00377EBF">
            <w:pPr>
              <w:jc w:val="center"/>
            </w:pPr>
            <w:r w:rsidRPr="001C1910">
              <w:t>4 of 4</w:t>
            </w:r>
          </w:p>
        </w:tc>
        <w:tc>
          <w:tcPr>
            <w:tcW w:w="1767" w:type="dxa"/>
            <w:vAlign w:val="center"/>
          </w:tcPr>
          <w:p w14:paraId="1A79BAE0" w14:textId="77777777" w:rsidR="00EC6CA3" w:rsidRPr="001C1910" w:rsidRDefault="00EC6CA3" w:rsidP="00377EBF">
            <w:pPr>
              <w:jc w:val="center"/>
            </w:pPr>
            <w:r w:rsidRPr="001C1910">
              <w:t>Threatened</w:t>
            </w:r>
          </w:p>
        </w:tc>
      </w:tr>
      <w:tr w:rsidR="00EC6CA3" w:rsidRPr="001C1910" w14:paraId="214C13E2" w14:textId="77777777" w:rsidTr="004F1350">
        <w:tc>
          <w:tcPr>
            <w:tcW w:w="1999" w:type="dxa"/>
            <w:vMerge/>
          </w:tcPr>
          <w:p w14:paraId="4A7CF263" w14:textId="77777777" w:rsidR="00EC6CA3" w:rsidRPr="001C1910" w:rsidRDefault="00EC6CA3" w:rsidP="00377EBF">
            <w:pPr>
              <w:jc w:val="center"/>
            </w:pPr>
          </w:p>
        </w:tc>
        <w:tc>
          <w:tcPr>
            <w:tcW w:w="2177" w:type="dxa"/>
            <w:vMerge/>
            <w:vAlign w:val="center"/>
          </w:tcPr>
          <w:p w14:paraId="366BA7D1" w14:textId="77777777" w:rsidR="00EC6CA3" w:rsidRPr="001C1910" w:rsidRDefault="00EC6CA3" w:rsidP="00377EBF">
            <w:pPr>
              <w:jc w:val="center"/>
            </w:pPr>
          </w:p>
        </w:tc>
        <w:tc>
          <w:tcPr>
            <w:tcW w:w="1962" w:type="dxa"/>
            <w:vAlign w:val="center"/>
          </w:tcPr>
          <w:p w14:paraId="5B11CD53" w14:textId="77777777" w:rsidR="00EC6CA3" w:rsidRPr="001C1910" w:rsidRDefault="00EC6CA3" w:rsidP="00377EBF">
            <w:pPr>
              <w:jc w:val="center"/>
            </w:pPr>
            <w:r w:rsidRPr="001C1910">
              <w:t>E-coli Bacteria</w:t>
            </w:r>
          </w:p>
        </w:tc>
        <w:tc>
          <w:tcPr>
            <w:tcW w:w="1710" w:type="dxa"/>
            <w:vAlign w:val="center"/>
          </w:tcPr>
          <w:p w14:paraId="54FEBF2B" w14:textId="77777777" w:rsidR="00EC6CA3" w:rsidRPr="001C1910" w:rsidRDefault="00EC6CA3" w:rsidP="00377EBF">
            <w:pPr>
              <w:jc w:val="center"/>
            </w:pPr>
            <w:r w:rsidRPr="001C1910">
              <w:t>4 of 4</w:t>
            </w:r>
          </w:p>
        </w:tc>
        <w:tc>
          <w:tcPr>
            <w:tcW w:w="1767" w:type="dxa"/>
            <w:vAlign w:val="center"/>
          </w:tcPr>
          <w:p w14:paraId="4BF8C28A" w14:textId="77777777" w:rsidR="00EC6CA3" w:rsidRPr="001C1910" w:rsidRDefault="00EC6CA3" w:rsidP="00377EBF">
            <w:pPr>
              <w:jc w:val="center"/>
            </w:pPr>
            <w:r w:rsidRPr="001C1910">
              <w:t>Threatened</w:t>
            </w:r>
          </w:p>
        </w:tc>
      </w:tr>
      <w:tr w:rsidR="00EC6CA3" w:rsidRPr="001C1910" w14:paraId="0895EE7B" w14:textId="77777777" w:rsidTr="004F1350">
        <w:tc>
          <w:tcPr>
            <w:tcW w:w="1999" w:type="dxa"/>
            <w:vMerge/>
          </w:tcPr>
          <w:p w14:paraId="7EA38037" w14:textId="77777777" w:rsidR="00EC6CA3" w:rsidRPr="001C1910" w:rsidRDefault="00EC6CA3" w:rsidP="00377EBF">
            <w:pPr>
              <w:jc w:val="center"/>
            </w:pPr>
          </w:p>
        </w:tc>
        <w:tc>
          <w:tcPr>
            <w:tcW w:w="2177" w:type="dxa"/>
            <w:vMerge/>
            <w:vAlign w:val="center"/>
          </w:tcPr>
          <w:p w14:paraId="617ACA3F" w14:textId="77777777" w:rsidR="00EC6CA3" w:rsidRPr="001C1910" w:rsidRDefault="00EC6CA3" w:rsidP="00377EBF">
            <w:pPr>
              <w:jc w:val="center"/>
            </w:pPr>
          </w:p>
        </w:tc>
        <w:tc>
          <w:tcPr>
            <w:tcW w:w="1962" w:type="dxa"/>
            <w:vAlign w:val="center"/>
          </w:tcPr>
          <w:p w14:paraId="3EADADED" w14:textId="77777777" w:rsidR="00EC6CA3" w:rsidRPr="001C1910" w:rsidRDefault="00EC6CA3" w:rsidP="00377EBF">
            <w:pPr>
              <w:jc w:val="center"/>
            </w:pPr>
            <w:r w:rsidRPr="001C1910">
              <w:t>Total Phosphorus</w:t>
            </w:r>
          </w:p>
        </w:tc>
        <w:tc>
          <w:tcPr>
            <w:tcW w:w="1710" w:type="dxa"/>
            <w:vAlign w:val="center"/>
          </w:tcPr>
          <w:p w14:paraId="27F62B2D" w14:textId="77777777" w:rsidR="00EC6CA3" w:rsidRPr="001C1910" w:rsidRDefault="00EC6CA3" w:rsidP="00377EBF">
            <w:pPr>
              <w:jc w:val="center"/>
            </w:pPr>
            <w:r w:rsidRPr="001C1910">
              <w:t>2 of 2</w:t>
            </w:r>
          </w:p>
        </w:tc>
        <w:tc>
          <w:tcPr>
            <w:tcW w:w="1767" w:type="dxa"/>
            <w:vAlign w:val="center"/>
          </w:tcPr>
          <w:p w14:paraId="29E31B2A" w14:textId="77777777" w:rsidR="00EC6CA3" w:rsidRPr="001C1910" w:rsidRDefault="00EC6CA3" w:rsidP="00377EBF">
            <w:pPr>
              <w:jc w:val="center"/>
            </w:pPr>
            <w:r w:rsidRPr="001C1910">
              <w:t>Threatened</w:t>
            </w:r>
          </w:p>
        </w:tc>
      </w:tr>
      <w:tr w:rsidR="00EC6CA3" w:rsidRPr="001C1910" w14:paraId="0D4D8396" w14:textId="77777777" w:rsidTr="004F1350">
        <w:tc>
          <w:tcPr>
            <w:tcW w:w="1999" w:type="dxa"/>
            <w:vMerge/>
          </w:tcPr>
          <w:p w14:paraId="7AEA9E73" w14:textId="77777777" w:rsidR="00EC6CA3" w:rsidRPr="001C1910" w:rsidRDefault="00EC6CA3" w:rsidP="00377EBF">
            <w:pPr>
              <w:jc w:val="center"/>
            </w:pPr>
          </w:p>
        </w:tc>
        <w:tc>
          <w:tcPr>
            <w:tcW w:w="2177" w:type="dxa"/>
            <w:vMerge/>
            <w:vAlign w:val="center"/>
          </w:tcPr>
          <w:p w14:paraId="15CDA3B5" w14:textId="77777777" w:rsidR="00EC6CA3" w:rsidRPr="001C1910" w:rsidRDefault="00EC6CA3" w:rsidP="00377EBF">
            <w:pPr>
              <w:jc w:val="center"/>
            </w:pPr>
          </w:p>
        </w:tc>
        <w:tc>
          <w:tcPr>
            <w:tcW w:w="1962" w:type="dxa"/>
            <w:vAlign w:val="center"/>
          </w:tcPr>
          <w:p w14:paraId="0D0E0909" w14:textId="77777777" w:rsidR="00EC6CA3" w:rsidRPr="001C1910" w:rsidRDefault="00EC6CA3" w:rsidP="00377EBF">
            <w:pPr>
              <w:jc w:val="center"/>
            </w:pPr>
            <w:r w:rsidRPr="001C1910">
              <w:t>Total Suspended Solids</w:t>
            </w:r>
          </w:p>
        </w:tc>
        <w:tc>
          <w:tcPr>
            <w:tcW w:w="1710" w:type="dxa"/>
            <w:vAlign w:val="center"/>
          </w:tcPr>
          <w:p w14:paraId="6E7D4D2C" w14:textId="77777777" w:rsidR="00EC6CA3" w:rsidRPr="001C1910" w:rsidRDefault="00EC6CA3" w:rsidP="00377EBF">
            <w:pPr>
              <w:jc w:val="center"/>
            </w:pPr>
            <w:r w:rsidRPr="001C1910">
              <w:t>1 of 5</w:t>
            </w:r>
          </w:p>
        </w:tc>
        <w:tc>
          <w:tcPr>
            <w:tcW w:w="1767" w:type="dxa"/>
            <w:vAlign w:val="center"/>
          </w:tcPr>
          <w:p w14:paraId="580685F2" w14:textId="77777777" w:rsidR="00EC6CA3" w:rsidRPr="001C1910" w:rsidRDefault="00EC6CA3" w:rsidP="00377EBF">
            <w:pPr>
              <w:jc w:val="center"/>
            </w:pPr>
            <w:r w:rsidRPr="001C1910">
              <w:t>Threatened</w:t>
            </w:r>
          </w:p>
        </w:tc>
      </w:tr>
      <w:tr w:rsidR="00EC6CA3" w:rsidRPr="001C1910" w14:paraId="6479AFBC" w14:textId="77777777" w:rsidTr="004F1350">
        <w:tc>
          <w:tcPr>
            <w:tcW w:w="1999" w:type="dxa"/>
            <w:vMerge/>
          </w:tcPr>
          <w:p w14:paraId="71BDCFD4" w14:textId="77777777" w:rsidR="00EC6CA3" w:rsidRPr="001C1910" w:rsidRDefault="00EC6CA3" w:rsidP="00377EBF">
            <w:pPr>
              <w:jc w:val="center"/>
            </w:pPr>
          </w:p>
        </w:tc>
        <w:tc>
          <w:tcPr>
            <w:tcW w:w="2177" w:type="dxa"/>
            <w:vMerge w:val="restart"/>
            <w:vAlign w:val="center"/>
          </w:tcPr>
          <w:p w14:paraId="19DAFD04" w14:textId="77777777" w:rsidR="00EC6CA3" w:rsidRPr="001C1910" w:rsidRDefault="00EC6CA3" w:rsidP="00377EBF">
            <w:pPr>
              <w:jc w:val="center"/>
            </w:pPr>
            <w:r w:rsidRPr="001C1910">
              <w:t>Bear Creek 3</w:t>
            </w:r>
          </w:p>
        </w:tc>
        <w:tc>
          <w:tcPr>
            <w:tcW w:w="1962" w:type="dxa"/>
            <w:vAlign w:val="center"/>
          </w:tcPr>
          <w:p w14:paraId="012945D1" w14:textId="77777777" w:rsidR="00EC6CA3" w:rsidRPr="001C1910" w:rsidRDefault="00EC6CA3" w:rsidP="00377EBF">
            <w:pPr>
              <w:jc w:val="center"/>
            </w:pPr>
            <w:r w:rsidRPr="001C1910">
              <w:t>Fecal Coliform Bacteria</w:t>
            </w:r>
          </w:p>
        </w:tc>
        <w:tc>
          <w:tcPr>
            <w:tcW w:w="1710" w:type="dxa"/>
            <w:vAlign w:val="center"/>
          </w:tcPr>
          <w:p w14:paraId="276821B8" w14:textId="77777777" w:rsidR="00EC6CA3" w:rsidRPr="001C1910" w:rsidRDefault="004E2523" w:rsidP="004E2523">
            <w:pPr>
              <w:jc w:val="center"/>
            </w:pPr>
            <w:r w:rsidRPr="001C1910">
              <w:t>3</w:t>
            </w:r>
            <w:r w:rsidR="00EC6CA3" w:rsidRPr="001C1910">
              <w:t xml:space="preserve"> of </w:t>
            </w:r>
            <w:r w:rsidRPr="001C1910">
              <w:t>4</w:t>
            </w:r>
          </w:p>
        </w:tc>
        <w:tc>
          <w:tcPr>
            <w:tcW w:w="1767" w:type="dxa"/>
            <w:vAlign w:val="center"/>
          </w:tcPr>
          <w:p w14:paraId="60E24B90" w14:textId="77777777" w:rsidR="00EC6CA3" w:rsidRPr="001C1910" w:rsidRDefault="00EC6CA3" w:rsidP="00377EBF">
            <w:pPr>
              <w:jc w:val="center"/>
            </w:pPr>
            <w:r w:rsidRPr="001C1910">
              <w:t>Threatened</w:t>
            </w:r>
          </w:p>
        </w:tc>
      </w:tr>
      <w:tr w:rsidR="00EC6CA3" w:rsidRPr="001C1910" w14:paraId="53C064EE" w14:textId="77777777" w:rsidTr="004F1350">
        <w:tc>
          <w:tcPr>
            <w:tcW w:w="1999" w:type="dxa"/>
            <w:vMerge/>
          </w:tcPr>
          <w:p w14:paraId="2B57AE58" w14:textId="77777777" w:rsidR="00EC6CA3" w:rsidRPr="001C1910" w:rsidRDefault="00EC6CA3" w:rsidP="00377EBF">
            <w:pPr>
              <w:jc w:val="center"/>
            </w:pPr>
          </w:p>
        </w:tc>
        <w:tc>
          <w:tcPr>
            <w:tcW w:w="2177" w:type="dxa"/>
            <w:vMerge/>
            <w:vAlign w:val="center"/>
          </w:tcPr>
          <w:p w14:paraId="5DC820C9" w14:textId="77777777" w:rsidR="00EC6CA3" w:rsidRPr="001C1910" w:rsidRDefault="00EC6CA3" w:rsidP="00377EBF">
            <w:pPr>
              <w:jc w:val="center"/>
            </w:pPr>
          </w:p>
        </w:tc>
        <w:tc>
          <w:tcPr>
            <w:tcW w:w="1962" w:type="dxa"/>
            <w:vAlign w:val="center"/>
          </w:tcPr>
          <w:p w14:paraId="619EAF69" w14:textId="77777777" w:rsidR="00EC6CA3" w:rsidRPr="001C1910" w:rsidRDefault="00EC6CA3" w:rsidP="00377EBF">
            <w:pPr>
              <w:jc w:val="center"/>
            </w:pPr>
            <w:r w:rsidRPr="001C1910">
              <w:t>E-coli Bacteria</w:t>
            </w:r>
          </w:p>
        </w:tc>
        <w:tc>
          <w:tcPr>
            <w:tcW w:w="1710" w:type="dxa"/>
            <w:vAlign w:val="center"/>
          </w:tcPr>
          <w:p w14:paraId="1FBC3AAB" w14:textId="77777777" w:rsidR="00EC6CA3" w:rsidRPr="001C1910" w:rsidRDefault="004E2523" w:rsidP="004E2523">
            <w:pPr>
              <w:jc w:val="center"/>
            </w:pPr>
            <w:r w:rsidRPr="001C1910">
              <w:t>4</w:t>
            </w:r>
            <w:r w:rsidR="00EC6CA3" w:rsidRPr="001C1910">
              <w:t xml:space="preserve"> of </w:t>
            </w:r>
            <w:r w:rsidRPr="001C1910">
              <w:t>4</w:t>
            </w:r>
          </w:p>
        </w:tc>
        <w:tc>
          <w:tcPr>
            <w:tcW w:w="1767" w:type="dxa"/>
            <w:vAlign w:val="center"/>
          </w:tcPr>
          <w:p w14:paraId="13237EB3" w14:textId="77777777" w:rsidR="00EC6CA3" w:rsidRPr="001C1910" w:rsidRDefault="00EC6CA3" w:rsidP="00377EBF">
            <w:pPr>
              <w:jc w:val="center"/>
            </w:pPr>
            <w:r w:rsidRPr="001C1910">
              <w:t>Threatened</w:t>
            </w:r>
          </w:p>
        </w:tc>
      </w:tr>
      <w:tr w:rsidR="00EC6CA3" w:rsidRPr="001C1910" w14:paraId="5F351A33" w14:textId="77777777" w:rsidTr="004F1350">
        <w:tc>
          <w:tcPr>
            <w:tcW w:w="1999" w:type="dxa"/>
            <w:vMerge/>
          </w:tcPr>
          <w:p w14:paraId="16ECD861" w14:textId="77777777" w:rsidR="00EC6CA3" w:rsidRPr="001C1910" w:rsidRDefault="00EC6CA3" w:rsidP="00377EBF">
            <w:pPr>
              <w:jc w:val="center"/>
            </w:pPr>
          </w:p>
        </w:tc>
        <w:tc>
          <w:tcPr>
            <w:tcW w:w="2177" w:type="dxa"/>
            <w:vMerge/>
            <w:vAlign w:val="center"/>
          </w:tcPr>
          <w:p w14:paraId="1735B385" w14:textId="77777777" w:rsidR="00EC6CA3" w:rsidRPr="001C1910" w:rsidRDefault="00EC6CA3" w:rsidP="00377EBF">
            <w:pPr>
              <w:jc w:val="center"/>
            </w:pPr>
          </w:p>
        </w:tc>
        <w:tc>
          <w:tcPr>
            <w:tcW w:w="1962" w:type="dxa"/>
            <w:vAlign w:val="center"/>
          </w:tcPr>
          <w:p w14:paraId="0234A43A" w14:textId="77777777" w:rsidR="00EC6CA3" w:rsidRPr="001C1910" w:rsidRDefault="00EC6CA3" w:rsidP="00377EBF">
            <w:pPr>
              <w:jc w:val="center"/>
            </w:pPr>
            <w:r w:rsidRPr="001C1910">
              <w:t>Total Phosphorus</w:t>
            </w:r>
          </w:p>
        </w:tc>
        <w:tc>
          <w:tcPr>
            <w:tcW w:w="1710" w:type="dxa"/>
            <w:vAlign w:val="center"/>
          </w:tcPr>
          <w:p w14:paraId="388CED4F" w14:textId="77777777" w:rsidR="00EC6CA3" w:rsidRPr="001C1910" w:rsidRDefault="00EC6CA3" w:rsidP="00377EBF">
            <w:pPr>
              <w:jc w:val="center"/>
            </w:pPr>
            <w:r w:rsidRPr="001C1910">
              <w:t>2 of 2</w:t>
            </w:r>
          </w:p>
        </w:tc>
        <w:tc>
          <w:tcPr>
            <w:tcW w:w="1767" w:type="dxa"/>
            <w:vAlign w:val="center"/>
          </w:tcPr>
          <w:p w14:paraId="1178B7F0" w14:textId="77777777" w:rsidR="00EC6CA3" w:rsidRPr="001C1910" w:rsidRDefault="00EC6CA3" w:rsidP="00377EBF">
            <w:pPr>
              <w:jc w:val="center"/>
            </w:pPr>
            <w:r w:rsidRPr="001C1910">
              <w:t>Threatened</w:t>
            </w:r>
          </w:p>
        </w:tc>
      </w:tr>
      <w:tr w:rsidR="00EC6CA3" w:rsidRPr="001C1910" w14:paraId="2088FE38" w14:textId="77777777" w:rsidTr="004F1350">
        <w:tc>
          <w:tcPr>
            <w:tcW w:w="1999" w:type="dxa"/>
            <w:vMerge/>
          </w:tcPr>
          <w:p w14:paraId="133AF038" w14:textId="77777777" w:rsidR="00EC6CA3" w:rsidRPr="001C1910" w:rsidRDefault="00EC6CA3" w:rsidP="00377EBF">
            <w:pPr>
              <w:jc w:val="center"/>
            </w:pPr>
          </w:p>
        </w:tc>
        <w:tc>
          <w:tcPr>
            <w:tcW w:w="2177" w:type="dxa"/>
            <w:vMerge/>
            <w:vAlign w:val="center"/>
          </w:tcPr>
          <w:p w14:paraId="571E5814" w14:textId="77777777" w:rsidR="00EC6CA3" w:rsidRPr="001C1910" w:rsidRDefault="00EC6CA3" w:rsidP="00377EBF">
            <w:pPr>
              <w:jc w:val="center"/>
            </w:pPr>
          </w:p>
        </w:tc>
        <w:tc>
          <w:tcPr>
            <w:tcW w:w="1962" w:type="dxa"/>
            <w:vAlign w:val="center"/>
          </w:tcPr>
          <w:p w14:paraId="4225D8E6" w14:textId="77777777" w:rsidR="00EC6CA3" w:rsidRPr="001C1910" w:rsidRDefault="00EC6CA3" w:rsidP="00377EBF">
            <w:pPr>
              <w:jc w:val="center"/>
            </w:pPr>
            <w:r w:rsidRPr="001C1910">
              <w:t>Total Suspended Solids</w:t>
            </w:r>
          </w:p>
        </w:tc>
        <w:tc>
          <w:tcPr>
            <w:tcW w:w="1710" w:type="dxa"/>
            <w:vAlign w:val="center"/>
          </w:tcPr>
          <w:p w14:paraId="40FEBD08" w14:textId="77777777" w:rsidR="00EC6CA3" w:rsidRPr="001C1910" w:rsidRDefault="00EC6CA3" w:rsidP="00377EBF">
            <w:pPr>
              <w:jc w:val="center"/>
            </w:pPr>
            <w:r w:rsidRPr="001C1910">
              <w:t>1 of 5</w:t>
            </w:r>
          </w:p>
        </w:tc>
        <w:tc>
          <w:tcPr>
            <w:tcW w:w="1767" w:type="dxa"/>
            <w:vAlign w:val="center"/>
          </w:tcPr>
          <w:p w14:paraId="07A6AEB5" w14:textId="77777777" w:rsidR="00EC6CA3" w:rsidRPr="001C1910" w:rsidRDefault="00EC6CA3" w:rsidP="00377EBF">
            <w:pPr>
              <w:jc w:val="center"/>
            </w:pPr>
            <w:r w:rsidRPr="001C1910">
              <w:t>Threatened</w:t>
            </w:r>
          </w:p>
        </w:tc>
      </w:tr>
      <w:tr w:rsidR="00EC6CA3" w:rsidRPr="001C1910" w14:paraId="53719F4E" w14:textId="77777777" w:rsidTr="004F1350">
        <w:tc>
          <w:tcPr>
            <w:tcW w:w="1999" w:type="dxa"/>
            <w:vMerge/>
          </w:tcPr>
          <w:p w14:paraId="428D611E" w14:textId="77777777" w:rsidR="00EC6CA3" w:rsidRPr="001C1910" w:rsidRDefault="00EC6CA3" w:rsidP="00377EBF">
            <w:pPr>
              <w:jc w:val="center"/>
            </w:pPr>
          </w:p>
        </w:tc>
        <w:tc>
          <w:tcPr>
            <w:tcW w:w="2177" w:type="dxa"/>
            <w:vMerge w:val="restart"/>
            <w:vAlign w:val="center"/>
          </w:tcPr>
          <w:p w14:paraId="44D38D45" w14:textId="77777777" w:rsidR="00EC6CA3" w:rsidRPr="001C1910" w:rsidRDefault="00EC6CA3" w:rsidP="00377EBF">
            <w:pPr>
              <w:jc w:val="center"/>
            </w:pPr>
            <w:r w:rsidRPr="001C1910">
              <w:t>Bear in the Lodge Creek 1</w:t>
            </w:r>
          </w:p>
        </w:tc>
        <w:tc>
          <w:tcPr>
            <w:tcW w:w="1962" w:type="dxa"/>
            <w:vAlign w:val="center"/>
          </w:tcPr>
          <w:p w14:paraId="02DF73F3" w14:textId="77777777" w:rsidR="00EC6CA3" w:rsidRPr="001C1910" w:rsidRDefault="00EC6CA3" w:rsidP="00377EBF">
            <w:pPr>
              <w:jc w:val="center"/>
            </w:pPr>
            <w:r w:rsidRPr="001C1910">
              <w:t>Fecal Coliform Bacteria</w:t>
            </w:r>
          </w:p>
        </w:tc>
        <w:tc>
          <w:tcPr>
            <w:tcW w:w="1710" w:type="dxa"/>
            <w:vAlign w:val="center"/>
          </w:tcPr>
          <w:p w14:paraId="516FE99F" w14:textId="77777777" w:rsidR="00EC6CA3" w:rsidRPr="001C1910" w:rsidRDefault="004E2523" w:rsidP="004E2523">
            <w:pPr>
              <w:jc w:val="center"/>
            </w:pPr>
            <w:r w:rsidRPr="001C1910">
              <w:t>2</w:t>
            </w:r>
            <w:r w:rsidR="00EC6CA3" w:rsidRPr="001C1910">
              <w:t xml:space="preserve"> of </w:t>
            </w:r>
            <w:r w:rsidRPr="001C1910">
              <w:t>4</w:t>
            </w:r>
          </w:p>
        </w:tc>
        <w:tc>
          <w:tcPr>
            <w:tcW w:w="1767" w:type="dxa"/>
            <w:vAlign w:val="center"/>
          </w:tcPr>
          <w:p w14:paraId="4D626961" w14:textId="77777777" w:rsidR="00EC6CA3" w:rsidRPr="001C1910" w:rsidRDefault="00EC6CA3" w:rsidP="00377EBF">
            <w:pPr>
              <w:jc w:val="center"/>
            </w:pPr>
            <w:r w:rsidRPr="001C1910">
              <w:t>Threatened</w:t>
            </w:r>
          </w:p>
        </w:tc>
      </w:tr>
      <w:tr w:rsidR="00EC6CA3" w:rsidRPr="001C1910" w14:paraId="3DFE4215" w14:textId="77777777" w:rsidTr="004F1350">
        <w:tc>
          <w:tcPr>
            <w:tcW w:w="1999" w:type="dxa"/>
            <w:vMerge/>
          </w:tcPr>
          <w:p w14:paraId="48F950D9" w14:textId="77777777" w:rsidR="00EC6CA3" w:rsidRPr="001C1910" w:rsidRDefault="00EC6CA3" w:rsidP="00377EBF">
            <w:pPr>
              <w:jc w:val="center"/>
            </w:pPr>
          </w:p>
        </w:tc>
        <w:tc>
          <w:tcPr>
            <w:tcW w:w="2177" w:type="dxa"/>
            <w:vMerge/>
            <w:vAlign w:val="center"/>
          </w:tcPr>
          <w:p w14:paraId="1F9F62AF" w14:textId="77777777" w:rsidR="00EC6CA3" w:rsidRPr="001C1910" w:rsidRDefault="00EC6CA3" w:rsidP="00377EBF">
            <w:pPr>
              <w:jc w:val="center"/>
            </w:pPr>
          </w:p>
        </w:tc>
        <w:tc>
          <w:tcPr>
            <w:tcW w:w="1962" w:type="dxa"/>
            <w:vAlign w:val="center"/>
          </w:tcPr>
          <w:p w14:paraId="4099A2D9" w14:textId="77777777" w:rsidR="00EC6CA3" w:rsidRPr="001C1910" w:rsidRDefault="00EC6CA3" w:rsidP="00377EBF">
            <w:pPr>
              <w:jc w:val="center"/>
            </w:pPr>
            <w:r w:rsidRPr="001C1910">
              <w:t>E-coli Bacteria</w:t>
            </w:r>
          </w:p>
        </w:tc>
        <w:tc>
          <w:tcPr>
            <w:tcW w:w="1710" w:type="dxa"/>
            <w:vAlign w:val="center"/>
          </w:tcPr>
          <w:p w14:paraId="61093F6A" w14:textId="77777777" w:rsidR="00EC6CA3" w:rsidRPr="001C1910" w:rsidRDefault="005D7757" w:rsidP="004E2523">
            <w:pPr>
              <w:jc w:val="center"/>
            </w:pPr>
            <w:r w:rsidRPr="001C1910">
              <w:t>2</w:t>
            </w:r>
            <w:r w:rsidR="00EC6CA3" w:rsidRPr="001C1910">
              <w:t xml:space="preserve"> of </w:t>
            </w:r>
            <w:r w:rsidR="004E2523" w:rsidRPr="001C1910">
              <w:t>4</w:t>
            </w:r>
          </w:p>
        </w:tc>
        <w:tc>
          <w:tcPr>
            <w:tcW w:w="1767" w:type="dxa"/>
            <w:vAlign w:val="center"/>
          </w:tcPr>
          <w:p w14:paraId="3AD2A484" w14:textId="77777777" w:rsidR="00EC6CA3" w:rsidRPr="001C1910" w:rsidRDefault="00EC6CA3" w:rsidP="00377EBF">
            <w:pPr>
              <w:jc w:val="center"/>
            </w:pPr>
            <w:r w:rsidRPr="001C1910">
              <w:t>Threatened</w:t>
            </w:r>
          </w:p>
        </w:tc>
      </w:tr>
      <w:tr w:rsidR="00EC6CA3" w:rsidRPr="001C1910" w14:paraId="551D5266" w14:textId="77777777" w:rsidTr="004F1350">
        <w:tc>
          <w:tcPr>
            <w:tcW w:w="1999" w:type="dxa"/>
            <w:vMerge/>
          </w:tcPr>
          <w:p w14:paraId="5E39E935" w14:textId="77777777" w:rsidR="00EC6CA3" w:rsidRPr="001C1910" w:rsidRDefault="00EC6CA3" w:rsidP="00377EBF">
            <w:pPr>
              <w:jc w:val="center"/>
            </w:pPr>
          </w:p>
        </w:tc>
        <w:tc>
          <w:tcPr>
            <w:tcW w:w="2177" w:type="dxa"/>
            <w:vMerge/>
            <w:vAlign w:val="center"/>
          </w:tcPr>
          <w:p w14:paraId="6EB47E54" w14:textId="77777777" w:rsidR="00EC6CA3" w:rsidRPr="001C1910" w:rsidRDefault="00EC6CA3" w:rsidP="00377EBF">
            <w:pPr>
              <w:jc w:val="center"/>
            </w:pPr>
          </w:p>
        </w:tc>
        <w:tc>
          <w:tcPr>
            <w:tcW w:w="1962" w:type="dxa"/>
            <w:vAlign w:val="center"/>
          </w:tcPr>
          <w:p w14:paraId="1D5F41D2" w14:textId="77777777" w:rsidR="00EC6CA3" w:rsidRPr="001C1910" w:rsidRDefault="00EC6CA3" w:rsidP="00377EBF">
            <w:pPr>
              <w:jc w:val="center"/>
            </w:pPr>
            <w:r w:rsidRPr="001C1910">
              <w:t>Total Phosphorus</w:t>
            </w:r>
          </w:p>
        </w:tc>
        <w:tc>
          <w:tcPr>
            <w:tcW w:w="1710" w:type="dxa"/>
            <w:vAlign w:val="center"/>
          </w:tcPr>
          <w:p w14:paraId="6A6CDEF1" w14:textId="77777777" w:rsidR="00EC6CA3" w:rsidRPr="001C1910" w:rsidRDefault="00EC6CA3" w:rsidP="00377EBF">
            <w:pPr>
              <w:jc w:val="center"/>
            </w:pPr>
            <w:r w:rsidRPr="001C1910">
              <w:t>2 of 2</w:t>
            </w:r>
          </w:p>
        </w:tc>
        <w:tc>
          <w:tcPr>
            <w:tcW w:w="1767" w:type="dxa"/>
            <w:vAlign w:val="center"/>
          </w:tcPr>
          <w:p w14:paraId="6DB1B298" w14:textId="77777777" w:rsidR="00EC6CA3" w:rsidRPr="001C1910" w:rsidRDefault="00EC6CA3" w:rsidP="00377EBF">
            <w:pPr>
              <w:jc w:val="center"/>
            </w:pPr>
            <w:r w:rsidRPr="001C1910">
              <w:t>Threatened</w:t>
            </w:r>
          </w:p>
        </w:tc>
      </w:tr>
      <w:tr w:rsidR="00EC6CA3" w:rsidRPr="001C1910" w14:paraId="21CE5EC1" w14:textId="77777777" w:rsidTr="004F1350">
        <w:tc>
          <w:tcPr>
            <w:tcW w:w="1999" w:type="dxa"/>
            <w:vMerge/>
          </w:tcPr>
          <w:p w14:paraId="60EF0385" w14:textId="77777777" w:rsidR="00EC6CA3" w:rsidRPr="001C1910" w:rsidRDefault="00EC6CA3" w:rsidP="00377EBF">
            <w:pPr>
              <w:jc w:val="center"/>
            </w:pPr>
          </w:p>
        </w:tc>
        <w:tc>
          <w:tcPr>
            <w:tcW w:w="2177" w:type="dxa"/>
            <w:vMerge/>
            <w:vAlign w:val="center"/>
          </w:tcPr>
          <w:p w14:paraId="4C66F7CE" w14:textId="77777777" w:rsidR="00EC6CA3" w:rsidRPr="001C1910" w:rsidRDefault="00EC6CA3" w:rsidP="00377EBF">
            <w:pPr>
              <w:jc w:val="center"/>
            </w:pPr>
          </w:p>
        </w:tc>
        <w:tc>
          <w:tcPr>
            <w:tcW w:w="1962" w:type="dxa"/>
            <w:vAlign w:val="center"/>
          </w:tcPr>
          <w:p w14:paraId="253D88A8" w14:textId="77777777" w:rsidR="00EC6CA3" w:rsidRPr="001C1910" w:rsidRDefault="00EC6CA3" w:rsidP="00377EBF">
            <w:pPr>
              <w:jc w:val="center"/>
            </w:pPr>
            <w:r w:rsidRPr="001C1910">
              <w:t>Total Suspended Solids</w:t>
            </w:r>
          </w:p>
        </w:tc>
        <w:tc>
          <w:tcPr>
            <w:tcW w:w="1710" w:type="dxa"/>
            <w:vAlign w:val="center"/>
          </w:tcPr>
          <w:p w14:paraId="44B0614F" w14:textId="77777777" w:rsidR="00EC6CA3" w:rsidRPr="001C1910" w:rsidRDefault="00EC6CA3" w:rsidP="004E2523">
            <w:pPr>
              <w:jc w:val="center"/>
            </w:pPr>
            <w:r w:rsidRPr="001C1910">
              <w:t xml:space="preserve">3 of </w:t>
            </w:r>
            <w:r w:rsidR="004E2523" w:rsidRPr="001C1910">
              <w:t>3</w:t>
            </w:r>
          </w:p>
        </w:tc>
        <w:tc>
          <w:tcPr>
            <w:tcW w:w="1767" w:type="dxa"/>
            <w:vAlign w:val="center"/>
          </w:tcPr>
          <w:p w14:paraId="3D91EA18" w14:textId="77777777" w:rsidR="00EC6CA3" w:rsidRPr="001C1910" w:rsidRDefault="00EC6CA3" w:rsidP="00377EBF">
            <w:pPr>
              <w:jc w:val="center"/>
            </w:pPr>
            <w:r w:rsidRPr="001C1910">
              <w:t>Threatened</w:t>
            </w:r>
          </w:p>
        </w:tc>
      </w:tr>
      <w:tr w:rsidR="00EC6CA3" w:rsidRPr="001C1910" w14:paraId="51652D44" w14:textId="77777777" w:rsidTr="004F1350">
        <w:tc>
          <w:tcPr>
            <w:tcW w:w="1999" w:type="dxa"/>
            <w:vMerge/>
          </w:tcPr>
          <w:p w14:paraId="0515E942" w14:textId="77777777" w:rsidR="00EC6CA3" w:rsidRPr="001C1910" w:rsidRDefault="00EC6CA3" w:rsidP="00377EBF">
            <w:pPr>
              <w:jc w:val="center"/>
            </w:pPr>
          </w:p>
        </w:tc>
        <w:tc>
          <w:tcPr>
            <w:tcW w:w="2177" w:type="dxa"/>
            <w:vMerge w:val="restart"/>
            <w:vAlign w:val="center"/>
          </w:tcPr>
          <w:p w14:paraId="34A245F8" w14:textId="77777777" w:rsidR="00EC6CA3" w:rsidRPr="001C1910" w:rsidRDefault="00EC6CA3" w:rsidP="00377EBF">
            <w:pPr>
              <w:jc w:val="center"/>
            </w:pPr>
            <w:r w:rsidRPr="001C1910">
              <w:t>Bear in the Lodge Creek 2</w:t>
            </w:r>
          </w:p>
        </w:tc>
        <w:tc>
          <w:tcPr>
            <w:tcW w:w="1962" w:type="dxa"/>
            <w:vAlign w:val="center"/>
          </w:tcPr>
          <w:p w14:paraId="50630F63" w14:textId="77777777" w:rsidR="00EC6CA3" w:rsidRPr="001C1910" w:rsidRDefault="00EC6CA3" w:rsidP="00377EBF">
            <w:pPr>
              <w:jc w:val="center"/>
            </w:pPr>
            <w:r w:rsidRPr="001C1910">
              <w:t>Fecal Coliform Bacteria</w:t>
            </w:r>
          </w:p>
        </w:tc>
        <w:tc>
          <w:tcPr>
            <w:tcW w:w="1710" w:type="dxa"/>
            <w:vAlign w:val="center"/>
          </w:tcPr>
          <w:p w14:paraId="03523012" w14:textId="77777777" w:rsidR="00EC6CA3" w:rsidRPr="001C1910" w:rsidRDefault="005D7757" w:rsidP="005D7757">
            <w:pPr>
              <w:jc w:val="center"/>
            </w:pPr>
            <w:r w:rsidRPr="001C1910">
              <w:t>3</w:t>
            </w:r>
            <w:r w:rsidR="00EC6CA3" w:rsidRPr="001C1910">
              <w:t xml:space="preserve"> of </w:t>
            </w:r>
            <w:r w:rsidRPr="001C1910">
              <w:t>3</w:t>
            </w:r>
          </w:p>
        </w:tc>
        <w:tc>
          <w:tcPr>
            <w:tcW w:w="1767" w:type="dxa"/>
            <w:vAlign w:val="center"/>
          </w:tcPr>
          <w:p w14:paraId="030AD39F" w14:textId="77777777" w:rsidR="00EC6CA3" w:rsidRPr="001C1910" w:rsidRDefault="00EC6CA3" w:rsidP="00377EBF">
            <w:pPr>
              <w:jc w:val="center"/>
            </w:pPr>
            <w:r w:rsidRPr="001C1910">
              <w:t>Threatened</w:t>
            </w:r>
          </w:p>
        </w:tc>
      </w:tr>
      <w:tr w:rsidR="00EC6CA3" w:rsidRPr="001C1910" w14:paraId="22C9E9C8" w14:textId="77777777" w:rsidTr="004F1350">
        <w:tc>
          <w:tcPr>
            <w:tcW w:w="1999" w:type="dxa"/>
            <w:vMerge/>
          </w:tcPr>
          <w:p w14:paraId="31866483" w14:textId="77777777" w:rsidR="00EC6CA3" w:rsidRPr="001C1910" w:rsidRDefault="00EC6CA3" w:rsidP="00377EBF">
            <w:pPr>
              <w:jc w:val="center"/>
            </w:pPr>
          </w:p>
        </w:tc>
        <w:tc>
          <w:tcPr>
            <w:tcW w:w="2177" w:type="dxa"/>
            <w:vMerge/>
            <w:vAlign w:val="center"/>
          </w:tcPr>
          <w:p w14:paraId="0BCACD7C" w14:textId="77777777" w:rsidR="00EC6CA3" w:rsidRPr="001C1910" w:rsidRDefault="00EC6CA3" w:rsidP="00377EBF">
            <w:pPr>
              <w:jc w:val="center"/>
            </w:pPr>
          </w:p>
        </w:tc>
        <w:tc>
          <w:tcPr>
            <w:tcW w:w="1962" w:type="dxa"/>
            <w:vAlign w:val="center"/>
          </w:tcPr>
          <w:p w14:paraId="7E39C3FE" w14:textId="77777777" w:rsidR="00EC6CA3" w:rsidRPr="001C1910" w:rsidRDefault="00EC6CA3" w:rsidP="00377EBF">
            <w:pPr>
              <w:jc w:val="center"/>
            </w:pPr>
            <w:r w:rsidRPr="001C1910">
              <w:t>E-coli Bacteria</w:t>
            </w:r>
          </w:p>
        </w:tc>
        <w:tc>
          <w:tcPr>
            <w:tcW w:w="1710" w:type="dxa"/>
            <w:vAlign w:val="center"/>
          </w:tcPr>
          <w:p w14:paraId="0920DF16" w14:textId="77777777" w:rsidR="00EC6CA3" w:rsidRPr="001C1910" w:rsidRDefault="00EC6CA3" w:rsidP="00377EBF">
            <w:pPr>
              <w:jc w:val="center"/>
            </w:pPr>
            <w:r w:rsidRPr="001C1910">
              <w:t>5 of 5</w:t>
            </w:r>
          </w:p>
        </w:tc>
        <w:tc>
          <w:tcPr>
            <w:tcW w:w="1767" w:type="dxa"/>
            <w:vAlign w:val="center"/>
          </w:tcPr>
          <w:p w14:paraId="4D1B138D" w14:textId="77777777" w:rsidR="00EC6CA3" w:rsidRPr="001C1910" w:rsidRDefault="00EC6CA3" w:rsidP="00377EBF">
            <w:pPr>
              <w:jc w:val="center"/>
            </w:pPr>
            <w:r w:rsidRPr="001C1910">
              <w:t>Threatened</w:t>
            </w:r>
          </w:p>
        </w:tc>
      </w:tr>
      <w:tr w:rsidR="00EC6CA3" w:rsidRPr="001C1910" w14:paraId="50E06BB7" w14:textId="77777777" w:rsidTr="004F1350">
        <w:tc>
          <w:tcPr>
            <w:tcW w:w="1999" w:type="dxa"/>
            <w:vMerge/>
          </w:tcPr>
          <w:p w14:paraId="371A642A" w14:textId="77777777" w:rsidR="00EC6CA3" w:rsidRPr="001C1910" w:rsidRDefault="00EC6CA3" w:rsidP="00377EBF">
            <w:pPr>
              <w:jc w:val="center"/>
            </w:pPr>
          </w:p>
        </w:tc>
        <w:tc>
          <w:tcPr>
            <w:tcW w:w="2177" w:type="dxa"/>
            <w:vMerge/>
            <w:vAlign w:val="center"/>
          </w:tcPr>
          <w:p w14:paraId="0A81762E" w14:textId="77777777" w:rsidR="00EC6CA3" w:rsidRPr="001C1910" w:rsidRDefault="00EC6CA3" w:rsidP="00377EBF">
            <w:pPr>
              <w:jc w:val="center"/>
            </w:pPr>
          </w:p>
        </w:tc>
        <w:tc>
          <w:tcPr>
            <w:tcW w:w="1962" w:type="dxa"/>
            <w:vAlign w:val="center"/>
          </w:tcPr>
          <w:p w14:paraId="239F6ACD" w14:textId="77777777" w:rsidR="00EC6CA3" w:rsidRPr="001C1910" w:rsidRDefault="00EC6CA3" w:rsidP="00377EBF">
            <w:pPr>
              <w:jc w:val="center"/>
            </w:pPr>
            <w:r w:rsidRPr="001C1910">
              <w:t>Total Phosphorus</w:t>
            </w:r>
          </w:p>
        </w:tc>
        <w:tc>
          <w:tcPr>
            <w:tcW w:w="1710" w:type="dxa"/>
            <w:vAlign w:val="center"/>
          </w:tcPr>
          <w:p w14:paraId="35D0F4C5" w14:textId="77777777" w:rsidR="00EC6CA3" w:rsidRPr="001C1910" w:rsidRDefault="00EC6CA3" w:rsidP="00377EBF">
            <w:pPr>
              <w:jc w:val="center"/>
            </w:pPr>
            <w:r w:rsidRPr="001C1910">
              <w:t>2 of 2</w:t>
            </w:r>
          </w:p>
        </w:tc>
        <w:tc>
          <w:tcPr>
            <w:tcW w:w="1767" w:type="dxa"/>
            <w:vAlign w:val="center"/>
          </w:tcPr>
          <w:p w14:paraId="2C4AE92F" w14:textId="77777777" w:rsidR="00EC6CA3" w:rsidRPr="001C1910" w:rsidRDefault="00EC6CA3" w:rsidP="00377EBF">
            <w:pPr>
              <w:jc w:val="center"/>
            </w:pPr>
            <w:r w:rsidRPr="001C1910">
              <w:t>Threatened</w:t>
            </w:r>
          </w:p>
        </w:tc>
      </w:tr>
      <w:tr w:rsidR="00EC6CA3" w:rsidRPr="001C1910" w14:paraId="4CFC8BBE" w14:textId="77777777" w:rsidTr="00906CBE">
        <w:tc>
          <w:tcPr>
            <w:tcW w:w="1999" w:type="dxa"/>
            <w:vMerge/>
            <w:tcBorders>
              <w:bottom w:val="nil"/>
            </w:tcBorders>
          </w:tcPr>
          <w:p w14:paraId="4C913BCC" w14:textId="77777777" w:rsidR="00EC6CA3" w:rsidRPr="001C1910" w:rsidRDefault="00EC6CA3" w:rsidP="00377EBF">
            <w:pPr>
              <w:jc w:val="center"/>
            </w:pPr>
          </w:p>
        </w:tc>
        <w:tc>
          <w:tcPr>
            <w:tcW w:w="2177" w:type="dxa"/>
            <w:vMerge/>
            <w:vAlign w:val="center"/>
          </w:tcPr>
          <w:p w14:paraId="7AAFE5A9" w14:textId="77777777" w:rsidR="00EC6CA3" w:rsidRPr="001C1910" w:rsidRDefault="00EC6CA3" w:rsidP="00377EBF">
            <w:pPr>
              <w:jc w:val="center"/>
            </w:pPr>
          </w:p>
        </w:tc>
        <w:tc>
          <w:tcPr>
            <w:tcW w:w="1962" w:type="dxa"/>
            <w:vAlign w:val="center"/>
          </w:tcPr>
          <w:p w14:paraId="490A7B75" w14:textId="77777777" w:rsidR="00EC6CA3" w:rsidRPr="001C1910" w:rsidRDefault="00EC6CA3" w:rsidP="00377EBF">
            <w:pPr>
              <w:jc w:val="center"/>
            </w:pPr>
            <w:r w:rsidRPr="001C1910">
              <w:t>Total Suspended Solids</w:t>
            </w:r>
          </w:p>
        </w:tc>
        <w:tc>
          <w:tcPr>
            <w:tcW w:w="1710" w:type="dxa"/>
            <w:vAlign w:val="center"/>
          </w:tcPr>
          <w:p w14:paraId="322F031C" w14:textId="77777777" w:rsidR="00EC6CA3" w:rsidRPr="001C1910" w:rsidRDefault="00EC6CA3" w:rsidP="00377EBF">
            <w:pPr>
              <w:jc w:val="center"/>
            </w:pPr>
            <w:r w:rsidRPr="001C1910">
              <w:t>1 of 5</w:t>
            </w:r>
          </w:p>
        </w:tc>
        <w:tc>
          <w:tcPr>
            <w:tcW w:w="1767" w:type="dxa"/>
            <w:vAlign w:val="center"/>
          </w:tcPr>
          <w:p w14:paraId="50970736" w14:textId="77777777" w:rsidR="00EC6CA3" w:rsidRPr="001C1910" w:rsidRDefault="00EC6CA3" w:rsidP="00377EBF">
            <w:pPr>
              <w:jc w:val="center"/>
            </w:pPr>
            <w:r w:rsidRPr="001C1910">
              <w:t>Threatened</w:t>
            </w:r>
          </w:p>
        </w:tc>
      </w:tr>
      <w:tr w:rsidR="00EC6CA3" w:rsidRPr="001C1910" w14:paraId="4EEC5F2E" w14:textId="77777777" w:rsidTr="009A41D0">
        <w:tc>
          <w:tcPr>
            <w:tcW w:w="1999" w:type="dxa"/>
            <w:vMerge/>
          </w:tcPr>
          <w:p w14:paraId="0F89CBCC" w14:textId="77777777" w:rsidR="00EC6CA3" w:rsidRPr="001C1910" w:rsidRDefault="00EC6CA3" w:rsidP="00377EBF">
            <w:pPr>
              <w:jc w:val="center"/>
            </w:pPr>
          </w:p>
        </w:tc>
        <w:tc>
          <w:tcPr>
            <w:tcW w:w="2177" w:type="dxa"/>
            <w:vAlign w:val="center"/>
          </w:tcPr>
          <w:p w14:paraId="345C076F" w14:textId="77777777" w:rsidR="00EC6CA3" w:rsidRPr="001C1910" w:rsidRDefault="004E2523" w:rsidP="00377EBF">
            <w:pPr>
              <w:jc w:val="center"/>
            </w:pPr>
            <w:r w:rsidRPr="001C1910">
              <w:t>Eagle Nest Creek 1</w:t>
            </w:r>
          </w:p>
        </w:tc>
        <w:tc>
          <w:tcPr>
            <w:tcW w:w="1962" w:type="dxa"/>
            <w:vAlign w:val="center"/>
          </w:tcPr>
          <w:p w14:paraId="4995FB40" w14:textId="77777777" w:rsidR="00EC6CA3" w:rsidRPr="001C1910" w:rsidRDefault="00EC6CA3" w:rsidP="00377EBF">
            <w:pPr>
              <w:jc w:val="center"/>
            </w:pPr>
            <w:r w:rsidRPr="001C1910">
              <w:t>Total Phosphorus</w:t>
            </w:r>
          </w:p>
        </w:tc>
        <w:tc>
          <w:tcPr>
            <w:tcW w:w="1710" w:type="dxa"/>
            <w:vAlign w:val="center"/>
          </w:tcPr>
          <w:p w14:paraId="19D49C7F" w14:textId="77777777" w:rsidR="00EC6CA3" w:rsidRPr="001C1910" w:rsidRDefault="00EC6CA3" w:rsidP="00377EBF">
            <w:pPr>
              <w:jc w:val="center"/>
            </w:pPr>
            <w:r w:rsidRPr="001C1910">
              <w:t>2 of 2</w:t>
            </w:r>
          </w:p>
        </w:tc>
        <w:tc>
          <w:tcPr>
            <w:tcW w:w="1767" w:type="dxa"/>
            <w:vAlign w:val="center"/>
          </w:tcPr>
          <w:p w14:paraId="0C846A3D" w14:textId="77777777" w:rsidR="00EC6CA3" w:rsidRPr="001C1910" w:rsidRDefault="00EC6CA3" w:rsidP="00377EBF">
            <w:pPr>
              <w:jc w:val="center"/>
            </w:pPr>
            <w:r w:rsidRPr="001C1910">
              <w:t>Threatened</w:t>
            </w:r>
          </w:p>
        </w:tc>
      </w:tr>
      <w:tr w:rsidR="004E2523" w:rsidRPr="001C1910" w14:paraId="736AD2FA" w14:textId="77777777" w:rsidTr="009A41D0">
        <w:tc>
          <w:tcPr>
            <w:tcW w:w="1999" w:type="dxa"/>
            <w:vMerge/>
          </w:tcPr>
          <w:p w14:paraId="5D0C4A51" w14:textId="77777777" w:rsidR="004E2523" w:rsidRPr="001C1910" w:rsidRDefault="004E2523" w:rsidP="00377EBF">
            <w:pPr>
              <w:jc w:val="center"/>
            </w:pPr>
          </w:p>
        </w:tc>
        <w:tc>
          <w:tcPr>
            <w:tcW w:w="2177" w:type="dxa"/>
            <w:vMerge w:val="restart"/>
            <w:vAlign w:val="center"/>
          </w:tcPr>
          <w:p w14:paraId="3B8BE0C4" w14:textId="77777777" w:rsidR="004E2523" w:rsidRPr="001C1910" w:rsidRDefault="004E2523" w:rsidP="00377EBF">
            <w:pPr>
              <w:jc w:val="center"/>
            </w:pPr>
            <w:r w:rsidRPr="001C1910">
              <w:t>Eagle Nest Creek 2</w:t>
            </w:r>
          </w:p>
        </w:tc>
        <w:tc>
          <w:tcPr>
            <w:tcW w:w="1962" w:type="dxa"/>
            <w:vAlign w:val="center"/>
          </w:tcPr>
          <w:p w14:paraId="003A82CB" w14:textId="77777777" w:rsidR="004E2523" w:rsidRPr="001C1910" w:rsidRDefault="004E2523" w:rsidP="00377EBF">
            <w:pPr>
              <w:jc w:val="center"/>
            </w:pPr>
            <w:r w:rsidRPr="001C1910">
              <w:t>Fecal Coliform Bacteria</w:t>
            </w:r>
          </w:p>
        </w:tc>
        <w:tc>
          <w:tcPr>
            <w:tcW w:w="1710" w:type="dxa"/>
            <w:vAlign w:val="center"/>
          </w:tcPr>
          <w:p w14:paraId="5FB85313" w14:textId="77777777" w:rsidR="004E2523" w:rsidRPr="001C1910" w:rsidRDefault="004E2523" w:rsidP="00377EBF">
            <w:pPr>
              <w:jc w:val="center"/>
            </w:pPr>
            <w:r w:rsidRPr="001C1910">
              <w:t>1 of 1</w:t>
            </w:r>
          </w:p>
        </w:tc>
        <w:tc>
          <w:tcPr>
            <w:tcW w:w="1767" w:type="dxa"/>
            <w:vAlign w:val="center"/>
          </w:tcPr>
          <w:p w14:paraId="3D57FBFC" w14:textId="77777777" w:rsidR="004E2523" w:rsidRPr="001C1910" w:rsidRDefault="004E2523" w:rsidP="00377EBF">
            <w:pPr>
              <w:jc w:val="center"/>
            </w:pPr>
            <w:r w:rsidRPr="001C1910">
              <w:t>Threatened</w:t>
            </w:r>
          </w:p>
        </w:tc>
      </w:tr>
      <w:tr w:rsidR="004E2523" w:rsidRPr="001C1910" w14:paraId="27242A3F" w14:textId="77777777" w:rsidTr="004F1350">
        <w:tc>
          <w:tcPr>
            <w:tcW w:w="1999" w:type="dxa"/>
            <w:vMerge/>
          </w:tcPr>
          <w:p w14:paraId="642CB841" w14:textId="77777777" w:rsidR="004E2523" w:rsidRPr="001C1910" w:rsidRDefault="004E2523" w:rsidP="00377EBF">
            <w:pPr>
              <w:jc w:val="center"/>
            </w:pPr>
          </w:p>
        </w:tc>
        <w:tc>
          <w:tcPr>
            <w:tcW w:w="2177" w:type="dxa"/>
            <w:vMerge/>
            <w:vAlign w:val="center"/>
          </w:tcPr>
          <w:p w14:paraId="22A58422" w14:textId="77777777" w:rsidR="004E2523" w:rsidRPr="001C1910" w:rsidRDefault="004E2523" w:rsidP="00377EBF">
            <w:pPr>
              <w:jc w:val="center"/>
            </w:pPr>
          </w:p>
        </w:tc>
        <w:tc>
          <w:tcPr>
            <w:tcW w:w="1962" w:type="dxa"/>
            <w:vAlign w:val="center"/>
          </w:tcPr>
          <w:p w14:paraId="42CAE31E" w14:textId="77777777" w:rsidR="004E2523" w:rsidRPr="001C1910" w:rsidRDefault="004E2523" w:rsidP="00377EBF">
            <w:pPr>
              <w:jc w:val="center"/>
            </w:pPr>
            <w:r w:rsidRPr="001C1910">
              <w:t>Total Suspended Solids</w:t>
            </w:r>
          </w:p>
        </w:tc>
        <w:tc>
          <w:tcPr>
            <w:tcW w:w="1710" w:type="dxa"/>
            <w:vAlign w:val="center"/>
          </w:tcPr>
          <w:p w14:paraId="7C77DCC6" w14:textId="77777777" w:rsidR="004E2523" w:rsidRPr="001C1910" w:rsidRDefault="004E2523" w:rsidP="00377EBF">
            <w:pPr>
              <w:jc w:val="center"/>
            </w:pPr>
            <w:r w:rsidRPr="001C1910">
              <w:t>1 of 1</w:t>
            </w:r>
          </w:p>
        </w:tc>
        <w:tc>
          <w:tcPr>
            <w:tcW w:w="1767" w:type="dxa"/>
            <w:vAlign w:val="center"/>
          </w:tcPr>
          <w:p w14:paraId="1D5D80D5" w14:textId="77777777" w:rsidR="004E2523" w:rsidRPr="001C1910" w:rsidRDefault="004E2523" w:rsidP="00377EBF">
            <w:pPr>
              <w:jc w:val="center"/>
            </w:pPr>
            <w:r w:rsidRPr="001C1910">
              <w:t>Threatened</w:t>
            </w:r>
          </w:p>
        </w:tc>
      </w:tr>
      <w:tr w:rsidR="00C31990" w:rsidRPr="001C1910" w14:paraId="7AF78B67" w14:textId="77777777" w:rsidTr="004F1350">
        <w:tc>
          <w:tcPr>
            <w:tcW w:w="1999" w:type="dxa"/>
            <w:vMerge/>
          </w:tcPr>
          <w:p w14:paraId="31757593" w14:textId="77777777" w:rsidR="00C31990" w:rsidRPr="001C1910" w:rsidRDefault="00C31990" w:rsidP="00377EBF">
            <w:pPr>
              <w:jc w:val="center"/>
            </w:pPr>
          </w:p>
        </w:tc>
        <w:tc>
          <w:tcPr>
            <w:tcW w:w="2177" w:type="dxa"/>
            <w:vMerge w:val="restart"/>
            <w:vAlign w:val="center"/>
          </w:tcPr>
          <w:p w14:paraId="022C5535" w14:textId="77777777" w:rsidR="00C31990" w:rsidRPr="001C1910" w:rsidRDefault="00C31990" w:rsidP="00377EBF">
            <w:pPr>
              <w:jc w:val="center"/>
            </w:pPr>
            <w:r w:rsidRPr="001C1910">
              <w:t>Lost Dog Creek</w:t>
            </w:r>
          </w:p>
        </w:tc>
        <w:tc>
          <w:tcPr>
            <w:tcW w:w="1962" w:type="dxa"/>
            <w:vAlign w:val="center"/>
          </w:tcPr>
          <w:p w14:paraId="79CD8CB2" w14:textId="77777777" w:rsidR="00C31990" w:rsidRPr="001C1910" w:rsidRDefault="00C31990" w:rsidP="00377EBF">
            <w:pPr>
              <w:jc w:val="center"/>
            </w:pPr>
            <w:r w:rsidRPr="001C1910">
              <w:t>Fecal Coliform Bacteria</w:t>
            </w:r>
          </w:p>
        </w:tc>
        <w:tc>
          <w:tcPr>
            <w:tcW w:w="1710" w:type="dxa"/>
            <w:vAlign w:val="center"/>
          </w:tcPr>
          <w:p w14:paraId="5D9B7C94" w14:textId="77777777" w:rsidR="00C31990" w:rsidRPr="001C1910" w:rsidRDefault="00C31990" w:rsidP="00377EBF">
            <w:pPr>
              <w:jc w:val="center"/>
            </w:pPr>
            <w:r w:rsidRPr="001C1910">
              <w:t>1 of 7</w:t>
            </w:r>
          </w:p>
        </w:tc>
        <w:tc>
          <w:tcPr>
            <w:tcW w:w="1767" w:type="dxa"/>
            <w:vAlign w:val="center"/>
          </w:tcPr>
          <w:p w14:paraId="31072A89" w14:textId="77777777" w:rsidR="00C31990" w:rsidRPr="001C1910" w:rsidRDefault="00C31990" w:rsidP="00377EBF">
            <w:pPr>
              <w:jc w:val="center"/>
            </w:pPr>
            <w:r w:rsidRPr="001C1910">
              <w:t>Threatened</w:t>
            </w:r>
          </w:p>
        </w:tc>
      </w:tr>
      <w:tr w:rsidR="00C31990" w:rsidRPr="001C1910" w14:paraId="6E6F27F5" w14:textId="77777777" w:rsidTr="004F1350">
        <w:tc>
          <w:tcPr>
            <w:tcW w:w="1999" w:type="dxa"/>
            <w:vMerge/>
          </w:tcPr>
          <w:p w14:paraId="05ABF31F" w14:textId="77777777" w:rsidR="00C31990" w:rsidRPr="001C1910" w:rsidRDefault="00C31990" w:rsidP="00377EBF">
            <w:pPr>
              <w:jc w:val="center"/>
            </w:pPr>
          </w:p>
        </w:tc>
        <w:tc>
          <w:tcPr>
            <w:tcW w:w="2177" w:type="dxa"/>
            <w:vMerge/>
            <w:vAlign w:val="center"/>
          </w:tcPr>
          <w:p w14:paraId="309A93C0" w14:textId="77777777" w:rsidR="00C31990" w:rsidRPr="001C1910" w:rsidRDefault="00C31990" w:rsidP="00377EBF">
            <w:pPr>
              <w:jc w:val="center"/>
            </w:pPr>
          </w:p>
        </w:tc>
        <w:tc>
          <w:tcPr>
            <w:tcW w:w="1962" w:type="dxa"/>
            <w:vAlign w:val="center"/>
          </w:tcPr>
          <w:p w14:paraId="3522FC06" w14:textId="77777777" w:rsidR="00C31990" w:rsidRPr="001C1910" w:rsidRDefault="00C31990" w:rsidP="00377EBF">
            <w:pPr>
              <w:jc w:val="center"/>
            </w:pPr>
            <w:r w:rsidRPr="001C1910">
              <w:t>E-coli Bacteria</w:t>
            </w:r>
          </w:p>
        </w:tc>
        <w:tc>
          <w:tcPr>
            <w:tcW w:w="1710" w:type="dxa"/>
            <w:vAlign w:val="center"/>
          </w:tcPr>
          <w:p w14:paraId="1A2B52C4" w14:textId="77777777" w:rsidR="00C31990" w:rsidRPr="001C1910" w:rsidRDefault="00C31990" w:rsidP="00377EBF">
            <w:pPr>
              <w:jc w:val="center"/>
            </w:pPr>
            <w:r w:rsidRPr="001C1910">
              <w:t>1 of 8</w:t>
            </w:r>
          </w:p>
        </w:tc>
        <w:tc>
          <w:tcPr>
            <w:tcW w:w="1767" w:type="dxa"/>
            <w:vAlign w:val="center"/>
          </w:tcPr>
          <w:p w14:paraId="0B12E1DA" w14:textId="77777777" w:rsidR="00C31990" w:rsidRPr="001C1910" w:rsidRDefault="00C31990" w:rsidP="00377EBF">
            <w:pPr>
              <w:jc w:val="center"/>
            </w:pPr>
            <w:r w:rsidRPr="001C1910">
              <w:t>Threatened</w:t>
            </w:r>
          </w:p>
        </w:tc>
      </w:tr>
      <w:tr w:rsidR="00C31990" w:rsidRPr="001C1910" w14:paraId="1211441D" w14:textId="77777777" w:rsidTr="004F1350">
        <w:tc>
          <w:tcPr>
            <w:tcW w:w="1999" w:type="dxa"/>
            <w:vMerge/>
          </w:tcPr>
          <w:p w14:paraId="395CD1F3" w14:textId="77777777" w:rsidR="00C31990" w:rsidRPr="001C1910" w:rsidRDefault="00C31990" w:rsidP="00377EBF">
            <w:pPr>
              <w:jc w:val="center"/>
            </w:pPr>
          </w:p>
        </w:tc>
        <w:tc>
          <w:tcPr>
            <w:tcW w:w="2177" w:type="dxa"/>
            <w:vMerge/>
            <w:vAlign w:val="center"/>
          </w:tcPr>
          <w:p w14:paraId="38EF1924" w14:textId="77777777" w:rsidR="00C31990" w:rsidRPr="001C1910" w:rsidRDefault="00C31990" w:rsidP="00377EBF">
            <w:pPr>
              <w:jc w:val="center"/>
            </w:pPr>
          </w:p>
        </w:tc>
        <w:tc>
          <w:tcPr>
            <w:tcW w:w="1962" w:type="dxa"/>
            <w:vAlign w:val="center"/>
          </w:tcPr>
          <w:p w14:paraId="47A446F4" w14:textId="77777777" w:rsidR="00C31990" w:rsidRPr="001C1910" w:rsidRDefault="00C31990" w:rsidP="00377EBF">
            <w:pPr>
              <w:jc w:val="center"/>
            </w:pPr>
            <w:r w:rsidRPr="001C1910">
              <w:t>Total Phosphorus</w:t>
            </w:r>
          </w:p>
        </w:tc>
        <w:tc>
          <w:tcPr>
            <w:tcW w:w="1710" w:type="dxa"/>
            <w:vAlign w:val="center"/>
          </w:tcPr>
          <w:p w14:paraId="0442E66C" w14:textId="77777777" w:rsidR="00C31990" w:rsidRPr="001C1910" w:rsidRDefault="00C31990" w:rsidP="00C31990">
            <w:pPr>
              <w:jc w:val="center"/>
            </w:pPr>
            <w:r w:rsidRPr="001C1910">
              <w:t>8 of 8</w:t>
            </w:r>
          </w:p>
        </w:tc>
        <w:tc>
          <w:tcPr>
            <w:tcW w:w="1767" w:type="dxa"/>
            <w:vAlign w:val="center"/>
          </w:tcPr>
          <w:p w14:paraId="158E604E" w14:textId="77777777" w:rsidR="00C31990" w:rsidRPr="001C1910" w:rsidRDefault="00C31990" w:rsidP="00377EBF">
            <w:pPr>
              <w:jc w:val="center"/>
            </w:pPr>
            <w:r w:rsidRPr="001C1910">
              <w:t>Threatened</w:t>
            </w:r>
          </w:p>
        </w:tc>
      </w:tr>
      <w:tr w:rsidR="00C31990" w:rsidRPr="001C1910" w14:paraId="5DFEA82D" w14:textId="77777777" w:rsidTr="004F1350">
        <w:tc>
          <w:tcPr>
            <w:tcW w:w="1999" w:type="dxa"/>
            <w:vMerge/>
          </w:tcPr>
          <w:p w14:paraId="3B6ED3B8" w14:textId="77777777" w:rsidR="00C31990" w:rsidRPr="001C1910" w:rsidRDefault="00C31990" w:rsidP="00377EBF">
            <w:pPr>
              <w:jc w:val="center"/>
            </w:pPr>
          </w:p>
        </w:tc>
        <w:tc>
          <w:tcPr>
            <w:tcW w:w="2177" w:type="dxa"/>
            <w:vMerge w:val="restart"/>
            <w:vAlign w:val="center"/>
          </w:tcPr>
          <w:p w14:paraId="25BD02C0" w14:textId="77777777" w:rsidR="00C31990" w:rsidRPr="001C1910" w:rsidRDefault="00C31990" w:rsidP="00377EBF">
            <w:pPr>
              <w:jc w:val="center"/>
            </w:pPr>
            <w:r w:rsidRPr="001C1910">
              <w:t>Potato Creek</w:t>
            </w:r>
          </w:p>
        </w:tc>
        <w:tc>
          <w:tcPr>
            <w:tcW w:w="1962" w:type="dxa"/>
            <w:vAlign w:val="center"/>
          </w:tcPr>
          <w:p w14:paraId="5F1F4F79" w14:textId="77777777" w:rsidR="00C31990" w:rsidRPr="001C1910" w:rsidRDefault="00C31990" w:rsidP="00377EBF">
            <w:pPr>
              <w:jc w:val="center"/>
            </w:pPr>
            <w:r w:rsidRPr="001C1910">
              <w:t>Fecal Coliform Bacteria</w:t>
            </w:r>
          </w:p>
        </w:tc>
        <w:tc>
          <w:tcPr>
            <w:tcW w:w="1710" w:type="dxa"/>
            <w:vAlign w:val="center"/>
          </w:tcPr>
          <w:p w14:paraId="4F38B8FC" w14:textId="77777777" w:rsidR="00C31990" w:rsidRPr="001C1910" w:rsidRDefault="00C31990" w:rsidP="00377EBF">
            <w:pPr>
              <w:jc w:val="center"/>
            </w:pPr>
            <w:r w:rsidRPr="001C1910">
              <w:t>3 of 8</w:t>
            </w:r>
          </w:p>
        </w:tc>
        <w:tc>
          <w:tcPr>
            <w:tcW w:w="1767" w:type="dxa"/>
            <w:vAlign w:val="center"/>
          </w:tcPr>
          <w:p w14:paraId="4E1D8831" w14:textId="77777777" w:rsidR="00C31990" w:rsidRPr="001C1910" w:rsidRDefault="00C31990" w:rsidP="00377EBF">
            <w:pPr>
              <w:jc w:val="center"/>
            </w:pPr>
            <w:r w:rsidRPr="001C1910">
              <w:t>Threatened</w:t>
            </w:r>
          </w:p>
        </w:tc>
      </w:tr>
      <w:tr w:rsidR="00C31990" w:rsidRPr="001C1910" w14:paraId="002AB371" w14:textId="77777777" w:rsidTr="004F1350">
        <w:tc>
          <w:tcPr>
            <w:tcW w:w="1999" w:type="dxa"/>
            <w:vMerge/>
          </w:tcPr>
          <w:p w14:paraId="0D86A12A" w14:textId="77777777" w:rsidR="00C31990" w:rsidRPr="001C1910" w:rsidRDefault="00C31990" w:rsidP="00377EBF">
            <w:pPr>
              <w:jc w:val="center"/>
            </w:pPr>
          </w:p>
        </w:tc>
        <w:tc>
          <w:tcPr>
            <w:tcW w:w="2177" w:type="dxa"/>
            <w:vMerge/>
            <w:vAlign w:val="center"/>
          </w:tcPr>
          <w:p w14:paraId="00E1816F" w14:textId="77777777" w:rsidR="00C31990" w:rsidRPr="001C1910" w:rsidRDefault="00C31990" w:rsidP="00377EBF">
            <w:pPr>
              <w:jc w:val="center"/>
            </w:pPr>
          </w:p>
        </w:tc>
        <w:tc>
          <w:tcPr>
            <w:tcW w:w="1962" w:type="dxa"/>
            <w:vAlign w:val="center"/>
          </w:tcPr>
          <w:p w14:paraId="662F2323" w14:textId="77777777" w:rsidR="00C31990" w:rsidRPr="001C1910" w:rsidRDefault="00C31990" w:rsidP="00377EBF">
            <w:pPr>
              <w:jc w:val="center"/>
            </w:pPr>
            <w:r w:rsidRPr="001C1910">
              <w:t>E-coli Bacteria</w:t>
            </w:r>
          </w:p>
        </w:tc>
        <w:tc>
          <w:tcPr>
            <w:tcW w:w="1710" w:type="dxa"/>
            <w:vAlign w:val="center"/>
          </w:tcPr>
          <w:p w14:paraId="3963EF2D" w14:textId="77777777" w:rsidR="00C31990" w:rsidRPr="001C1910" w:rsidRDefault="00C31990" w:rsidP="00377EBF">
            <w:pPr>
              <w:jc w:val="center"/>
            </w:pPr>
            <w:r w:rsidRPr="001C1910">
              <w:t>6 of 10</w:t>
            </w:r>
          </w:p>
        </w:tc>
        <w:tc>
          <w:tcPr>
            <w:tcW w:w="1767" w:type="dxa"/>
            <w:vAlign w:val="center"/>
          </w:tcPr>
          <w:p w14:paraId="49DB6125" w14:textId="77777777" w:rsidR="00C31990" w:rsidRPr="001C1910" w:rsidRDefault="00C31990" w:rsidP="00377EBF">
            <w:pPr>
              <w:jc w:val="center"/>
            </w:pPr>
            <w:r w:rsidRPr="001C1910">
              <w:t>Impaired</w:t>
            </w:r>
          </w:p>
        </w:tc>
      </w:tr>
      <w:tr w:rsidR="00C31990" w:rsidRPr="001C1910" w14:paraId="75C13423" w14:textId="77777777" w:rsidTr="004F1350">
        <w:tc>
          <w:tcPr>
            <w:tcW w:w="1999" w:type="dxa"/>
            <w:vMerge/>
          </w:tcPr>
          <w:p w14:paraId="0132B837" w14:textId="77777777" w:rsidR="00C31990" w:rsidRPr="001C1910" w:rsidRDefault="00C31990" w:rsidP="00377EBF">
            <w:pPr>
              <w:jc w:val="center"/>
            </w:pPr>
          </w:p>
        </w:tc>
        <w:tc>
          <w:tcPr>
            <w:tcW w:w="2177" w:type="dxa"/>
            <w:vMerge/>
            <w:vAlign w:val="center"/>
          </w:tcPr>
          <w:p w14:paraId="11D1D85F" w14:textId="77777777" w:rsidR="00C31990" w:rsidRPr="001C1910" w:rsidRDefault="00C31990" w:rsidP="00377EBF">
            <w:pPr>
              <w:jc w:val="center"/>
            </w:pPr>
          </w:p>
        </w:tc>
        <w:tc>
          <w:tcPr>
            <w:tcW w:w="1962" w:type="dxa"/>
            <w:vAlign w:val="center"/>
          </w:tcPr>
          <w:p w14:paraId="3A6673D0" w14:textId="77777777" w:rsidR="00C31990" w:rsidRPr="001C1910" w:rsidRDefault="00C31990" w:rsidP="00377EBF">
            <w:pPr>
              <w:jc w:val="center"/>
            </w:pPr>
            <w:r w:rsidRPr="001C1910">
              <w:t>Total Phosphorus</w:t>
            </w:r>
          </w:p>
        </w:tc>
        <w:tc>
          <w:tcPr>
            <w:tcW w:w="1710" w:type="dxa"/>
            <w:vAlign w:val="center"/>
          </w:tcPr>
          <w:p w14:paraId="0775D3AC" w14:textId="77777777" w:rsidR="00C31990" w:rsidRPr="001C1910" w:rsidRDefault="00C31990" w:rsidP="00377EBF">
            <w:pPr>
              <w:jc w:val="center"/>
            </w:pPr>
            <w:r w:rsidRPr="001C1910">
              <w:t>9 of 9</w:t>
            </w:r>
          </w:p>
        </w:tc>
        <w:tc>
          <w:tcPr>
            <w:tcW w:w="1767" w:type="dxa"/>
            <w:vAlign w:val="center"/>
          </w:tcPr>
          <w:p w14:paraId="4E46308B" w14:textId="77777777" w:rsidR="00C31990" w:rsidRPr="001C1910" w:rsidRDefault="00C31990" w:rsidP="00377EBF">
            <w:pPr>
              <w:jc w:val="center"/>
            </w:pPr>
            <w:r w:rsidRPr="001C1910">
              <w:t>Threatened</w:t>
            </w:r>
          </w:p>
        </w:tc>
      </w:tr>
      <w:tr w:rsidR="00C31990" w:rsidRPr="001C1910" w14:paraId="4E3A231C" w14:textId="77777777" w:rsidTr="004F1350">
        <w:tc>
          <w:tcPr>
            <w:tcW w:w="1999" w:type="dxa"/>
            <w:vMerge/>
          </w:tcPr>
          <w:p w14:paraId="0FFA1549" w14:textId="77777777" w:rsidR="00C31990" w:rsidRPr="001C1910" w:rsidRDefault="00C31990" w:rsidP="00377EBF">
            <w:pPr>
              <w:jc w:val="center"/>
            </w:pPr>
          </w:p>
        </w:tc>
        <w:tc>
          <w:tcPr>
            <w:tcW w:w="2177" w:type="dxa"/>
            <w:vMerge w:val="restart"/>
            <w:vAlign w:val="center"/>
          </w:tcPr>
          <w:p w14:paraId="080F3AA9" w14:textId="77777777" w:rsidR="00C31990" w:rsidRPr="001C1910" w:rsidRDefault="00C31990" w:rsidP="00377EBF">
            <w:pPr>
              <w:jc w:val="center"/>
            </w:pPr>
            <w:r w:rsidRPr="001C1910">
              <w:t>White River 5</w:t>
            </w:r>
          </w:p>
        </w:tc>
        <w:tc>
          <w:tcPr>
            <w:tcW w:w="1962" w:type="dxa"/>
            <w:vAlign w:val="center"/>
          </w:tcPr>
          <w:p w14:paraId="4B4A0E28" w14:textId="77777777" w:rsidR="00C31990" w:rsidRPr="001C1910" w:rsidRDefault="00C31990" w:rsidP="00377EBF">
            <w:pPr>
              <w:jc w:val="center"/>
            </w:pPr>
            <w:r w:rsidRPr="001C1910">
              <w:t>Fecal Coliform Bacteria</w:t>
            </w:r>
          </w:p>
        </w:tc>
        <w:tc>
          <w:tcPr>
            <w:tcW w:w="1710" w:type="dxa"/>
            <w:vAlign w:val="center"/>
          </w:tcPr>
          <w:p w14:paraId="730DE72D" w14:textId="77777777" w:rsidR="00C31990" w:rsidRPr="001C1910" w:rsidRDefault="00C31990" w:rsidP="00906CBE">
            <w:pPr>
              <w:jc w:val="center"/>
            </w:pPr>
            <w:r w:rsidRPr="001C1910">
              <w:t>3 of 4</w:t>
            </w:r>
          </w:p>
        </w:tc>
        <w:tc>
          <w:tcPr>
            <w:tcW w:w="1767" w:type="dxa"/>
            <w:vAlign w:val="center"/>
          </w:tcPr>
          <w:p w14:paraId="776A9099" w14:textId="77777777" w:rsidR="00C31990" w:rsidRPr="001C1910" w:rsidRDefault="00C31990" w:rsidP="00377EBF">
            <w:pPr>
              <w:jc w:val="center"/>
            </w:pPr>
            <w:r w:rsidRPr="001C1910">
              <w:t>Threatened</w:t>
            </w:r>
          </w:p>
        </w:tc>
      </w:tr>
      <w:tr w:rsidR="00C31990" w:rsidRPr="001C1910" w14:paraId="74F4D6AF" w14:textId="77777777" w:rsidTr="004F1350">
        <w:tc>
          <w:tcPr>
            <w:tcW w:w="1999" w:type="dxa"/>
            <w:vMerge/>
          </w:tcPr>
          <w:p w14:paraId="2761C7CF" w14:textId="77777777" w:rsidR="00C31990" w:rsidRPr="001C1910" w:rsidRDefault="00C31990" w:rsidP="00377EBF">
            <w:pPr>
              <w:jc w:val="center"/>
            </w:pPr>
          </w:p>
        </w:tc>
        <w:tc>
          <w:tcPr>
            <w:tcW w:w="2177" w:type="dxa"/>
            <w:vMerge/>
            <w:vAlign w:val="center"/>
          </w:tcPr>
          <w:p w14:paraId="6D3B137B" w14:textId="77777777" w:rsidR="00C31990" w:rsidRPr="001C1910" w:rsidRDefault="00C31990" w:rsidP="00377EBF">
            <w:pPr>
              <w:jc w:val="center"/>
            </w:pPr>
          </w:p>
        </w:tc>
        <w:tc>
          <w:tcPr>
            <w:tcW w:w="1962" w:type="dxa"/>
            <w:vAlign w:val="center"/>
          </w:tcPr>
          <w:p w14:paraId="0E675A3C" w14:textId="77777777" w:rsidR="00C31990" w:rsidRPr="001C1910" w:rsidRDefault="00C31990" w:rsidP="00377EBF">
            <w:pPr>
              <w:jc w:val="center"/>
            </w:pPr>
            <w:r w:rsidRPr="001C1910">
              <w:t>E-coli Bacteria</w:t>
            </w:r>
          </w:p>
        </w:tc>
        <w:tc>
          <w:tcPr>
            <w:tcW w:w="1710" w:type="dxa"/>
            <w:vAlign w:val="center"/>
          </w:tcPr>
          <w:p w14:paraId="2DFD6FB6" w14:textId="77777777" w:rsidR="00C31990" w:rsidRPr="001C1910" w:rsidRDefault="00C31990" w:rsidP="00564C33">
            <w:pPr>
              <w:jc w:val="center"/>
            </w:pPr>
            <w:r w:rsidRPr="001C1910">
              <w:t>1 of 2</w:t>
            </w:r>
          </w:p>
        </w:tc>
        <w:tc>
          <w:tcPr>
            <w:tcW w:w="1767" w:type="dxa"/>
            <w:vAlign w:val="center"/>
          </w:tcPr>
          <w:p w14:paraId="6EB370A2" w14:textId="77777777" w:rsidR="00C31990" w:rsidRPr="001C1910" w:rsidRDefault="00C31990" w:rsidP="00377EBF">
            <w:pPr>
              <w:jc w:val="center"/>
            </w:pPr>
            <w:r w:rsidRPr="001C1910">
              <w:t>Threatened</w:t>
            </w:r>
          </w:p>
        </w:tc>
      </w:tr>
      <w:tr w:rsidR="00C31990" w:rsidRPr="001C1910" w14:paraId="420FB05E" w14:textId="77777777" w:rsidTr="004F1350">
        <w:tc>
          <w:tcPr>
            <w:tcW w:w="1999" w:type="dxa"/>
            <w:vMerge/>
          </w:tcPr>
          <w:p w14:paraId="6FDCDDB3" w14:textId="77777777" w:rsidR="00C31990" w:rsidRPr="001C1910" w:rsidRDefault="00C31990" w:rsidP="00377EBF">
            <w:pPr>
              <w:jc w:val="center"/>
            </w:pPr>
          </w:p>
        </w:tc>
        <w:tc>
          <w:tcPr>
            <w:tcW w:w="2177" w:type="dxa"/>
            <w:vMerge/>
            <w:vAlign w:val="center"/>
          </w:tcPr>
          <w:p w14:paraId="07320C0D" w14:textId="77777777" w:rsidR="00C31990" w:rsidRPr="001C1910" w:rsidRDefault="00C31990" w:rsidP="00377EBF">
            <w:pPr>
              <w:jc w:val="center"/>
            </w:pPr>
          </w:p>
        </w:tc>
        <w:tc>
          <w:tcPr>
            <w:tcW w:w="1962" w:type="dxa"/>
            <w:vAlign w:val="center"/>
          </w:tcPr>
          <w:p w14:paraId="2604F11E" w14:textId="77777777" w:rsidR="00C31990" w:rsidRPr="001C1910" w:rsidRDefault="00C31990" w:rsidP="00377EBF">
            <w:pPr>
              <w:jc w:val="center"/>
            </w:pPr>
            <w:r w:rsidRPr="001C1910">
              <w:t>Total Phosphorus</w:t>
            </w:r>
          </w:p>
        </w:tc>
        <w:tc>
          <w:tcPr>
            <w:tcW w:w="1710" w:type="dxa"/>
            <w:vAlign w:val="center"/>
          </w:tcPr>
          <w:p w14:paraId="26A2CDB0" w14:textId="77777777" w:rsidR="00C31990" w:rsidRPr="001C1910" w:rsidRDefault="00C31990" w:rsidP="00377EBF">
            <w:pPr>
              <w:jc w:val="center"/>
            </w:pPr>
            <w:r w:rsidRPr="001C1910">
              <w:t>1 of 1</w:t>
            </w:r>
          </w:p>
        </w:tc>
        <w:tc>
          <w:tcPr>
            <w:tcW w:w="1767" w:type="dxa"/>
            <w:vAlign w:val="center"/>
          </w:tcPr>
          <w:p w14:paraId="4EB99ED8" w14:textId="77777777" w:rsidR="00C31990" w:rsidRPr="001C1910" w:rsidRDefault="00C31990" w:rsidP="00377EBF">
            <w:pPr>
              <w:jc w:val="center"/>
            </w:pPr>
            <w:r w:rsidRPr="001C1910">
              <w:t>Threatened</w:t>
            </w:r>
          </w:p>
        </w:tc>
      </w:tr>
      <w:tr w:rsidR="00C31990" w:rsidRPr="001C1910" w14:paraId="682633AA" w14:textId="77777777" w:rsidTr="00130F3A">
        <w:tc>
          <w:tcPr>
            <w:tcW w:w="1999" w:type="dxa"/>
            <w:vMerge w:val="restart"/>
            <w:vAlign w:val="bottom"/>
          </w:tcPr>
          <w:p w14:paraId="6EEDCF33" w14:textId="77777777" w:rsidR="00C31990" w:rsidRPr="001C1910" w:rsidRDefault="00C31990" w:rsidP="00130F3A">
            <w:pPr>
              <w:jc w:val="center"/>
            </w:pPr>
            <w:r w:rsidRPr="001C1910">
              <w:t>White River Pass Creek Watershed</w:t>
            </w:r>
          </w:p>
        </w:tc>
        <w:tc>
          <w:tcPr>
            <w:tcW w:w="2177" w:type="dxa"/>
            <w:vMerge w:val="restart"/>
            <w:vAlign w:val="center"/>
          </w:tcPr>
          <w:p w14:paraId="3432DB8D" w14:textId="77777777" w:rsidR="00C31990" w:rsidRPr="001C1910" w:rsidRDefault="00C31990" w:rsidP="00377EBF">
            <w:pPr>
              <w:jc w:val="center"/>
            </w:pPr>
            <w:r w:rsidRPr="001C1910">
              <w:t>Pass Creek 1</w:t>
            </w:r>
          </w:p>
        </w:tc>
        <w:tc>
          <w:tcPr>
            <w:tcW w:w="1962" w:type="dxa"/>
            <w:vAlign w:val="center"/>
          </w:tcPr>
          <w:p w14:paraId="1E1D8C29" w14:textId="77777777" w:rsidR="00C31990" w:rsidRPr="001C1910" w:rsidRDefault="00C31990" w:rsidP="00377EBF">
            <w:pPr>
              <w:jc w:val="center"/>
            </w:pPr>
            <w:r w:rsidRPr="001C1910">
              <w:t>Fecal Coliform Bacteria</w:t>
            </w:r>
          </w:p>
        </w:tc>
        <w:tc>
          <w:tcPr>
            <w:tcW w:w="1710" w:type="dxa"/>
            <w:vAlign w:val="center"/>
          </w:tcPr>
          <w:p w14:paraId="6E96D5DC" w14:textId="77777777" w:rsidR="00C31990" w:rsidRPr="001C1910" w:rsidRDefault="00C31990" w:rsidP="00377EBF">
            <w:pPr>
              <w:jc w:val="center"/>
            </w:pPr>
            <w:r w:rsidRPr="001C1910">
              <w:t>4 of 5</w:t>
            </w:r>
          </w:p>
        </w:tc>
        <w:tc>
          <w:tcPr>
            <w:tcW w:w="1767" w:type="dxa"/>
            <w:vAlign w:val="center"/>
          </w:tcPr>
          <w:p w14:paraId="2B975860" w14:textId="77777777" w:rsidR="00C31990" w:rsidRPr="001C1910" w:rsidRDefault="00C31990" w:rsidP="00377EBF">
            <w:pPr>
              <w:jc w:val="center"/>
            </w:pPr>
            <w:r w:rsidRPr="001C1910">
              <w:t>Threatened</w:t>
            </w:r>
          </w:p>
        </w:tc>
      </w:tr>
      <w:tr w:rsidR="00C31990" w:rsidRPr="001C1910" w14:paraId="5E535BF4" w14:textId="77777777" w:rsidTr="004F1350">
        <w:tc>
          <w:tcPr>
            <w:tcW w:w="1999" w:type="dxa"/>
            <w:vMerge/>
          </w:tcPr>
          <w:p w14:paraId="1C98E3F7" w14:textId="77777777" w:rsidR="00C31990" w:rsidRPr="001C1910" w:rsidRDefault="00C31990" w:rsidP="00377EBF">
            <w:pPr>
              <w:jc w:val="center"/>
            </w:pPr>
          </w:p>
        </w:tc>
        <w:tc>
          <w:tcPr>
            <w:tcW w:w="2177" w:type="dxa"/>
            <w:vMerge/>
            <w:vAlign w:val="center"/>
          </w:tcPr>
          <w:p w14:paraId="306E4117" w14:textId="77777777" w:rsidR="00C31990" w:rsidRPr="001C1910" w:rsidRDefault="00C31990" w:rsidP="00377EBF">
            <w:pPr>
              <w:jc w:val="center"/>
            </w:pPr>
          </w:p>
        </w:tc>
        <w:tc>
          <w:tcPr>
            <w:tcW w:w="1962" w:type="dxa"/>
            <w:vAlign w:val="center"/>
          </w:tcPr>
          <w:p w14:paraId="10C3D857" w14:textId="77777777" w:rsidR="00C31990" w:rsidRPr="001C1910" w:rsidRDefault="00C31990" w:rsidP="00377EBF">
            <w:pPr>
              <w:jc w:val="center"/>
            </w:pPr>
            <w:r w:rsidRPr="001C1910">
              <w:t>E-coli Bacteria</w:t>
            </w:r>
          </w:p>
        </w:tc>
        <w:tc>
          <w:tcPr>
            <w:tcW w:w="1710" w:type="dxa"/>
            <w:vAlign w:val="center"/>
          </w:tcPr>
          <w:p w14:paraId="444F31EF" w14:textId="77777777" w:rsidR="00C31990" w:rsidRPr="001C1910" w:rsidRDefault="00C31990" w:rsidP="00377EBF">
            <w:pPr>
              <w:jc w:val="center"/>
            </w:pPr>
            <w:r w:rsidRPr="001C1910">
              <w:t>5 of 5</w:t>
            </w:r>
          </w:p>
        </w:tc>
        <w:tc>
          <w:tcPr>
            <w:tcW w:w="1767" w:type="dxa"/>
            <w:vAlign w:val="center"/>
          </w:tcPr>
          <w:p w14:paraId="2D3B7DBC" w14:textId="77777777" w:rsidR="00C31990" w:rsidRPr="001C1910" w:rsidRDefault="00C31990" w:rsidP="00377EBF">
            <w:pPr>
              <w:jc w:val="center"/>
            </w:pPr>
            <w:r w:rsidRPr="001C1910">
              <w:t>Threatened</w:t>
            </w:r>
          </w:p>
        </w:tc>
      </w:tr>
      <w:tr w:rsidR="00C31990" w:rsidRPr="001C1910" w14:paraId="38B42B20" w14:textId="77777777" w:rsidTr="004F1350">
        <w:tc>
          <w:tcPr>
            <w:tcW w:w="1999" w:type="dxa"/>
            <w:vMerge/>
          </w:tcPr>
          <w:p w14:paraId="3EFB847F" w14:textId="77777777" w:rsidR="00C31990" w:rsidRPr="001C1910" w:rsidRDefault="00C31990" w:rsidP="00377EBF">
            <w:pPr>
              <w:jc w:val="center"/>
            </w:pPr>
          </w:p>
        </w:tc>
        <w:tc>
          <w:tcPr>
            <w:tcW w:w="2177" w:type="dxa"/>
            <w:vMerge/>
            <w:vAlign w:val="center"/>
          </w:tcPr>
          <w:p w14:paraId="5216C258" w14:textId="77777777" w:rsidR="00C31990" w:rsidRPr="001C1910" w:rsidRDefault="00C31990" w:rsidP="00377EBF">
            <w:pPr>
              <w:jc w:val="center"/>
            </w:pPr>
          </w:p>
        </w:tc>
        <w:tc>
          <w:tcPr>
            <w:tcW w:w="1962" w:type="dxa"/>
            <w:vAlign w:val="center"/>
          </w:tcPr>
          <w:p w14:paraId="4E2A8B60" w14:textId="77777777" w:rsidR="00C31990" w:rsidRPr="001C1910" w:rsidRDefault="00C31990" w:rsidP="00377EBF">
            <w:pPr>
              <w:jc w:val="center"/>
            </w:pPr>
            <w:r w:rsidRPr="001C1910">
              <w:t>Total Phosphorus</w:t>
            </w:r>
          </w:p>
        </w:tc>
        <w:tc>
          <w:tcPr>
            <w:tcW w:w="1710" w:type="dxa"/>
            <w:vAlign w:val="center"/>
          </w:tcPr>
          <w:p w14:paraId="5131C0CF" w14:textId="77777777" w:rsidR="00C31990" w:rsidRPr="001C1910" w:rsidRDefault="00C31990" w:rsidP="00377EBF">
            <w:pPr>
              <w:jc w:val="center"/>
            </w:pPr>
            <w:r w:rsidRPr="001C1910">
              <w:t>5 of 5</w:t>
            </w:r>
          </w:p>
        </w:tc>
        <w:tc>
          <w:tcPr>
            <w:tcW w:w="1767" w:type="dxa"/>
            <w:vAlign w:val="center"/>
          </w:tcPr>
          <w:p w14:paraId="7CBEA45B" w14:textId="77777777" w:rsidR="00C31990" w:rsidRPr="001C1910" w:rsidRDefault="00C31990" w:rsidP="00377EBF">
            <w:pPr>
              <w:jc w:val="center"/>
            </w:pPr>
            <w:r w:rsidRPr="001C1910">
              <w:t>Threatened</w:t>
            </w:r>
          </w:p>
        </w:tc>
      </w:tr>
      <w:tr w:rsidR="00C31990" w:rsidRPr="001C1910" w14:paraId="216687AD" w14:textId="77777777" w:rsidTr="004F1350">
        <w:tc>
          <w:tcPr>
            <w:tcW w:w="1999" w:type="dxa"/>
            <w:vMerge/>
          </w:tcPr>
          <w:p w14:paraId="72E72C09" w14:textId="77777777" w:rsidR="00C31990" w:rsidRPr="001C1910" w:rsidRDefault="00C31990" w:rsidP="00377EBF">
            <w:pPr>
              <w:jc w:val="center"/>
            </w:pPr>
          </w:p>
        </w:tc>
        <w:tc>
          <w:tcPr>
            <w:tcW w:w="2177" w:type="dxa"/>
            <w:vMerge w:val="restart"/>
            <w:vAlign w:val="center"/>
          </w:tcPr>
          <w:p w14:paraId="29914510" w14:textId="77777777" w:rsidR="00C31990" w:rsidRPr="001C1910" w:rsidRDefault="00C31990" w:rsidP="00377EBF">
            <w:pPr>
              <w:jc w:val="center"/>
            </w:pPr>
            <w:r w:rsidRPr="001C1910">
              <w:t>Pass Creek 2</w:t>
            </w:r>
          </w:p>
        </w:tc>
        <w:tc>
          <w:tcPr>
            <w:tcW w:w="1962" w:type="dxa"/>
            <w:vAlign w:val="center"/>
          </w:tcPr>
          <w:p w14:paraId="451350F4" w14:textId="77777777" w:rsidR="00C31990" w:rsidRPr="001C1910" w:rsidRDefault="00C31990" w:rsidP="00377EBF">
            <w:pPr>
              <w:jc w:val="center"/>
            </w:pPr>
            <w:r w:rsidRPr="001C1910">
              <w:t>Fecal Coliform Bacteria</w:t>
            </w:r>
          </w:p>
        </w:tc>
        <w:tc>
          <w:tcPr>
            <w:tcW w:w="1710" w:type="dxa"/>
            <w:vAlign w:val="center"/>
          </w:tcPr>
          <w:p w14:paraId="111567D3" w14:textId="77777777" w:rsidR="00C31990" w:rsidRPr="001C1910" w:rsidRDefault="00C31990" w:rsidP="00377EBF">
            <w:pPr>
              <w:jc w:val="center"/>
            </w:pPr>
            <w:r w:rsidRPr="001C1910">
              <w:t>3 of 5</w:t>
            </w:r>
          </w:p>
        </w:tc>
        <w:tc>
          <w:tcPr>
            <w:tcW w:w="1767" w:type="dxa"/>
            <w:vAlign w:val="center"/>
          </w:tcPr>
          <w:p w14:paraId="7D3CD28E" w14:textId="77777777" w:rsidR="00C31990" w:rsidRPr="001C1910" w:rsidRDefault="00C31990" w:rsidP="00377EBF">
            <w:pPr>
              <w:jc w:val="center"/>
            </w:pPr>
            <w:r w:rsidRPr="001C1910">
              <w:t>Threatened</w:t>
            </w:r>
          </w:p>
        </w:tc>
      </w:tr>
      <w:tr w:rsidR="00C31990" w:rsidRPr="001C1910" w14:paraId="19E4C788" w14:textId="77777777" w:rsidTr="004F1350">
        <w:tc>
          <w:tcPr>
            <w:tcW w:w="1999" w:type="dxa"/>
            <w:vMerge/>
          </w:tcPr>
          <w:p w14:paraId="756FB583" w14:textId="77777777" w:rsidR="00C31990" w:rsidRPr="001C1910" w:rsidRDefault="00C31990" w:rsidP="00377EBF">
            <w:pPr>
              <w:jc w:val="center"/>
            </w:pPr>
          </w:p>
        </w:tc>
        <w:tc>
          <w:tcPr>
            <w:tcW w:w="2177" w:type="dxa"/>
            <w:vMerge/>
            <w:vAlign w:val="center"/>
          </w:tcPr>
          <w:p w14:paraId="59934F3C" w14:textId="77777777" w:rsidR="00C31990" w:rsidRPr="001C1910" w:rsidRDefault="00C31990" w:rsidP="00377EBF">
            <w:pPr>
              <w:jc w:val="center"/>
            </w:pPr>
          </w:p>
        </w:tc>
        <w:tc>
          <w:tcPr>
            <w:tcW w:w="1962" w:type="dxa"/>
            <w:vAlign w:val="center"/>
          </w:tcPr>
          <w:p w14:paraId="03539953" w14:textId="77777777" w:rsidR="00C31990" w:rsidRPr="001C1910" w:rsidRDefault="00C31990" w:rsidP="00377EBF">
            <w:pPr>
              <w:jc w:val="center"/>
            </w:pPr>
            <w:r w:rsidRPr="001C1910">
              <w:t>E-coli Bacteria</w:t>
            </w:r>
          </w:p>
        </w:tc>
        <w:tc>
          <w:tcPr>
            <w:tcW w:w="1710" w:type="dxa"/>
            <w:vAlign w:val="center"/>
          </w:tcPr>
          <w:p w14:paraId="392DC78A" w14:textId="77777777" w:rsidR="00C31990" w:rsidRPr="001C1910" w:rsidRDefault="00C31990" w:rsidP="00377EBF">
            <w:pPr>
              <w:jc w:val="center"/>
            </w:pPr>
            <w:r w:rsidRPr="001C1910">
              <w:t>5 of 5</w:t>
            </w:r>
          </w:p>
        </w:tc>
        <w:tc>
          <w:tcPr>
            <w:tcW w:w="1767" w:type="dxa"/>
            <w:vAlign w:val="center"/>
          </w:tcPr>
          <w:p w14:paraId="2C4CD06E" w14:textId="77777777" w:rsidR="00C31990" w:rsidRPr="001C1910" w:rsidRDefault="00C31990" w:rsidP="00377EBF">
            <w:pPr>
              <w:jc w:val="center"/>
            </w:pPr>
            <w:r w:rsidRPr="001C1910">
              <w:t>Threatened</w:t>
            </w:r>
          </w:p>
        </w:tc>
      </w:tr>
      <w:tr w:rsidR="00C31990" w:rsidRPr="001C1910" w14:paraId="33F21B11" w14:textId="77777777" w:rsidTr="004F1350">
        <w:tc>
          <w:tcPr>
            <w:tcW w:w="1999" w:type="dxa"/>
            <w:vMerge/>
          </w:tcPr>
          <w:p w14:paraId="78C76F64" w14:textId="77777777" w:rsidR="00C31990" w:rsidRPr="001C1910" w:rsidRDefault="00C31990" w:rsidP="00377EBF">
            <w:pPr>
              <w:jc w:val="center"/>
            </w:pPr>
          </w:p>
        </w:tc>
        <w:tc>
          <w:tcPr>
            <w:tcW w:w="2177" w:type="dxa"/>
            <w:vMerge/>
            <w:vAlign w:val="center"/>
          </w:tcPr>
          <w:p w14:paraId="16093801" w14:textId="77777777" w:rsidR="00C31990" w:rsidRPr="001C1910" w:rsidRDefault="00C31990" w:rsidP="00377EBF">
            <w:pPr>
              <w:jc w:val="center"/>
            </w:pPr>
          </w:p>
        </w:tc>
        <w:tc>
          <w:tcPr>
            <w:tcW w:w="1962" w:type="dxa"/>
            <w:vAlign w:val="center"/>
          </w:tcPr>
          <w:p w14:paraId="7AB64EC2" w14:textId="77777777" w:rsidR="00C31990" w:rsidRPr="001C1910" w:rsidRDefault="00C31990" w:rsidP="00377EBF">
            <w:pPr>
              <w:jc w:val="center"/>
            </w:pPr>
            <w:r w:rsidRPr="001C1910">
              <w:t>Total Phosphorus</w:t>
            </w:r>
          </w:p>
        </w:tc>
        <w:tc>
          <w:tcPr>
            <w:tcW w:w="1710" w:type="dxa"/>
            <w:vAlign w:val="center"/>
          </w:tcPr>
          <w:p w14:paraId="3EF864DC" w14:textId="77777777" w:rsidR="00C31990" w:rsidRPr="001C1910" w:rsidRDefault="00C31990" w:rsidP="00377EBF">
            <w:pPr>
              <w:jc w:val="center"/>
            </w:pPr>
            <w:r w:rsidRPr="001C1910">
              <w:t>5 of 5</w:t>
            </w:r>
          </w:p>
        </w:tc>
        <w:tc>
          <w:tcPr>
            <w:tcW w:w="1767" w:type="dxa"/>
            <w:vAlign w:val="center"/>
          </w:tcPr>
          <w:p w14:paraId="5A42137A" w14:textId="77777777" w:rsidR="00C31990" w:rsidRPr="001C1910" w:rsidRDefault="00C31990" w:rsidP="00377EBF">
            <w:pPr>
              <w:jc w:val="center"/>
            </w:pPr>
            <w:r w:rsidRPr="001C1910">
              <w:t>Threatened</w:t>
            </w:r>
          </w:p>
        </w:tc>
      </w:tr>
      <w:tr w:rsidR="00C31990" w:rsidRPr="001C1910" w14:paraId="3C9961E8" w14:textId="77777777" w:rsidTr="004F1350">
        <w:tc>
          <w:tcPr>
            <w:tcW w:w="1999" w:type="dxa"/>
            <w:vMerge/>
          </w:tcPr>
          <w:p w14:paraId="6A053CA8" w14:textId="77777777" w:rsidR="00C31990" w:rsidRPr="001C1910" w:rsidRDefault="00C31990" w:rsidP="00377EBF">
            <w:pPr>
              <w:jc w:val="center"/>
            </w:pPr>
          </w:p>
        </w:tc>
        <w:tc>
          <w:tcPr>
            <w:tcW w:w="2177" w:type="dxa"/>
            <w:vMerge w:val="restart"/>
            <w:vAlign w:val="center"/>
          </w:tcPr>
          <w:p w14:paraId="65F4DEEF" w14:textId="77777777" w:rsidR="00C31990" w:rsidRPr="001C1910" w:rsidRDefault="00C31990" w:rsidP="00377EBF">
            <w:pPr>
              <w:jc w:val="center"/>
            </w:pPr>
            <w:r w:rsidRPr="001C1910">
              <w:t>Pass Creek 3</w:t>
            </w:r>
          </w:p>
        </w:tc>
        <w:tc>
          <w:tcPr>
            <w:tcW w:w="1962" w:type="dxa"/>
            <w:vAlign w:val="center"/>
          </w:tcPr>
          <w:p w14:paraId="7E1951DC" w14:textId="77777777" w:rsidR="00C31990" w:rsidRPr="001C1910" w:rsidRDefault="00C31990" w:rsidP="00377EBF">
            <w:pPr>
              <w:jc w:val="center"/>
            </w:pPr>
            <w:r w:rsidRPr="001C1910">
              <w:t>Fecal Coliform Bacteria</w:t>
            </w:r>
          </w:p>
        </w:tc>
        <w:tc>
          <w:tcPr>
            <w:tcW w:w="1710" w:type="dxa"/>
            <w:vAlign w:val="center"/>
          </w:tcPr>
          <w:p w14:paraId="2C66595D" w14:textId="77777777" w:rsidR="00C31990" w:rsidRPr="001C1910" w:rsidRDefault="00C31990" w:rsidP="00377EBF">
            <w:pPr>
              <w:jc w:val="center"/>
            </w:pPr>
            <w:r w:rsidRPr="001C1910">
              <w:t>1 of 5</w:t>
            </w:r>
          </w:p>
        </w:tc>
        <w:tc>
          <w:tcPr>
            <w:tcW w:w="1767" w:type="dxa"/>
            <w:vAlign w:val="center"/>
          </w:tcPr>
          <w:p w14:paraId="6D7F02C0" w14:textId="77777777" w:rsidR="00C31990" w:rsidRPr="001C1910" w:rsidRDefault="00C31990" w:rsidP="00377EBF">
            <w:pPr>
              <w:jc w:val="center"/>
            </w:pPr>
            <w:r w:rsidRPr="001C1910">
              <w:t>Threatened</w:t>
            </w:r>
          </w:p>
        </w:tc>
      </w:tr>
      <w:tr w:rsidR="00C31990" w:rsidRPr="001C1910" w14:paraId="7DD64EF2" w14:textId="77777777" w:rsidTr="004F1350">
        <w:tc>
          <w:tcPr>
            <w:tcW w:w="1999" w:type="dxa"/>
            <w:vMerge/>
          </w:tcPr>
          <w:p w14:paraId="634DD952" w14:textId="77777777" w:rsidR="00C31990" w:rsidRPr="001C1910" w:rsidRDefault="00C31990" w:rsidP="00377EBF">
            <w:pPr>
              <w:jc w:val="center"/>
            </w:pPr>
          </w:p>
        </w:tc>
        <w:tc>
          <w:tcPr>
            <w:tcW w:w="2177" w:type="dxa"/>
            <w:vMerge/>
            <w:vAlign w:val="center"/>
          </w:tcPr>
          <w:p w14:paraId="3C97090A" w14:textId="77777777" w:rsidR="00C31990" w:rsidRPr="001C1910" w:rsidRDefault="00C31990" w:rsidP="00377EBF">
            <w:pPr>
              <w:jc w:val="center"/>
            </w:pPr>
          </w:p>
        </w:tc>
        <w:tc>
          <w:tcPr>
            <w:tcW w:w="1962" w:type="dxa"/>
            <w:vAlign w:val="center"/>
          </w:tcPr>
          <w:p w14:paraId="09428DD7" w14:textId="77777777" w:rsidR="00C31990" w:rsidRPr="001C1910" w:rsidRDefault="00C31990" w:rsidP="00377EBF">
            <w:pPr>
              <w:jc w:val="center"/>
            </w:pPr>
            <w:r w:rsidRPr="001C1910">
              <w:t>E-coli Bacteria</w:t>
            </w:r>
          </w:p>
        </w:tc>
        <w:tc>
          <w:tcPr>
            <w:tcW w:w="1710" w:type="dxa"/>
            <w:vAlign w:val="center"/>
          </w:tcPr>
          <w:p w14:paraId="59483657" w14:textId="77777777" w:rsidR="00C31990" w:rsidRPr="001C1910" w:rsidRDefault="00C31990" w:rsidP="00377EBF">
            <w:pPr>
              <w:jc w:val="center"/>
            </w:pPr>
            <w:r w:rsidRPr="001C1910">
              <w:t>3 of 5</w:t>
            </w:r>
          </w:p>
        </w:tc>
        <w:tc>
          <w:tcPr>
            <w:tcW w:w="1767" w:type="dxa"/>
            <w:vAlign w:val="center"/>
          </w:tcPr>
          <w:p w14:paraId="42597B27" w14:textId="77777777" w:rsidR="00C31990" w:rsidRPr="001C1910" w:rsidRDefault="00C31990" w:rsidP="00377EBF">
            <w:pPr>
              <w:jc w:val="center"/>
            </w:pPr>
            <w:r w:rsidRPr="001C1910">
              <w:t>Threatened</w:t>
            </w:r>
          </w:p>
        </w:tc>
      </w:tr>
      <w:tr w:rsidR="00C31990" w:rsidRPr="001C1910" w14:paraId="4E288BE2" w14:textId="77777777" w:rsidTr="004F1350">
        <w:tc>
          <w:tcPr>
            <w:tcW w:w="1999" w:type="dxa"/>
            <w:vMerge/>
          </w:tcPr>
          <w:p w14:paraId="219F9A91" w14:textId="77777777" w:rsidR="00C31990" w:rsidRPr="001C1910" w:rsidRDefault="00C31990" w:rsidP="00377EBF">
            <w:pPr>
              <w:jc w:val="center"/>
            </w:pPr>
          </w:p>
        </w:tc>
        <w:tc>
          <w:tcPr>
            <w:tcW w:w="2177" w:type="dxa"/>
            <w:vMerge/>
            <w:vAlign w:val="center"/>
          </w:tcPr>
          <w:p w14:paraId="02F981E0" w14:textId="77777777" w:rsidR="00C31990" w:rsidRPr="001C1910" w:rsidRDefault="00C31990" w:rsidP="00377EBF">
            <w:pPr>
              <w:jc w:val="center"/>
            </w:pPr>
          </w:p>
        </w:tc>
        <w:tc>
          <w:tcPr>
            <w:tcW w:w="1962" w:type="dxa"/>
            <w:vAlign w:val="center"/>
          </w:tcPr>
          <w:p w14:paraId="38F80FA5" w14:textId="77777777" w:rsidR="00C31990" w:rsidRPr="001C1910" w:rsidRDefault="00C31990" w:rsidP="00377EBF">
            <w:pPr>
              <w:jc w:val="center"/>
            </w:pPr>
            <w:r w:rsidRPr="001C1910">
              <w:t>Total Phosphorus</w:t>
            </w:r>
          </w:p>
        </w:tc>
        <w:tc>
          <w:tcPr>
            <w:tcW w:w="1710" w:type="dxa"/>
            <w:vAlign w:val="center"/>
          </w:tcPr>
          <w:p w14:paraId="1F7CF94C" w14:textId="77777777" w:rsidR="00C31990" w:rsidRPr="001C1910" w:rsidRDefault="00C31990" w:rsidP="00377EBF">
            <w:pPr>
              <w:jc w:val="center"/>
            </w:pPr>
            <w:r w:rsidRPr="001C1910">
              <w:t>5 of 5</w:t>
            </w:r>
          </w:p>
        </w:tc>
        <w:tc>
          <w:tcPr>
            <w:tcW w:w="1767" w:type="dxa"/>
            <w:vAlign w:val="center"/>
          </w:tcPr>
          <w:p w14:paraId="1874A69D" w14:textId="77777777" w:rsidR="00C31990" w:rsidRPr="001C1910" w:rsidRDefault="00C31990" w:rsidP="00377EBF">
            <w:pPr>
              <w:jc w:val="center"/>
            </w:pPr>
            <w:r w:rsidRPr="001C1910">
              <w:t>Threatened</w:t>
            </w:r>
          </w:p>
        </w:tc>
      </w:tr>
      <w:tr w:rsidR="00C31990" w:rsidRPr="001C1910" w14:paraId="1DADFDE2" w14:textId="77777777" w:rsidTr="004F1350">
        <w:tc>
          <w:tcPr>
            <w:tcW w:w="1999" w:type="dxa"/>
            <w:vMerge/>
          </w:tcPr>
          <w:p w14:paraId="048B3572" w14:textId="77777777" w:rsidR="00C31990" w:rsidRPr="001C1910" w:rsidRDefault="00C31990" w:rsidP="00377EBF">
            <w:pPr>
              <w:jc w:val="center"/>
            </w:pPr>
          </w:p>
        </w:tc>
        <w:tc>
          <w:tcPr>
            <w:tcW w:w="2177" w:type="dxa"/>
            <w:vMerge/>
            <w:vAlign w:val="center"/>
          </w:tcPr>
          <w:p w14:paraId="6B8E0FCF" w14:textId="77777777" w:rsidR="00C31990" w:rsidRPr="001C1910" w:rsidRDefault="00C31990" w:rsidP="00377EBF">
            <w:pPr>
              <w:jc w:val="center"/>
            </w:pPr>
          </w:p>
        </w:tc>
        <w:tc>
          <w:tcPr>
            <w:tcW w:w="1962" w:type="dxa"/>
            <w:vAlign w:val="center"/>
          </w:tcPr>
          <w:p w14:paraId="44015749" w14:textId="77777777" w:rsidR="00C31990" w:rsidRPr="001C1910" w:rsidRDefault="00C31990" w:rsidP="00377EBF">
            <w:pPr>
              <w:jc w:val="center"/>
            </w:pPr>
            <w:r w:rsidRPr="001C1910">
              <w:t>Total Suspended Solids</w:t>
            </w:r>
          </w:p>
        </w:tc>
        <w:tc>
          <w:tcPr>
            <w:tcW w:w="1710" w:type="dxa"/>
            <w:vAlign w:val="center"/>
          </w:tcPr>
          <w:p w14:paraId="027E5255" w14:textId="77777777" w:rsidR="00C31990" w:rsidRPr="001C1910" w:rsidRDefault="00C31990" w:rsidP="00377EBF">
            <w:pPr>
              <w:jc w:val="center"/>
            </w:pPr>
            <w:r w:rsidRPr="001C1910">
              <w:t>1 of 5</w:t>
            </w:r>
          </w:p>
        </w:tc>
        <w:tc>
          <w:tcPr>
            <w:tcW w:w="1767" w:type="dxa"/>
            <w:vAlign w:val="center"/>
          </w:tcPr>
          <w:p w14:paraId="43292CF1" w14:textId="77777777" w:rsidR="00C31990" w:rsidRPr="001C1910" w:rsidRDefault="00C31990" w:rsidP="00377EBF">
            <w:pPr>
              <w:jc w:val="center"/>
            </w:pPr>
            <w:r w:rsidRPr="001C1910">
              <w:t>Threatened</w:t>
            </w:r>
          </w:p>
        </w:tc>
      </w:tr>
      <w:tr w:rsidR="00C31990" w:rsidRPr="001C1910" w14:paraId="1AC6C8F5" w14:textId="77777777" w:rsidTr="004F1350">
        <w:tc>
          <w:tcPr>
            <w:tcW w:w="1999" w:type="dxa"/>
            <w:vMerge/>
          </w:tcPr>
          <w:p w14:paraId="36F199E6" w14:textId="77777777" w:rsidR="00C31990" w:rsidRPr="001C1910" w:rsidRDefault="00C31990" w:rsidP="00377EBF">
            <w:pPr>
              <w:jc w:val="center"/>
            </w:pPr>
          </w:p>
        </w:tc>
        <w:tc>
          <w:tcPr>
            <w:tcW w:w="2177" w:type="dxa"/>
            <w:vMerge w:val="restart"/>
            <w:vAlign w:val="center"/>
          </w:tcPr>
          <w:p w14:paraId="6DA9DB60" w14:textId="77777777" w:rsidR="00C31990" w:rsidRPr="001C1910" w:rsidRDefault="00C31990" w:rsidP="00377EBF">
            <w:pPr>
              <w:jc w:val="center"/>
            </w:pPr>
            <w:r w:rsidRPr="001C1910">
              <w:t>Buzzard Creek</w:t>
            </w:r>
          </w:p>
        </w:tc>
        <w:tc>
          <w:tcPr>
            <w:tcW w:w="1962" w:type="dxa"/>
            <w:vAlign w:val="center"/>
          </w:tcPr>
          <w:p w14:paraId="2851F560" w14:textId="77777777" w:rsidR="00C31990" w:rsidRPr="001C1910" w:rsidRDefault="00C31990" w:rsidP="00377EBF">
            <w:pPr>
              <w:jc w:val="center"/>
            </w:pPr>
            <w:r w:rsidRPr="001C1910">
              <w:t>Fecal Coliform Bacteria</w:t>
            </w:r>
          </w:p>
        </w:tc>
        <w:tc>
          <w:tcPr>
            <w:tcW w:w="1710" w:type="dxa"/>
            <w:vAlign w:val="center"/>
          </w:tcPr>
          <w:p w14:paraId="6B3F3552" w14:textId="77777777" w:rsidR="00C31990" w:rsidRPr="001C1910" w:rsidRDefault="00C31990" w:rsidP="00377EBF">
            <w:pPr>
              <w:jc w:val="center"/>
            </w:pPr>
            <w:r w:rsidRPr="001C1910">
              <w:t>3 of 5</w:t>
            </w:r>
          </w:p>
        </w:tc>
        <w:tc>
          <w:tcPr>
            <w:tcW w:w="1767" w:type="dxa"/>
            <w:vAlign w:val="center"/>
          </w:tcPr>
          <w:p w14:paraId="72ED75A2" w14:textId="77777777" w:rsidR="00C31990" w:rsidRPr="001C1910" w:rsidRDefault="00C31990" w:rsidP="00377EBF">
            <w:pPr>
              <w:jc w:val="center"/>
            </w:pPr>
            <w:r w:rsidRPr="001C1910">
              <w:t>Threatened</w:t>
            </w:r>
          </w:p>
        </w:tc>
      </w:tr>
      <w:tr w:rsidR="00C31990" w:rsidRPr="001C1910" w14:paraId="706D365F" w14:textId="77777777" w:rsidTr="004F1350">
        <w:tc>
          <w:tcPr>
            <w:tcW w:w="1999" w:type="dxa"/>
            <w:vMerge/>
          </w:tcPr>
          <w:p w14:paraId="57181148" w14:textId="77777777" w:rsidR="00C31990" w:rsidRPr="001C1910" w:rsidRDefault="00C31990" w:rsidP="00377EBF">
            <w:pPr>
              <w:jc w:val="center"/>
            </w:pPr>
          </w:p>
        </w:tc>
        <w:tc>
          <w:tcPr>
            <w:tcW w:w="2177" w:type="dxa"/>
            <w:vMerge/>
            <w:vAlign w:val="center"/>
          </w:tcPr>
          <w:p w14:paraId="515BCC6D" w14:textId="77777777" w:rsidR="00C31990" w:rsidRPr="001C1910" w:rsidRDefault="00C31990" w:rsidP="00377EBF">
            <w:pPr>
              <w:jc w:val="center"/>
            </w:pPr>
          </w:p>
        </w:tc>
        <w:tc>
          <w:tcPr>
            <w:tcW w:w="1962" w:type="dxa"/>
            <w:vAlign w:val="center"/>
          </w:tcPr>
          <w:p w14:paraId="49BE4032" w14:textId="77777777" w:rsidR="00C31990" w:rsidRPr="001C1910" w:rsidRDefault="00C31990" w:rsidP="00377EBF">
            <w:pPr>
              <w:jc w:val="center"/>
            </w:pPr>
            <w:r w:rsidRPr="001C1910">
              <w:t>E-coli Bacteria</w:t>
            </w:r>
          </w:p>
        </w:tc>
        <w:tc>
          <w:tcPr>
            <w:tcW w:w="1710" w:type="dxa"/>
            <w:vAlign w:val="center"/>
          </w:tcPr>
          <w:p w14:paraId="22B1ACC3" w14:textId="77777777" w:rsidR="00C31990" w:rsidRPr="001C1910" w:rsidRDefault="00C31990" w:rsidP="00377EBF">
            <w:pPr>
              <w:jc w:val="center"/>
            </w:pPr>
            <w:r w:rsidRPr="001C1910">
              <w:t>5 of 5</w:t>
            </w:r>
          </w:p>
        </w:tc>
        <w:tc>
          <w:tcPr>
            <w:tcW w:w="1767" w:type="dxa"/>
            <w:vAlign w:val="center"/>
          </w:tcPr>
          <w:p w14:paraId="153D6C37" w14:textId="77777777" w:rsidR="00C31990" w:rsidRPr="001C1910" w:rsidRDefault="00C31990" w:rsidP="00377EBF">
            <w:pPr>
              <w:jc w:val="center"/>
            </w:pPr>
            <w:r w:rsidRPr="001C1910">
              <w:t>Threatened</w:t>
            </w:r>
          </w:p>
        </w:tc>
      </w:tr>
      <w:tr w:rsidR="00C31990" w:rsidRPr="001C1910" w14:paraId="727AB26B" w14:textId="77777777" w:rsidTr="004F1350">
        <w:tc>
          <w:tcPr>
            <w:tcW w:w="1999" w:type="dxa"/>
            <w:vMerge/>
          </w:tcPr>
          <w:p w14:paraId="28CBC3CA" w14:textId="77777777" w:rsidR="00C31990" w:rsidRPr="001C1910" w:rsidRDefault="00C31990" w:rsidP="00377EBF">
            <w:pPr>
              <w:jc w:val="center"/>
            </w:pPr>
          </w:p>
        </w:tc>
        <w:tc>
          <w:tcPr>
            <w:tcW w:w="2177" w:type="dxa"/>
            <w:vMerge/>
            <w:vAlign w:val="center"/>
          </w:tcPr>
          <w:p w14:paraId="2C22D7CD" w14:textId="77777777" w:rsidR="00C31990" w:rsidRPr="001C1910" w:rsidRDefault="00C31990" w:rsidP="00377EBF">
            <w:pPr>
              <w:jc w:val="center"/>
            </w:pPr>
          </w:p>
        </w:tc>
        <w:tc>
          <w:tcPr>
            <w:tcW w:w="1962" w:type="dxa"/>
            <w:vAlign w:val="center"/>
          </w:tcPr>
          <w:p w14:paraId="4FBDAEE2" w14:textId="77777777" w:rsidR="00C31990" w:rsidRPr="001C1910" w:rsidRDefault="00C31990" w:rsidP="00377EBF">
            <w:pPr>
              <w:jc w:val="center"/>
            </w:pPr>
            <w:r w:rsidRPr="001C1910">
              <w:t>Total Phosphorus</w:t>
            </w:r>
          </w:p>
        </w:tc>
        <w:tc>
          <w:tcPr>
            <w:tcW w:w="1710" w:type="dxa"/>
            <w:vAlign w:val="center"/>
          </w:tcPr>
          <w:p w14:paraId="3AEB0505" w14:textId="77777777" w:rsidR="00C31990" w:rsidRPr="001C1910" w:rsidRDefault="00C31990" w:rsidP="00377EBF">
            <w:pPr>
              <w:jc w:val="center"/>
            </w:pPr>
            <w:r w:rsidRPr="001C1910">
              <w:t>5 of 5</w:t>
            </w:r>
          </w:p>
        </w:tc>
        <w:tc>
          <w:tcPr>
            <w:tcW w:w="1767" w:type="dxa"/>
            <w:vAlign w:val="center"/>
          </w:tcPr>
          <w:p w14:paraId="652C6063" w14:textId="77777777" w:rsidR="00C31990" w:rsidRPr="001C1910" w:rsidRDefault="00C31990" w:rsidP="00377EBF">
            <w:pPr>
              <w:jc w:val="center"/>
            </w:pPr>
            <w:r w:rsidRPr="001C1910">
              <w:t>Threatened</w:t>
            </w:r>
          </w:p>
        </w:tc>
      </w:tr>
      <w:tr w:rsidR="000A6BFC" w:rsidRPr="001C1910" w14:paraId="6C1E1A97" w14:textId="77777777" w:rsidTr="004F1350">
        <w:tc>
          <w:tcPr>
            <w:tcW w:w="1999" w:type="dxa"/>
            <w:vMerge/>
          </w:tcPr>
          <w:p w14:paraId="681BA7C2" w14:textId="77777777" w:rsidR="000A6BFC" w:rsidRPr="001C1910" w:rsidRDefault="000A6BFC" w:rsidP="00377EBF">
            <w:pPr>
              <w:jc w:val="center"/>
            </w:pPr>
          </w:p>
        </w:tc>
        <w:tc>
          <w:tcPr>
            <w:tcW w:w="2177" w:type="dxa"/>
            <w:vAlign w:val="center"/>
          </w:tcPr>
          <w:p w14:paraId="07FFA51B" w14:textId="77777777" w:rsidR="000A6BFC" w:rsidRPr="001C1910" w:rsidRDefault="000A6BFC" w:rsidP="00377EBF">
            <w:pPr>
              <w:jc w:val="center"/>
            </w:pPr>
            <w:r w:rsidRPr="001C1910">
              <w:t>Craven Creek</w:t>
            </w:r>
          </w:p>
        </w:tc>
        <w:tc>
          <w:tcPr>
            <w:tcW w:w="1962" w:type="dxa"/>
            <w:vAlign w:val="center"/>
          </w:tcPr>
          <w:p w14:paraId="756DB84C" w14:textId="77777777" w:rsidR="000A6BFC" w:rsidRPr="001C1910" w:rsidRDefault="000A6BFC" w:rsidP="00377EBF">
            <w:pPr>
              <w:jc w:val="center"/>
            </w:pPr>
            <w:r w:rsidRPr="001C1910">
              <w:t>Total Phosphorus</w:t>
            </w:r>
          </w:p>
        </w:tc>
        <w:tc>
          <w:tcPr>
            <w:tcW w:w="1710" w:type="dxa"/>
            <w:vAlign w:val="center"/>
          </w:tcPr>
          <w:p w14:paraId="0D44445B" w14:textId="77777777" w:rsidR="000A6BFC" w:rsidRPr="001C1910" w:rsidRDefault="000A6BFC" w:rsidP="00377EBF">
            <w:pPr>
              <w:jc w:val="center"/>
            </w:pPr>
            <w:r w:rsidRPr="001C1910">
              <w:t>2 of 2</w:t>
            </w:r>
          </w:p>
        </w:tc>
        <w:tc>
          <w:tcPr>
            <w:tcW w:w="1767" w:type="dxa"/>
            <w:vAlign w:val="center"/>
          </w:tcPr>
          <w:p w14:paraId="0EFF1D92" w14:textId="77777777" w:rsidR="000A6BFC" w:rsidRPr="001C1910" w:rsidRDefault="000A6BFC" w:rsidP="00377EBF">
            <w:pPr>
              <w:jc w:val="center"/>
            </w:pPr>
            <w:r w:rsidRPr="001C1910">
              <w:t>Threatened</w:t>
            </w:r>
          </w:p>
        </w:tc>
      </w:tr>
      <w:tr w:rsidR="000A6BFC" w:rsidRPr="001C1910" w14:paraId="7ECD9B59" w14:textId="77777777" w:rsidTr="004F1350">
        <w:tc>
          <w:tcPr>
            <w:tcW w:w="1999" w:type="dxa"/>
            <w:vMerge/>
          </w:tcPr>
          <w:p w14:paraId="59EF07AB" w14:textId="77777777" w:rsidR="000A6BFC" w:rsidRPr="001C1910" w:rsidRDefault="000A6BFC" w:rsidP="00377EBF">
            <w:pPr>
              <w:jc w:val="center"/>
            </w:pPr>
          </w:p>
        </w:tc>
        <w:tc>
          <w:tcPr>
            <w:tcW w:w="2177" w:type="dxa"/>
            <w:vMerge w:val="restart"/>
            <w:vAlign w:val="center"/>
          </w:tcPr>
          <w:p w14:paraId="42060BDB" w14:textId="77777777" w:rsidR="000A6BFC" w:rsidRPr="001C1910" w:rsidRDefault="000A6BFC" w:rsidP="00377EBF">
            <w:pPr>
              <w:jc w:val="center"/>
            </w:pPr>
            <w:r w:rsidRPr="001C1910">
              <w:t>Long Creek</w:t>
            </w:r>
          </w:p>
        </w:tc>
        <w:tc>
          <w:tcPr>
            <w:tcW w:w="1962" w:type="dxa"/>
            <w:vAlign w:val="center"/>
          </w:tcPr>
          <w:p w14:paraId="7D019723" w14:textId="77777777" w:rsidR="000A6BFC" w:rsidRPr="001C1910" w:rsidRDefault="000A6BFC" w:rsidP="00377EBF">
            <w:pPr>
              <w:jc w:val="center"/>
            </w:pPr>
            <w:r w:rsidRPr="001C1910">
              <w:t>E-coli Bacteria</w:t>
            </w:r>
          </w:p>
        </w:tc>
        <w:tc>
          <w:tcPr>
            <w:tcW w:w="1710" w:type="dxa"/>
            <w:vAlign w:val="center"/>
          </w:tcPr>
          <w:p w14:paraId="41101DF7" w14:textId="77777777" w:rsidR="000A6BFC" w:rsidRPr="001C1910" w:rsidRDefault="000A6BFC" w:rsidP="000A6BFC">
            <w:pPr>
              <w:jc w:val="center"/>
            </w:pPr>
            <w:r w:rsidRPr="001C1910">
              <w:t>1 of 4</w:t>
            </w:r>
          </w:p>
        </w:tc>
        <w:tc>
          <w:tcPr>
            <w:tcW w:w="1767" w:type="dxa"/>
            <w:vAlign w:val="center"/>
          </w:tcPr>
          <w:p w14:paraId="225A5723" w14:textId="77777777" w:rsidR="000A6BFC" w:rsidRPr="001C1910" w:rsidRDefault="000A6BFC" w:rsidP="00377EBF">
            <w:pPr>
              <w:jc w:val="center"/>
            </w:pPr>
            <w:r w:rsidRPr="001C1910">
              <w:t>Threatened</w:t>
            </w:r>
          </w:p>
        </w:tc>
      </w:tr>
      <w:tr w:rsidR="000A6BFC" w:rsidRPr="001C1910" w14:paraId="5C056216" w14:textId="77777777" w:rsidTr="004F1350">
        <w:tc>
          <w:tcPr>
            <w:tcW w:w="1999" w:type="dxa"/>
            <w:vMerge/>
          </w:tcPr>
          <w:p w14:paraId="30CDAA08" w14:textId="77777777" w:rsidR="000A6BFC" w:rsidRPr="001C1910" w:rsidRDefault="000A6BFC" w:rsidP="00377EBF">
            <w:pPr>
              <w:jc w:val="center"/>
            </w:pPr>
          </w:p>
        </w:tc>
        <w:tc>
          <w:tcPr>
            <w:tcW w:w="2177" w:type="dxa"/>
            <w:vMerge/>
            <w:vAlign w:val="center"/>
          </w:tcPr>
          <w:p w14:paraId="5D00C2C1" w14:textId="77777777" w:rsidR="000A6BFC" w:rsidRPr="001C1910" w:rsidRDefault="000A6BFC" w:rsidP="00377EBF">
            <w:pPr>
              <w:jc w:val="center"/>
            </w:pPr>
          </w:p>
        </w:tc>
        <w:tc>
          <w:tcPr>
            <w:tcW w:w="1962" w:type="dxa"/>
            <w:vAlign w:val="center"/>
          </w:tcPr>
          <w:p w14:paraId="013C5BC1" w14:textId="77777777" w:rsidR="000A6BFC" w:rsidRPr="001C1910" w:rsidRDefault="000A6BFC" w:rsidP="00377EBF">
            <w:pPr>
              <w:jc w:val="center"/>
            </w:pPr>
            <w:r w:rsidRPr="001C1910">
              <w:t>Total Phosphorus</w:t>
            </w:r>
          </w:p>
        </w:tc>
        <w:tc>
          <w:tcPr>
            <w:tcW w:w="1710" w:type="dxa"/>
            <w:vAlign w:val="center"/>
          </w:tcPr>
          <w:p w14:paraId="0398B556" w14:textId="77777777" w:rsidR="000A6BFC" w:rsidRPr="001C1910" w:rsidRDefault="000A6BFC" w:rsidP="00377EBF">
            <w:pPr>
              <w:jc w:val="center"/>
            </w:pPr>
            <w:r w:rsidRPr="001C1910">
              <w:t>2 of 2</w:t>
            </w:r>
          </w:p>
        </w:tc>
        <w:tc>
          <w:tcPr>
            <w:tcW w:w="1767" w:type="dxa"/>
            <w:vAlign w:val="center"/>
          </w:tcPr>
          <w:p w14:paraId="14715CE4" w14:textId="77777777" w:rsidR="000A6BFC" w:rsidRPr="001C1910" w:rsidRDefault="000A6BFC" w:rsidP="00377EBF">
            <w:pPr>
              <w:jc w:val="center"/>
            </w:pPr>
            <w:r w:rsidRPr="001C1910">
              <w:t>Threatened</w:t>
            </w:r>
          </w:p>
        </w:tc>
      </w:tr>
      <w:tr w:rsidR="00C31990" w:rsidRPr="001C1910" w14:paraId="4BF648EB" w14:textId="77777777" w:rsidTr="004F1350">
        <w:tc>
          <w:tcPr>
            <w:tcW w:w="1999" w:type="dxa"/>
            <w:vMerge/>
          </w:tcPr>
          <w:p w14:paraId="5590DCF5" w14:textId="77777777" w:rsidR="00C31990" w:rsidRPr="001C1910" w:rsidRDefault="00C31990" w:rsidP="00377EBF">
            <w:pPr>
              <w:jc w:val="center"/>
            </w:pPr>
          </w:p>
        </w:tc>
        <w:tc>
          <w:tcPr>
            <w:tcW w:w="2177" w:type="dxa"/>
            <w:vMerge w:val="restart"/>
            <w:vAlign w:val="center"/>
          </w:tcPr>
          <w:p w14:paraId="317995CC" w14:textId="77777777" w:rsidR="00C31990" w:rsidRPr="001C1910" w:rsidRDefault="00C31990" w:rsidP="00564C33">
            <w:pPr>
              <w:jc w:val="center"/>
            </w:pPr>
            <w:r w:rsidRPr="001C1910">
              <w:t>White River 4</w:t>
            </w:r>
          </w:p>
        </w:tc>
        <w:tc>
          <w:tcPr>
            <w:tcW w:w="1962" w:type="dxa"/>
            <w:vAlign w:val="center"/>
          </w:tcPr>
          <w:p w14:paraId="20747114" w14:textId="77777777" w:rsidR="00C31990" w:rsidRPr="001C1910" w:rsidRDefault="00C31990" w:rsidP="00377EBF">
            <w:pPr>
              <w:jc w:val="center"/>
            </w:pPr>
            <w:r w:rsidRPr="001C1910">
              <w:t>Fecal Coliform Bacteria</w:t>
            </w:r>
          </w:p>
        </w:tc>
        <w:tc>
          <w:tcPr>
            <w:tcW w:w="1710" w:type="dxa"/>
            <w:vAlign w:val="center"/>
          </w:tcPr>
          <w:p w14:paraId="2E22C80F" w14:textId="77777777" w:rsidR="00C31990" w:rsidRPr="001C1910" w:rsidRDefault="001B383C" w:rsidP="005D7757">
            <w:pPr>
              <w:jc w:val="center"/>
            </w:pPr>
            <w:r w:rsidRPr="001C1910">
              <w:t>4 of 5</w:t>
            </w:r>
          </w:p>
        </w:tc>
        <w:tc>
          <w:tcPr>
            <w:tcW w:w="1767" w:type="dxa"/>
            <w:vAlign w:val="center"/>
          </w:tcPr>
          <w:p w14:paraId="0761BF58" w14:textId="77777777" w:rsidR="00C31990" w:rsidRPr="001C1910" w:rsidRDefault="00C31990" w:rsidP="00377EBF">
            <w:pPr>
              <w:jc w:val="center"/>
            </w:pPr>
            <w:r w:rsidRPr="001C1910">
              <w:t>Threatened</w:t>
            </w:r>
          </w:p>
        </w:tc>
      </w:tr>
      <w:tr w:rsidR="00C31990" w:rsidRPr="001C1910" w14:paraId="7F034E79" w14:textId="77777777" w:rsidTr="004F1350">
        <w:tc>
          <w:tcPr>
            <w:tcW w:w="1999" w:type="dxa"/>
            <w:vMerge/>
          </w:tcPr>
          <w:p w14:paraId="425830D1" w14:textId="77777777" w:rsidR="00C31990" w:rsidRPr="001C1910" w:rsidRDefault="00C31990" w:rsidP="00377EBF">
            <w:pPr>
              <w:jc w:val="center"/>
            </w:pPr>
          </w:p>
        </w:tc>
        <w:tc>
          <w:tcPr>
            <w:tcW w:w="2177" w:type="dxa"/>
            <w:vMerge/>
            <w:vAlign w:val="center"/>
          </w:tcPr>
          <w:p w14:paraId="4C55ACC6" w14:textId="77777777" w:rsidR="00C31990" w:rsidRPr="001C1910" w:rsidRDefault="00C31990" w:rsidP="00377EBF">
            <w:pPr>
              <w:jc w:val="center"/>
            </w:pPr>
          </w:p>
        </w:tc>
        <w:tc>
          <w:tcPr>
            <w:tcW w:w="1962" w:type="dxa"/>
            <w:vAlign w:val="center"/>
          </w:tcPr>
          <w:p w14:paraId="0DD20285" w14:textId="77777777" w:rsidR="00C31990" w:rsidRPr="001C1910" w:rsidRDefault="00C31990" w:rsidP="00377EBF">
            <w:pPr>
              <w:jc w:val="center"/>
            </w:pPr>
            <w:r w:rsidRPr="001C1910">
              <w:t>E-coli Bacteria</w:t>
            </w:r>
          </w:p>
        </w:tc>
        <w:tc>
          <w:tcPr>
            <w:tcW w:w="1710" w:type="dxa"/>
            <w:vAlign w:val="center"/>
          </w:tcPr>
          <w:p w14:paraId="4CB772F2" w14:textId="77777777" w:rsidR="00C31990" w:rsidRPr="001C1910" w:rsidRDefault="001B383C" w:rsidP="005D7757">
            <w:pPr>
              <w:jc w:val="center"/>
            </w:pPr>
            <w:r w:rsidRPr="001C1910">
              <w:t>4 of 5</w:t>
            </w:r>
          </w:p>
        </w:tc>
        <w:tc>
          <w:tcPr>
            <w:tcW w:w="1767" w:type="dxa"/>
            <w:vAlign w:val="center"/>
          </w:tcPr>
          <w:p w14:paraId="34C18475" w14:textId="77777777" w:rsidR="00C31990" w:rsidRPr="001C1910" w:rsidRDefault="00C31990" w:rsidP="00377EBF">
            <w:pPr>
              <w:jc w:val="center"/>
            </w:pPr>
            <w:r w:rsidRPr="001C1910">
              <w:t>Threatened</w:t>
            </w:r>
          </w:p>
        </w:tc>
      </w:tr>
      <w:tr w:rsidR="00C31990" w:rsidRPr="001C1910" w14:paraId="5023FDFD" w14:textId="77777777" w:rsidTr="004F1350">
        <w:tc>
          <w:tcPr>
            <w:tcW w:w="1999" w:type="dxa"/>
            <w:vMerge/>
          </w:tcPr>
          <w:p w14:paraId="3CE66D38" w14:textId="77777777" w:rsidR="00C31990" w:rsidRPr="001C1910" w:rsidRDefault="00C31990" w:rsidP="00377EBF">
            <w:pPr>
              <w:jc w:val="center"/>
            </w:pPr>
          </w:p>
        </w:tc>
        <w:tc>
          <w:tcPr>
            <w:tcW w:w="2177" w:type="dxa"/>
            <w:vMerge/>
            <w:vAlign w:val="center"/>
          </w:tcPr>
          <w:p w14:paraId="6EF8E185" w14:textId="77777777" w:rsidR="00C31990" w:rsidRPr="001C1910" w:rsidRDefault="00C31990" w:rsidP="00377EBF">
            <w:pPr>
              <w:jc w:val="center"/>
            </w:pPr>
          </w:p>
        </w:tc>
        <w:tc>
          <w:tcPr>
            <w:tcW w:w="1962" w:type="dxa"/>
            <w:vAlign w:val="center"/>
          </w:tcPr>
          <w:p w14:paraId="5CF0A5E6" w14:textId="77777777" w:rsidR="00C31990" w:rsidRPr="001C1910" w:rsidRDefault="00C31990" w:rsidP="00377EBF">
            <w:pPr>
              <w:jc w:val="center"/>
            </w:pPr>
            <w:r w:rsidRPr="001C1910">
              <w:t>Total Phosphorus</w:t>
            </w:r>
          </w:p>
        </w:tc>
        <w:tc>
          <w:tcPr>
            <w:tcW w:w="1710" w:type="dxa"/>
            <w:vAlign w:val="center"/>
          </w:tcPr>
          <w:p w14:paraId="171948B1" w14:textId="77777777" w:rsidR="00C31990" w:rsidRPr="001C1910" w:rsidRDefault="00C31990" w:rsidP="005D7757">
            <w:pPr>
              <w:jc w:val="center"/>
            </w:pPr>
            <w:r w:rsidRPr="001C1910">
              <w:t>1 of 1</w:t>
            </w:r>
          </w:p>
        </w:tc>
        <w:tc>
          <w:tcPr>
            <w:tcW w:w="1767" w:type="dxa"/>
            <w:vAlign w:val="center"/>
          </w:tcPr>
          <w:p w14:paraId="40066380" w14:textId="77777777" w:rsidR="00C31990" w:rsidRPr="001C1910" w:rsidRDefault="00C31990" w:rsidP="00377EBF">
            <w:pPr>
              <w:jc w:val="center"/>
            </w:pPr>
            <w:r w:rsidRPr="001C1910">
              <w:t>Threatened</w:t>
            </w:r>
          </w:p>
        </w:tc>
      </w:tr>
      <w:tr w:rsidR="00C31990" w:rsidRPr="001C1910" w14:paraId="138B24F7" w14:textId="77777777" w:rsidTr="004F1350">
        <w:tc>
          <w:tcPr>
            <w:tcW w:w="1999" w:type="dxa"/>
            <w:vMerge/>
          </w:tcPr>
          <w:p w14:paraId="0FD3C09C" w14:textId="77777777" w:rsidR="00C31990" w:rsidRPr="001C1910" w:rsidRDefault="00C31990" w:rsidP="00377EBF">
            <w:pPr>
              <w:jc w:val="center"/>
            </w:pPr>
          </w:p>
        </w:tc>
        <w:tc>
          <w:tcPr>
            <w:tcW w:w="2177" w:type="dxa"/>
            <w:vMerge/>
            <w:vAlign w:val="center"/>
          </w:tcPr>
          <w:p w14:paraId="4990D126" w14:textId="77777777" w:rsidR="00C31990" w:rsidRPr="001C1910" w:rsidRDefault="00C31990" w:rsidP="00377EBF">
            <w:pPr>
              <w:jc w:val="center"/>
            </w:pPr>
          </w:p>
        </w:tc>
        <w:tc>
          <w:tcPr>
            <w:tcW w:w="1962" w:type="dxa"/>
            <w:vAlign w:val="center"/>
          </w:tcPr>
          <w:p w14:paraId="53B48CA6" w14:textId="77777777" w:rsidR="00C31990" w:rsidRPr="001C1910" w:rsidRDefault="00C31990" w:rsidP="00377EBF">
            <w:pPr>
              <w:jc w:val="center"/>
            </w:pPr>
            <w:r w:rsidRPr="001C1910">
              <w:t>Total Suspended Solids</w:t>
            </w:r>
          </w:p>
        </w:tc>
        <w:tc>
          <w:tcPr>
            <w:tcW w:w="1710" w:type="dxa"/>
            <w:vAlign w:val="center"/>
          </w:tcPr>
          <w:p w14:paraId="5084A115" w14:textId="77777777" w:rsidR="00C31990" w:rsidRPr="001C1910" w:rsidRDefault="00C31990" w:rsidP="005D7757">
            <w:pPr>
              <w:jc w:val="center"/>
            </w:pPr>
            <w:r w:rsidRPr="001C1910">
              <w:t>3 of 4</w:t>
            </w:r>
          </w:p>
        </w:tc>
        <w:tc>
          <w:tcPr>
            <w:tcW w:w="1767" w:type="dxa"/>
            <w:vAlign w:val="center"/>
          </w:tcPr>
          <w:p w14:paraId="0B24883C" w14:textId="77777777" w:rsidR="00C31990" w:rsidRPr="001C1910" w:rsidRDefault="00C31990" w:rsidP="00377EBF">
            <w:pPr>
              <w:jc w:val="center"/>
            </w:pPr>
            <w:r w:rsidRPr="001C1910">
              <w:t>Threatened</w:t>
            </w:r>
          </w:p>
        </w:tc>
      </w:tr>
      <w:tr w:rsidR="00C31990" w:rsidRPr="001C1910" w14:paraId="02F48F42" w14:textId="77777777" w:rsidTr="004F1350">
        <w:tc>
          <w:tcPr>
            <w:tcW w:w="1999" w:type="dxa"/>
            <w:vMerge/>
          </w:tcPr>
          <w:p w14:paraId="5C15CFED" w14:textId="77777777" w:rsidR="00C31990" w:rsidRPr="001C1910" w:rsidRDefault="00C31990" w:rsidP="00377EBF">
            <w:pPr>
              <w:jc w:val="center"/>
            </w:pPr>
          </w:p>
        </w:tc>
        <w:tc>
          <w:tcPr>
            <w:tcW w:w="2177" w:type="dxa"/>
            <w:vMerge w:val="restart"/>
            <w:vAlign w:val="center"/>
          </w:tcPr>
          <w:p w14:paraId="4BD699C7" w14:textId="77777777" w:rsidR="00C31990" w:rsidRPr="001C1910" w:rsidRDefault="00C31990" w:rsidP="00377EBF">
            <w:pPr>
              <w:jc w:val="center"/>
            </w:pPr>
            <w:r w:rsidRPr="001C1910">
              <w:t>Black Pipe 1</w:t>
            </w:r>
          </w:p>
        </w:tc>
        <w:tc>
          <w:tcPr>
            <w:tcW w:w="1962" w:type="dxa"/>
            <w:vAlign w:val="center"/>
          </w:tcPr>
          <w:p w14:paraId="02D6499A" w14:textId="77777777" w:rsidR="00C31990" w:rsidRPr="001C1910" w:rsidRDefault="00C31990" w:rsidP="00377EBF">
            <w:pPr>
              <w:jc w:val="center"/>
            </w:pPr>
            <w:r w:rsidRPr="001C1910">
              <w:t>Fecal Coliform Bacteria</w:t>
            </w:r>
          </w:p>
        </w:tc>
        <w:tc>
          <w:tcPr>
            <w:tcW w:w="1710" w:type="dxa"/>
            <w:vAlign w:val="center"/>
          </w:tcPr>
          <w:p w14:paraId="71D25868" w14:textId="77777777" w:rsidR="00C31990" w:rsidRPr="001C1910" w:rsidRDefault="00C31990" w:rsidP="00377EBF">
            <w:pPr>
              <w:jc w:val="center"/>
            </w:pPr>
            <w:r w:rsidRPr="001C1910">
              <w:t>5 of 5</w:t>
            </w:r>
          </w:p>
        </w:tc>
        <w:tc>
          <w:tcPr>
            <w:tcW w:w="1767" w:type="dxa"/>
            <w:vAlign w:val="center"/>
          </w:tcPr>
          <w:p w14:paraId="2D968838" w14:textId="77777777" w:rsidR="00C31990" w:rsidRPr="001C1910" w:rsidRDefault="00C31990" w:rsidP="00377EBF">
            <w:pPr>
              <w:jc w:val="center"/>
            </w:pPr>
            <w:r w:rsidRPr="001C1910">
              <w:t>Threatened</w:t>
            </w:r>
          </w:p>
        </w:tc>
      </w:tr>
      <w:tr w:rsidR="00C31990" w:rsidRPr="001C1910" w14:paraId="5CDEF1D2" w14:textId="77777777" w:rsidTr="004F1350">
        <w:tc>
          <w:tcPr>
            <w:tcW w:w="1999" w:type="dxa"/>
            <w:vMerge/>
          </w:tcPr>
          <w:p w14:paraId="7B289251" w14:textId="77777777" w:rsidR="00C31990" w:rsidRPr="001C1910" w:rsidRDefault="00C31990" w:rsidP="00377EBF">
            <w:pPr>
              <w:jc w:val="center"/>
            </w:pPr>
          </w:p>
        </w:tc>
        <w:tc>
          <w:tcPr>
            <w:tcW w:w="2177" w:type="dxa"/>
            <w:vMerge/>
            <w:vAlign w:val="center"/>
          </w:tcPr>
          <w:p w14:paraId="5E82283C" w14:textId="77777777" w:rsidR="00C31990" w:rsidRPr="001C1910" w:rsidRDefault="00C31990" w:rsidP="00377EBF">
            <w:pPr>
              <w:jc w:val="center"/>
            </w:pPr>
          </w:p>
        </w:tc>
        <w:tc>
          <w:tcPr>
            <w:tcW w:w="1962" w:type="dxa"/>
            <w:vAlign w:val="center"/>
          </w:tcPr>
          <w:p w14:paraId="424E6B7A" w14:textId="77777777" w:rsidR="00C31990" w:rsidRPr="001C1910" w:rsidRDefault="00C31990" w:rsidP="00377EBF">
            <w:pPr>
              <w:jc w:val="center"/>
            </w:pPr>
            <w:r w:rsidRPr="001C1910">
              <w:t>E-coli Bacteria</w:t>
            </w:r>
          </w:p>
        </w:tc>
        <w:tc>
          <w:tcPr>
            <w:tcW w:w="1710" w:type="dxa"/>
            <w:vAlign w:val="center"/>
          </w:tcPr>
          <w:p w14:paraId="557DED74" w14:textId="77777777" w:rsidR="00C31990" w:rsidRPr="001C1910" w:rsidRDefault="00C31990" w:rsidP="00377EBF">
            <w:pPr>
              <w:jc w:val="center"/>
            </w:pPr>
            <w:r w:rsidRPr="001C1910">
              <w:t>5 of 5</w:t>
            </w:r>
          </w:p>
        </w:tc>
        <w:tc>
          <w:tcPr>
            <w:tcW w:w="1767" w:type="dxa"/>
            <w:vAlign w:val="center"/>
          </w:tcPr>
          <w:p w14:paraId="5B0B5594" w14:textId="77777777" w:rsidR="00C31990" w:rsidRPr="001C1910" w:rsidRDefault="00C31990" w:rsidP="00377EBF">
            <w:pPr>
              <w:jc w:val="center"/>
            </w:pPr>
            <w:r w:rsidRPr="001C1910">
              <w:t>Threatened</w:t>
            </w:r>
          </w:p>
        </w:tc>
      </w:tr>
      <w:tr w:rsidR="00C31990" w:rsidRPr="001C1910" w14:paraId="5A150261" w14:textId="77777777" w:rsidTr="004F1350">
        <w:tc>
          <w:tcPr>
            <w:tcW w:w="1999" w:type="dxa"/>
            <w:vMerge/>
          </w:tcPr>
          <w:p w14:paraId="6FEFE412" w14:textId="77777777" w:rsidR="00C31990" w:rsidRPr="001C1910" w:rsidRDefault="00C31990" w:rsidP="00377EBF">
            <w:pPr>
              <w:jc w:val="center"/>
            </w:pPr>
          </w:p>
        </w:tc>
        <w:tc>
          <w:tcPr>
            <w:tcW w:w="2177" w:type="dxa"/>
            <w:vMerge/>
            <w:vAlign w:val="center"/>
          </w:tcPr>
          <w:p w14:paraId="610D7E1F" w14:textId="77777777" w:rsidR="00C31990" w:rsidRPr="001C1910" w:rsidRDefault="00C31990" w:rsidP="00377EBF">
            <w:pPr>
              <w:jc w:val="center"/>
            </w:pPr>
          </w:p>
        </w:tc>
        <w:tc>
          <w:tcPr>
            <w:tcW w:w="1962" w:type="dxa"/>
            <w:vAlign w:val="center"/>
          </w:tcPr>
          <w:p w14:paraId="5DAC6791" w14:textId="77777777" w:rsidR="00C31990" w:rsidRPr="001C1910" w:rsidRDefault="00C31990" w:rsidP="00377EBF">
            <w:pPr>
              <w:jc w:val="center"/>
            </w:pPr>
            <w:r w:rsidRPr="001C1910">
              <w:t>Total Phosphorus</w:t>
            </w:r>
          </w:p>
        </w:tc>
        <w:tc>
          <w:tcPr>
            <w:tcW w:w="1710" w:type="dxa"/>
            <w:vAlign w:val="center"/>
          </w:tcPr>
          <w:p w14:paraId="3A0E0CA1" w14:textId="77777777" w:rsidR="00C31990" w:rsidRPr="001C1910" w:rsidRDefault="00C31990" w:rsidP="00377EBF">
            <w:pPr>
              <w:jc w:val="center"/>
            </w:pPr>
            <w:r w:rsidRPr="001C1910">
              <w:t>5 of 5</w:t>
            </w:r>
          </w:p>
        </w:tc>
        <w:tc>
          <w:tcPr>
            <w:tcW w:w="1767" w:type="dxa"/>
            <w:vAlign w:val="center"/>
          </w:tcPr>
          <w:p w14:paraId="480745FE" w14:textId="77777777" w:rsidR="00C31990" w:rsidRPr="001C1910" w:rsidRDefault="00C31990" w:rsidP="00377EBF">
            <w:pPr>
              <w:jc w:val="center"/>
            </w:pPr>
            <w:r w:rsidRPr="001C1910">
              <w:t>Threatened</w:t>
            </w:r>
          </w:p>
        </w:tc>
      </w:tr>
      <w:tr w:rsidR="00C31990" w:rsidRPr="001C1910" w14:paraId="3F6D8D77" w14:textId="77777777" w:rsidTr="00FB61B1">
        <w:tc>
          <w:tcPr>
            <w:tcW w:w="1999" w:type="dxa"/>
            <w:vMerge w:val="restart"/>
            <w:vAlign w:val="center"/>
          </w:tcPr>
          <w:p w14:paraId="73092CA9" w14:textId="77777777" w:rsidR="00C31990" w:rsidRPr="001C1910" w:rsidRDefault="00C31990" w:rsidP="00FB61B1">
            <w:pPr>
              <w:jc w:val="center"/>
            </w:pPr>
            <w:r w:rsidRPr="001C1910">
              <w:t>White River / Little White River Watershed</w:t>
            </w:r>
          </w:p>
        </w:tc>
        <w:tc>
          <w:tcPr>
            <w:tcW w:w="2177" w:type="dxa"/>
            <w:vMerge w:val="restart"/>
            <w:vAlign w:val="center"/>
          </w:tcPr>
          <w:p w14:paraId="42033F0A" w14:textId="77777777" w:rsidR="00C31990" w:rsidRPr="001C1910" w:rsidRDefault="00C31990" w:rsidP="00377EBF">
            <w:pPr>
              <w:jc w:val="center"/>
            </w:pPr>
            <w:r w:rsidRPr="001C1910">
              <w:t>Little White River 1</w:t>
            </w:r>
          </w:p>
        </w:tc>
        <w:tc>
          <w:tcPr>
            <w:tcW w:w="1962" w:type="dxa"/>
            <w:vAlign w:val="center"/>
          </w:tcPr>
          <w:p w14:paraId="11962EFD" w14:textId="77777777" w:rsidR="00C31990" w:rsidRPr="001C1910" w:rsidRDefault="00C31990" w:rsidP="00377EBF">
            <w:pPr>
              <w:jc w:val="center"/>
            </w:pPr>
            <w:r w:rsidRPr="001C1910">
              <w:t>Fecal Coliform Bacteria</w:t>
            </w:r>
          </w:p>
        </w:tc>
        <w:tc>
          <w:tcPr>
            <w:tcW w:w="1710" w:type="dxa"/>
            <w:vAlign w:val="center"/>
          </w:tcPr>
          <w:p w14:paraId="499556E8" w14:textId="77777777" w:rsidR="00C31990" w:rsidRPr="001C1910" w:rsidRDefault="00C31990" w:rsidP="00377EBF">
            <w:pPr>
              <w:jc w:val="center"/>
            </w:pPr>
            <w:r w:rsidRPr="001C1910">
              <w:t>3 of 5</w:t>
            </w:r>
          </w:p>
        </w:tc>
        <w:tc>
          <w:tcPr>
            <w:tcW w:w="1767" w:type="dxa"/>
            <w:vAlign w:val="center"/>
          </w:tcPr>
          <w:p w14:paraId="0133E890" w14:textId="77777777" w:rsidR="00C31990" w:rsidRPr="001C1910" w:rsidRDefault="00C31990" w:rsidP="00377EBF">
            <w:pPr>
              <w:jc w:val="center"/>
            </w:pPr>
            <w:r w:rsidRPr="001C1910">
              <w:t>Threatened</w:t>
            </w:r>
          </w:p>
        </w:tc>
      </w:tr>
      <w:tr w:rsidR="00C31990" w:rsidRPr="001C1910" w14:paraId="1CE9A5A5" w14:textId="77777777" w:rsidTr="004F1350">
        <w:tc>
          <w:tcPr>
            <w:tcW w:w="1999" w:type="dxa"/>
            <w:vMerge/>
          </w:tcPr>
          <w:p w14:paraId="68D8EE10" w14:textId="77777777" w:rsidR="00C31990" w:rsidRPr="001C1910" w:rsidRDefault="00C31990" w:rsidP="00377EBF">
            <w:pPr>
              <w:jc w:val="center"/>
            </w:pPr>
          </w:p>
        </w:tc>
        <w:tc>
          <w:tcPr>
            <w:tcW w:w="2177" w:type="dxa"/>
            <w:vMerge/>
            <w:vAlign w:val="center"/>
          </w:tcPr>
          <w:p w14:paraId="6531CD54" w14:textId="77777777" w:rsidR="00C31990" w:rsidRPr="001C1910" w:rsidRDefault="00C31990" w:rsidP="00377EBF">
            <w:pPr>
              <w:jc w:val="center"/>
            </w:pPr>
          </w:p>
        </w:tc>
        <w:tc>
          <w:tcPr>
            <w:tcW w:w="1962" w:type="dxa"/>
            <w:vAlign w:val="center"/>
          </w:tcPr>
          <w:p w14:paraId="429EF079" w14:textId="77777777" w:rsidR="00C31990" w:rsidRPr="001C1910" w:rsidRDefault="00C31990" w:rsidP="00377EBF">
            <w:pPr>
              <w:jc w:val="center"/>
            </w:pPr>
            <w:r w:rsidRPr="001C1910">
              <w:t>E-coli Bacteria</w:t>
            </w:r>
          </w:p>
        </w:tc>
        <w:tc>
          <w:tcPr>
            <w:tcW w:w="1710" w:type="dxa"/>
            <w:vAlign w:val="center"/>
          </w:tcPr>
          <w:p w14:paraId="667C2D71" w14:textId="77777777" w:rsidR="00C31990" w:rsidRPr="001C1910" w:rsidRDefault="00C31990" w:rsidP="00377EBF">
            <w:pPr>
              <w:jc w:val="center"/>
            </w:pPr>
            <w:r w:rsidRPr="001C1910">
              <w:t>4 of 5</w:t>
            </w:r>
          </w:p>
        </w:tc>
        <w:tc>
          <w:tcPr>
            <w:tcW w:w="1767" w:type="dxa"/>
            <w:vAlign w:val="center"/>
          </w:tcPr>
          <w:p w14:paraId="44E83FF0" w14:textId="77777777" w:rsidR="00C31990" w:rsidRPr="001C1910" w:rsidRDefault="00C31990" w:rsidP="00377EBF">
            <w:pPr>
              <w:jc w:val="center"/>
            </w:pPr>
            <w:r w:rsidRPr="001C1910">
              <w:t>Threatened</w:t>
            </w:r>
          </w:p>
        </w:tc>
      </w:tr>
      <w:tr w:rsidR="00C31990" w:rsidRPr="001C1910" w14:paraId="2CFE2F6D" w14:textId="77777777" w:rsidTr="004F1350">
        <w:tc>
          <w:tcPr>
            <w:tcW w:w="1999" w:type="dxa"/>
            <w:vMerge/>
          </w:tcPr>
          <w:p w14:paraId="4A845B0C" w14:textId="77777777" w:rsidR="00C31990" w:rsidRPr="001C1910" w:rsidRDefault="00C31990" w:rsidP="00377EBF">
            <w:pPr>
              <w:jc w:val="center"/>
            </w:pPr>
          </w:p>
        </w:tc>
        <w:tc>
          <w:tcPr>
            <w:tcW w:w="2177" w:type="dxa"/>
            <w:vMerge/>
            <w:vAlign w:val="center"/>
          </w:tcPr>
          <w:p w14:paraId="52A5A65D" w14:textId="77777777" w:rsidR="00C31990" w:rsidRPr="001C1910" w:rsidRDefault="00C31990" w:rsidP="00377EBF">
            <w:pPr>
              <w:jc w:val="center"/>
            </w:pPr>
          </w:p>
        </w:tc>
        <w:tc>
          <w:tcPr>
            <w:tcW w:w="1962" w:type="dxa"/>
            <w:vAlign w:val="center"/>
          </w:tcPr>
          <w:p w14:paraId="37EC10CE" w14:textId="77777777" w:rsidR="00C31990" w:rsidRPr="001C1910" w:rsidRDefault="00C31990" w:rsidP="00377EBF">
            <w:pPr>
              <w:jc w:val="center"/>
            </w:pPr>
            <w:r w:rsidRPr="001C1910">
              <w:t>Total Phosphorus</w:t>
            </w:r>
          </w:p>
        </w:tc>
        <w:tc>
          <w:tcPr>
            <w:tcW w:w="1710" w:type="dxa"/>
            <w:vAlign w:val="center"/>
          </w:tcPr>
          <w:p w14:paraId="764D9290" w14:textId="77777777" w:rsidR="00C31990" w:rsidRPr="001C1910" w:rsidRDefault="00C31990" w:rsidP="00377EBF">
            <w:pPr>
              <w:jc w:val="center"/>
            </w:pPr>
            <w:r w:rsidRPr="001C1910">
              <w:t>5 of 5</w:t>
            </w:r>
          </w:p>
        </w:tc>
        <w:tc>
          <w:tcPr>
            <w:tcW w:w="1767" w:type="dxa"/>
            <w:vAlign w:val="center"/>
          </w:tcPr>
          <w:p w14:paraId="18FC9574" w14:textId="77777777" w:rsidR="00C31990" w:rsidRPr="001C1910" w:rsidRDefault="00C31990" w:rsidP="00377EBF">
            <w:pPr>
              <w:jc w:val="center"/>
            </w:pPr>
            <w:r w:rsidRPr="001C1910">
              <w:t>Threatened</w:t>
            </w:r>
          </w:p>
        </w:tc>
      </w:tr>
      <w:tr w:rsidR="00C31990" w:rsidRPr="001C1910" w14:paraId="3D54BA59" w14:textId="77777777" w:rsidTr="004F1350">
        <w:tc>
          <w:tcPr>
            <w:tcW w:w="1999" w:type="dxa"/>
            <w:vMerge/>
          </w:tcPr>
          <w:p w14:paraId="2E6E297D" w14:textId="77777777" w:rsidR="00C31990" w:rsidRPr="001C1910" w:rsidRDefault="00C31990" w:rsidP="00377EBF">
            <w:pPr>
              <w:jc w:val="center"/>
            </w:pPr>
          </w:p>
        </w:tc>
        <w:tc>
          <w:tcPr>
            <w:tcW w:w="2177" w:type="dxa"/>
            <w:vMerge/>
            <w:vAlign w:val="center"/>
          </w:tcPr>
          <w:p w14:paraId="533A5F6D" w14:textId="77777777" w:rsidR="00C31990" w:rsidRPr="001C1910" w:rsidRDefault="00C31990" w:rsidP="00377EBF">
            <w:pPr>
              <w:jc w:val="center"/>
            </w:pPr>
          </w:p>
        </w:tc>
        <w:tc>
          <w:tcPr>
            <w:tcW w:w="1962" w:type="dxa"/>
            <w:vAlign w:val="center"/>
          </w:tcPr>
          <w:p w14:paraId="016BA93A" w14:textId="77777777" w:rsidR="00C31990" w:rsidRPr="001C1910" w:rsidRDefault="00C31990" w:rsidP="00377EBF">
            <w:pPr>
              <w:jc w:val="center"/>
            </w:pPr>
            <w:r w:rsidRPr="001C1910">
              <w:t>Total Suspended Solids</w:t>
            </w:r>
          </w:p>
        </w:tc>
        <w:tc>
          <w:tcPr>
            <w:tcW w:w="1710" w:type="dxa"/>
            <w:vAlign w:val="center"/>
          </w:tcPr>
          <w:p w14:paraId="1A47B445" w14:textId="77777777" w:rsidR="00C31990" w:rsidRPr="001C1910" w:rsidRDefault="00C31990" w:rsidP="00377EBF">
            <w:pPr>
              <w:jc w:val="center"/>
            </w:pPr>
            <w:r w:rsidRPr="001C1910">
              <w:t>1 of 5</w:t>
            </w:r>
          </w:p>
        </w:tc>
        <w:tc>
          <w:tcPr>
            <w:tcW w:w="1767" w:type="dxa"/>
            <w:vAlign w:val="center"/>
          </w:tcPr>
          <w:p w14:paraId="4BDB7643" w14:textId="77777777" w:rsidR="00C31990" w:rsidRPr="001C1910" w:rsidRDefault="00C31990" w:rsidP="00377EBF">
            <w:pPr>
              <w:jc w:val="center"/>
            </w:pPr>
            <w:r w:rsidRPr="001C1910">
              <w:t>Threatened</w:t>
            </w:r>
          </w:p>
        </w:tc>
      </w:tr>
      <w:tr w:rsidR="00C31990" w:rsidRPr="001C1910" w14:paraId="7A4C6040" w14:textId="77777777" w:rsidTr="004F1350">
        <w:tc>
          <w:tcPr>
            <w:tcW w:w="1999" w:type="dxa"/>
            <w:vMerge/>
          </w:tcPr>
          <w:p w14:paraId="767DCDEF" w14:textId="77777777" w:rsidR="00C31990" w:rsidRPr="001C1910" w:rsidRDefault="00C31990" w:rsidP="00377EBF">
            <w:pPr>
              <w:jc w:val="center"/>
            </w:pPr>
          </w:p>
        </w:tc>
        <w:tc>
          <w:tcPr>
            <w:tcW w:w="2177" w:type="dxa"/>
            <w:vMerge w:val="restart"/>
            <w:vAlign w:val="center"/>
          </w:tcPr>
          <w:p w14:paraId="53522F5A" w14:textId="77777777" w:rsidR="00C31990" w:rsidRPr="001C1910" w:rsidRDefault="00C31990" w:rsidP="00377EBF">
            <w:pPr>
              <w:jc w:val="center"/>
            </w:pPr>
            <w:r w:rsidRPr="001C1910">
              <w:t>Little White River 2</w:t>
            </w:r>
          </w:p>
        </w:tc>
        <w:tc>
          <w:tcPr>
            <w:tcW w:w="1962" w:type="dxa"/>
            <w:vAlign w:val="center"/>
          </w:tcPr>
          <w:p w14:paraId="12EF6E55" w14:textId="77777777" w:rsidR="00C31990" w:rsidRPr="001C1910" w:rsidRDefault="00C31990" w:rsidP="00377EBF">
            <w:pPr>
              <w:jc w:val="center"/>
            </w:pPr>
            <w:r w:rsidRPr="001C1910">
              <w:t>Fecal Coliform Bacteria</w:t>
            </w:r>
          </w:p>
        </w:tc>
        <w:tc>
          <w:tcPr>
            <w:tcW w:w="1710" w:type="dxa"/>
            <w:vAlign w:val="center"/>
          </w:tcPr>
          <w:p w14:paraId="0668762B" w14:textId="77777777" w:rsidR="00C31990" w:rsidRPr="001C1910" w:rsidRDefault="00C31990" w:rsidP="00377EBF">
            <w:pPr>
              <w:jc w:val="center"/>
            </w:pPr>
            <w:r w:rsidRPr="001C1910">
              <w:t>3 of 5</w:t>
            </w:r>
          </w:p>
        </w:tc>
        <w:tc>
          <w:tcPr>
            <w:tcW w:w="1767" w:type="dxa"/>
            <w:vAlign w:val="center"/>
          </w:tcPr>
          <w:p w14:paraId="708A0771" w14:textId="77777777" w:rsidR="00C31990" w:rsidRPr="001C1910" w:rsidRDefault="00C31990" w:rsidP="00377EBF">
            <w:pPr>
              <w:jc w:val="center"/>
            </w:pPr>
            <w:r w:rsidRPr="001C1910">
              <w:t>Threatened</w:t>
            </w:r>
          </w:p>
        </w:tc>
      </w:tr>
      <w:tr w:rsidR="00C31990" w:rsidRPr="001C1910" w14:paraId="41E52A5E" w14:textId="77777777" w:rsidTr="00FB61B1">
        <w:trPr>
          <w:trHeight w:val="63"/>
        </w:trPr>
        <w:tc>
          <w:tcPr>
            <w:tcW w:w="1999" w:type="dxa"/>
            <w:vMerge/>
          </w:tcPr>
          <w:p w14:paraId="5F156E29" w14:textId="77777777" w:rsidR="00C31990" w:rsidRPr="001C1910" w:rsidRDefault="00C31990" w:rsidP="00377EBF">
            <w:pPr>
              <w:jc w:val="center"/>
            </w:pPr>
          </w:p>
        </w:tc>
        <w:tc>
          <w:tcPr>
            <w:tcW w:w="2177" w:type="dxa"/>
            <w:vMerge/>
            <w:vAlign w:val="center"/>
          </w:tcPr>
          <w:p w14:paraId="542FFEEC" w14:textId="77777777" w:rsidR="00C31990" w:rsidRPr="001C1910" w:rsidRDefault="00C31990" w:rsidP="00377EBF">
            <w:pPr>
              <w:jc w:val="center"/>
            </w:pPr>
          </w:p>
        </w:tc>
        <w:tc>
          <w:tcPr>
            <w:tcW w:w="1962" w:type="dxa"/>
            <w:vAlign w:val="center"/>
          </w:tcPr>
          <w:p w14:paraId="50539061" w14:textId="77777777" w:rsidR="00C31990" w:rsidRPr="001C1910" w:rsidRDefault="00C31990" w:rsidP="00377EBF">
            <w:pPr>
              <w:jc w:val="center"/>
            </w:pPr>
            <w:r w:rsidRPr="001C1910">
              <w:t>E-coli Bacteria</w:t>
            </w:r>
          </w:p>
        </w:tc>
        <w:tc>
          <w:tcPr>
            <w:tcW w:w="1710" w:type="dxa"/>
            <w:vAlign w:val="center"/>
          </w:tcPr>
          <w:p w14:paraId="30D6C19D" w14:textId="77777777" w:rsidR="00C31990" w:rsidRPr="001C1910" w:rsidRDefault="00C31990" w:rsidP="00377EBF">
            <w:pPr>
              <w:jc w:val="center"/>
            </w:pPr>
            <w:r w:rsidRPr="001C1910">
              <w:t>5 of 5</w:t>
            </w:r>
          </w:p>
        </w:tc>
        <w:tc>
          <w:tcPr>
            <w:tcW w:w="1767" w:type="dxa"/>
            <w:vAlign w:val="center"/>
          </w:tcPr>
          <w:p w14:paraId="39CE7ED9" w14:textId="77777777" w:rsidR="00C31990" w:rsidRPr="001C1910" w:rsidRDefault="00C31990" w:rsidP="00377EBF">
            <w:pPr>
              <w:jc w:val="center"/>
            </w:pPr>
            <w:r w:rsidRPr="001C1910">
              <w:t>Threatened</w:t>
            </w:r>
          </w:p>
        </w:tc>
      </w:tr>
      <w:tr w:rsidR="00C31990" w:rsidRPr="001C1910" w14:paraId="708468C7" w14:textId="77777777" w:rsidTr="004F1350">
        <w:tc>
          <w:tcPr>
            <w:tcW w:w="1999" w:type="dxa"/>
            <w:vMerge/>
          </w:tcPr>
          <w:p w14:paraId="0F972255" w14:textId="77777777" w:rsidR="00C31990" w:rsidRPr="001C1910" w:rsidRDefault="00C31990" w:rsidP="00377EBF">
            <w:pPr>
              <w:jc w:val="center"/>
            </w:pPr>
          </w:p>
        </w:tc>
        <w:tc>
          <w:tcPr>
            <w:tcW w:w="2177" w:type="dxa"/>
            <w:vMerge/>
            <w:vAlign w:val="center"/>
          </w:tcPr>
          <w:p w14:paraId="340CC39D" w14:textId="77777777" w:rsidR="00C31990" w:rsidRPr="001C1910" w:rsidRDefault="00C31990" w:rsidP="00377EBF">
            <w:pPr>
              <w:jc w:val="center"/>
            </w:pPr>
          </w:p>
        </w:tc>
        <w:tc>
          <w:tcPr>
            <w:tcW w:w="1962" w:type="dxa"/>
            <w:vAlign w:val="center"/>
          </w:tcPr>
          <w:p w14:paraId="68B9225E" w14:textId="77777777" w:rsidR="00C31990" w:rsidRPr="001C1910" w:rsidRDefault="00C31990" w:rsidP="00377EBF">
            <w:pPr>
              <w:jc w:val="center"/>
            </w:pPr>
            <w:r w:rsidRPr="001C1910">
              <w:t>Total Phosphorus</w:t>
            </w:r>
          </w:p>
        </w:tc>
        <w:tc>
          <w:tcPr>
            <w:tcW w:w="1710" w:type="dxa"/>
            <w:vAlign w:val="center"/>
          </w:tcPr>
          <w:p w14:paraId="2168632A" w14:textId="77777777" w:rsidR="00C31990" w:rsidRPr="001C1910" w:rsidRDefault="00C31990" w:rsidP="00377EBF">
            <w:pPr>
              <w:jc w:val="center"/>
            </w:pPr>
            <w:r w:rsidRPr="001C1910">
              <w:t>5 of 5</w:t>
            </w:r>
          </w:p>
        </w:tc>
        <w:tc>
          <w:tcPr>
            <w:tcW w:w="1767" w:type="dxa"/>
            <w:vAlign w:val="center"/>
          </w:tcPr>
          <w:p w14:paraId="3CB11521" w14:textId="77777777" w:rsidR="00C31990" w:rsidRPr="001C1910" w:rsidRDefault="00C31990" w:rsidP="00377EBF">
            <w:pPr>
              <w:jc w:val="center"/>
            </w:pPr>
            <w:r w:rsidRPr="001C1910">
              <w:t>Threatened</w:t>
            </w:r>
          </w:p>
        </w:tc>
      </w:tr>
      <w:tr w:rsidR="00C31990" w:rsidRPr="001C1910" w14:paraId="44F4407B" w14:textId="77777777" w:rsidTr="004F1350">
        <w:tc>
          <w:tcPr>
            <w:tcW w:w="1999" w:type="dxa"/>
            <w:vMerge/>
          </w:tcPr>
          <w:p w14:paraId="22B499AC" w14:textId="77777777" w:rsidR="00C31990" w:rsidRPr="001C1910" w:rsidRDefault="00C31990" w:rsidP="00377EBF">
            <w:pPr>
              <w:jc w:val="center"/>
            </w:pPr>
          </w:p>
        </w:tc>
        <w:tc>
          <w:tcPr>
            <w:tcW w:w="2177" w:type="dxa"/>
            <w:vMerge w:val="restart"/>
            <w:vAlign w:val="center"/>
          </w:tcPr>
          <w:p w14:paraId="05782D3C" w14:textId="77777777" w:rsidR="00C31990" w:rsidRPr="001C1910" w:rsidRDefault="00C31990" w:rsidP="00377EBF">
            <w:pPr>
              <w:jc w:val="center"/>
            </w:pPr>
            <w:r w:rsidRPr="001C1910">
              <w:t>Little White River 3</w:t>
            </w:r>
          </w:p>
        </w:tc>
        <w:tc>
          <w:tcPr>
            <w:tcW w:w="1962" w:type="dxa"/>
            <w:vAlign w:val="center"/>
          </w:tcPr>
          <w:p w14:paraId="6E6C10CA" w14:textId="77777777" w:rsidR="00C31990" w:rsidRPr="001C1910" w:rsidRDefault="00C31990" w:rsidP="00377EBF">
            <w:pPr>
              <w:jc w:val="center"/>
            </w:pPr>
            <w:r w:rsidRPr="001C1910">
              <w:t>Fecal Coliform Bacteria</w:t>
            </w:r>
          </w:p>
        </w:tc>
        <w:tc>
          <w:tcPr>
            <w:tcW w:w="1710" w:type="dxa"/>
            <w:vAlign w:val="center"/>
          </w:tcPr>
          <w:p w14:paraId="42CD05DA" w14:textId="77777777" w:rsidR="00C31990" w:rsidRPr="001C1910" w:rsidRDefault="00C31990" w:rsidP="00377EBF">
            <w:pPr>
              <w:jc w:val="center"/>
            </w:pPr>
            <w:r w:rsidRPr="001C1910">
              <w:t>2 of 5</w:t>
            </w:r>
          </w:p>
        </w:tc>
        <w:tc>
          <w:tcPr>
            <w:tcW w:w="1767" w:type="dxa"/>
            <w:vAlign w:val="center"/>
          </w:tcPr>
          <w:p w14:paraId="4E664866" w14:textId="77777777" w:rsidR="00C31990" w:rsidRPr="001C1910" w:rsidRDefault="00C31990" w:rsidP="00377EBF">
            <w:pPr>
              <w:jc w:val="center"/>
            </w:pPr>
            <w:r w:rsidRPr="001C1910">
              <w:t>Threatened</w:t>
            </w:r>
          </w:p>
        </w:tc>
      </w:tr>
      <w:tr w:rsidR="00C31990" w:rsidRPr="001C1910" w14:paraId="753D1323" w14:textId="77777777" w:rsidTr="004F1350">
        <w:tc>
          <w:tcPr>
            <w:tcW w:w="1999" w:type="dxa"/>
            <w:vMerge/>
          </w:tcPr>
          <w:p w14:paraId="695A76D6" w14:textId="77777777" w:rsidR="00C31990" w:rsidRPr="001C1910" w:rsidRDefault="00C31990" w:rsidP="00377EBF">
            <w:pPr>
              <w:jc w:val="center"/>
            </w:pPr>
          </w:p>
        </w:tc>
        <w:tc>
          <w:tcPr>
            <w:tcW w:w="2177" w:type="dxa"/>
            <w:vMerge/>
            <w:vAlign w:val="center"/>
          </w:tcPr>
          <w:p w14:paraId="4E8DECDF" w14:textId="77777777" w:rsidR="00C31990" w:rsidRPr="001C1910" w:rsidRDefault="00C31990" w:rsidP="00377EBF">
            <w:pPr>
              <w:jc w:val="center"/>
            </w:pPr>
          </w:p>
        </w:tc>
        <w:tc>
          <w:tcPr>
            <w:tcW w:w="1962" w:type="dxa"/>
            <w:vAlign w:val="center"/>
          </w:tcPr>
          <w:p w14:paraId="35C50DE4" w14:textId="77777777" w:rsidR="00C31990" w:rsidRPr="001C1910" w:rsidRDefault="00C31990" w:rsidP="00377EBF">
            <w:pPr>
              <w:jc w:val="center"/>
            </w:pPr>
            <w:r w:rsidRPr="001C1910">
              <w:t>E-coli Bacteria</w:t>
            </w:r>
          </w:p>
        </w:tc>
        <w:tc>
          <w:tcPr>
            <w:tcW w:w="1710" w:type="dxa"/>
            <w:vAlign w:val="center"/>
          </w:tcPr>
          <w:p w14:paraId="63B2A65D" w14:textId="77777777" w:rsidR="00C31990" w:rsidRPr="001C1910" w:rsidRDefault="00C31990" w:rsidP="00377EBF">
            <w:pPr>
              <w:jc w:val="center"/>
            </w:pPr>
            <w:r w:rsidRPr="001C1910">
              <w:t>3 of 5</w:t>
            </w:r>
          </w:p>
        </w:tc>
        <w:tc>
          <w:tcPr>
            <w:tcW w:w="1767" w:type="dxa"/>
            <w:vAlign w:val="center"/>
          </w:tcPr>
          <w:p w14:paraId="57A52303" w14:textId="77777777" w:rsidR="00C31990" w:rsidRPr="001C1910" w:rsidRDefault="00C31990" w:rsidP="00377EBF">
            <w:pPr>
              <w:jc w:val="center"/>
            </w:pPr>
            <w:r w:rsidRPr="001C1910">
              <w:t>Threatened</w:t>
            </w:r>
          </w:p>
        </w:tc>
      </w:tr>
      <w:tr w:rsidR="00C31990" w:rsidRPr="001C1910" w14:paraId="04B50137" w14:textId="77777777" w:rsidTr="004F1350">
        <w:tc>
          <w:tcPr>
            <w:tcW w:w="1999" w:type="dxa"/>
            <w:vMerge/>
          </w:tcPr>
          <w:p w14:paraId="431418E1" w14:textId="77777777" w:rsidR="00C31990" w:rsidRPr="001C1910" w:rsidRDefault="00C31990" w:rsidP="00377EBF">
            <w:pPr>
              <w:jc w:val="center"/>
            </w:pPr>
          </w:p>
        </w:tc>
        <w:tc>
          <w:tcPr>
            <w:tcW w:w="2177" w:type="dxa"/>
            <w:vMerge/>
            <w:vAlign w:val="center"/>
          </w:tcPr>
          <w:p w14:paraId="750B509E" w14:textId="77777777" w:rsidR="00C31990" w:rsidRPr="001C1910" w:rsidRDefault="00C31990" w:rsidP="00377EBF">
            <w:pPr>
              <w:jc w:val="center"/>
            </w:pPr>
          </w:p>
        </w:tc>
        <w:tc>
          <w:tcPr>
            <w:tcW w:w="1962" w:type="dxa"/>
            <w:vAlign w:val="center"/>
          </w:tcPr>
          <w:p w14:paraId="4E20B848" w14:textId="77777777" w:rsidR="00C31990" w:rsidRPr="001C1910" w:rsidRDefault="00C31990" w:rsidP="00377EBF">
            <w:pPr>
              <w:jc w:val="center"/>
            </w:pPr>
            <w:r w:rsidRPr="001C1910">
              <w:t>Total Phosphorus</w:t>
            </w:r>
          </w:p>
        </w:tc>
        <w:tc>
          <w:tcPr>
            <w:tcW w:w="1710" w:type="dxa"/>
            <w:vAlign w:val="center"/>
          </w:tcPr>
          <w:p w14:paraId="584A77CC" w14:textId="77777777" w:rsidR="00C31990" w:rsidRPr="001C1910" w:rsidRDefault="00C31990" w:rsidP="00377EBF">
            <w:pPr>
              <w:jc w:val="center"/>
            </w:pPr>
            <w:r w:rsidRPr="001C1910">
              <w:t>5 of 5</w:t>
            </w:r>
          </w:p>
        </w:tc>
        <w:tc>
          <w:tcPr>
            <w:tcW w:w="1767" w:type="dxa"/>
            <w:vAlign w:val="center"/>
          </w:tcPr>
          <w:p w14:paraId="3BE2BE8D" w14:textId="77777777" w:rsidR="00C31990" w:rsidRPr="001C1910" w:rsidRDefault="00C31990" w:rsidP="00377EBF">
            <w:pPr>
              <w:jc w:val="center"/>
            </w:pPr>
            <w:r w:rsidRPr="001C1910">
              <w:t>Threatened</w:t>
            </w:r>
          </w:p>
        </w:tc>
      </w:tr>
      <w:tr w:rsidR="00C31990" w:rsidRPr="001C1910" w14:paraId="75D982FD" w14:textId="77777777" w:rsidTr="004F1350">
        <w:tc>
          <w:tcPr>
            <w:tcW w:w="1999" w:type="dxa"/>
            <w:vMerge/>
          </w:tcPr>
          <w:p w14:paraId="2EFC543A" w14:textId="77777777" w:rsidR="00C31990" w:rsidRPr="001C1910" w:rsidRDefault="00C31990" w:rsidP="00377EBF">
            <w:pPr>
              <w:jc w:val="center"/>
            </w:pPr>
          </w:p>
        </w:tc>
        <w:tc>
          <w:tcPr>
            <w:tcW w:w="2177" w:type="dxa"/>
            <w:vMerge w:val="restart"/>
            <w:vAlign w:val="center"/>
          </w:tcPr>
          <w:p w14:paraId="21380638" w14:textId="77777777" w:rsidR="00C31990" w:rsidRPr="001C1910" w:rsidRDefault="00C31990" w:rsidP="00377EBF">
            <w:pPr>
              <w:jc w:val="center"/>
            </w:pPr>
            <w:r w:rsidRPr="001C1910">
              <w:t>Little White River 4</w:t>
            </w:r>
          </w:p>
        </w:tc>
        <w:tc>
          <w:tcPr>
            <w:tcW w:w="1962" w:type="dxa"/>
            <w:vAlign w:val="center"/>
          </w:tcPr>
          <w:p w14:paraId="7D536151" w14:textId="77777777" w:rsidR="00C31990" w:rsidRPr="001C1910" w:rsidRDefault="00C31990" w:rsidP="00377EBF">
            <w:pPr>
              <w:jc w:val="center"/>
            </w:pPr>
            <w:r w:rsidRPr="001C1910">
              <w:t>Fecal Coliform Bacteria</w:t>
            </w:r>
          </w:p>
        </w:tc>
        <w:tc>
          <w:tcPr>
            <w:tcW w:w="1710" w:type="dxa"/>
            <w:vAlign w:val="center"/>
          </w:tcPr>
          <w:p w14:paraId="02C94B81" w14:textId="77777777" w:rsidR="00C31990" w:rsidRPr="001C1910" w:rsidRDefault="00C31990" w:rsidP="00377EBF">
            <w:pPr>
              <w:jc w:val="center"/>
            </w:pPr>
            <w:r w:rsidRPr="001C1910">
              <w:t>2 of 5</w:t>
            </w:r>
          </w:p>
        </w:tc>
        <w:tc>
          <w:tcPr>
            <w:tcW w:w="1767" w:type="dxa"/>
            <w:vAlign w:val="center"/>
          </w:tcPr>
          <w:p w14:paraId="7F6236B4" w14:textId="77777777" w:rsidR="00C31990" w:rsidRPr="001C1910" w:rsidRDefault="00C31990" w:rsidP="00377EBF">
            <w:pPr>
              <w:jc w:val="center"/>
            </w:pPr>
            <w:r w:rsidRPr="001C1910">
              <w:t>Threatened</w:t>
            </w:r>
          </w:p>
        </w:tc>
      </w:tr>
      <w:tr w:rsidR="00C31990" w:rsidRPr="001C1910" w14:paraId="4595422B" w14:textId="77777777" w:rsidTr="004F1350">
        <w:tc>
          <w:tcPr>
            <w:tcW w:w="1999" w:type="dxa"/>
            <w:vMerge/>
          </w:tcPr>
          <w:p w14:paraId="34830E89" w14:textId="77777777" w:rsidR="00C31990" w:rsidRPr="001C1910" w:rsidRDefault="00C31990" w:rsidP="00377EBF">
            <w:pPr>
              <w:jc w:val="center"/>
            </w:pPr>
          </w:p>
        </w:tc>
        <w:tc>
          <w:tcPr>
            <w:tcW w:w="2177" w:type="dxa"/>
            <w:vMerge/>
            <w:vAlign w:val="center"/>
          </w:tcPr>
          <w:p w14:paraId="22D16388" w14:textId="77777777" w:rsidR="00C31990" w:rsidRPr="001C1910" w:rsidRDefault="00C31990" w:rsidP="00377EBF">
            <w:pPr>
              <w:jc w:val="center"/>
            </w:pPr>
          </w:p>
        </w:tc>
        <w:tc>
          <w:tcPr>
            <w:tcW w:w="1962" w:type="dxa"/>
            <w:vAlign w:val="center"/>
          </w:tcPr>
          <w:p w14:paraId="55E41001" w14:textId="77777777" w:rsidR="00C31990" w:rsidRPr="001C1910" w:rsidRDefault="00C31990" w:rsidP="00377EBF">
            <w:pPr>
              <w:jc w:val="center"/>
            </w:pPr>
            <w:r w:rsidRPr="001C1910">
              <w:t>E-coli Bacteria</w:t>
            </w:r>
          </w:p>
        </w:tc>
        <w:tc>
          <w:tcPr>
            <w:tcW w:w="1710" w:type="dxa"/>
            <w:vAlign w:val="center"/>
          </w:tcPr>
          <w:p w14:paraId="2946C7AA" w14:textId="77777777" w:rsidR="00C31990" w:rsidRPr="001C1910" w:rsidRDefault="00C31990" w:rsidP="00377EBF">
            <w:pPr>
              <w:jc w:val="center"/>
            </w:pPr>
            <w:r w:rsidRPr="001C1910">
              <w:t>5 of 5</w:t>
            </w:r>
          </w:p>
        </w:tc>
        <w:tc>
          <w:tcPr>
            <w:tcW w:w="1767" w:type="dxa"/>
            <w:vAlign w:val="center"/>
          </w:tcPr>
          <w:p w14:paraId="1B667B4F" w14:textId="77777777" w:rsidR="00C31990" w:rsidRPr="001C1910" w:rsidRDefault="00C31990" w:rsidP="00377EBF">
            <w:pPr>
              <w:jc w:val="center"/>
            </w:pPr>
            <w:r w:rsidRPr="001C1910">
              <w:t>Threatened</w:t>
            </w:r>
          </w:p>
        </w:tc>
      </w:tr>
      <w:tr w:rsidR="00C31990" w:rsidRPr="001C1910" w14:paraId="77F5402C" w14:textId="77777777" w:rsidTr="004F1350">
        <w:tc>
          <w:tcPr>
            <w:tcW w:w="1999" w:type="dxa"/>
            <w:vMerge/>
          </w:tcPr>
          <w:p w14:paraId="0A183581" w14:textId="77777777" w:rsidR="00C31990" w:rsidRPr="001C1910" w:rsidRDefault="00C31990" w:rsidP="00377EBF">
            <w:pPr>
              <w:jc w:val="center"/>
            </w:pPr>
          </w:p>
        </w:tc>
        <w:tc>
          <w:tcPr>
            <w:tcW w:w="2177" w:type="dxa"/>
            <w:vMerge/>
            <w:vAlign w:val="center"/>
          </w:tcPr>
          <w:p w14:paraId="5DC94D15" w14:textId="77777777" w:rsidR="00C31990" w:rsidRPr="001C1910" w:rsidRDefault="00C31990" w:rsidP="00377EBF">
            <w:pPr>
              <w:jc w:val="center"/>
            </w:pPr>
          </w:p>
        </w:tc>
        <w:tc>
          <w:tcPr>
            <w:tcW w:w="1962" w:type="dxa"/>
            <w:vAlign w:val="center"/>
          </w:tcPr>
          <w:p w14:paraId="0E9F19D0" w14:textId="77777777" w:rsidR="00C31990" w:rsidRPr="001C1910" w:rsidRDefault="00C31990" w:rsidP="00377EBF">
            <w:pPr>
              <w:jc w:val="center"/>
            </w:pPr>
            <w:r w:rsidRPr="001C1910">
              <w:t>Total Phosphorus</w:t>
            </w:r>
          </w:p>
        </w:tc>
        <w:tc>
          <w:tcPr>
            <w:tcW w:w="1710" w:type="dxa"/>
            <w:vAlign w:val="center"/>
          </w:tcPr>
          <w:p w14:paraId="08AE0BB8" w14:textId="77777777" w:rsidR="00C31990" w:rsidRPr="001C1910" w:rsidRDefault="00C31990" w:rsidP="00377EBF">
            <w:pPr>
              <w:jc w:val="center"/>
            </w:pPr>
            <w:r w:rsidRPr="001C1910">
              <w:t>5 of 5</w:t>
            </w:r>
          </w:p>
        </w:tc>
        <w:tc>
          <w:tcPr>
            <w:tcW w:w="1767" w:type="dxa"/>
            <w:vAlign w:val="center"/>
          </w:tcPr>
          <w:p w14:paraId="18044C71" w14:textId="77777777" w:rsidR="00C31990" w:rsidRPr="001C1910" w:rsidRDefault="00C31990" w:rsidP="00377EBF">
            <w:pPr>
              <w:jc w:val="center"/>
            </w:pPr>
            <w:r w:rsidRPr="001C1910">
              <w:t>Threatened</w:t>
            </w:r>
          </w:p>
        </w:tc>
      </w:tr>
      <w:tr w:rsidR="00C31990" w:rsidRPr="001C1910" w14:paraId="498236B3" w14:textId="77777777" w:rsidTr="004C6CCB">
        <w:trPr>
          <w:trHeight w:val="728"/>
        </w:trPr>
        <w:tc>
          <w:tcPr>
            <w:tcW w:w="1999" w:type="dxa"/>
            <w:vMerge/>
          </w:tcPr>
          <w:p w14:paraId="16ABCFDF" w14:textId="77777777" w:rsidR="00C31990" w:rsidRPr="001C1910" w:rsidRDefault="00C31990" w:rsidP="00377EBF">
            <w:pPr>
              <w:jc w:val="center"/>
            </w:pPr>
          </w:p>
        </w:tc>
        <w:tc>
          <w:tcPr>
            <w:tcW w:w="2177" w:type="dxa"/>
            <w:vMerge/>
            <w:vAlign w:val="center"/>
          </w:tcPr>
          <w:p w14:paraId="58526977" w14:textId="77777777" w:rsidR="00C31990" w:rsidRPr="001C1910" w:rsidRDefault="00C31990" w:rsidP="00377EBF">
            <w:pPr>
              <w:jc w:val="center"/>
            </w:pPr>
          </w:p>
        </w:tc>
        <w:tc>
          <w:tcPr>
            <w:tcW w:w="1962" w:type="dxa"/>
            <w:vAlign w:val="center"/>
          </w:tcPr>
          <w:p w14:paraId="6CA4D0B2" w14:textId="77777777" w:rsidR="00C31990" w:rsidRPr="001C1910" w:rsidRDefault="00C31990" w:rsidP="00377EBF">
            <w:pPr>
              <w:jc w:val="center"/>
            </w:pPr>
            <w:r w:rsidRPr="001C1910">
              <w:t>Total Suspended Solids</w:t>
            </w:r>
          </w:p>
        </w:tc>
        <w:tc>
          <w:tcPr>
            <w:tcW w:w="1710" w:type="dxa"/>
            <w:vAlign w:val="center"/>
          </w:tcPr>
          <w:p w14:paraId="09E72E09" w14:textId="77777777" w:rsidR="00C31990" w:rsidRPr="001C1910" w:rsidRDefault="00C31990" w:rsidP="00377EBF">
            <w:pPr>
              <w:jc w:val="center"/>
            </w:pPr>
            <w:r w:rsidRPr="001C1910">
              <w:t>3 of 5</w:t>
            </w:r>
          </w:p>
        </w:tc>
        <w:tc>
          <w:tcPr>
            <w:tcW w:w="1767" w:type="dxa"/>
            <w:vAlign w:val="center"/>
          </w:tcPr>
          <w:p w14:paraId="04DDBC01" w14:textId="77777777" w:rsidR="00C31990" w:rsidRPr="001C1910" w:rsidRDefault="00C31990" w:rsidP="00377EBF">
            <w:pPr>
              <w:jc w:val="center"/>
            </w:pPr>
            <w:r w:rsidRPr="001C1910">
              <w:t>Threatened</w:t>
            </w:r>
          </w:p>
        </w:tc>
      </w:tr>
      <w:tr w:rsidR="00C31990" w:rsidRPr="001C1910" w14:paraId="307DB6E3" w14:textId="77777777" w:rsidTr="00FB61B1">
        <w:tc>
          <w:tcPr>
            <w:tcW w:w="1999" w:type="dxa"/>
            <w:vMerge w:val="restart"/>
            <w:vAlign w:val="center"/>
          </w:tcPr>
          <w:p w14:paraId="23793DAE" w14:textId="77777777" w:rsidR="00C31990" w:rsidRPr="001C1910" w:rsidRDefault="00C31990" w:rsidP="00FB61B1">
            <w:pPr>
              <w:jc w:val="center"/>
            </w:pPr>
            <w:r w:rsidRPr="001C1910">
              <w:t>Cheyenne River Watershed</w:t>
            </w:r>
          </w:p>
        </w:tc>
        <w:tc>
          <w:tcPr>
            <w:tcW w:w="2177" w:type="dxa"/>
            <w:vMerge w:val="restart"/>
            <w:vAlign w:val="center"/>
          </w:tcPr>
          <w:p w14:paraId="7D400F14" w14:textId="77777777" w:rsidR="00C31990" w:rsidRPr="001C1910" w:rsidRDefault="00C31990" w:rsidP="00377EBF">
            <w:pPr>
              <w:jc w:val="center"/>
            </w:pPr>
            <w:r w:rsidRPr="001C1910">
              <w:t>Cheyenne River 1</w:t>
            </w:r>
          </w:p>
        </w:tc>
        <w:tc>
          <w:tcPr>
            <w:tcW w:w="1962" w:type="dxa"/>
            <w:vAlign w:val="center"/>
          </w:tcPr>
          <w:p w14:paraId="1D8F6E6D" w14:textId="77777777" w:rsidR="00C31990" w:rsidRPr="001C1910" w:rsidRDefault="00C31990" w:rsidP="00377EBF">
            <w:pPr>
              <w:jc w:val="center"/>
            </w:pPr>
            <w:r w:rsidRPr="001C1910">
              <w:t>E-coli Bacteria</w:t>
            </w:r>
          </w:p>
        </w:tc>
        <w:tc>
          <w:tcPr>
            <w:tcW w:w="1710" w:type="dxa"/>
            <w:vAlign w:val="center"/>
          </w:tcPr>
          <w:p w14:paraId="228BFE54" w14:textId="77777777" w:rsidR="00C31990" w:rsidRPr="001C1910" w:rsidRDefault="00C31990" w:rsidP="00377EBF">
            <w:pPr>
              <w:jc w:val="center"/>
            </w:pPr>
            <w:r w:rsidRPr="001C1910">
              <w:t>4 of 11</w:t>
            </w:r>
          </w:p>
        </w:tc>
        <w:tc>
          <w:tcPr>
            <w:tcW w:w="1767" w:type="dxa"/>
            <w:vAlign w:val="center"/>
          </w:tcPr>
          <w:p w14:paraId="6FA88EDD" w14:textId="77777777" w:rsidR="00C31990" w:rsidRPr="001C1910" w:rsidRDefault="00C31990" w:rsidP="00377EBF">
            <w:pPr>
              <w:jc w:val="center"/>
            </w:pPr>
            <w:r w:rsidRPr="001C1910">
              <w:t>Impaired</w:t>
            </w:r>
          </w:p>
        </w:tc>
      </w:tr>
      <w:tr w:rsidR="00C31990" w:rsidRPr="001C1910" w14:paraId="16AE804E" w14:textId="77777777" w:rsidTr="004F1350">
        <w:tc>
          <w:tcPr>
            <w:tcW w:w="1999" w:type="dxa"/>
            <w:vMerge/>
          </w:tcPr>
          <w:p w14:paraId="61DDED04" w14:textId="77777777" w:rsidR="00C31990" w:rsidRPr="001C1910" w:rsidRDefault="00C31990" w:rsidP="00377EBF">
            <w:pPr>
              <w:jc w:val="center"/>
            </w:pPr>
          </w:p>
        </w:tc>
        <w:tc>
          <w:tcPr>
            <w:tcW w:w="2177" w:type="dxa"/>
            <w:vMerge/>
            <w:vAlign w:val="center"/>
          </w:tcPr>
          <w:p w14:paraId="19DAA865" w14:textId="77777777" w:rsidR="00C31990" w:rsidRPr="001C1910" w:rsidRDefault="00C31990" w:rsidP="00377EBF">
            <w:pPr>
              <w:jc w:val="center"/>
            </w:pPr>
          </w:p>
        </w:tc>
        <w:tc>
          <w:tcPr>
            <w:tcW w:w="1962" w:type="dxa"/>
            <w:vAlign w:val="center"/>
          </w:tcPr>
          <w:p w14:paraId="747ADA6B" w14:textId="77777777" w:rsidR="00C31990" w:rsidRPr="001C1910" w:rsidRDefault="00C31990" w:rsidP="00377EBF">
            <w:pPr>
              <w:jc w:val="center"/>
            </w:pPr>
            <w:r w:rsidRPr="001C1910">
              <w:t>Total Suspended Solids</w:t>
            </w:r>
          </w:p>
        </w:tc>
        <w:tc>
          <w:tcPr>
            <w:tcW w:w="1710" w:type="dxa"/>
            <w:vAlign w:val="center"/>
          </w:tcPr>
          <w:p w14:paraId="281A2FC3" w14:textId="77777777" w:rsidR="00C31990" w:rsidRPr="001C1910" w:rsidRDefault="00C31990" w:rsidP="00377EBF">
            <w:pPr>
              <w:jc w:val="center"/>
            </w:pPr>
            <w:r w:rsidRPr="001C1910">
              <w:t>4 of 11</w:t>
            </w:r>
          </w:p>
        </w:tc>
        <w:tc>
          <w:tcPr>
            <w:tcW w:w="1767" w:type="dxa"/>
            <w:vAlign w:val="center"/>
          </w:tcPr>
          <w:p w14:paraId="0FA70D1B" w14:textId="77777777" w:rsidR="00C31990" w:rsidRPr="001C1910" w:rsidRDefault="00C31990" w:rsidP="00377EBF">
            <w:pPr>
              <w:jc w:val="center"/>
            </w:pPr>
            <w:r w:rsidRPr="001C1910">
              <w:t>Impaired</w:t>
            </w:r>
          </w:p>
        </w:tc>
      </w:tr>
      <w:tr w:rsidR="00C31990" w:rsidRPr="001C1910" w14:paraId="403167E7" w14:textId="77777777" w:rsidTr="004F1350">
        <w:tc>
          <w:tcPr>
            <w:tcW w:w="1999" w:type="dxa"/>
            <w:vMerge/>
          </w:tcPr>
          <w:p w14:paraId="3F7CEC5B" w14:textId="77777777" w:rsidR="00C31990" w:rsidRPr="001C1910" w:rsidRDefault="00C31990" w:rsidP="00377EBF">
            <w:pPr>
              <w:jc w:val="center"/>
            </w:pPr>
          </w:p>
        </w:tc>
        <w:tc>
          <w:tcPr>
            <w:tcW w:w="2177" w:type="dxa"/>
            <w:vMerge w:val="restart"/>
            <w:vAlign w:val="center"/>
          </w:tcPr>
          <w:p w14:paraId="3684257E" w14:textId="77777777" w:rsidR="00C31990" w:rsidRPr="001C1910" w:rsidRDefault="00C31990" w:rsidP="00FB61B1">
            <w:pPr>
              <w:jc w:val="center"/>
            </w:pPr>
            <w:r w:rsidRPr="001C1910">
              <w:t>Cheyenne River 2</w:t>
            </w:r>
          </w:p>
        </w:tc>
        <w:tc>
          <w:tcPr>
            <w:tcW w:w="1962" w:type="dxa"/>
            <w:vAlign w:val="center"/>
          </w:tcPr>
          <w:p w14:paraId="069F22BA" w14:textId="77777777" w:rsidR="00C31990" w:rsidRPr="001C1910" w:rsidRDefault="00C31990" w:rsidP="00377EBF">
            <w:pPr>
              <w:jc w:val="center"/>
            </w:pPr>
            <w:r w:rsidRPr="001C1910">
              <w:t>Fecal Coliform Bacteria</w:t>
            </w:r>
          </w:p>
        </w:tc>
        <w:tc>
          <w:tcPr>
            <w:tcW w:w="1710" w:type="dxa"/>
            <w:vAlign w:val="center"/>
          </w:tcPr>
          <w:p w14:paraId="2203E5C8" w14:textId="77777777" w:rsidR="00C31990" w:rsidRPr="001C1910" w:rsidRDefault="00C31990" w:rsidP="00377EBF">
            <w:pPr>
              <w:jc w:val="center"/>
            </w:pPr>
            <w:r w:rsidRPr="001C1910">
              <w:t>7 of 11</w:t>
            </w:r>
          </w:p>
        </w:tc>
        <w:tc>
          <w:tcPr>
            <w:tcW w:w="1767" w:type="dxa"/>
            <w:vAlign w:val="center"/>
          </w:tcPr>
          <w:p w14:paraId="0A92E394" w14:textId="77777777" w:rsidR="00C31990" w:rsidRPr="001C1910" w:rsidRDefault="00C31990" w:rsidP="00377EBF">
            <w:pPr>
              <w:jc w:val="center"/>
            </w:pPr>
            <w:r w:rsidRPr="001C1910">
              <w:t>Impaired</w:t>
            </w:r>
          </w:p>
        </w:tc>
      </w:tr>
      <w:tr w:rsidR="00C31990" w:rsidRPr="001C1910" w14:paraId="447DE695" w14:textId="77777777" w:rsidTr="004F1350">
        <w:tc>
          <w:tcPr>
            <w:tcW w:w="1999" w:type="dxa"/>
            <w:vMerge/>
          </w:tcPr>
          <w:p w14:paraId="426BD92B" w14:textId="77777777" w:rsidR="00C31990" w:rsidRPr="001C1910" w:rsidRDefault="00C31990" w:rsidP="00377EBF">
            <w:pPr>
              <w:jc w:val="center"/>
            </w:pPr>
          </w:p>
        </w:tc>
        <w:tc>
          <w:tcPr>
            <w:tcW w:w="2177" w:type="dxa"/>
            <w:vMerge/>
            <w:vAlign w:val="center"/>
          </w:tcPr>
          <w:p w14:paraId="3E770EB4" w14:textId="77777777" w:rsidR="00C31990" w:rsidRPr="001C1910" w:rsidRDefault="00C31990" w:rsidP="00377EBF">
            <w:pPr>
              <w:jc w:val="center"/>
            </w:pPr>
          </w:p>
        </w:tc>
        <w:tc>
          <w:tcPr>
            <w:tcW w:w="1962" w:type="dxa"/>
            <w:vAlign w:val="center"/>
          </w:tcPr>
          <w:p w14:paraId="787BDF30" w14:textId="77777777" w:rsidR="00C31990" w:rsidRPr="001C1910" w:rsidRDefault="00C31990" w:rsidP="00377EBF">
            <w:pPr>
              <w:jc w:val="center"/>
            </w:pPr>
            <w:r w:rsidRPr="001C1910">
              <w:t>E-coli Bacteria</w:t>
            </w:r>
          </w:p>
        </w:tc>
        <w:tc>
          <w:tcPr>
            <w:tcW w:w="1710" w:type="dxa"/>
            <w:vAlign w:val="center"/>
          </w:tcPr>
          <w:p w14:paraId="432E1F6F" w14:textId="77777777" w:rsidR="00C31990" w:rsidRPr="001C1910" w:rsidRDefault="00C31990" w:rsidP="00377EBF">
            <w:pPr>
              <w:jc w:val="center"/>
            </w:pPr>
            <w:r w:rsidRPr="001C1910">
              <w:t>5 of 11</w:t>
            </w:r>
          </w:p>
        </w:tc>
        <w:tc>
          <w:tcPr>
            <w:tcW w:w="1767" w:type="dxa"/>
            <w:vAlign w:val="center"/>
          </w:tcPr>
          <w:p w14:paraId="5B78CDD9" w14:textId="77777777" w:rsidR="00C31990" w:rsidRPr="001C1910" w:rsidRDefault="00C31990" w:rsidP="00377EBF">
            <w:pPr>
              <w:jc w:val="center"/>
            </w:pPr>
            <w:r w:rsidRPr="001C1910">
              <w:t>Impaired</w:t>
            </w:r>
          </w:p>
        </w:tc>
      </w:tr>
      <w:tr w:rsidR="00C31990" w:rsidRPr="001C1910" w14:paraId="6848AF13" w14:textId="77777777" w:rsidTr="004C6CCB">
        <w:trPr>
          <w:trHeight w:val="233"/>
        </w:trPr>
        <w:tc>
          <w:tcPr>
            <w:tcW w:w="1999" w:type="dxa"/>
            <w:vMerge/>
          </w:tcPr>
          <w:p w14:paraId="2D03B96C" w14:textId="77777777" w:rsidR="00C31990" w:rsidRPr="001C1910" w:rsidRDefault="00C31990" w:rsidP="00377EBF">
            <w:pPr>
              <w:jc w:val="center"/>
            </w:pPr>
          </w:p>
        </w:tc>
        <w:tc>
          <w:tcPr>
            <w:tcW w:w="2177" w:type="dxa"/>
            <w:vMerge/>
            <w:vAlign w:val="center"/>
          </w:tcPr>
          <w:p w14:paraId="02ED2F2B" w14:textId="77777777" w:rsidR="00C31990" w:rsidRPr="001C1910" w:rsidRDefault="00C31990" w:rsidP="00377EBF">
            <w:pPr>
              <w:jc w:val="center"/>
            </w:pPr>
          </w:p>
        </w:tc>
        <w:tc>
          <w:tcPr>
            <w:tcW w:w="1962" w:type="dxa"/>
            <w:vAlign w:val="center"/>
          </w:tcPr>
          <w:p w14:paraId="60372A4F" w14:textId="77777777" w:rsidR="00C31990" w:rsidRPr="001C1910" w:rsidRDefault="00C31990" w:rsidP="00377EBF">
            <w:pPr>
              <w:jc w:val="center"/>
            </w:pPr>
            <w:r w:rsidRPr="001C1910">
              <w:t>Total Suspended Solids</w:t>
            </w:r>
          </w:p>
        </w:tc>
        <w:tc>
          <w:tcPr>
            <w:tcW w:w="1710" w:type="dxa"/>
            <w:vAlign w:val="center"/>
          </w:tcPr>
          <w:p w14:paraId="3F5F008D" w14:textId="77777777" w:rsidR="00C31990" w:rsidRPr="001C1910" w:rsidRDefault="00C31990" w:rsidP="00377EBF">
            <w:pPr>
              <w:jc w:val="center"/>
            </w:pPr>
            <w:r w:rsidRPr="001C1910">
              <w:t>3 of 11</w:t>
            </w:r>
          </w:p>
        </w:tc>
        <w:tc>
          <w:tcPr>
            <w:tcW w:w="1767" w:type="dxa"/>
            <w:vAlign w:val="center"/>
          </w:tcPr>
          <w:p w14:paraId="3AA508A0" w14:textId="77777777" w:rsidR="00C31990" w:rsidRPr="001C1910" w:rsidRDefault="00C31990" w:rsidP="00377EBF">
            <w:pPr>
              <w:jc w:val="center"/>
            </w:pPr>
            <w:r w:rsidRPr="001C1910">
              <w:t>Impaired</w:t>
            </w:r>
          </w:p>
        </w:tc>
      </w:tr>
    </w:tbl>
    <w:p w14:paraId="62AF579D" w14:textId="3767CFFC" w:rsidR="00CF38FC" w:rsidRPr="005D3E3F" w:rsidRDefault="001B383C" w:rsidP="005D3E3F">
      <w:pPr>
        <w:jc w:val="both"/>
        <w:rPr>
          <w:i/>
          <w:sz w:val="20"/>
          <w:szCs w:val="20"/>
        </w:rPr>
      </w:pPr>
      <w:r w:rsidRPr="008C5342">
        <w:rPr>
          <w:i/>
          <w:sz w:val="20"/>
          <w:szCs w:val="20"/>
        </w:rPr>
        <w:t>** South Dakota Surface Water Quality Standards (74:51:01)</w:t>
      </w:r>
      <w:r>
        <w:rPr>
          <w:i/>
          <w:sz w:val="20"/>
          <w:szCs w:val="20"/>
        </w:rPr>
        <w:t xml:space="preserve"> </w:t>
      </w:r>
      <w:r w:rsidRPr="008C5342">
        <w:rPr>
          <w:i/>
          <w:sz w:val="20"/>
          <w:szCs w:val="20"/>
        </w:rPr>
        <w:t>Appendix A Total Ammonia Criteria, (Equation 2)</w:t>
      </w:r>
      <w:proofErr w:type="gramStart"/>
      <w:r w:rsidRPr="008C5342">
        <w:rPr>
          <w:i/>
          <w:sz w:val="20"/>
          <w:szCs w:val="20"/>
        </w:rPr>
        <w:t xml:space="preserve">:    </w:t>
      </w:r>
      <m:oMath>
        <m:r>
          <w:rPr>
            <w:rFonts w:ascii="Cambria Math" w:hAnsi="Cambria Math"/>
            <w:sz w:val="20"/>
            <w:szCs w:val="20"/>
          </w:rPr>
          <m:t>Daily</m:t>
        </m:r>
        <w:proofErr w:type="gramEnd"/>
        <m:r>
          <w:rPr>
            <w:rFonts w:ascii="Cambria Math" w:hAnsi="Cambria Math"/>
            <w:sz w:val="20"/>
            <w:szCs w:val="20"/>
          </w:rPr>
          <m:t xml:space="preserve"> Maximum of Total ammonia nitrogen as N= </m:t>
        </m:r>
        <m:f>
          <m:fPr>
            <m:ctrlPr>
              <w:rPr>
                <w:rFonts w:ascii="Cambria Math" w:hAnsi="Cambria Math"/>
                <w:i/>
                <w:sz w:val="20"/>
                <w:szCs w:val="20"/>
              </w:rPr>
            </m:ctrlPr>
          </m:fPr>
          <m:num>
            <m:r>
              <w:rPr>
                <w:rFonts w:ascii="Cambria Math" w:hAnsi="Cambria Math"/>
                <w:sz w:val="20"/>
                <w:szCs w:val="20"/>
              </w:rPr>
              <m:t>0.411</m:t>
            </m:r>
          </m:num>
          <m:den>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7.204-pH</m:t>
                </m:r>
              </m:sup>
            </m:sSup>
            <m:r>
              <w:rPr>
                <w:rFonts w:ascii="Cambria Math" w:hAnsi="Cambria Math"/>
                <w:sz w:val="20"/>
                <w:szCs w:val="20"/>
              </w:rPr>
              <m:t>)</m:t>
            </m:r>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58.4</m:t>
            </m:r>
          </m:num>
          <m:den>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pH-7.204</m:t>
                </m:r>
              </m:sup>
            </m:sSup>
            <m:r>
              <w:rPr>
                <w:rFonts w:ascii="Cambria Math" w:hAnsi="Cambria Math"/>
                <w:sz w:val="20"/>
                <w:szCs w:val="20"/>
              </w:rPr>
              <m:t>)</m:t>
            </m:r>
          </m:den>
        </m:f>
      </m:oMath>
    </w:p>
    <w:p w14:paraId="7BC0FC8C" w14:textId="5E763634" w:rsidR="00CF38FC" w:rsidRPr="00057A46" w:rsidRDefault="00856162" w:rsidP="005858BC">
      <w:pPr>
        <w:pStyle w:val="Heading3"/>
      </w:pPr>
      <w:bookmarkStart w:id="2684" w:name="_Toc262198167"/>
      <w:r>
        <w:t>4</w:t>
      </w:r>
      <w:r w:rsidR="005858BC" w:rsidRPr="00057A46">
        <w:t>.1.1 Upper White River Watershed Results</w:t>
      </w:r>
      <w:bookmarkEnd w:id="2684"/>
    </w:p>
    <w:p w14:paraId="34A4192B" w14:textId="77777777" w:rsidR="000476C4" w:rsidRPr="00057A46" w:rsidRDefault="0083344B" w:rsidP="002F7B13">
      <w:r w:rsidRPr="00057A46">
        <w:t xml:space="preserve">The Upper White River </w:t>
      </w:r>
      <w:r w:rsidR="005C0344" w:rsidRPr="00057A46">
        <w:t>watershed</w:t>
      </w:r>
      <w:r w:rsidR="004E5BD5" w:rsidRPr="00057A46">
        <w:t xml:space="preserve"> has</w:t>
      </w:r>
      <w:r w:rsidR="008D2464" w:rsidRPr="00057A46">
        <w:t xml:space="preserve"> </w:t>
      </w:r>
      <w:r w:rsidR="004E5BD5" w:rsidRPr="00057A46">
        <w:t xml:space="preserve">six stations: WHR1, WCC1, WOL1, WCC2, WCC3, WHR2.  White River 1 (WHR1) is located </w:t>
      </w:r>
      <w:r w:rsidR="008D2464" w:rsidRPr="00057A46">
        <w:t>near the Nebraska state line</w:t>
      </w:r>
      <w:r w:rsidR="004E5BD5" w:rsidRPr="00057A46">
        <w:t>.  White Clay Creek 1 (WCC1)</w:t>
      </w:r>
      <w:r w:rsidR="008D2464" w:rsidRPr="00057A46">
        <w:t xml:space="preserve"> </w:t>
      </w:r>
      <w:r w:rsidR="004E5BD5" w:rsidRPr="00057A46">
        <w:t xml:space="preserve">is </w:t>
      </w:r>
      <w:r w:rsidR="000604DD" w:rsidRPr="00057A46">
        <w:t>located near the Nebraska state line and upstream of the community of Pine Ridge.  Wolf Creek 1 (WOL1) is located near the Nebraska state line.  White Clay Creek 2 (WCC2) is located downstream of the community of Pine Ridge and below the confluence with Wolf Creek.</w:t>
      </w:r>
      <w:r w:rsidR="000476C4" w:rsidRPr="00057A46">
        <w:t xml:space="preserve">  White Clay Creek 3 (WCC3) is located downstream of the community of Oglala.  White River 2</w:t>
      </w:r>
      <w:r w:rsidR="005C0344" w:rsidRPr="00057A46">
        <w:t xml:space="preserve"> (WHR2)</w:t>
      </w:r>
      <w:r w:rsidR="008D2464" w:rsidRPr="00057A46">
        <w:t xml:space="preserve"> </w:t>
      </w:r>
      <w:r w:rsidR="000476C4" w:rsidRPr="00057A46">
        <w:t xml:space="preserve">is the furthest downstream station is located </w:t>
      </w:r>
      <w:r w:rsidR="008D2464" w:rsidRPr="00057A46">
        <w:t>below the confluence with White Clay Creek.</w:t>
      </w:r>
      <w:r w:rsidR="005C0344" w:rsidRPr="00057A46">
        <w:t xml:space="preserve">  </w:t>
      </w:r>
    </w:p>
    <w:p w14:paraId="094A79D0" w14:textId="7B8F493D" w:rsidR="00057A46" w:rsidRPr="00057A46" w:rsidRDefault="002C0668" w:rsidP="00057A46">
      <w:r w:rsidRPr="00057A46">
        <w:t>Water quality</w:t>
      </w:r>
      <w:r w:rsidR="001C1910" w:rsidRPr="00057A46">
        <w:t xml:space="preserve"> for </w:t>
      </w:r>
      <w:r w:rsidRPr="00057A46">
        <w:t xml:space="preserve">the </w:t>
      </w:r>
      <w:r w:rsidR="001C1910" w:rsidRPr="00057A46">
        <w:t xml:space="preserve">Upper White River </w:t>
      </w:r>
      <w:r w:rsidR="00576AF9">
        <w:t>in 2009</w:t>
      </w:r>
      <w:r w:rsidRPr="00057A46">
        <w:t xml:space="preserve"> </w:t>
      </w:r>
      <w:r w:rsidR="001C1910" w:rsidRPr="00057A46">
        <w:t xml:space="preserve">generally improved upstream to downstream </w:t>
      </w:r>
      <w:r w:rsidRPr="00057A46">
        <w:t xml:space="preserve">for </w:t>
      </w:r>
      <w:r w:rsidR="00E75A8D" w:rsidRPr="00057A46">
        <w:t xml:space="preserve">Upper White River stations in 2009 and 2011.  However, the water quality declined from </w:t>
      </w:r>
      <w:r w:rsidR="001C1910" w:rsidRPr="00057A46">
        <w:t xml:space="preserve">38% </w:t>
      </w:r>
      <w:r w:rsidR="00E75A8D" w:rsidRPr="00057A46">
        <w:t xml:space="preserve">fecal coliform exceedances </w:t>
      </w:r>
      <w:r w:rsidR="001C1910" w:rsidRPr="00057A46">
        <w:t xml:space="preserve">in 2009 to 47% </w:t>
      </w:r>
      <w:r w:rsidR="00E75A8D" w:rsidRPr="00057A46">
        <w:t xml:space="preserve">exceedances </w:t>
      </w:r>
      <w:r w:rsidR="001C1910" w:rsidRPr="00057A46">
        <w:t xml:space="preserve">in 2011 and 55% </w:t>
      </w:r>
      <w:r w:rsidR="00E75A8D" w:rsidRPr="00057A46">
        <w:t xml:space="preserve">E-coli exceedances </w:t>
      </w:r>
      <w:r w:rsidR="001C1910" w:rsidRPr="00057A46">
        <w:t xml:space="preserve">in 2009 to 64% </w:t>
      </w:r>
      <w:r w:rsidR="00E75A8D" w:rsidRPr="00057A46">
        <w:t xml:space="preserve">exceedances </w:t>
      </w:r>
      <w:r w:rsidR="001C1910" w:rsidRPr="00057A46">
        <w:t>in 2011.</w:t>
      </w:r>
      <w:r w:rsidR="007F1E5F" w:rsidRPr="00057A46">
        <w:t xml:space="preserve">  </w:t>
      </w:r>
      <w:r w:rsidR="005D3E3F" w:rsidRPr="00057A46">
        <w:t>Fecal coliform count for WHR1 exceeded water quality standards 33% (5 of 5) in 2011.  E-coli bacteria count for WHR1 exceeded water quality standards 100% (6 of 6) in 2011</w:t>
      </w:r>
      <w:r w:rsidR="00541CD0" w:rsidRPr="00057A46">
        <w:t>.</w:t>
      </w:r>
      <w:r w:rsidR="001C1910" w:rsidRPr="00057A46">
        <w:t xml:space="preserve"> Fecal coliform count for WCC1 exceeded water quality standards </w:t>
      </w:r>
      <w:r w:rsidR="00541CD0" w:rsidRPr="00057A46">
        <w:t>6</w:t>
      </w:r>
      <w:r w:rsidR="001C1910" w:rsidRPr="00057A46">
        <w:t>0% (</w:t>
      </w:r>
      <w:r w:rsidR="00541CD0" w:rsidRPr="00057A46">
        <w:t>3</w:t>
      </w:r>
      <w:r w:rsidR="005D3E3F" w:rsidRPr="00057A46">
        <w:t xml:space="preserve"> of 5</w:t>
      </w:r>
      <w:r w:rsidR="001C1910" w:rsidRPr="00057A46">
        <w:t xml:space="preserve">) in 2009 and </w:t>
      </w:r>
      <w:r w:rsidR="00541CD0" w:rsidRPr="00057A46">
        <w:t>33</w:t>
      </w:r>
      <w:r w:rsidR="001C1910" w:rsidRPr="00057A46">
        <w:t>% (</w:t>
      </w:r>
      <w:r w:rsidR="00541CD0" w:rsidRPr="00057A46">
        <w:t>2</w:t>
      </w:r>
      <w:r w:rsidR="001C1910" w:rsidRPr="00057A46">
        <w:t xml:space="preserve"> of </w:t>
      </w:r>
      <w:r w:rsidR="00541CD0" w:rsidRPr="00057A46">
        <w:t>6</w:t>
      </w:r>
      <w:r w:rsidR="001C1910" w:rsidRPr="00057A46">
        <w:t>) in 2011. E-coli bacteria count for WCC1 exceeded water quality standards 80% (</w:t>
      </w:r>
      <w:r w:rsidR="00541CD0" w:rsidRPr="00057A46">
        <w:t>4</w:t>
      </w:r>
      <w:r w:rsidR="001C1910" w:rsidRPr="00057A46">
        <w:t xml:space="preserve"> of </w:t>
      </w:r>
      <w:r w:rsidR="00541CD0" w:rsidRPr="00057A46">
        <w:t>5</w:t>
      </w:r>
      <w:r w:rsidR="001C1910" w:rsidRPr="00057A46">
        <w:t>) in 2009 and 83% (</w:t>
      </w:r>
      <w:r w:rsidR="00541CD0" w:rsidRPr="00057A46">
        <w:t>5</w:t>
      </w:r>
      <w:r w:rsidR="001C1910" w:rsidRPr="00057A46">
        <w:t xml:space="preserve"> of 6) in 2011.  </w:t>
      </w:r>
      <w:r w:rsidR="007F1E5F" w:rsidRPr="00057A46">
        <w:t xml:space="preserve">Nitrate concentration for WCC1 exceeded proposed EPA water quality standards 60% (3 of 5) and 100% (6 of 6) in 2011.  </w:t>
      </w:r>
      <w:r w:rsidR="001C1910" w:rsidRPr="00057A46">
        <w:t>Fecal coliform count for WOL1 exceeded water quality standards 20% (</w:t>
      </w:r>
      <w:r w:rsidR="00541CD0" w:rsidRPr="00057A46">
        <w:t>1</w:t>
      </w:r>
      <w:r w:rsidR="001C1910" w:rsidRPr="00057A46">
        <w:t xml:space="preserve"> of </w:t>
      </w:r>
      <w:r w:rsidR="00541CD0" w:rsidRPr="00057A46">
        <w:t>5</w:t>
      </w:r>
      <w:r w:rsidR="001C1910" w:rsidRPr="00057A46">
        <w:t>) in 2009 and 0% (</w:t>
      </w:r>
      <w:r w:rsidR="00541CD0" w:rsidRPr="00057A46">
        <w:t>zero</w:t>
      </w:r>
      <w:r w:rsidR="001C1910" w:rsidRPr="00057A46">
        <w:t xml:space="preserve"> of 6) in 2011. E-coli bacteria count for W</w:t>
      </w:r>
      <w:r w:rsidR="00541CD0" w:rsidRPr="00057A46">
        <w:t>OL1</w:t>
      </w:r>
      <w:r w:rsidR="001C1910" w:rsidRPr="00057A46">
        <w:t xml:space="preserve"> exceeded water quality standards 20% (1 of </w:t>
      </w:r>
      <w:r w:rsidR="00541CD0" w:rsidRPr="00057A46">
        <w:t>5</w:t>
      </w:r>
      <w:r w:rsidR="001C1910" w:rsidRPr="00057A46">
        <w:t>) in 2009 and 17% (</w:t>
      </w:r>
      <w:r w:rsidR="00541CD0" w:rsidRPr="00057A46">
        <w:t>1</w:t>
      </w:r>
      <w:r w:rsidR="001C1910" w:rsidRPr="00057A46">
        <w:t xml:space="preserve"> of 6) in 2011.  </w:t>
      </w:r>
      <w:r w:rsidR="00E75A8D" w:rsidRPr="00057A46">
        <w:t>Fecal coliform count for WCC2 exceeded water quality standards 40% (</w:t>
      </w:r>
      <w:r w:rsidR="00541CD0" w:rsidRPr="00057A46">
        <w:t>2</w:t>
      </w:r>
      <w:r w:rsidR="00E75A8D" w:rsidRPr="00057A46">
        <w:t xml:space="preserve"> of </w:t>
      </w:r>
      <w:r w:rsidR="00541CD0" w:rsidRPr="00057A46">
        <w:t>5</w:t>
      </w:r>
      <w:r w:rsidR="00E75A8D" w:rsidRPr="00057A46">
        <w:t>) in 2009 and 66% (</w:t>
      </w:r>
      <w:r w:rsidR="00541CD0" w:rsidRPr="00057A46">
        <w:t>4</w:t>
      </w:r>
      <w:r w:rsidR="00E75A8D" w:rsidRPr="00057A46">
        <w:t xml:space="preserve"> of 6) in 2011</w:t>
      </w:r>
      <w:r w:rsidR="00552A5C" w:rsidRPr="00057A46">
        <w:t>.</w:t>
      </w:r>
      <w:r w:rsidR="00541CD0" w:rsidRPr="00057A46">
        <w:t xml:space="preserve">  E-coli bacteria count for WCC2 exceeded water quality standards 20% (1 of 5) in 2009 and 66% (4 of 6) in 2011.  </w:t>
      </w:r>
      <w:r w:rsidR="007F1E5F" w:rsidRPr="00057A46">
        <w:t xml:space="preserve">Nitrate concentration for WCC2 exceeded proposed EPA water quality 17% (1 of 6) in 2011.  </w:t>
      </w:r>
      <w:r w:rsidR="00057A46" w:rsidRPr="00057A46">
        <w:t xml:space="preserve">Total suspended solids concentration for WCC2 exceeded water quality standards 20% (1 of 5) in 2008 and 17% (1 of 6) in 2011.  </w:t>
      </w:r>
    </w:p>
    <w:p w14:paraId="6A6ED7E6" w14:textId="63445675" w:rsidR="007F1E5F" w:rsidRPr="00057A46" w:rsidRDefault="00541CD0" w:rsidP="001C1910">
      <w:r w:rsidRPr="00057A46">
        <w:t xml:space="preserve">Fecal coliform count for WCC3 exceeded water quality standards 33% (1 of 3) in 2009 and 33% (2 of 6) in 2011.  </w:t>
      </w:r>
      <w:r w:rsidR="00552A5C" w:rsidRPr="00057A46">
        <w:t xml:space="preserve">E-coli bacteria count for WCC3 exceeded water quality standards 33% (1 of </w:t>
      </w:r>
      <w:r w:rsidRPr="00057A46">
        <w:t>3</w:t>
      </w:r>
      <w:r w:rsidR="00552A5C" w:rsidRPr="00057A46">
        <w:t>) in 2009 and 33% (</w:t>
      </w:r>
      <w:r w:rsidRPr="00057A46">
        <w:t>2</w:t>
      </w:r>
      <w:r w:rsidR="00552A5C" w:rsidRPr="00057A46">
        <w:t xml:space="preserve"> of 6) in 2011.  </w:t>
      </w:r>
      <w:r w:rsidRPr="00057A46">
        <w:t xml:space="preserve">Fecal coliform count for WHR2 exceeded water quality standards and 66% (4 of 6) in 2011.  </w:t>
      </w:r>
      <w:r w:rsidR="00552A5C" w:rsidRPr="00057A46">
        <w:t xml:space="preserve">E-coli bacteria count for WHR2 exceeded water quality standards </w:t>
      </w:r>
      <w:r w:rsidRPr="00057A46">
        <w:t>83</w:t>
      </w:r>
      <w:r w:rsidR="00552A5C" w:rsidRPr="00057A46">
        <w:t>% (</w:t>
      </w:r>
      <w:r w:rsidRPr="00057A46">
        <w:t>4</w:t>
      </w:r>
      <w:r w:rsidR="00552A5C" w:rsidRPr="00057A46">
        <w:t xml:space="preserve"> of 6) in 2011. </w:t>
      </w:r>
      <w:r w:rsidR="007F1E5F" w:rsidRPr="00057A46">
        <w:t xml:space="preserve">Nitrate concentration for WHR2 exceeded proposed EPA water quality 17% (1 of 6) in 2011.  </w:t>
      </w:r>
      <w:r w:rsidR="001C1910" w:rsidRPr="00057A46">
        <w:t xml:space="preserve">Total phosphorus concentration for </w:t>
      </w:r>
      <w:r w:rsidR="007F1E5F" w:rsidRPr="00057A46">
        <w:t>all stations</w:t>
      </w:r>
      <w:r w:rsidR="001C1910" w:rsidRPr="00057A46">
        <w:t xml:space="preserve"> exceeded water quality standards 100% (</w:t>
      </w:r>
      <w:r w:rsidR="007F1E5F" w:rsidRPr="00057A46">
        <w:t>5</w:t>
      </w:r>
      <w:r w:rsidR="001C1910" w:rsidRPr="00057A46">
        <w:t xml:space="preserve"> of </w:t>
      </w:r>
      <w:r w:rsidR="007F1E5F" w:rsidRPr="00057A46">
        <w:t>5 respectively</w:t>
      </w:r>
      <w:r w:rsidR="001C1910" w:rsidRPr="00057A46">
        <w:t>) in 200</w:t>
      </w:r>
      <w:r w:rsidR="007F1E5F" w:rsidRPr="00057A46">
        <w:t>9</w:t>
      </w:r>
      <w:r w:rsidR="001C1910" w:rsidRPr="00057A46">
        <w:t xml:space="preserve"> and 100% (6 of 6) 2011. </w:t>
      </w:r>
    </w:p>
    <w:p w14:paraId="6657007D" w14:textId="7AB8CCD4" w:rsidR="001C1910" w:rsidRPr="00057A46" w:rsidRDefault="001C1910" w:rsidP="002F7B13">
      <w:r w:rsidRPr="00057A46">
        <w:t xml:space="preserve">The majority of microbiological samples at the WHR1 and WHR2 stations exceeded regulatory limits during periods of both high flow and low flow. All WHR1 and WHR2 phosphorus samples exceeded EPA suggested guidelines for nutrients.  Exceedances of fecal coliform and E-coli at the Nebraska State line (WHR1) and below the confluence with White Clay Creek (WHR2) indicate that water quality impairments exist in both high and low flow periods. Non-exceedances </w:t>
      </w:r>
      <w:r w:rsidR="00576AF9" w:rsidRPr="00057A46">
        <w:t>for WHR1 and WHR2</w:t>
      </w:r>
      <w:r w:rsidR="00576AF9">
        <w:t xml:space="preserve"> stations </w:t>
      </w:r>
      <w:r w:rsidRPr="00057A46">
        <w:t xml:space="preserve">occurred only during the October sampling period. </w:t>
      </w:r>
    </w:p>
    <w:p w14:paraId="49224DBD" w14:textId="3C21F7F1" w:rsidR="005858BC" w:rsidRPr="00057A46" w:rsidRDefault="00856162" w:rsidP="005858BC">
      <w:pPr>
        <w:pStyle w:val="Heading3"/>
        <w:rPr>
          <w:color w:val="auto"/>
        </w:rPr>
      </w:pPr>
      <w:bookmarkStart w:id="2685" w:name="_Toc262198168"/>
      <w:r>
        <w:rPr>
          <w:color w:val="auto"/>
        </w:rPr>
        <w:t>4</w:t>
      </w:r>
      <w:r w:rsidR="005858BC" w:rsidRPr="00057A46">
        <w:rPr>
          <w:color w:val="auto"/>
        </w:rPr>
        <w:t>.1.2 White River / Wounded Knee Creek Subwatershed Results</w:t>
      </w:r>
      <w:bookmarkEnd w:id="2685"/>
    </w:p>
    <w:p w14:paraId="440D39E1" w14:textId="77777777" w:rsidR="00596115" w:rsidRPr="00057A46" w:rsidRDefault="00596115" w:rsidP="00E077AE">
      <w:r w:rsidRPr="00057A46">
        <w:t>The White River/Wounded Knee watershed has 6 stations</w:t>
      </w:r>
      <w:r w:rsidR="004E5BD5" w:rsidRPr="00057A46">
        <w:t>:</w:t>
      </w:r>
      <w:r w:rsidRPr="00057A46">
        <w:t xml:space="preserve"> WOK1, WOK2, WOK3, WOK4, POR1, POR2 and POR3.  Wounded Knee Creek, which has a length of about 50 miles, is in the west central portion of the Pine Ridge Reservation.  The southern extent of the watersheds headwaters begins </w:t>
      </w:r>
      <w:r w:rsidR="00A1330C" w:rsidRPr="00057A46">
        <w:t xml:space="preserve">south of Highway 18 </w:t>
      </w:r>
      <w:r w:rsidRPr="00057A46">
        <w:t>in the Sandhills</w:t>
      </w:r>
      <w:r w:rsidR="00A1330C" w:rsidRPr="00057A46">
        <w:t xml:space="preserve"> ecoregion</w:t>
      </w:r>
      <w:r w:rsidRPr="00057A46">
        <w:t xml:space="preserve"> and flows northwest to the White River crossing the Northern Great Plains and White River Badlands ecoregions.  Wounded Knee Creek 1 in the Sandhills ecoregion is located upstream of </w:t>
      </w:r>
      <w:proofErr w:type="spellStart"/>
      <w:r w:rsidRPr="00057A46">
        <w:t>Denby</w:t>
      </w:r>
      <w:proofErr w:type="spellEnd"/>
      <w:r w:rsidRPr="00057A46">
        <w:t xml:space="preserve"> Dam on the south side of US Highway 18.  Wounded Knee Creek 2 in the Northwest Great Plains ecoregion is located downstream of WOK1 upstream of in the Wounded Knee community along BIA-27.  Wounded Knee 3 in the Northwest Great Plains ecoregion and is located downstream of </w:t>
      </w:r>
      <w:proofErr w:type="spellStart"/>
      <w:r w:rsidRPr="00057A46">
        <w:t>Manderson</w:t>
      </w:r>
      <w:proofErr w:type="spellEnd"/>
      <w:r w:rsidRPr="00057A46">
        <w:t xml:space="preserve"> in </w:t>
      </w:r>
      <w:proofErr w:type="spellStart"/>
      <w:r w:rsidRPr="00057A46">
        <w:t>Kisa</w:t>
      </w:r>
      <w:proofErr w:type="spellEnd"/>
      <w:r w:rsidRPr="00057A46">
        <w:t xml:space="preserve"> Park west off of BIA-26.  Wounded Knee Creek 4 in the White River Badlands ecoregion is located above the confluence with the White River.  Porcupine Creek headwaters are south of US Highway 18 flowing north through the</w:t>
      </w:r>
      <w:r w:rsidR="00E077AE" w:rsidRPr="00057A46">
        <w:t xml:space="preserve"> town of Porcupine and continuing</w:t>
      </w:r>
      <w:r w:rsidRPr="00057A46">
        <w:t xml:space="preserve"> along BIA-27 to the White River near Rockyford.  Porcupine Creek 1 in the North</w:t>
      </w:r>
      <w:r w:rsidR="00E077AE" w:rsidRPr="00057A46">
        <w:t xml:space="preserve">west Great Plains ecoregion </w:t>
      </w:r>
      <w:r w:rsidRPr="00057A46">
        <w:t xml:space="preserve">is located </w:t>
      </w:r>
      <w:r w:rsidR="00E077AE" w:rsidRPr="00057A46">
        <w:t xml:space="preserve">upstream of </w:t>
      </w:r>
      <w:r w:rsidRPr="00057A46">
        <w:t>the</w:t>
      </w:r>
      <w:r w:rsidR="00E077AE" w:rsidRPr="00057A46">
        <w:t xml:space="preserve"> Porcupine community near</w:t>
      </w:r>
      <w:r w:rsidRPr="00057A46">
        <w:t xml:space="preserve"> BIA-</w:t>
      </w:r>
      <w:r w:rsidR="00E077AE" w:rsidRPr="00057A46">
        <w:t xml:space="preserve">23.  Porcupine Creek 2 </w:t>
      </w:r>
      <w:r w:rsidRPr="00057A46">
        <w:t>in the Northwest Great Plai</w:t>
      </w:r>
      <w:r w:rsidR="00E077AE" w:rsidRPr="00057A46">
        <w:t>ns ecoregion and is located east of BIA-27, approximately two miles upstream of</w:t>
      </w:r>
      <w:r w:rsidRPr="00057A46">
        <w:t xml:space="preserve"> </w:t>
      </w:r>
      <w:r w:rsidR="00E077AE" w:rsidRPr="00057A46">
        <w:t xml:space="preserve">the community of </w:t>
      </w:r>
      <w:r w:rsidRPr="00057A46">
        <w:t>Sha</w:t>
      </w:r>
      <w:r w:rsidR="00E077AE" w:rsidRPr="00057A46">
        <w:t>rps Corner</w:t>
      </w:r>
      <w:r w:rsidRPr="00057A46">
        <w:t>. Porcupine Creek 3 in the White River Badlands ecoregion</w:t>
      </w:r>
      <w:r w:rsidR="00E077AE" w:rsidRPr="00057A46">
        <w:t xml:space="preserve"> is located two</w:t>
      </w:r>
      <w:r w:rsidRPr="00057A46">
        <w:t xml:space="preserve"> miles north of Rockyford and approximately </w:t>
      </w:r>
      <w:r w:rsidR="00E077AE" w:rsidRPr="00057A46">
        <w:t>one</w:t>
      </w:r>
      <w:r w:rsidRPr="00057A46">
        <w:t xml:space="preserve"> mile east of the ranger station </w:t>
      </w:r>
      <w:r w:rsidR="00E077AE" w:rsidRPr="00057A46">
        <w:t xml:space="preserve">near the confluence with </w:t>
      </w:r>
      <w:r w:rsidRPr="00057A46">
        <w:t xml:space="preserve">the White River. The nearest White River station (WHR3) also includes stream flow from the Medicine Root </w:t>
      </w:r>
      <w:r w:rsidR="00E077AE" w:rsidRPr="00057A46">
        <w:t>w</w:t>
      </w:r>
      <w:r w:rsidRPr="00057A46">
        <w:t>atershed</w:t>
      </w:r>
      <w:r w:rsidR="00E077AE" w:rsidRPr="00057A46">
        <w:t>.</w:t>
      </w:r>
    </w:p>
    <w:p w14:paraId="4A724DFF" w14:textId="77777777" w:rsidR="00A77B3B" w:rsidRPr="00057A46" w:rsidRDefault="00A77B3B" w:rsidP="00A77B3B">
      <w:r w:rsidRPr="00057A46">
        <w:t xml:space="preserve">The degree of impairment increased </w:t>
      </w:r>
      <w:r w:rsidR="004C7EC4" w:rsidRPr="00057A46">
        <w:t xml:space="preserve">from </w:t>
      </w:r>
      <w:r w:rsidRPr="00057A46">
        <w:t xml:space="preserve">upstream to downstream in Wounded Knee Creek in 2008 and generally stayed steady upstream to downstream in 2011. </w:t>
      </w:r>
      <w:r w:rsidR="00A1330C" w:rsidRPr="00057A46">
        <w:t xml:space="preserve"> T</w:t>
      </w:r>
      <w:r w:rsidRPr="00057A46">
        <w:t xml:space="preserve">he overall bacterial water quality exceedances </w:t>
      </w:r>
      <w:r w:rsidR="00A1330C" w:rsidRPr="00057A46">
        <w:t xml:space="preserve">for Wounded Knee Creek </w:t>
      </w:r>
      <w:r w:rsidRPr="00057A46">
        <w:t xml:space="preserve">decreased from </w:t>
      </w:r>
      <w:r w:rsidR="004C7EC4" w:rsidRPr="00057A46">
        <w:t>2</w:t>
      </w:r>
      <w:r w:rsidRPr="00057A46">
        <w:t xml:space="preserve">0% fecal coliform exceedances in 2008 samples to 21% fecal coliform exceedance in 2011 and </w:t>
      </w:r>
      <w:r w:rsidR="004C7EC4" w:rsidRPr="00057A46">
        <w:t>33</w:t>
      </w:r>
      <w:r w:rsidRPr="00057A46">
        <w:t xml:space="preserve">% E-coli exceedances in 2008 samples to 21% E-coli exceedances in 2011. Fecal coliform count for WOK1 exceeded water quality standards </w:t>
      </w:r>
      <w:r w:rsidR="004C7EC4" w:rsidRPr="00057A46">
        <w:t>0</w:t>
      </w:r>
      <w:r w:rsidRPr="00057A46">
        <w:t>% (</w:t>
      </w:r>
      <w:r w:rsidR="004C7EC4" w:rsidRPr="00057A46">
        <w:t>zero</w:t>
      </w:r>
      <w:r w:rsidRPr="00057A46">
        <w:t xml:space="preserve"> of 4) in 2008 and 33% (2 of 6) in 2011. E-coli bacteria count for WOK1 exceeded water quality standards 25% (1 of 4) in 2008 and 50% (3 of 6) in 2011.  Nitrate concentration for WOK1 exceeded water quality standards 0% (zero of 4) and 50% (3 of 6) in 2011.  Total phosphorus concentration for WOK1 exceeded water quality standards 100% (2 of 2) in 2008 and 100% (6 of 6) 2011. Fecal coliform count for WOK2 exceeded water quality standards </w:t>
      </w:r>
      <w:r w:rsidR="004C7EC4" w:rsidRPr="00057A46">
        <w:t>0</w:t>
      </w:r>
      <w:r w:rsidRPr="00057A46">
        <w:t>%</w:t>
      </w:r>
      <w:r w:rsidR="004C7EC4" w:rsidRPr="00057A46">
        <w:t xml:space="preserve"> (zero</w:t>
      </w:r>
      <w:r w:rsidRPr="00057A46">
        <w:t xml:space="preserve"> of </w:t>
      </w:r>
      <w:r w:rsidR="004C7EC4" w:rsidRPr="00057A46">
        <w:t>2</w:t>
      </w:r>
      <w:r w:rsidRPr="00057A46">
        <w:t xml:space="preserve">) in 2008 and 17% (1 of 6) in 2011.  E-coli bacteria count for WOK2 exceeded water quality standards 0% (1 of 3) in 2008 and 17% (1 of 6) in 2011.  Total phosphorus concentration for WOK2 exceeded water quality standards 100% (1 of 1) in 2008 and 100% (6 of 6) 2011.  Fecal coliform count for WOK3 exceeded water quality standards were </w:t>
      </w:r>
      <w:r w:rsidR="004C7EC4" w:rsidRPr="00057A46">
        <w:t>33</w:t>
      </w:r>
      <w:r w:rsidRPr="00057A46">
        <w:t>% (</w:t>
      </w:r>
      <w:r w:rsidR="004C7EC4" w:rsidRPr="00057A46">
        <w:t xml:space="preserve">1 </w:t>
      </w:r>
      <w:r w:rsidRPr="00057A46">
        <w:t xml:space="preserve">of </w:t>
      </w:r>
      <w:r w:rsidR="004C7EC4" w:rsidRPr="00057A46">
        <w:t>3</w:t>
      </w:r>
      <w:r w:rsidRPr="00057A46">
        <w:t>) in 2008 and 17% (1 of 6) in 2011.  E-coli bacteria count for WOK3 exceeded water quality standards 60% (3 of 5) in 2008 and 33% (2 of 6) in 2011.  Total suspended solids concentration for WOK3 exceeded water quality standards 0% (zero of 5) in 2008 and 17% (1 of 6) in 2011.  Fecal coliform count for WOK4 exceeded water quality standards were</w:t>
      </w:r>
      <w:r w:rsidR="004C7EC4" w:rsidRPr="00057A46">
        <w:t xml:space="preserve"> 50% (1</w:t>
      </w:r>
      <w:r w:rsidRPr="00057A46">
        <w:t xml:space="preserve"> of </w:t>
      </w:r>
      <w:r w:rsidR="004C7EC4" w:rsidRPr="00057A46">
        <w:t>2</w:t>
      </w:r>
      <w:r w:rsidRPr="00057A46">
        <w:t xml:space="preserve">) in 2008 and 17% (1 of 6) in 2011.  E-coli count for WOK4 exceeded water quality standards 100% (4 of 4) in 2008 and 60% (3 of 5) in 2011. Total phosphorus concentration for WOK4 exceeded water quality standards 100% (1 of 1) in 2008 and 100% (6 of 6) 2011.  Total phosphorus samples at WOK4 exceeded water quality standards 100% in 2008 (1 of 1) and 2011 (6 of 6).  Total suspended solids concentration for WOK4 exceeded water quality standards 25% (1 of 4) in 2008 and 50% (3 of 6) in 2011.  </w:t>
      </w:r>
    </w:p>
    <w:p w14:paraId="1E2700A3" w14:textId="77777777" w:rsidR="00305922" w:rsidRPr="00057A46" w:rsidRDefault="006A3D1E" w:rsidP="00305922">
      <w:r w:rsidRPr="00057A46">
        <w:t xml:space="preserve">The degree of impairment tended to remain steady upstream to downstream in </w:t>
      </w:r>
      <w:r w:rsidR="00305922" w:rsidRPr="00057A46">
        <w:t>Porcupine</w:t>
      </w:r>
      <w:r w:rsidRPr="00057A46">
        <w:t xml:space="preserve"> Creek in 2008 and increase upstream to downstream in 2011. </w:t>
      </w:r>
      <w:r w:rsidR="00305922" w:rsidRPr="00057A46">
        <w:t xml:space="preserve"> </w:t>
      </w:r>
      <w:r w:rsidRPr="00057A46">
        <w:t xml:space="preserve">The overall bacterial water quality exceedances for </w:t>
      </w:r>
      <w:r w:rsidR="00305922" w:rsidRPr="00057A46">
        <w:t>Porcupine</w:t>
      </w:r>
      <w:r w:rsidRPr="00057A46">
        <w:t xml:space="preserve"> Creek decreased from </w:t>
      </w:r>
      <w:r w:rsidR="009E781A" w:rsidRPr="00057A46">
        <w:t>36</w:t>
      </w:r>
      <w:r w:rsidRPr="00057A46">
        <w:t>% (</w:t>
      </w:r>
      <w:r w:rsidR="009E781A" w:rsidRPr="00057A46">
        <w:t>4</w:t>
      </w:r>
      <w:r w:rsidRPr="00057A46">
        <w:t xml:space="preserve"> of 1</w:t>
      </w:r>
      <w:r w:rsidR="009E781A" w:rsidRPr="00057A46">
        <w:t>1</w:t>
      </w:r>
      <w:r w:rsidRPr="00057A46">
        <w:t>) fecal coliform exceedances in 2008 samples to 2</w:t>
      </w:r>
      <w:r w:rsidR="00305922" w:rsidRPr="00057A46">
        <w:t>2</w:t>
      </w:r>
      <w:r w:rsidRPr="00057A46">
        <w:t xml:space="preserve">% </w:t>
      </w:r>
      <w:r w:rsidR="00305922" w:rsidRPr="00057A46">
        <w:t xml:space="preserve">(4 of 18) </w:t>
      </w:r>
      <w:r w:rsidRPr="00057A46">
        <w:t xml:space="preserve">fecal coliform exceedance in 2011 and </w:t>
      </w:r>
      <w:r w:rsidR="00305922" w:rsidRPr="00057A46">
        <w:t>3</w:t>
      </w:r>
      <w:r w:rsidRPr="00057A46">
        <w:t xml:space="preserve">6% </w:t>
      </w:r>
      <w:r w:rsidR="00305922" w:rsidRPr="00057A46">
        <w:t xml:space="preserve">(5 of 14) </w:t>
      </w:r>
      <w:r w:rsidRPr="00057A46">
        <w:t>E-coli exceedances in 2008 samples to 2</w:t>
      </w:r>
      <w:r w:rsidR="00305922" w:rsidRPr="00057A46">
        <w:t>4</w:t>
      </w:r>
      <w:r w:rsidRPr="00057A46">
        <w:t>%</w:t>
      </w:r>
      <w:r w:rsidR="00305922" w:rsidRPr="00057A46">
        <w:t xml:space="preserve"> (4 of 17)</w:t>
      </w:r>
      <w:r w:rsidRPr="00057A46">
        <w:t xml:space="preserve"> E-coli exceedances in 2011.</w:t>
      </w:r>
      <w:r w:rsidR="00305922" w:rsidRPr="00057A46">
        <w:t xml:space="preserve">  All 2011 bacterial water quality exceedances were at Porcupine Creek 3. Fecal coliform count for POR1 ex</w:t>
      </w:r>
      <w:r w:rsidR="009E781A" w:rsidRPr="00057A46">
        <w:t xml:space="preserve">ceeded water quality standards </w:t>
      </w:r>
      <w:r w:rsidR="00305922" w:rsidRPr="00057A46">
        <w:t>0% (</w:t>
      </w:r>
      <w:r w:rsidR="009E781A" w:rsidRPr="00057A46">
        <w:t>0</w:t>
      </w:r>
      <w:r w:rsidR="00305922" w:rsidRPr="00057A46">
        <w:t xml:space="preserve"> of </w:t>
      </w:r>
      <w:r w:rsidR="009E781A" w:rsidRPr="00057A46">
        <w:t>3</w:t>
      </w:r>
      <w:r w:rsidR="00305922" w:rsidRPr="00057A46">
        <w:t xml:space="preserve">) in 2008 and </w:t>
      </w:r>
      <w:r w:rsidR="009E781A" w:rsidRPr="00057A46">
        <w:t>0</w:t>
      </w:r>
      <w:r w:rsidR="00305922" w:rsidRPr="00057A46">
        <w:t>% (</w:t>
      </w:r>
      <w:r w:rsidR="009E781A" w:rsidRPr="00057A46">
        <w:t>zero</w:t>
      </w:r>
      <w:r w:rsidR="00305922" w:rsidRPr="00057A46">
        <w:t xml:space="preserve"> of </w:t>
      </w:r>
      <w:r w:rsidR="009E781A" w:rsidRPr="00057A46">
        <w:t>6</w:t>
      </w:r>
      <w:r w:rsidR="00305922" w:rsidRPr="00057A46">
        <w:t>) in 2011. E-coli bacteria count for POR1 exceeded water quality standards 20% (1 of 5) in 2008 and 0% (0 of 6) in 2011. Total phosphorus concentration for POR1 exceeded water quality standards 100% (2 of 2) in 2008 and 100% (6 of 6) in 2011.</w:t>
      </w:r>
      <w:r w:rsidR="009E781A" w:rsidRPr="00057A46">
        <w:t xml:space="preserve">  </w:t>
      </w:r>
      <w:r w:rsidR="00305922" w:rsidRPr="00057A46">
        <w:t>Fecal coliform count for POR2 exceeded water quality standards 60% (3 of 5) in 2008 and 0% (0 of 6) in 2011. E-coli bacteria count for POR2 exceeded water quality standards 20% (1 of 5) in 2008 and 0% (0 of 6) in 2011. Total phosphorus concentration for POR2 exceeded water quality standards 100% (3 of 3) in 2008 and 100% (6 of 6) 2011.</w:t>
      </w:r>
      <w:r w:rsidR="00387633" w:rsidRPr="00057A46">
        <w:t xml:space="preserve">  </w:t>
      </w:r>
      <w:r w:rsidR="00305922" w:rsidRPr="00057A46">
        <w:t xml:space="preserve">Fecal coliform count for POR3 exceeded water quality standards </w:t>
      </w:r>
      <w:r w:rsidR="009E781A" w:rsidRPr="00057A46">
        <w:t>33</w:t>
      </w:r>
      <w:r w:rsidR="00305922" w:rsidRPr="00057A46">
        <w:t>% (</w:t>
      </w:r>
      <w:r w:rsidR="009E781A" w:rsidRPr="00057A46">
        <w:t>1</w:t>
      </w:r>
      <w:r w:rsidR="00305922" w:rsidRPr="00057A46">
        <w:t xml:space="preserve"> of </w:t>
      </w:r>
      <w:r w:rsidR="009E781A" w:rsidRPr="00057A46">
        <w:t>3</w:t>
      </w:r>
      <w:r w:rsidR="00305922" w:rsidRPr="00057A46">
        <w:t>) in 2008 and 66% (4 of 6) in 2011. E-coli bacteria count for POR</w:t>
      </w:r>
      <w:r w:rsidR="00387633" w:rsidRPr="00057A46">
        <w:t>3</w:t>
      </w:r>
      <w:r w:rsidR="00305922" w:rsidRPr="00057A46">
        <w:t xml:space="preserve"> exceeded water quality standards </w:t>
      </w:r>
      <w:r w:rsidR="00387633" w:rsidRPr="00057A46">
        <w:t>75</w:t>
      </w:r>
      <w:r w:rsidR="00305922" w:rsidRPr="00057A46">
        <w:t>% (</w:t>
      </w:r>
      <w:r w:rsidR="00387633" w:rsidRPr="00057A46">
        <w:t>3</w:t>
      </w:r>
      <w:r w:rsidR="00305922" w:rsidRPr="00057A46">
        <w:t xml:space="preserve"> of </w:t>
      </w:r>
      <w:r w:rsidR="00387633" w:rsidRPr="00057A46">
        <w:t>4</w:t>
      </w:r>
      <w:r w:rsidR="00305922" w:rsidRPr="00057A46">
        <w:t xml:space="preserve">) in 2008 and </w:t>
      </w:r>
      <w:r w:rsidR="00387633" w:rsidRPr="00057A46">
        <w:t>8</w:t>
      </w:r>
      <w:r w:rsidR="00305922" w:rsidRPr="00057A46">
        <w:t>0% (</w:t>
      </w:r>
      <w:r w:rsidR="00387633" w:rsidRPr="00057A46">
        <w:t>4</w:t>
      </w:r>
      <w:r w:rsidR="00305922" w:rsidRPr="00057A46">
        <w:t xml:space="preserve"> of </w:t>
      </w:r>
      <w:r w:rsidR="00387633" w:rsidRPr="00057A46">
        <w:t>5</w:t>
      </w:r>
      <w:r w:rsidR="00305922" w:rsidRPr="00057A46">
        <w:t xml:space="preserve">) in 2011. </w:t>
      </w:r>
      <w:r w:rsidR="00387633" w:rsidRPr="00057A46">
        <w:t xml:space="preserve">Total suspended solids concentration for POR3 exceeded water quality standards 0% (0 of 4) in 2008 and 17% (1 of 6) in 2011.  </w:t>
      </w:r>
      <w:r w:rsidR="00305922" w:rsidRPr="00057A46">
        <w:t>Total phosphorus concentration for POR</w:t>
      </w:r>
      <w:r w:rsidR="00387633" w:rsidRPr="00057A46">
        <w:t>3</w:t>
      </w:r>
      <w:r w:rsidR="00305922" w:rsidRPr="00057A46">
        <w:t xml:space="preserve"> exceeded water quality standards 100% (3 of 3) in 2008 and 100% (6 of 6) </w:t>
      </w:r>
      <w:r w:rsidR="00387633" w:rsidRPr="00057A46">
        <w:t xml:space="preserve">in </w:t>
      </w:r>
      <w:r w:rsidR="00305922" w:rsidRPr="00057A46">
        <w:t>2011.</w:t>
      </w:r>
      <w:r w:rsidR="00387633" w:rsidRPr="00057A46">
        <w:t xml:space="preserve">  </w:t>
      </w:r>
    </w:p>
    <w:p w14:paraId="59502E40" w14:textId="550B2730" w:rsidR="005858BC" w:rsidRPr="00057A46" w:rsidRDefault="00856162" w:rsidP="005858BC">
      <w:pPr>
        <w:pStyle w:val="Heading3"/>
        <w:rPr>
          <w:color w:val="auto"/>
        </w:rPr>
      </w:pPr>
      <w:bookmarkStart w:id="2686" w:name="_Toc262198169"/>
      <w:r>
        <w:rPr>
          <w:color w:val="auto"/>
        </w:rPr>
        <w:t>4</w:t>
      </w:r>
      <w:r w:rsidR="005858BC" w:rsidRPr="00057A46">
        <w:rPr>
          <w:color w:val="auto"/>
        </w:rPr>
        <w:t>.1.</w:t>
      </w:r>
      <w:r w:rsidR="003C5E51" w:rsidRPr="00057A46">
        <w:rPr>
          <w:color w:val="auto"/>
        </w:rPr>
        <w:t>3</w:t>
      </w:r>
      <w:r w:rsidR="005858BC" w:rsidRPr="00057A46">
        <w:rPr>
          <w:color w:val="auto"/>
        </w:rPr>
        <w:t xml:space="preserve"> White River / Medicine Root Creek Subwatershed Results</w:t>
      </w:r>
      <w:bookmarkEnd w:id="2686"/>
    </w:p>
    <w:p w14:paraId="740B4090" w14:textId="77777777" w:rsidR="00153131" w:rsidRPr="00057A46" w:rsidRDefault="0011672F" w:rsidP="00CD3E93">
      <w:r w:rsidRPr="00057A46">
        <w:t xml:space="preserve">The White River / </w:t>
      </w:r>
      <w:r w:rsidR="00153131" w:rsidRPr="00057A46">
        <w:t xml:space="preserve">Medicine Root </w:t>
      </w:r>
      <w:r w:rsidR="005858BC" w:rsidRPr="00057A46">
        <w:t>Subw</w:t>
      </w:r>
      <w:r w:rsidR="00153131" w:rsidRPr="00057A46">
        <w:t>atershed has 6 stations</w:t>
      </w:r>
      <w:r w:rsidR="00387633" w:rsidRPr="00057A46">
        <w:t>:</w:t>
      </w:r>
      <w:r w:rsidR="00153131" w:rsidRPr="00057A46">
        <w:t xml:space="preserve"> </w:t>
      </w:r>
      <w:r w:rsidR="003F6F4A" w:rsidRPr="00057A46">
        <w:t>MER1, MER3, MER4, NFL1, AMH1, a</w:t>
      </w:r>
      <w:r w:rsidR="00387633" w:rsidRPr="00057A46">
        <w:t>nd RED1.  American Horse Creek (</w:t>
      </w:r>
      <w:r w:rsidR="003F6F4A" w:rsidRPr="00057A46">
        <w:t>AMH1</w:t>
      </w:r>
      <w:r w:rsidR="00387633" w:rsidRPr="00057A46">
        <w:t>)</w:t>
      </w:r>
      <w:r w:rsidR="003F6F4A" w:rsidRPr="00057A46">
        <w:t xml:space="preserve"> </w:t>
      </w:r>
      <w:r w:rsidR="00F57857" w:rsidRPr="00057A46">
        <w:t xml:space="preserve">is located directly </w:t>
      </w:r>
      <w:r w:rsidR="00387633" w:rsidRPr="00057A46">
        <w:t xml:space="preserve">south of </w:t>
      </w:r>
      <w:proofErr w:type="gramStart"/>
      <w:r w:rsidR="00387633" w:rsidRPr="00057A46">
        <w:t>Kyle,</w:t>
      </w:r>
      <w:proofErr w:type="gramEnd"/>
      <w:r w:rsidR="00387633" w:rsidRPr="00057A46">
        <w:t xml:space="preserve"> Medicine Root 1 (</w:t>
      </w:r>
      <w:r w:rsidR="00F57857" w:rsidRPr="00057A46">
        <w:t>MER1</w:t>
      </w:r>
      <w:r w:rsidR="00387633" w:rsidRPr="00057A46">
        <w:t>)</w:t>
      </w:r>
      <w:r w:rsidR="00F57857" w:rsidRPr="00057A46">
        <w:t xml:space="preserve"> is located sout</w:t>
      </w:r>
      <w:r w:rsidR="00387633" w:rsidRPr="00057A46">
        <w:t xml:space="preserve">h and slightly east of Kyle in the High Plains ecoregion.  </w:t>
      </w:r>
      <w:r w:rsidR="00F57857" w:rsidRPr="00057A46">
        <w:t xml:space="preserve"> No Flesh </w:t>
      </w:r>
      <w:r w:rsidR="00387633" w:rsidRPr="00057A46">
        <w:t>Creek (</w:t>
      </w:r>
      <w:r w:rsidR="00F57857" w:rsidRPr="00057A46">
        <w:t>NFL1</w:t>
      </w:r>
      <w:r w:rsidR="00387633" w:rsidRPr="00057A46">
        <w:t>)</w:t>
      </w:r>
      <w:r w:rsidR="00F57857" w:rsidRPr="00057A46">
        <w:t xml:space="preserve"> is also located southeast of Kyle</w:t>
      </w:r>
      <w:r w:rsidR="009E42D6" w:rsidRPr="00057A46">
        <w:t xml:space="preserve"> in the High Plains.  T</w:t>
      </w:r>
      <w:r w:rsidR="00F57857" w:rsidRPr="00057A46">
        <w:t>hree creeks</w:t>
      </w:r>
      <w:r w:rsidR="009E42D6" w:rsidRPr="00057A46">
        <w:t>, which are classified as being in the Great Plains ecoregion</w:t>
      </w:r>
      <w:r w:rsidR="00F57857" w:rsidRPr="00057A46">
        <w:t xml:space="preserve"> flow into Kyle Dam.  </w:t>
      </w:r>
      <w:r w:rsidR="00387633" w:rsidRPr="00057A46">
        <w:t xml:space="preserve">Medicine Root 3 (MER3) is downstream and northwest of </w:t>
      </w:r>
      <w:proofErr w:type="gramStart"/>
      <w:r w:rsidR="00387633" w:rsidRPr="00057A46">
        <w:t>Kyle  Medicine</w:t>
      </w:r>
      <w:proofErr w:type="gramEnd"/>
      <w:r w:rsidR="00387633" w:rsidRPr="00057A46">
        <w:t xml:space="preserve"> Root 3 is in the transition zone between the Great Plains and the White River ecoregions.  Medicine Root 4</w:t>
      </w:r>
      <w:r w:rsidR="004203BE" w:rsidRPr="00057A46">
        <w:t xml:space="preserve"> is in the White River ecoregion downstream of MER3.  </w:t>
      </w:r>
      <w:r w:rsidR="00F57857" w:rsidRPr="00057A46">
        <w:t xml:space="preserve">The </w:t>
      </w:r>
      <w:r w:rsidR="004203BE" w:rsidRPr="00057A46">
        <w:t xml:space="preserve">nearest </w:t>
      </w:r>
      <w:r w:rsidR="00F57857" w:rsidRPr="00057A46">
        <w:t xml:space="preserve">White River </w:t>
      </w:r>
      <w:r w:rsidR="004203BE" w:rsidRPr="00057A46">
        <w:t xml:space="preserve">station (WHR3) station located </w:t>
      </w:r>
      <w:r w:rsidR="00F57857" w:rsidRPr="00057A46">
        <w:t xml:space="preserve">between Medicine </w:t>
      </w:r>
      <w:r w:rsidR="004203BE" w:rsidRPr="00057A46">
        <w:t>Root Creek and Red Water Creek (</w:t>
      </w:r>
      <w:r w:rsidR="00F57857" w:rsidRPr="00057A46">
        <w:t>RWC1</w:t>
      </w:r>
      <w:r w:rsidR="004203BE" w:rsidRPr="00057A46">
        <w:t>), a White River tributary</w:t>
      </w:r>
      <w:r w:rsidR="00F57857" w:rsidRPr="00057A46">
        <w:t xml:space="preserve"> that lies northeast of Kyle</w:t>
      </w:r>
      <w:r w:rsidR="004203BE" w:rsidRPr="00057A46">
        <w:t xml:space="preserve"> in the Great Plains ecoregion.</w:t>
      </w:r>
      <w:r w:rsidR="00756C33" w:rsidRPr="00057A46">
        <w:t xml:space="preserve"> </w:t>
      </w:r>
      <w:r w:rsidR="004203BE" w:rsidRPr="00057A46">
        <w:t>WHR3</w:t>
      </w:r>
      <w:r w:rsidR="00756C33" w:rsidRPr="00057A46">
        <w:t xml:space="preserve"> includes flow from </w:t>
      </w:r>
      <w:r w:rsidR="005858BC" w:rsidRPr="00057A46">
        <w:t xml:space="preserve">both </w:t>
      </w:r>
      <w:r w:rsidR="00756C33" w:rsidRPr="00057A46">
        <w:t>the White River / Wounded Knee and White River / Medicine Root subwatersheds.</w:t>
      </w:r>
    </w:p>
    <w:p w14:paraId="6EB8C30E" w14:textId="77777777" w:rsidR="00E81E70" w:rsidRPr="00057A46" w:rsidRDefault="00685E40" w:rsidP="00E81E70">
      <w:r w:rsidRPr="00057A46">
        <w:t xml:space="preserve">The degree of impairment </w:t>
      </w:r>
      <w:r w:rsidR="00EF0FBC" w:rsidRPr="00057A46">
        <w:t>remains relatively steady</w:t>
      </w:r>
      <w:r w:rsidRPr="00057A46">
        <w:t xml:space="preserve"> upstream to downstream in the Medicine Root Watershed in 20</w:t>
      </w:r>
      <w:r w:rsidR="00EF0FBC" w:rsidRPr="00057A46">
        <w:t>10</w:t>
      </w:r>
      <w:r w:rsidRPr="00057A46">
        <w:t>.  The overall bacterial water quality exceedances for the Medicine Ro</w:t>
      </w:r>
      <w:r w:rsidR="004C2452" w:rsidRPr="00057A46">
        <w:t>ot subw</w:t>
      </w:r>
      <w:r w:rsidRPr="00057A46">
        <w:t xml:space="preserve">atershed </w:t>
      </w:r>
      <w:r w:rsidR="00EF0FBC" w:rsidRPr="00057A46">
        <w:t>are 23</w:t>
      </w:r>
      <w:r w:rsidRPr="00057A46">
        <w:t>% (</w:t>
      </w:r>
      <w:r w:rsidR="00EF0FBC" w:rsidRPr="00057A46">
        <w:t>5</w:t>
      </w:r>
      <w:r w:rsidRPr="00057A46">
        <w:t xml:space="preserve"> of </w:t>
      </w:r>
      <w:r w:rsidR="00EF0FBC" w:rsidRPr="00057A46">
        <w:t>22</w:t>
      </w:r>
      <w:r w:rsidRPr="00057A46">
        <w:t xml:space="preserve">) fecal coliform exceedances </w:t>
      </w:r>
      <w:r w:rsidR="00EF0FBC" w:rsidRPr="00057A46">
        <w:t>and</w:t>
      </w:r>
      <w:r w:rsidRPr="00057A46">
        <w:t xml:space="preserve"> 3</w:t>
      </w:r>
      <w:r w:rsidR="00EF0FBC" w:rsidRPr="00057A46">
        <w:t>2</w:t>
      </w:r>
      <w:r w:rsidRPr="00057A46">
        <w:t>% (</w:t>
      </w:r>
      <w:r w:rsidR="00EF0FBC" w:rsidRPr="00057A46">
        <w:t>7</w:t>
      </w:r>
      <w:r w:rsidRPr="00057A46">
        <w:t xml:space="preserve"> of </w:t>
      </w:r>
      <w:r w:rsidR="00EF0FBC" w:rsidRPr="00057A46">
        <w:t>22</w:t>
      </w:r>
      <w:r w:rsidRPr="00057A46">
        <w:t>) E-coli exceedances in 20</w:t>
      </w:r>
      <w:r w:rsidR="00EF0FBC" w:rsidRPr="00057A46">
        <w:t>10</w:t>
      </w:r>
      <w:r w:rsidRPr="00057A46">
        <w:t xml:space="preserve"> samples.</w:t>
      </w:r>
      <w:r w:rsidR="00EF0FBC" w:rsidRPr="00057A46">
        <w:t xml:space="preserve">  Fecal coliform count for AMH1 exceeded water quality standards 50% (2 of 4) in 2010. E-coli bacteria count for AMH1 exceeded water quality standards 50% (2 of 4) in 2010. </w:t>
      </w:r>
      <w:r w:rsidR="00E60B90" w:rsidRPr="00057A46">
        <w:t xml:space="preserve">The bacterial exceedances occurred during the months of June and July.  </w:t>
      </w:r>
      <w:r w:rsidR="00EF0FBC" w:rsidRPr="00057A46">
        <w:t xml:space="preserve">Total phosphorus concentration for </w:t>
      </w:r>
      <w:r w:rsidR="00E60B90" w:rsidRPr="00057A46">
        <w:t>AMH</w:t>
      </w:r>
      <w:r w:rsidR="00EF0FBC" w:rsidRPr="00057A46">
        <w:t>1 exceeded water quality standards 100% (4 of 4) in 2010.</w:t>
      </w:r>
      <w:r w:rsidR="00E60B90" w:rsidRPr="00057A46">
        <w:t xml:space="preserve">  </w:t>
      </w:r>
      <w:r w:rsidR="00EF0FBC" w:rsidRPr="00057A46">
        <w:t xml:space="preserve">Fecal coliform count for MER1 exceeded water quality standards 0% (0 of 4) in 2010. E-coli bacteria count for MER1 exceeded water quality standards 25% (1 of 4) in 2010. </w:t>
      </w:r>
      <w:r w:rsidR="00E60B90" w:rsidRPr="00057A46">
        <w:t xml:space="preserve">The bacterial exceedances occurred during the month of July.  </w:t>
      </w:r>
      <w:r w:rsidR="00EF0FBC" w:rsidRPr="00057A46">
        <w:t xml:space="preserve">Total phosphorus concentration for </w:t>
      </w:r>
      <w:r w:rsidR="00E60B90" w:rsidRPr="00057A46">
        <w:t>MER</w:t>
      </w:r>
      <w:r w:rsidR="00EF0FBC" w:rsidRPr="00057A46">
        <w:t>1 exceeded water quality standards 75% (3 of 4) in 2010.</w:t>
      </w:r>
      <w:r w:rsidR="00E60B90" w:rsidRPr="00057A46">
        <w:t xml:space="preserve">  </w:t>
      </w:r>
      <w:r w:rsidR="00EF0FBC" w:rsidRPr="00057A46">
        <w:t>Fecal coliform count for NF</w:t>
      </w:r>
      <w:r w:rsidR="00E60B90" w:rsidRPr="00057A46">
        <w:t>L</w:t>
      </w:r>
      <w:r w:rsidR="00EF0FBC" w:rsidRPr="00057A46">
        <w:t xml:space="preserve">1 exceeded water quality standards 0% (0 of 4) in 2010. E-coli bacteria count for MER1 exceeded water quality standards 0% (0 of 4) in 2010.  Total phosphorus concentration for POR1 exceeded water quality standards </w:t>
      </w:r>
      <w:r w:rsidR="00E60B90" w:rsidRPr="00057A46">
        <w:t>100</w:t>
      </w:r>
      <w:r w:rsidR="00EF0FBC" w:rsidRPr="00057A46">
        <w:t>% (</w:t>
      </w:r>
      <w:r w:rsidR="00E60B90" w:rsidRPr="00057A46">
        <w:t>4</w:t>
      </w:r>
      <w:r w:rsidR="00EF0FBC" w:rsidRPr="00057A46">
        <w:t xml:space="preserve"> of 4) in 2010.</w:t>
      </w:r>
      <w:r w:rsidR="00E81E70" w:rsidRPr="00057A46">
        <w:t xml:space="preserve">  </w:t>
      </w:r>
      <w:r w:rsidR="00E60B90" w:rsidRPr="00057A46">
        <w:t xml:space="preserve">Fecal coliform count for MER3 exceeded water quality standards 20% (1 of 5) in 2010. E-coli bacteria count for MER3 exceeded water quality standards 20% (1 of 5) in 2010.  The bacterial exceedance occurred during the months of June and July.  Total phosphorus concentration for </w:t>
      </w:r>
      <w:r w:rsidR="00E81E70" w:rsidRPr="00057A46">
        <w:t>MER3</w:t>
      </w:r>
      <w:r w:rsidR="00E60B90" w:rsidRPr="00057A46">
        <w:t xml:space="preserve"> exceeded water quality standards </w:t>
      </w:r>
      <w:r w:rsidR="00E81E70" w:rsidRPr="00057A46">
        <w:t>100</w:t>
      </w:r>
      <w:r w:rsidR="00E60B90" w:rsidRPr="00057A46">
        <w:t>% (</w:t>
      </w:r>
      <w:r w:rsidR="00E81E70" w:rsidRPr="00057A46">
        <w:t>4</w:t>
      </w:r>
      <w:r w:rsidR="00E60B90" w:rsidRPr="00057A46">
        <w:t xml:space="preserve"> of 4) in 2010.</w:t>
      </w:r>
      <w:r w:rsidR="00E81E70" w:rsidRPr="00057A46">
        <w:t xml:space="preserve">  </w:t>
      </w:r>
      <w:r w:rsidR="00E60B90" w:rsidRPr="00057A46">
        <w:t xml:space="preserve">Fecal coliform count for </w:t>
      </w:r>
      <w:r w:rsidR="00E81E70" w:rsidRPr="00057A46">
        <w:t>MER4</w:t>
      </w:r>
      <w:r w:rsidR="00E60B90" w:rsidRPr="00057A46">
        <w:t xml:space="preserve"> exceeded water quality standards </w:t>
      </w:r>
      <w:r w:rsidR="00E81E70" w:rsidRPr="00057A46">
        <w:t>2</w:t>
      </w:r>
      <w:r w:rsidR="00E60B90" w:rsidRPr="00057A46">
        <w:t>0% (</w:t>
      </w:r>
      <w:r w:rsidR="00E81E70" w:rsidRPr="00057A46">
        <w:t>1</w:t>
      </w:r>
      <w:r w:rsidR="00E60B90" w:rsidRPr="00057A46">
        <w:t xml:space="preserve"> of </w:t>
      </w:r>
      <w:r w:rsidR="00E81E70" w:rsidRPr="00057A46">
        <w:t>5</w:t>
      </w:r>
      <w:r w:rsidR="00E60B90" w:rsidRPr="00057A46">
        <w:t xml:space="preserve">) in 2010. E-coli bacteria count for </w:t>
      </w:r>
      <w:r w:rsidR="00E81E70" w:rsidRPr="00057A46">
        <w:t>MER4</w:t>
      </w:r>
      <w:r w:rsidR="00E60B90" w:rsidRPr="00057A46">
        <w:t xml:space="preserve"> exceeded water quality standards </w:t>
      </w:r>
      <w:r w:rsidR="00E81E70" w:rsidRPr="00057A46">
        <w:t>6</w:t>
      </w:r>
      <w:r w:rsidR="00E60B90" w:rsidRPr="00057A46">
        <w:t>0% (</w:t>
      </w:r>
      <w:r w:rsidR="00E81E70" w:rsidRPr="00057A46">
        <w:t>3</w:t>
      </w:r>
      <w:r w:rsidR="00E60B90" w:rsidRPr="00057A46">
        <w:t xml:space="preserve"> of </w:t>
      </w:r>
      <w:r w:rsidR="00E81E70" w:rsidRPr="00057A46">
        <w:t>5</w:t>
      </w:r>
      <w:r w:rsidR="00E60B90" w:rsidRPr="00057A46">
        <w:t xml:space="preserve">) in 2010. Bacterial exceedances occurred during the months of </w:t>
      </w:r>
      <w:r w:rsidR="00E81E70" w:rsidRPr="00057A46">
        <w:t>April, June</w:t>
      </w:r>
      <w:r w:rsidR="00E60B90" w:rsidRPr="00057A46">
        <w:t xml:space="preserve"> and </w:t>
      </w:r>
      <w:r w:rsidR="00E81E70" w:rsidRPr="00057A46">
        <w:t>September</w:t>
      </w:r>
      <w:r w:rsidR="00E60B90" w:rsidRPr="00057A46">
        <w:t xml:space="preserve">.  Total phosphorus concentration for </w:t>
      </w:r>
      <w:r w:rsidR="00E81E70" w:rsidRPr="00057A46">
        <w:t>MER4</w:t>
      </w:r>
      <w:r w:rsidR="00E60B90" w:rsidRPr="00057A46">
        <w:t xml:space="preserve"> exceeded water quality standards 100% (</w:t>
      </w:r>
      <w:r w:rsidR="00E81E70" w:rsidRPr="00057A46">
        <w:t>5</w:t>
      </w:r>
      <w:r w:rsidR="00E60B90" w:rsidRPr="00057A46">
        <w:t xml:space="preserve"> of </w:t>
      </w:r>
      <w:r w:rsidR="00E81E70" w:rsidRPr="00057A46">
        <w:t>5</w:t>
      </w:r>
      <w:r w:rsidR="00E60B90" w:rsidRPr="00057A46">
        <w:t xml:space="preserve">) in 2010.  </w:t>
      </w:r>
      <w:r w:rsidR="00E81E70" w:rsidRPr="00057A46">
        <w:t>Fecal coliform count for WHR3 exceeded water quality standards 75% (3 of 4) in 2010. E-coli bacteria count for MER4 exceeded water quality standards 100% (4 of 4) in 2010. Bacterial exceedances occurred during the months of April, June, July and September. Total phosphorus concentration for WHR3 exceeded water quality standards 25% (1 of 4) in September 2010.  Total phosphorus concentration for MER4 exceeded water quality standards 100% (5 of 5) in 2010.  Fecal coliform count for RED1 exceeded water quality standards 60% (3 of 5) in 2010. E-coli bacteria count for MER4 exceeded water quality standards 80% (4 of 5) in 2010. Bacterial exceedances occurred during the months of May, June, July and September.  Total phosphorus concentration for MER4 exceeded water quality standards 100% (5 of 5) in 2010.  Water samples were not collected for the Medicine Root Creek watershed in August 2010.</w:t>
      </w:r>
    </w:p>
    <w:p w14:paraId="411FDBE8" w14:textId="05B091EB" w:rsidR="005858BC" w:rsidRPr="00057A46" w:rsidRDefault="00856162" w:rsidP="005858BC">
      <w:pPr>
        <w:pStyle w:val="Heading3"/>
        <w:rPr>
          <w:color w:val="auto"/>
        </w:rPr>
      </w:pPr>
      <w:bookmarkStart w:id="2687" w:name="_Toc262198170"/>
      <w:r>
        <w:rPr>
          <w:color w:val="auto"/>
        </w:rPr>
        <w:t>4</w:t>
      </w:r>
      <w:r w:rsidR="005858BC" w:rsidRPr="00057A46">
        <w:rPr>
          <w:color w:val="auto"/>
        </w:rPr>
        <w:t>.1.</w:t>
      </w:r>
      <w:r w:rsidR="00A378D4" w:rsidRPr="00057A46">
        <w:rPr>
          <w:color w:val="auto"/>
        </w:rPr>
        <w:t>4</w:t>
      </w:r>
      <w:r w:rsidR="005858BC" w:rsidRPr="00057A46">
        <w:rPr>
          <w:color w:val="auto"/>
        </w:rPr>
        <w:t xml:space="preserve"> White River / </w:t>
      </w:r>
      <w:r w:rsidR="00CE6740" w:rsidRPr="00057A46">
        <w:rPr>
          <w:color w:val="auto"/>
        </w:rPr>
        <w:t>Bear in the Lodge</w:t>
      </w:r>
      <w:r w:rsidR="005858BC" w:rsidRPr="00057A46">
        <w:rPr>
          <w:color w:val="auto"/>
        </w:rPr>
        <w:t xml:space="preserve"> Creek Subwatershed Results</w:t>
      </w:r>
      <w:bookmarkEnd w:id="2687"/>
    </w:p>
    <w:p w14:paraId="7E443BCE" w14:textId="77777777" w:rsidR="005858BC" w:rsidRPr="00057A46" w:rsidRDefault="0087512A" w:rsidP="005858BC">
      <w:r w:rsidRPr="00057A46">
        <w:t>The White River / Bear in the Lodge subwatershed, which includes: Potato Creek, Lost Dog Creek, Bear Creek, Corn Creek, Bear in the</w:t>
      </w:r>
      <w:r w:rsidR="00970685" w:rsidRPr="00057A46">
        <w:t xml:space="preserve"> Lodge Creek, Eagle Nest Creek </w:t>
      </w:r>
      <w:r w:rsidRPr="00057A46">
        <w:t>watersheds, has 11 stations: POT1, L</w:t>
      </w:r>
      <w:r w:rsidR="00970685" w:rsidRPr="00057A46">
        <w:t>OD</w:t>
      </w:r>
      <w:r w:rsidRPr="00057A46">
        <w:t>1, BEA1, BEA2, BEA3, COR1, BL</w:t>
      </w:r>
      <w:r w:rsidR="00AD2A77" w:rsidRPr="00057A46">
        <w:t>C1, BLC2, EAN1, EAN2</w:t>
      </w:r>
      <w:r w:rsidRPr="00057A46">
        <w:t>.</w:t>
      </w:r>
      <w:r w:rsidR="00ED7288" w:rsidRPr="00057A46">
        <w:t xml:space="preserve">  Potato Creek and Lost Dog Creek are White River tributaries in the Great Plains ecoregion.  </w:t>
      </w:r>
      <w:r w:rsidR="005858BC" w:rsidRPr="00057A46">
        <w:t xml:space="preserve">The Bear in the Lodge Creek watershed includes </w:t>
      </w:r>
      <w:r w:rsidR="00641B8C" w:rsidRPr="00057A46">
        <w:t>headwater</w:t>
      </w:r>
      <w:r w:rsidR="005858BC" w:rsidRPr="00057A46">
        <w:t xml:space="preserve"> stations on Bear Creek east of Allen (BEA1)</w:t>
      </w:r>
      <w:r w:rsidR="00210648" w:rsidRPr="00057A46">
        <w:t xml:space="preserve"> and (BEA</w:t>
      </w:r>
      <w:r w:rsidR="00446C54" w:rsidRPr="00057A46">
        <w:t>2</w:t>
      </w:r>
      <w:r w:rsidR="00210648" w:rsidRPr="00057A46">
        <w:t>) in the High Plains ecoregion</w:t>
      </w:r>
      <w:r w:rsidR="005858BC" w:rsidRPr="00057A46">
        <w:t xml:space="preserve"> </w:t>
      </w:r>
      <w:r w:rsidR="00641B8C" w:rsidRPr="00057A46">
        <w:t>and Corn Creek (COR1)</w:t>
      </w:r>
      <w:r w:rsidR="00210648" w:rsidRPr="00057A46">
        <w:t xml:space="preserve"> in the </w:t>
      </w:r>
      <w:r w:rsidR="00446C54" w:rsidRPr="00057A46">
        <w:t>Northern Great Plains ecoregion,</w:t>
      </w:r>
      <w:r w:rsidR="00CE6740" w:rsidRPr="00057A46">
        <w:t xml:space="preserve"> mid-order stations</w:t>
      </w:r>
      <w:r w:rsidR="00210648" w:rsidRPr="00057A46">
        <w:t xml:space="preserve">, a mid-order station </w:t>
      </w:r>
      <w:r w:rsidR="005858BC" w:rsidRPr="00057A46">
        <w:t xml:space="preserve">north of </w:t>
      </w:r>
      <w:proofErr w:type="spellStart"/>
      <w:r w:rsidR="005858BC" w:rsidRPr="00057A46">
        <w:t>Hisle</w:t>
      </w:r>
      <w:proofErr w:type="spellEnd"/>
      <w:r w:rsidR="005858BC" w:rsidRPr="00057A46">
        <w:t xml:space="preserve"> (BEA3</w:t>
      </w:r>
      <w:r w:rsidR="00210648" w:rsidRPr="00057A46">
        <w:t xml:space="preserve">) in the Northern Great Plains ecoregion, </w:t>
      </w:r>
      <w:r w:rsidR="005858BC" w:rsidRPr="00057A46">
        <w:t>and downstream stations on Bear in the Lodge Creek below the c</w:t>
      </w:r>
      <w:r w:rsidR="00210648" w:rsidRPr="00057A46">
        <w:t xml:space="preserve">onfluence with Bear Creek in the Northern Great Plains ecoregion (BEL1) </w:t>
      </w:r>
      <w:r w:rsidR="005858BC" w:rsidRPr="00057A46">
        <w:t>and near the confluence with the White River</w:t>
      </w:r>
      <w:r w:rsidR="00210648" w:rsidRPr="00057A46">
        <w:t xml:space="preserve"> in the White River Badlands ecoregion (BEL2)</w:t>
      </w:r>
      <w:r w:rsidR="005858BC" w:rsidRPr="00057A46">
        <w:t>.  Eagle Nest watershed</w:t>
      </w:r>
      <w:r w:rsidR="00380CA4" w:rsidRPr="00057A46">
        <w:t>, located</w:t>
      </w:r>
      <w:r w:rsidR="005858BC" w:rsidRPr="00057A46">
        <w:t xml:space="preserve"> east of t</w:t>
      </w:r>
      <w:r w:rsidR="00380CA4" w:rsidRPr="00057A46">
        <w:t xml:space="preserve">he Bear in the Lodge watershed, </w:t>
      </w:r>
      <w:r w:rsidR="005858BC" w:rsidRPr="00057A46">
        <w:t>has an upstream</w:t>
      </w:r>
      <w:r w:rsidR="00380CA4" w:rsidRPr="00057A46">
        <w:t xml:space="preserve"> station</w:t>
      </w:r>
      <w:r w:rsidR="005858BC" w:rsidRPr="00057A46">
        <w:t xml:space="preserve"> (EAN1) </w:t>
      </w:r>
      <w:r w:rsidR="00446C54" w:rsidRPr="00057A46">
        <w:t>in the Great Plains ecoregion</w:t>
      </w:r>
      <w:r w:rsidR="00ED7288" w:rsidRPr="00057A46">
        <w:t xml:space="preserve"> </w:t>
      </w:r>
      <w:r w:rsidR="005858BC" w:rsidRPr="00057A46">
        <w:t xml:space="preserve">and a downstream station (EAN2) </w:t>
      </w:r>
      <w:r w:rsidR="00446C54" w:rsidRPr="00057A46">
        <w:t xml:space="preserve">in the Badlands ecoregion </w:t>
      </w:r>
      <w:r w:rsidR="005858BC" w:rsidRPr="00057A46">
        <w:t xml:space="preserve">near the confluence with the White River. The nearest White River station (WHR5) includes flow from the </w:t>
      </w:r>
      <w:r w:rsidR="00210648" w:rsidRPr="00057A46">
        <w:t>White River / Medicine Root Subwatershed, as well as</w:t>
      </w:r>
      <w:r w:rsidR="005858BC" w:rsidRPr="00057A46">
        <w:t xml:space="preserve"> Potato Cre</w:t>
      </w:r>
      <w:r w:rsidR="00210648" w:rsidRPr="00057A46">
        <w:t>ek (POT1),</w:t>
      </w:r>
      <w:r w:rsidR="005858BC" w:rsidRPr="00057A46">
        <w:t xml:space="preserve"> </w:t>
      </w:r>
      <w:r w:rsidR="00380CA4" w:rsidRPr="00057A46">
        <w:t>Lost Dog Creek (LOD1)</w:t>
      </w:r>
      <w:r w:rsidR="005858BC" w:rsidRPr="00057A46">
        <w:t xml:space="preserve">. </w:t>
      </w:r>
    </w:p>
    <w:p w14:paraId="1AB73697" w14:textId="77777777" w:rsidR="00C31990" w:rsidRPr="00057A46" w:rsidRDefault="004C2452" w:rsidP="005858BC">
      <w:r w:rsidRPr="00057A46">
        <w:t xml:space="preserve">The degree of impairment </w:t>
      </w:r>
      <w:r w:rsidR="00A42BBD" w:rsidRPr="00057A46">
        <w:t>generally increases</w:t>
      </w:r>
      <w:r w:rsidRPr="00057A46">
        <w:t xml:space="preserve"> upstream to downstream in the Bear in the Lodge subwatershed in 2008.  The overall bacterial water quality exceedances for the Bear in the Lodge subwatershed are </w:t>
      </w:r>
      <w:r w:rsidR="00A42BBD" w:rsidRPr="00057A46">
        <w:t>5</w:t>
      </w:r>
      <w:r w:rsidR="00AD2A77" w:rsidRPr="00057A46">
        <w:t>8</w:t>
      </w:r>
      <w:r w:rsidRPr="00057A46">
        <w:t>% (</w:t>
      </w:r>
      <w:r w:rsidR="00AD2A77" w:rsidRPr="00057A46">
        <w:t>18</w:t>
      </w:r>
      <w:r w:rsidRPr="00057A46">
        <w:t xml:space="preserve"> of </w:t>
      </w:r>
      <w:r w:rsidR="00AD2A77" w:rsidRPr="00057A46">
        <w:t>31</w:t>
      </w:r>
      <w:r w:rsidRPr="00057A46">
        <w:t xml:space="preserve">) fecal coliform exceedances and </w:t>
      </w:r>
      <w:r w:rsidR="00AD2A77" w:rsidRPr="00057A46">
        <w:t>66</w:t>
      </w:r>
      <w:r w:rsidRPr="00057A46">
        <w:t>% (</w:t>
      </w:r>
      <w:r w:rsidR="00AD2A77" w:rsidRPr="00057A46">
        <w:t>25</w:t>
      </w:r>
      <w:r w:rsidRPr="00057A46">
        <w:t xml:space="preserve"> of </w:t>
      </w:r>
      <w:r w:rsidR="00AD2A77" w:rsidRPr="00057A46">
        <w:t>38</w:t>
      </w:r>
      <w:r w:rsidRPr="00057A46">
        <w:t xml:space="preserve">) E-coli exceedances in 2008 samples. Fecal coliform count for </w:t>
      </w:r>
      <w:r w:rsidR="00133A58" w:rsidRPr="00057A46">
        <w:t>POT</w:t>
      </w:r>
      <w:r w:rsidRPr="00057A46">
        <w:t xml:space="preserve">1 exceeded water quality standards </w:t>
      </w:r>
      <w:r w:rsidR="009B089D" w:rsidRPr="00057A46">
        <w:t>33</w:t>
      </w:r>
      <w:r w:rsidRPr="00057A46">
        <w:t>% (</w:t>
      </w:r>
      <w:r w:rsidR="009B089D" w:rsidRPr="00057A46">
        <w:t>1</w:t>
      </w:r>
      <w:r w:rsidRPr="00057A46">
        <w:t xml:space="preserve"> of </w:t>
      </w:r>
      <w:r w:rsidR="009B089D" w:rsidRPr="00057A46">
        <w:t>3</w:t>
      </w:r>
      <w:r w:rsidRPr="00057A46">
        <w:t>) in 200</w:t>
      </w:r>
      <w:r w:rsidR="009B089D" w:rsidRPr="00057A46">
        <w:t>8</w:t>
      </w:r>
      <w:r w:rsidRPr="00057A46">
        <w:t xml:space="preserve">. E-coli bacteria count for </w:t>
      </w:r>
      <w:r w:rsidR="009B089D" w:rsidRPr="00057A46">
        <w:t>POT</w:t>
      </w:r>
      <w:r w:rsidRPr="00057A46">
        <w:t xml:space="preserve">1 exceeded water quality standards </w:t>
      </w:r>
      <w:r w:rsidR="009B089D" w:rsidRPr="00057A46">
        <w:t>66</w:t>
      </w:r>
      <w:r w:rsidRPr="00057A46">
        <w:t>% (</w:t>
      </w:r>
      <w:r w:rsidR="009B089D" w:rsidRPr="00057A46">
        <w:t>3</w:t>
      </w:r>
      <w:r w:rsidRPr="00057A46">
        <w:t xml:space="preserve"> of </w:t>
      </w:r>
      <w:r w:rsidR="009B089D" w:rsidRPr="00057A46">
        <w:t>5) in 20</w:t>
      </w:r>
      <w:r w:rsidRPr="00057A46">
        <w:t>0</w:t>
      </w:r>
      <w:r w:rsidR="009B089D" w:rsidRPr="00057A46">
        <w:t>8</w:t>
      </w:r>
      <w:r w:rsidRPr="00057A46">
        <w:t>. The bacterial exceedances occurre</w:t>
      </w:r>
      <w:r w:rsidR="009B089D" w:rsidRPr="00057A46">
        <w:t xml:space="preserve">d during the months of June, </w:t>
      </w:r>
      <w:r w:rsidRPr="00057A46">
        <w:t>July</w:t>
      </w:r>
      <w:r w:rsidR="009B089D" w:rsidRPr="00057A46">
        <w:t xml:space="preserve"> and August</w:t>
      </w:r>
      <w:r w:rsidRPr="00057A46">
        <w:t xml:space="preserve">.  </w:t>
      </w:r>
      <w:r w:rsidR="009B089D" w:rsidRPr="00057A46">
        <w:t xml:space="preserve">Total suspended solids concentration for POT1 exceeded water quality standards 25% (1 of 4) in 2008.  </w:t>
      </w:r>
      <w:r w:rsidRPr="00057A46">
        <w:t xml:space="preserve">Total phosphorus concentration for </w:t>
      </w:r>
      <w:r w:rsidR="009B089D" w:rsidRPr="00057A46">
        <w:t>POT</w:t>
      </w:r>
      <w:r w:rsidRPr="00057A46">
        <w:t>1 exceeded water quality standards 100% (4 of 4) in 200</w:t>
      </w:r>
      <w:r w:rsidR="009B089D" w:rsidRPr="00057A46">
        <w:t>8</w:t>
      </w:r>
      <w:r w:rsidRPr="00057A46">
        <w:t xml:space="preserve">.  Fecal coliform count for </w:t>
      </w:r>
      <w:r w:rsidR="009B089D" w:rsidRPr="00057A46">
        <w:t>LOD</w:t>
      </w:r>
      <w:r w:rsidRPr="00057A46">
        <w:t xml:space="preserve">1 exceeded water quality standards 0% (0 of </w:t>
      </w:r>
      <w:r w:rsidR="00970685" w:rsidRPr="00057A46">
        <w:t>3</w:t>
      </w:r>
      <w:r w:rsidRPr="00057A46">
        <w:t>) in 200</w:t>
      </w:r>
      <w:r w:rsidR="00970685" w:rsidRPr="00057A46">
        <w:t>8</w:t>
      </w:r>
      <w:r w:rsidRPr="00057A46">
        <w:t xml:space="preserve">. E-coli bacteria count for </w:t>
      </w:r>
      <w:r w:rsidR="00970685" w:rsidRPr="00057A46">
        <w:t>LOD</w:t>
      </w:r>
      <w:r w:rsidRPr="00057A46">
        <w:t xml:space="preserve">1 exceeded water quality standards 25% (1 of </w:t>
      </w:r>
      <w:r w:rsidR="00970685" w:rsidRPr="00057A46">
        <w:t>4) in 20</w:t>
      </w:r>
      <w:r w:rsidRPr="00057A46">
        <w:t>0</w:t>
      </w:r>
      <w:r w:rsidR="00970685" w:rsidRPr="00057A46">
        <w:t>8</w:t>
      </w:r>
      <w:r w:rsidRPr="00057A46">
        <w:t>.</w:t>
      </w:r>
      <w:r w:rsidR="00970685" w:rsidRPr="00057A46">
        <w:t xml:space="preserve"> The bacterial exceedance</w:t>
      </w:r>
      <w:r w:rsidRPr="00057A46">
        <w:t xml:space="preserve"> occurred during the month of July.  Total phosphorus concentration for </w:t>
      </w:r>
      <w:r w:rsidR="00AD2A77" w:rsidRPr="00057A46">
        <w:t>LOD</w:t>
      </w:r>
      <w:r w:rsidRPr="00057A46">
        <w:t xml:space="preserve">1 exceeded water quality standards </w:t>
      </w:r>
      <w:r w:rsidR="00970685" w:rsidRPr="00057A46">
        <w:t>100</w:t>
      </w:r>
      <w:r w:rsidRPr="00057A46">
        <w:t xml:space="preserve">% (3 of </w:t>
      </w:r>
      <w:r w:rsidR="00970685" w:rsidRPr="00057A46">
        <w:t>3</w:t>
      </w:r>
      <w:r w:rsidRPr="00057A46">
        <w:t>) in 200</w:t>
      </w:r>
      <w:r w:rsidR="00970685" w:rsidRPr="00057A46">
        <w:t>8</w:t>
      </w:r>
      <w:r w:rsidRPr="00057A46">
        <w:t xml:space="preserve">.  </w:t>
      </w:r>
      <w:r w:rsidR="00AD2A77" w:rsidRPr="00057A46">
        <w:t>Fecal coliform count for BEA1 exceeded water quality standards 50% (2 of 4) in 2008. E-coli bacteria count for LOD1 exceeded water quality standards 25% (1 of 4) in 2008. The bacterial exceedance occurred during the months of July and August.  Total phosphorus concentration for LOD1 exceeded water quality standards 100% (3 of 3) in 2008.  Fecal coliform count for BEA2 exceeded water quality standards 100% (</w:t>
      </w:r>
      <w:r w:rsidR="005D7757" w:rsidRPr="00057A46">
        <w:t>4</w:t>
      </w:r>
      <w:r w:rsidR="00AD2A77" w:rsidRPr="00057A46">
        <w:t xml:space="preserve"> of 4) in 2008. E-coli bacteria count for </w:t>
      </w:r>
      <w:r w:rsidR="005D7757" w:rsidRPr="00057A46">
        <w:t>BEA2</w:t>
      </w:r>
      <w:r w:rsidR="00AD2A77" w:rsidRPr="00057A46">
        <w:t xml:space="preserve"> exceeded water quality standards </w:t>
      </w:r>
      <w:r w:rsidR="005D7757" w:rsidRPr="00057A46">
        <w:t>100</w:t>
      </w:r>
      <w:r w:rsidR="00AD2A77" w:rsidRPr="00057A46">
        <w:t>% (</w:t>
      </w:r>
      <w:r w:rsidR="005D7757" w:rsidRPr="00057A46">
        <w:t>4</w:t>
      </w:r>
      <w:r w:rsidR="00AD2A77" w:rsidRPr="00057A46">
        <w:t xml:space="preserve"> of 4) in 2008. The bacterial exceedance occurred during the months of </w:t>
      </w:r>
      <w:r w:rsidR="005D7757" w:rsidRPr="00057A46">
        <w:t xml:space="preserve">June, </w:t>
      </w:r>
      <w:r w:rsidR="00AD2A77" w:rsidRPr="00057A46">
        <w:t>July</w:t>
      </w:r>
      <w:r w:rsidR="005D7757" w:rsidRPr="00057A46">
        <w:t>,</w:t>
      </w:r>
      <w:r w:rsidR="00AD2A77" w:rsidRPr="00057A46">
        <w:t xml:space="preserve"> August</w:t>
      </w:r>
      <w:r w:rsidR="005D7757" w:rsidRPr="00057A46">
        <w:t>, September, and October</w:t>
      </w:r>
      <w:r w:rsidR="00AD2A77" w:rsidRPr="00057A46">
        <w:t xml:space="preserve">.  Total phosphorus concentration for </w:t>
      </w:r>
      <w:r w:rsidR="005D7757" w:rsidRPr="00057A46">
        <w:t>BEA2</w:t>
      </w:r>
      <w:r w:rsidR="00AD2A77" w:rsidRPr="00057A46">
        <w:t xml:space="preserve"> exceeded water quality standards 100% (3 of 3) in 2008.  </w:t>
      </w:r>
      <w:r w:rsidR="005D7757" w:rsidRPr="00057A46">
        <w:t xml:space="preserve">Fecal coliform count for BEA3 exceeded water quality standards 100% (4 of 4) in 2008. E-coli bacteria count for BEA3 exceeded water quality standards 100% (4 of 4) in 2008. The bacterial exceedance occurred during the months of June, July, August, September, and October.  Total phosphorus concentration for BEA2 exceeded water quality standards 100% (3 of 3) in 2008.  Fecal coliform count for BEL1 exceeded water quality standards 50% (2 of 4) in 2008. E-coli bacteria count for BEL1 exceeded water quality standards 50% (2 of 4) in 2008. The bacterial exceedance occurred during the months of June, July, </w:t>
      </w:r>
      <w:proofErr w:type="gramStart"/>
      <w:r w:rsidR="005D7757" w:rsidRPr="00057A46">
        <w:t>August</w:t>
      </w:r>
      <w:proofErr w:type="gramEnd"/>
      <w:r w:rsidR="005D7757" w:rsidRPr="00057A46">
        <w:t xml:space="preserve">.  Total phosphorus concentration for BEL1 exceeded water quality standards 100% (3 of 3) in 2008.  Fecal coliform count for BEL2 exceeded water quality standards 100% (3 of 3) in 2008. E-coli bacteria count for BEL2 exceeded water quality standards 100% (5 of 5) in 2008. The bacterial exceedance occurred during the months of June, July, August, September, </w:t>
      </w:r>
      <w:proofErr w:type="gramStart"/>
      <w:r w:rsidR="005D7757" w:rsidRPr="00057A46">
        <w:t>October</w:t>
      </w:r>
      <w:proofErr w:type="gramEnd"/>
      <w:r w:rsidR="005D7757" w:rsidRPr="00057A46">
        <w:t>.  Total phosphorus concentration for BEL1 exceeded water quality standards 100% (3 of 3) in 2008.  Fecal coliform count for EAN1 exceeded water quality standards 0% (0 of 3) in 2008. E-coli bacteria count for BEL2 exceeded water quality standards 0% (4 of 4) in 2008.  Total phosphorus concentration for BEL1 exceeded water quality standards 100% (2 of 2) in 2008.  Fecal coliform count for EAN2 exceeded water quality standards 100% (1 of 1) in 2008. E-coli bacteria count for EAN2 exceeded water quality standards 100% (1 of 1) in 2008. The bacterial exceedance occurred during the month of June.  Total phosphorus concentration for BEL1 exceeded water quality standards 100% (1 of 1) in 2008.  EAN2 was dry by July 16 sampling and remained dry in August.</w:t>
      </w:r>
      <w:r w:rsidR="00564C33" w:rsidRPr="00057A46">
        <w:t xml:space="preserve">  </w:t>
      </w:r>
      <w:r w:rsidRPr="00057A46">
        <w:t>Fecal coliform count for WH</w:t>
      </w:r>
      <w:r w:rsidR="00564C33" w:rsidRPr="00057A46">
        <w:t>R5</w:t>
      </w:r>
      <w:r w:rsidRPr="00057A46">
        <w:t xml:space="preserve"> exceeded water quality standards 5</w:t>
      </w:r>
      <w:r w:rsidR="00564C33" w:rsidRPr="00057A46">
        <w:t>0</w:t>
      </w:r>
      <w:r w:rsidRPr="00057A46">
        <w:t>% (</w:t>
      </w:r>
      <w:r w:rsidR="00564C33" w:rsidRPr="00057A46">
        <w:t>1</w:t>
      </w:r>
      <w:r w:rsidRPr="00057A46">
        <w:t xml:space="preserve"> of </w:t>
      </w:r>
      <w:r w:rsidR="00564C33" w:rsidRPr="00057A46">
        <w:t>2</w:t>
      </w:r>
      <w:r w:rsidRPr="00057A46">
        <w:t xml:space="preserve">) in 2010. E-coli bacteria count for </w:t>
      </w:r>
      <w:r w:rsidR="00564C33" w:rsidRPr="00057A46">
        <w:t>WHR5</w:t>
      </w:r>
      <w:r w:rsidRPr="00057A46">
        <w:t xml:space="preserve"> exceeded water quality standards </w:t>
      </w:r>
      <w:r w:rsidR="00564C33" w:rsidRPr="00057A46">
        <w:t>75</w:t>
      </w:r>
      <w:r w:rsidRPr="00057A46">
        <w:t>% (</w:t>
      </w:r>
      <w:r w:rsidR="00564C33" w:rsidRPr="00057A46">
        <w:t>3</w:t>
      </w:r>
      <w:r w:rsidRPr="00057A46">
        <w:t xml:space="preserve"> of 4) in 2010. Bacterial exceedance</w:t>
      </w:r>
      <w:r w:rsidR="00564C33" w:rsidRPr="00057A46">
        <w:t xml:space="preserve">s occurred during the months of </w:t>
      </w:r>
      <w:r w:rsidRPr="00057A46">
        <w:t xml:space="preserve">June, July and </w:t>
      </w:r>
      <w:r w:rsidR="00564C33" w:rsidRPr="00057A46">
        <w:t>August</w:t>
      </w:r>
      <w:r w:rsidRPr="00057A46">
        <w:t>. Total phosphorus concentration for WHR</w:t>
      </w:r>
      <w:r w:rsidR="00564C33" w:rsidRPr="00057A46">
        <w:t>5</w:t>
      </w:r>
      <w:r w:rsidRPr="00057A46">
        <w:t xml:space="preserve"> exceeded water quality standards </w:t>
      </w:r>
      <w:r w:rsidR="00564C33" w:rsidRPr="00057A46">
        <w:t>100</w:t>
      </w:r>
      <w:r w:rsidRPr="00057A46">
        <w:t xml:space="preserve">% (1 of </w:t>
      </w:r>
      <w:r w:rsidR="00564C33" w:rsidRPr="00057A46">
        <w:t>1)</w:t>
      </w:r>
      <w:r w:rsidRPr="00057A46">
        <w:t>.</w:t>
      </w:r>
      <w:r w:rsidR="000A6BFC" w:rsidRPr="00057A46">
        <w:t xml:space="preserve">  </w:t>
      </w:r>
      <w:r w:rsidR="00C31990" w:rsidRPr="00057A46">
        <w:t xml:space="preserve">Fecal coliform count for LOD1 exceeded water quality standards </w:t>
      </w:r>
      <w:r w:rsidR="000A6BFC" w:rsidRPr="00057A46">
        <w:t>14</w:t>
      </w:r>
      <w:r w:rsidR="00C31990" w:rsidRPr="00057A46">
        <w:t xml:space="preserve">% (1 of 7) in 2010. E-coli bacteria count for LOD1 exceeded water quality standards </w:t>
      </w:r>
      <w:r w:rsidR="000A6BFC" w:rsidRPr="00057A46">
        <w:t>13</w:t>
      </w:r>
      <w:r w:rsidR="00C31990" w:rsidRPr="00057A46">
        <w:t xml:space="preserve">% (1 of 8) in 2010. Total phosphorus concentration for LOD1 exceeded water quality standards 100% (8 of </w:t>
      </w:r>
      <w:r w:rsidR="000A6BFC" w:rsidRPr="00057A46">
        <w:t>8).  Fecal coliform count for POT1 exceeded water quality standards 38% (3 of 8) in 2010. E-coli bacteria count for POT1 exceeded water quality standards 60% (6 of 10) in 2010. Total phosphorus concentration for POT1 exceeded water quality standards 100% (9 of 9).</w:t>
      </w:r>
    </w:p>
    <w:p w14:paraId="01B5EFF0" w14:textId="1845856C" w:rsidR="003C5E51" w:rsidRPr="00057A46" w:rsidRDefault="00856162" w:rsidP="003C5E51">
      <w:pPr>
        <w:pStyle w:val="Heading3"/>
        <w:rPr>
          <w:color w:val="auto"/>
        </w:rPr>
      </w:pPr>
      <w:bookmarkStart w:id="2688" w:name="_Toc262198171"/>
      <w:r>
        <w:rPr>
          <w:color w:val="auto"/>
        </w:rPr>
        <w:t>4</w:t>
      </w:r>
      <w:r w:rsidR="003C5E51" w:rsidRPr="00057A46">
        <w:rPr>
          <w:color w:val="auto"/>
        </w:rPr>
        <w:t>.1.</w:t>
      </w:r>
      <w:r w:rsidR="00A378D4" w:rsidRPr="00057A46">
        <w:rPr>
          <w:color w:val="auto"/>
        </w:rPr>
        <w:t>5</w:t>
      </w:r>
      <w:r w:rsidR="003C5E51" w:rsidRPr="00057A46">
        <w:rPr>
          <w:color w:val="auto"/>
        </w:rPr>
        <w:t xml:space="preserve"> White River / Pass Creek Subwatershed Results</w:t>
      </w:r>
      <w:bookmarkEnd w:id="2688"/>
    </w:p>
    <w:p w14:paraId="3BC27CB1" w14:textId="77777777" w:rsidR="00D334AD" w:rsidRPr="00057A46" w:rsidRDefault="00564C33" w:rsidP="00564C33">
      <w:r w:rsidRPr="00057A46">
        <w:t xml:space="preserve">The White River / Bear in the Lodge subwatershed, which includes: Craven Creek, Long Creek, Pass Creek, </w:t>
      </w:r>
      <w:r w:rsidR="00D334AD" w:rsidRPr="00057A46">
        <w:t>and Black Pipe Creek</w:t>
      </w:r>
      <w:r w:rsidRPr="00057A46">
        <w:t xml:space="preserve"> watersheds, has 11 stations: </w:t>
      </w:r>
      <w:r w:rsidR="00D334AD" w:rsidRPr="00057A46">
        <w:t>CRA</w:t>
      </w:r>
      <w:r w:rsidRPr="00057A46">
        <w:t>1, LO</w:t>
      </w:r>
      <w:r w:rsidR="00D334AD" w:rsidRPr="00057A46">
        <w:t>N</w:t>
      </w:r>
      <w:r w:rsidRPr="00057A46">
        <w:t xml:space="preserve">1, </w:t>
      </w:r>
      <w:r w:rsidR="00D334AD" w:rsidRPr="00057A46">
        <w:t>PAS</w:t>
      </w:r>
      <w:r w:rsidRPr="00057A46">
        <w:t xml:space="preserve">1, </w:t>
      </w:r>
      <w:r w:rsidR="00D334AD" w:rsidRPr="00057A46">
        <w:t>PAS</w:t>
      </w:r>
      <w:r w:rsidRPr="00057A46">
        <w:t xml:space="preserve">2, </w:t>
      </w:r>
      <w:r w:rsidR="00D334AD" w:rsidRPr="00057A46">
        <w:t>PAS</w:t>
      </w:r>
      <w:r w:rsidRPr="00057A46">
        <w:t xml:space="preserve">3, </w:t>
      </w:r>
      <w:r w:rsidR="00D334AD" w:rsidRPr="00057A46">
        <w:t>BUZ</w:t>
      </w:r>
      <w:r w:rsidRPr="00057A46">
        <w:t xml:space="preserve">1, </w:t>
      </w:r>
      <w:r w:rsidR="00D334AD" w:rsidRPr="00057A46">
        <w:t xml:space="preserve">and </w:t>
      </w:r>
      <w:r w:rsidRPr="00057A46">
        <w:t>BL</w:t>
      </w:r>
      <w:r w:rsidR="00D334AD" w:rsidRPr="00057A46">
        <w:t>P1</w:t>
      </w:r>
      <w:r w:rsidRPr="00057A46">
        <w:t xml:space="preserve">.  </w:t>
      </w:r>
      <w:r w:rsidR="00D334AD" w:rsidRPr="00057A46">
        <w:t xml:space="preserve">Craven Creek, which is also known as Buckle Creek, and Long Creek are in the Great Plains ecoregion and have one station (CRA1) and (LON1), respectively.  </w:t>
      </w:r>
      <w:r w:rsidRPr="00057A46">
        <w:t xml:space="preserve">The </w:t>
      </w:r>
      <w:r w:rsidR="00D334AD" w:rsidRPr="00057A46">
        <w:t>Pass</w:t>
      </w:r>
      <w:r w:rsidRPr="00057A46">
        <w:t xml:space="preserve"> </w:t>
      </w:r>
      <w:r w:rsidR="00D334AD" w:rsidRPr="00057A46">
        <w:t xml:space="preserve">Creek </w:t>
      </w:r>
      <w:r w:rsidRPr="00057A46">
        <w:t>watershed</w:t>
      </w:r>
      <w:r w:rsidR="00D334AD" w:rsidRPr="00057A46">
        <w:t xml:space="preserve"> includes: headwater stations in the High Plains ecoregion on Pass Creek, PAS1, and in the Great Plains ecoregion on Buzzard Creek, BUZ1, a mid-order station, PAS2, in the High Plains ecoregion, and a station in the Badlands ecoregion near the confluence with the White River.  Black Pipe Creek watershed has a station</w:t>
      </w:r>
      <w:r w:rsidR="00453A40" w:rsidRPr="00057A46">
        <w:t>,</w:t>
      </w:r>
      <w:r w:rsidR="00D334AD" w:rsidRPr="00057A46">
        <w:t xml:space="preserve"> BLP1</w:t>
      </w:r>
      <w:r w:rsidR="00453A40" w:rsidRPr="00057A46">
        <w:t>, near the Pine Ridge reservation boundary.</w:t>
      </w:r>
    </w:p>
    <w:p w14:paraId="2F36561D" w14:textId="77777777" w:rsidR="00791D77" w:rsidRPr="00057A46" w:rsidRDefault="00453A40" w:rsidP="00791D77">
      <w:r w:rsidRPr="00057A46">
        <w:t xml:space="preserve">The degree of impairment generally </w:t>
      </w:r>
      <w:r w:rsidR="00227F58" w:rsidRPr="00057A46">
        <w:t>decreases</w:t>
      </w:r>
      <w:r w:rsidRPr="00057A46">
        <w:t xml:space="preserve"> upstream to downstream in the Pass Creek subwatershed in 2009.  The overall bacterial water quality exceedances for the </w:t>
      </w:r>
      <w:r w:rsidR="002D7220" w:rsidRPr="00057A46">
        <w:t>Pass Creek</w:t>
      </w:r>
      <w:r w:rsidRPr="00057A46">
        <w:t xml:space="preserve"> subwatershed are </w:t>
      </w:r>
      <w:r w:rsidR="002D7220" w:rsidRPr="00057A46">
        <w:t>51</w:t>
      </w:r>
      <w:r w:rsidRPr="00057A46">
        <w:t>% (</w:t>
      </w:r>
      <w:r w:rsidR="002D7220" w:rsidRPr="00057A46">
        <w:t>18</w:t>
      </w:r>
      <w:r w:rsidRPr="00057A46">
        <w:t xml:space="preserve"> of 35) fecal coliform exceedances and 6</w:t>
      </w:r>
      <w:r w:rsidR="002D7220" w:rsidRPr="00057A46">
        <w:t>9</w:t>
      </w:r>
      <w:r w:rsidRPr="00057A46">
        <w:t>% (2</w:t>
      </w:r>
      <w:r w:rsidR="002D7220" w:rsidRPr="00057A46">
        <w:t>4</w:t>
      </w:r>
      <w:r w:rsidRPr="00057A46">
        <w:t xml:space="preserve"> of 3</w:t>
      </w:r>
      <w:r w:rsidR="002D7220" w:rsidRPr="00057A46">
        <w:t>5</w:t>
      </w:r>
      <w:r w:rsidRPr="00057A46">
        <w:t>) E-coli exceedances in 2008</w:t>
      </w:r>
      <w:r w:rsidR="002D7220" w:rsidRPr="00057A46">
        <w:t>-2009</w:t>
      </w:r>
      <w:r w:rsidRPr="00057A46">
        <w:t xml:space="preserve"> samples. Fecal coliform count for P</w:t>
      </w:r>
      <w:r w:rsidR="002D7220" w:rsidRPr="00057A46">
        <w:t>AS</w:t>
      </w:r>
      <w:r w:rsidRPr="00057A46">
        <w:t xml:space="preserve">1 exceeded water quality standards </w:t>
      </w:r>
      <w:r w:rsidR="002D7220" w:rsidRPr="00057A46">
        <w:t>80</w:t>
      </w:r>
      <w:r w:rsidRPr="00057A46">
        <w:t>% (</w:t>
      </w:r>
      <w:r w:rsidR="002D7220" w:rsidRPr="00057A46">
        <w:t>4</w:t>
      </w:r>
      <w:r w:rsidRPr="00057A46">
        <w:t xml:space="preserve"> of </w:t>
      </w:r>
      <w:r w:rsidR="002D7220" w:rsidRPr="00057A46">
        <w:t>5</w:t>
      </w:r>
      <w:r w:rsidRPr="00057A46">
        <w:t>) in 200</w:t>
      </w:r>
      <w:r w:rsidR="002D7220" w:rsidRPr="00057A46">
        <w:t>9</w:t>
      </w:r>
      <w:r w:rsidRPr="00057A46">
        <w:t>. E-coli bacteria count for P</w:t>
      </w:r>
      <w:r w:rsidR="002D7220" w:rsidRPr="00057A46">
        <w:t>AS</w:t>
      </w:r>
      <w:r w:rsidRPr="00057A46">
        <w:t xml:space="preserve">1 exceeded water quality standards </w:t>
      </w:r>
      <w:r w:rsidR="002D7220" w:rsidRPr="00057A46">
        <w:t>100</w:t>
      </w:r>
      <w:r w:rsidRPr="00057A46">
        <w:t>% (</w:t>
      </w:r>
      <w:r w:rsidR="002D7220" w:rsidRPr="00057A46">
        <w:t>5</w:t>
      </w:r>
      <w:r w:rsidRPr="00057A46">
        <w:t xml:space="preserve"> of 5) in 200</w:t>
      </w:r>
      <w:r w:rsidR="002D7220" w:rsidRPr="00057A46">
        <w:t>9</w:t>
      </w:r>
      <w:r w:rsidRPr="00057A46">
        <w:t xml:space="preserve">. The bacterial exceedances occurred during the months of </w:t>
      </w:r>
      <w:r w:rsidR="002D7220" w:rsidRPr="00057A46">
        <w:t>May, June, July,</w:t>
      </w:r>
      <w:r w:rsidRPr="00057A46">
        <w:t xml:space="preserve"> August</w:t>
      </w:r>
      <w:r w:rsidR="002D7220" w:rsidRPr="00057A46">
        <w:t>, and September</w:t>
      </w:r>
      <w:r w:rsidRPr="00057A46">
        <w:t>. Total phosphorus concentration for P</w:t>
      </w:r>
      <w:r w:rsidR="002D7220" w:rsidRPr="00057A46">
        <w:t>AS</w:t>
      </w:r>
      <w:r w:rsidRPr="00057A46">
        <w:t>1 exceeded water quality standards 100% (</w:t>
      </w:r>
      <w:r w:rsidR="002D7220" w:rsidRPr="00057A46">
        <w:t>5</w:t>
      </w:r>
      <w:r w:rsidRPr="00057A46">
        <w:t xml:space="preserve"> of </w:t>
      </w:r>
      <w:r w:rsidR="002D7220" w:rsidRPr="00057A46">
        <w:t>5</w:t>
      </w:r>
      <w:r w:rsidRPr="00057A46">
        <w:t>) in 200</w:t>
      </w:r>
      <w:r w:rsidR="002D7220" w:rsidRPr="00057A46">
        <w:t>9</w:t>
      </w:r>
      <w:r w:rsidRPr="00057A46">
        <w:t>.</w:t>
      </w:r>
      <w:r w:rsidR="002D7220" w:rsidRPr="00057A46">
        <w:t xml:space="preserve">  Fecal coliform count for PAS2 exceeded water quality standards 60% (3 of 5) in 2009. E-coli bacteria count for PAS2 exceeded water quality standards 100% (5 of 5) in 2009. The bacterial exceedances occurred during the months of May, June, July, August, and September. Total phosphorus concentration for PAS2 exceeded water quality standards 100% (5 of 5) in 2009.</w:t>
      </w:r>
      <w:r w:rsidR="00791D77" w:rsidRPr="00057A46">
        <w:t xml:space="preserve">  </w:t>
      </w:r>
      <w:r w:rsidR="002D7220" w:rsidRPr="00057A46">
        <w:t xml:space="preserve">Fecal coliform count for PAS3 exceeded water quality standards </w:t>
      </w:r>
      <w:r w:rsidR="00791D77" w:rsidRPr="00057A46">
        <w:t>4</w:t>
      </w:r>
      <w:r w:rsidR="002D7220" w:rsidRPr="00057A46">
        <w:t>0% (</w:t>
      </w:r>
      <w:r w:rsidR="00791D77" w:rsidRPr="00057A46">
        <w:t>2</w:t>
      </w:r>
      <w:r w:rsidR="002D7220" w:rsidRPr="00057A46">
        <w:t xml:space="preserve"> of 5) in 2009. E-coli bacteria count for PAS3 exceeded water quality standards</w:t>
      </w:r>
      <w:r w:rsidR="00791D77" w:rsidRPr="00057A46">
        <w:t xml:space="preserve"> 60</w:t>
      </w:r>
      <w:r w:rsidR="002D7220" w:rsidRPr="00057A46">
        <w:t>% (</w:t>
      </w:r>
      <w:r w:rsidR="00791D77" w:rsidRPr="00057A46">
        <w:t>3</w:t>
      </w:r>
      <w:r w:rsidR="002D7220" w:rsidRPr="00057A46">
        <w:t xml:space="preserve"> of 5) in 2009. The bacterial exceedances occurred during the months of June, July, </w:t>
      </w:r>
      <w:r w:rsidR="00791D77" w:rsidRPr="00057A46">
        <w:t>and August</w:t>
      </w:r>
      <w:r w:rsidR="002D7220" w:rsidRPr="00057A46">
        <w:t xml:space="preserve">. </w:t>
      </w:r>
      <w:r w:rsidR="00791D77" w:rsidRPr="00057A46">
        <w:t xml:space="preserve">Total suspended solids concentration for PAS3 exceeded water quality standards 20% (1 of 5) in 2009.  </w:t>
      </w:r>
      <w:r w:rsidR="002D7220" w:rsidRPr="00057A46">
        <w:t>Total phosphorus concentration for PAS</w:t>
      </w:r>
      <w:r w:rsidR="00791D77" w:rsidRPr="00057A46">
        <w:t>3</w:t>
      </w:r>
      <w:r w:rsidR="002D7220" w:rsidRPr="00057A46">
        <w:t xml:space="preserve"> exceeded water quality standards 100% (5 of 5) in 2009.</w:t>
      </w:r>
      <w:r w:rsidR="00791D77" w:rsidRPr="00057A46">
        <w:t xml:space="preserve">  Fecal coliform count for CRA1 exceeded water quality standards 0% (0 of 5) in 2008. E-coli bacteria count for CRA1 exceeded water quality standards 0% (0 of 5) in 2008. Total phosphorus concentration for CRA1 exceeded water quality standards 100% (2 of 2) in 2008.  Fecal coliform count for BUZ1 exceeded water quality standards 60% (3 of 5) in 2009. E-coli bacteria count for </w:t>
      </w:r>
      <w:r w:rsidR="00227F58" w:rsidRPr="00057A46">
        <w:t>BUZ1</w:t>
      </w:r>
      <w:r w:rsidR="00791D77" w:rsidRPr="00057A46">
        <w:t xml:space="preserve"> exceeded water quality standards 100% (5 of 5) in 2009. The bacterial exceedances occurred during the months of May, June, July, August, and September. Total phosphorus concentration for </w:t>
      </w:r>
      <w:r w:rsidR="00227F58" w:rsidRPr="00057A46">
        <w:t>BUZ1</w:t>
      </w:r>
      <w:r w:rsidR="00791D77" w:rsidRPr="00057A46">
        <w:t xml:space="preserve"> exceeded water quality standards 100% (5 of 5) in 2009.  Fecal coliform count for BLP1 exceeded water quality standards 100% (5 of 5) in 2009. E-coli bacteria count for BLP1 exceeded water quality standards 100% (5 of 5) in 2009. The bacterial exceedances occurred during the months of May, June, July, August, and September. Total phosphorus concentration for BLP exceeded water quality standards 100% (5 of 5) in 2009.  Fecal coliform count for LON1 exceeded water quality standards 0% (0 of 5) in 2009. E-coli bacteria count for LON1 exceeded water quality standards 20% (1 of 5) in 2008. The bacterial exceedances occurred during the month of July. Total phosphorus concentration for LON1 exceeded water quality standards 100% (2 of 2) in 2008.</w:t>
      </w:r>
      <w:r w:rsidR="00227F58" w:rsidRPr="00057A46">
        <w:t xml:space="preserve">  </w:t>
      </w:r>
      <w:r w:rsidR="00791D77" w:rsidRPr="00057A46">
        <w:t>Fecal coliform count for WHR4 exceeded water quality standards 80% (</w:t>
      </w:r>
      <w:r w:rsidR="00227F58" w:rsidRPr="00057A46">
        <w:t>4</w:t>
      </w:r>
      <w:r w:rsidR="00791D77" w:rsidRPr="00057A46">
        <w:t xml:space="preserve"> of 5) in 2009. E-coli bacteria count for </w:t>
      </w:r>
      <w:r w:rsidR="00227F58" w:rsidRPr="00057A46">
        <w:t>WHR4</w:t>
      </w:r>
      <w:r w:rsidR="00791D77" w:rsidRPr="00057A46">
        <w:t xml:space="preserve"> exceeded water quality standards</w:t>
      </w:r>
      <w:r w:rsidR="00227F58" w:rsidRPr="00057A46">
        <w:t xml:space="preserve"> 8</w:t>
      </w:r>
      <w:r w:rsidR="00791D77" w:rsidRPr="00057A46">
        <w:t>0% (</w:t>
      </w:r>
      <w:r w:rsidR="00227F58" w:rsidRPr="00057A46">
        <w:t>4</w:t>
      </w:r>
      <w:r w:rsidR="00791D77" w:rsidRPr="00057A46">
        <w:t xml:space="preserve"> of 5) in 2009. The bacterial exceedances occurred during the months of </w:t>
      </w:r>
      <w:r w:rsidR="00227F58" w:rsidRPr="00057A46">
        <w:t xml:space="preserve">May, </w:t>
      </w:r>
      <w:r w:rsidR="00791D77" w:rsidRPr="00057A46">
        <w:t xml:space="preserve">June, July, and August. Total suspended solids concentration for </w:t>
      </w:r>
      <w:r w:rsidR="00227F58" w:rsidRPr="00057A46">
        <w:t>WHR4</w:t>
      </w:r>
      <w:r w:rsidR="00791D77" w:rsidRPr="00057A46">
        <w:t xml:space="preserve"> exceeded water quality standards 20% (1 of 5) in 2009.  Total phosphorus concentration for </w:t>
      </w:r>
      <w:r w:rsidR="00227F58" w:rsidRPr="00057A46">
        <w:t>WHR4</w:t>
      </w:r>
      <w:r w:rsidR="00791D77" w:rsidRPr="00057A46">
        <w:t xml:space="preserve"> exceeded water quality standards 100% (5 of 5) in 2009.</w:t>
      </w:r>
    </w:p>
    <w:p w14:paraId="4B020227" w14:textId="71967C92" w:rsidR="00E02FE9" w:rsidRPr="004E6F00" w:rsidRDefault="00E02FE9" w:rsidP="00E02FE9">
      <w:pPr>
        <w:pStyle w:val="Heading2"/>
      </w:pPr>
      <w:bookmarkStart w:id="2689" w:name="_Toc262198172"/>
      <w:r>
        <w:t>4</w:t>
      </w:r>
      <w:r w:rsidRPr="004E6F00">
        <w:t>.</w:t>
      </w:r>
      <w:r w:rsidR="00B45425">
        <w:t>2</w:t>
      </w:r>
      <w:r w:rsidRPr="004E6F00">
        <w:tab/>
      </w:r>
      <w:r>
        <w:t>Nutrient Specific Results</w:t>
      </w:r>
      <w:bookmarkEnd w:id="2689"/>
    </w:p>
    <w:p w14:paraId="40A80089" w14:textId="3D9F5463" w:rsidR="00260BCE" w:rsidRDefault="00E70A67" w:rsidP="006369D3">
      <w:pPr>
        <w:spacing w:after="0" w:line="240" w:lineRule="auto"/>
      </w:pPr>
      <w:r>
        <w:t>The State of South Dakota has not</w:t>
      </w:r>
      <w:r w:rsidR="00227F58">
        <w:t xml:space="preserve"> yet</w:t>
      </w:r>
      <w:r>
        <w:t xml:space="preserve"> developed numeric water criteria </w:t>
      </w:r>
      <w:r w:rsidR="004F52C5">
        <w:t>for nutrients to</w:t>
      </w:r>
      <w:r>
        <w:t xml:space="preserve"> </w:t>
      </w:r>
      <w:r w:rsidR="004F52C5">
        <w:t>prevent</w:t>
      </w:r>
      <w:r>
        <w:t xml:space="preserve"> nuisance algal blooms</w:t>
      </w:r>
      <w:r w:rsidR="00057A46">
        <w:t xml:space="preserve"> and corresponding nighttime low dissolved oxygen</w:t>
      </w:r>
      <w:r>
        <w:t xml:space="preserve">.  However, the </w:t>
      </w:r>
      <w:r w:rsidR="004F52C5">
        <w:t>US-</w:t>
      </w:r>
      <w:r w:rsidR="00FC170D">
        <w:t>EPA has provided</w:t>
      </w:r>
      <w:r>
        <w:t xml:space="preserve"> guidelines for the establishment of </w:t>
      </w:r>
      <w:r w:rsidR="006369D3">
        <w:t xml:space="preserve">numeric </w:t>
      </w:r>
      <w:r>
        <w:t>nutrient concentration goals based on</w:t>
      </w:r>
      <w:r w:rsidR="00F33FF8">
        <w:t xml:space="preserve"> the 25</w:t>
      </w:r>
      <w:r w:rsidR="00F33FF8" w:rsidRPr="00F33FF8">
        <w:rPr>
          <w:vertAlign w:val="superscript"/>
        </w:rPr>
        <w:t>th</w:t>
      </w:r>
      <w:r w:rsidR="00F33FF8">
        <w:t xml:space="preserve"> percentile of</w:t>
      </w:r>
      <w:r>
        <w:t xml:space="preserve"> </w:t>
      </w:r>
      <w:r w:rsidR="00F33FF8">
        <w:t xml:space="preserve">samples collected throughout the </w:t>
      </w:r>
      <w:r>
        <w:t xml:space="preserve">region.   </w:t>
      </w:r>
      <w:r w:rsidR="006369D3">
        <w:t>“</w:t>
      </w:r>
      <w:r w:rsidR="004F52C5">
        <w:t>E</w:t>
      </w:r>
      <w:r w:rsidR="004F52C5" w:rsidRPr="004F52C5">
        <w:t>xcessive</w:t>
      </w:r>
      <w:r w:rsidR="006369D3">
        <w:t xml:space="preserve"> </w:t>
      </w:r>
      <w:r w:rsidR="004F52C5" w:rsidRPr="004F52C5">
        <w:t xml:space="preserve">amounts nutrients cause eutrophication or </w:t>
      </w:r>
      <w:proofErr w:type="spellStart"/>
      <w:r w:rsidR="004F52C5" w:rsidRPr="004F52C5">
        <w:t>hypereutrophication</w:t>
      </w:r>
      <w:proofErr w:type="spellEnd"/>
      <w:r w:rsidR="004F52C5" w:rsidRPr="004F52C5">
        <w:t>, which results in overgrowth of</w:t>
      </w:r>
      <w:r w:rsidR="006369D3">
        <w:t xml:space="preserve"> </w:t>
      </w:r>
      <w:r w:rsidR="004F52C5" w:rsidRPr="004F52C5">
        <w:t>plant life and decline of the biological community. Excessive nutrients can also result in human</w:t>
      </w:r>
      <w:r w:rsidR="00057A46">
        <w:t xml:space="preserve"> </w:t>
      </w:r>
      <w:r w:rsidR="004F52C5" w:rsidRPr="004F52C5">
        <w:t>health risks, such as the growth of harmful algal blooms, most recently manifested in the</w:t>
      </w:r>
      <w:r w:rsidR="00057A46">
        <w:t xml:space="preserve"> </w:t>
      </w:r>
      <w:proofErr w:type="spellStart"/>
      <w:r w:rsidR="004F52C5" w:rsidRPr="004F52C5">
        <w:t>Pfiesteria</w:t>
      </w:r>
      <w:proofErr w:type="spellEnd"/>
      <w:r w:rsidR="004F52C5" w:rsidRPr="004F52C5">
        <w:t xml:space="preserve"> outbreaks on the Gulf and East Coasts. Chronic nutrient </w:t>
      </w:r>
      <w:proofErr w:type="spellStart"/>
      <w:r w:rsidR="004F52C5" w:rsidRPr="004F52C5">
        <w:t>overenrichment</w:t>
      </w:r>
      <w:proofErr w:type="spellEnd"/>
      <w:r w:rsidR="004F52C5" w:rsidRPr="004F52C5">
        <w:t xml:space="preserve"> of a</w:t>
      </w:r>
      <w:r w:rsidR="00057A46">
        <w:t xml:space="preserve"> </w:t>
      </w:r>
      <w:proofErr w:type="spellStart"/>
      <w:r w:rsidR="004F52C5" w:rsidRPr="004F52C5">
        <w:t>waterbody</w:t>
      </w:r>
      <w:proofErr w:type="spellEnd"/>
      <w:r w:rsidR="004F52C5" w:rsidRPr="004F52C5">
        <w:t xml:space="preserve"> can lead to the following consequences: algal blooms, low dissolved oxygen, fish</w:t>
      </w:r>
      <w:r w:rsidR="00057A46">
        <w:t xml:space="preserve"> </w:t>
      </w:r>
      <w:r w:rsidR="004F52C5" w:rsidRPr="004F52C5">
        <w:t xml:space="preserve">kills, overabundance of </w:t>
      </w:r>
      <w:proofErr w:type="spellStart"/>
      <w:r w:rsidR="004F52C5" w:rsidRPr="004F52C5">
        <w:t>macrophytes</w:t>
      </w:r>
      <w:proofErr w:type="spellEnd"/>
      <w:r w:rsidR="004F52C5" w:rsidRPr="004F52C5">
        <w:t>, likely increased sedimentation, and species shifts of both</w:t>
      </w:r>
      <w:r w:rsidR="00057A46">
        <w:t xml:space="preserve"> </w:t>
      </w:r>
      <w:r w:rsidR="004F52C5" w:rsidRPr="004F52C5">
        <w:t>flora and fauna</w:t>
      </w:r>
      <w:r w:rsidR="004F52C5">
        <w:t xml:space="preserve"> [EPA, 2001]</w:t>
      </w:r>
      <w:r w:rsidR="006369D3">
        <w:t>”</w:t>
      </w:r>
      <w:r w:rsidR="004F52C5">
        <w:t>.</w:t>
      </w:r>
      <w:r w:rsidR="006369D3">
        <w:t xml:space="preserve"> The </w:t>
      </w:r>
      <w:r w:rsidR="00D85CFB">
        <w:t xml:space="preserve">EPA recommends </w:t>
      </w:r>
      <w:r w:rsidR="008144AA">
        <w:t xml:space="preserve">0.55 mg/L as the water quality goal for nitrogen as nitrate </w:t>
      </w:r>
      <w:r>
        <w:t xml:space="preserve">and </w:t>
      </w:r>
      <w:r w:rsidR="00224705">
        <w:t xml:space="preserve">0.025 mg/L </w:t>
      </w:r>
      <w:r w:rsidR="008144AA">
        <w:t xml:space="preserve">as the water quality goal for </w:t>
      </w:r>
      <w:r w:rsidR="00224705">
        <w:t>total phosphorus</w:t>
      </w:r>
      <w:r w:rsidR="006369D3">
        <w:t xml:space="preserve"> </w:t>
      </w:r>
      <w:r w:rsidR="008144AA">
        <w:t>in</w:t>
      </w:r>
      <w:r w:rsidR="008B5000">
        <w:t xml:space="preserve"> the Upper Midwest region </w:t>
      </w:r>
      <w:r w:rsidR="00FC170D">
        <w:t>(EPA</w:t>
      </w:r>
      <w:r w:rsidR="006369D3">
        <w:t xml:space="preserve"> 2001</w:t>
      </w:r>
      <w:r w:rsidR="00FC170D">
        <w:t>)</w:t>
      </w:r>
      <w:r>
        <w:t xml:space="preserve">.  </w:t>
      </w:r>
      <w:r w:rsidR="00D85CFB">
        <w:t xml:space="preserve">The </w:t>
      </w:r>
      <w:r>
        <w:t>Oglala Sioux Tribe has a</w:t>
      </w:r>
      <w:r w:rsidR="00D85CFB">
        <w:t>lso drafted a</w:t>
      </w:r>
      <w:r>
        <w:t xml:space="preserve"> </w:t>
      </w:r>
      <w:r w:rsidR="00224705">
        <w:t xml:space="preserve">total phosphorus water quality </w:t>
      </w:r>
      <w:r>
        <w:t xml:space="preserve">standard of 0.037 mg/L. </w:t>
      </w:r>
      <w:r w:rsidR="00260BCE">
        <w:t xml:space="preserve">  The draft water quality standards and goals are in line with researchers estimates of “excessive” phosphorus of between 0.015 and 0.02 mg/L (Masters and </w:t>
      </w:r>
      <w:proofErr w:type="spellStart"/>
      <w:r w:rsidR="00260BCE">
        <w:t>Ela</w:t>
      </w:r>
      <w:proofErr w:type="spellEnd"/>
      <w:r w:rsidR="00260BCE">
        <w:t xml:space="preserve"> 2007).  </w:t>
      </w:r>
    </w:p>
    <w:p w14:paraId="08295DA4" w14:textId="77777777" w:rsidR="001B383C" w:rsidRDefault="001B383C" w:rsidP="006369D3">
      <w:pPr>
        <w:spacing w:after="0" w:line="240" w:lineRule="auto"/>
      </w:pPr>
    </w:p>
    <w:p w14:paraId="35FA1633" w14:textId="4628FD9E" w:rsidR="008B5000" w:rsidRPr="00057A46" w:rsidRDefault="006369D3" w:rsidP="006369D3">
      <w:pPr>
        <w:spacing w:after="0" w:line="240" w:lineRule="auto"/>
      </w:pPr>
      <w:r w:rsidRPr="00057A46">
        <w:t>The water quality for streams on the Pine Ridge Reservation are not meeting the State of South Dakota’s narrative criteria for excess nutrients, as n</w:t>
      </w:r>
      <w:r w:rsidR="00DD4CD1" w:rsidRPr="00057A46">
        <w:t xml:space="preserve">uisance algal </w:t>
      </w:r>
      <w:r w:rsidRPr="00057A46">
        <w:t>blooms are occurring at several mo</w:t>
      </w:r>
      <w:r w:rsidR="00343214" w:rsidRPr="00057A46">
        <w:t>nitoring stations (Tinant</w:t>
      </w:r>
      <w:r w:rsidRPr="00057A46">
        <w:t xml:space="preserve"> </w:t>
      </w:r>
      <w:r w:rsidR="00057A46" w:rsidRPr="00057A46">
        <w:t>personal observation</w:t>
      </w:r>
      <w:r w:rsidRPr="00057A46">
        <w:t xml:space="preserve">).  </w:t>
      </w:r>
      <w:r w:rsidR="00220F87" w:rsidRPr="00057A46">
        <w:t>Nitrate concentrations of 2008-2011 w</w:t>
      </w:r>
      <w:r w:rsidR="00E70A67" w:rsidRPr="00057A46">
        <w:t>ater quality samples exceed the EPA recommendatio</w:t>
      </w:r>
      <w:r w:rsidR="00224705" w:rsidRPr="00057A46">
        <w:t>n of 0.55 mg/L</w:t>
      </w:r>
      <w:r w:rsidR="00220F87" w:rsidRPr="00057A46">
        <w:t xml:space="preserve"> </w:t>
      </w:r>
      <w:r w:rsidR="00224705" w:rsidRPr="00057A46">
        <w:t xml:space="preserve">at </w:t>
      </w:r>
      <w:r w:rsidR="00220F87" w:rsidRPr="00057A46">
        <w:t xml:space="preserve">29% </w:t>
      </w:r>
      <w:r w:rsidR="00224705" w:rsidRPr="00057A46">
        <w:t xml:space="preserve">of stations </w:t>
      </w:r>
      <w:r w:rsidR="00220F87" w:rsidRPr="00057A46">
        <w:t xml:space="preserve">(12 of 42 stations; </w:t>
      </w:r>
      <w:r w:rsidR="00E70A67" w:rsidRPr="00057A46">
        <w:t>N=298</w:t>
      </w:r>
      <w:r w:rsidR="00224705" w:rsidRPr="00057A46">
        <w:t xml:space="preserve"> samples).  The mean and median nitrate concentration for 2008-2011 samples is 0.220 mg/L, and the 25</w:t>
      </w:r>
      <w:r w:rsidR="00224705" w:rsidRPr="00057A46">
        <w:rPr>
          <w:vertAlign w:val="superscript"/>
        </w:rPr>
        <w:t>th</w:t>
      </w:r>
      <w:r w:rsidR="00224705" w:rsidRPr="00057A46">
        <w:t xml:space="preserve"> percentile is 0.025 mg/L.</w:t>
      </w:r>
      <w:r w:rsidR="0002406B" w:rsidRPr="00057A46">
        <w:t xml:space="preserve"> The nitrate goal e</w:t>
      </w:r>
      <w:r w:rsidR="00A003B6" w:rsidRPr="00057A46">
        <w:t xml:space="preserve">xceedances of </w:t>
      </w:r>
      <w:r w:rsidR="00C76F91" w:rsidRPr="00057A46">
        <w:t>n</w:t>
      </w:r>
      <w:r w:rsidR="00220F87" w:rsidRPr="00057A46">
        <w:t xml:space="preserve">itrate guidelines </w:t>
      </w:r>
      <w:r w:rsidR="00F33FF8" w:rsidRPr="00057A46">
        <w:t xml:space="preserve">occur </w:t>
      </w:r>
      <w:r w:rsidR="00E70A67" w:rsidRPr="00057A46">
        <w:t>exclusively in the Pass Creek watershed and the Cheyenne and White Rivers</w:t>
      </w:r>
      <w:r w:rsidR="00F33FF8" w:rsidRPr="00057A46">
        <w:t>.</w:t>
      </w:r>
      <w:r w:rsidR="00EB0989" w:rsidRPr="00057A46">
        <w:t xml:space="preserve">  </w:t>
      </w:r>
      <w:r w:rsidR="00220F87" w:rsidRPr="00057A46">
        <w:t>Total phosphorus</w:t>
      </w:r>
      <w:r w:rsidR="00EB0989" w:rsidRPr="00057A46">
        <w:t xml:space="preserve"> (TP) </w:t>
      </w:r>
      <w:r w:rsidR="00220F87" w:rsidRPr="00057A46">
        <w:t>concentrations of 2008-2011 water quality samples exceed the EPA recommendation of 0.</w:t>
      </w:r>
      <w:r w:rsidR="00796247" w:rsidRPr="00057A46">
        <w:t>025</w:t>
      </w:r>
      <w:r w:rsidR="00220F87" w:rsidRPr="00057A46">
        <w:t xml:space="preserve"> mg/L at 100% (42 of 42 stations; N=2</w:t>
      </w:r>
      <w:r w:rsidR="00C76F91" w:rsidRPr="00057A46">
        <w:t>50</w:t>
      </w:r>
      <w:r w:rsidR="00220F87" w:rsidRPr="00057A46">
        <w:t xml:space="preserve"> samples, mean = 0.</w:t>
      </w:r>
      <w:r w:rsidR="00C76F91" w:rsidRPr="00057A46">
        <w:t>403</w:t>
      </w:r>
      <w:r w:rsidR="00220F87" w:rsidRPr="00057A46">
        <w:t xml:space="preserve"> mg/L, 50</w:t>
      </w:r>
      <w:r w:rsidR="00220F87" w:rsidRPr="00057A46">
        <w:rPr>
          <w:vertAlign w:val="superscript"/>
        </w:rPr>
        <w:t>th</w:t>
      </w:r>
      <w:r w:rsidR="00C76F91" w:rsidRPr="00057A46">
        <w:t>-percentile = 0.11</w:t>
      </w:r>
      <w:r w:rsidR="00220F87" w:rsidRPr="00057A46">
        <w:t>0 mg/L, 25</w:t>
      </w:r>
      <w:r w:rsidR="00220F87" w:rsidRPr="00057A46">
        <w:rPr>
          <w:vertAlign w:val="superscript"/>
        </w:rPr>
        <w:t>th</w:t>
      </w:r>
      <w:r w:rsidR="00220F87" w:rsidRPr="00057A46">
        <w:t>-percentile = 0.0</w:t>
      </w:r>
      <w:r w:rsidR="00C76F91" w:rsidRPr="00057A46">
        <w:t>90</w:t>
      </w:r>
      <w:r w:rsidR="00220F87" w:rsidRPr="00057A46">
        <w:t xml:space="preserve"> mg/L).  </w:t>
      </w:r>
    </w:p>
    <w:p w14:paraId="56327027" w14:textId="77777777" w:rsidR="00796247" w:rsidRPr="00057A46" w:rsidRDefault="00796247" w:rsidP="006369D3">
      <w:pPr>
        <w:spacing w:after="0" w:line="240" w:lineRule="auto"/>
      </w:pPr>
    </w:p>
    <w:p w14:paraId="680568E6" w14:textId="77777777" w:rsidR="00796247" w:rsidRPr="00057A46" w:rsidRDefault="00796247" w:rsidP="00796247">
      <w:r w:rsidRPr="00057A46">
        <w:t xml:space="preserve">Eutrophication describes an increase in algal or aquatic </w:t>
      </w:r>
      <w:proofErr w:type="spellStart"/>
      <w:r w:rsidRPr="00057A46">
        <w:t>macrophyte</w:t>
      </w:r>
      <w:proofErr w:type="spellEnd"/>
      <w:r w:rsidRPr="00057A46">
        <w:t xml:space="preserve"> density (e.g. “nuisance algal blooms) as a response to nutrient enrichment. The degree to which eutrophication occurs as a response to nutrient enrichment depends on light availability, as well as the availability of the most limiting nutrient, usually nitrogen or phosphorus.  </w:t>
      </w:r>
      <w:proofErr w:type="spellStart"/>
      <w:r w:rsidRPr="00057A46">
        <w:t>Strumm</w:t>
      </w:r>
      <w:proofErr w:type="spellEnd"/>
      <w:r w:rsidRPr="00057A46">
        <w:t xml:space="preserve"> and Morgan (1981) define algal growth by the following equation:</w:t>
      </w:r>
    </w:p>
    <w:p w14:paraId="32962C80" w14:textId="77777777" w:rsidR="00796247" w:rsidRDefault="00796247" w:rsidP="00796247">
      <w:pPr>
        <w:rPr>
          <w:vertAlign w:val="subscript"/>
        </w:rPr>
      </w:pPr>
      <w:r>
        <w:tab/>
        <w:t>106 CO</w:t>
      </w:r>
      <w:r w:rsidRPr="00BB15AE">
        <w:rPr>
          <w:vertAlign w:val="subscript"/>
        </w:rPr>
        <w:t>2</w:t>
      </w:r>
      <w:r>
        <w:t xml:space="preserve"> + 16 NO</w:t>
      </w:r>
      <w:r w:rsidRPr="00BB15AE">
        <w:rPr>
          <w:vertAlign w:val="subscript"/>
        </w:rPr>
        <w:t>3</w:t>
      </w:r>
      <w:r w:rsidRPr="00BB15AE">
        <w:rPr>
          <w:vertAlign w:val="superscript"/>
        </w:rPr>
        <w:t>-</w:t>
      </w:r>
      <w:r>
        <w:t xml:space="preserve"> + HPO</w:t>
      </w:r>
      <w:r w:rsidRPr="00696FBC">
        <w:rPr>
          <w:vertAlign w:val="subscript"/>
        </w:rPr>
        <w:t>4</w:t>
      </w:r>
      <w:r w:rsidRPr="00696FBC">
        <w:rPr>
          <w:vertAlign w:val="superscript"/>
        </w:rPr>
        <w:t>2-</w:t>
      </w:r>
      <w:r>
        <w:t xml:space="preserve"> + 122 H</w:t>
      </w:r>
      <w:r w:rsidRPr="00696FBC">
        <w:rPr>
          <w:vertAlign w:val="subscript"/>
        </w:rPr>
        <w:t>2</w:t>
      </w:r>
      <w:r>
        <w:t>O + 18H</w:t>
      </w:r>
      <w:r w:rsidRPr="00696FBC">
        <w:rPr>
          <w:vertAlign w:val="superscript"/>
        </w:rPr>
        <w:t>+</w:t>
      </w:r>
      <w:r>
        <w:t xml:space="preserve"> -&gt; C</w:t>
      </w:r>
      <w:r w:rsidRPr="00BB15AE">
        <w:rPr>
          <w:vertAlign w:val="subscript"/>
        </w:rPr>
        <w:t>106</w:t>
      </w:r>
      <w:r>
        <w:t>H</w:t>
      </w:r>
      <w:r w:rsidRPr="00BB15AE">
        <w:rPr>
          <w:vertAlign w:val="subscript"/>
        </w:rPr>
        <w:t>263</w:t>
      </w:r>
      <w:r>
        <w:t>O</w:t>
      </w:r>
      <w:r w:rsidRPr="00BB15AE">
        <w:rPr>
          <w:vertAlign w:val="subscript"/>
        </w:rPr>
        <w:t>110</w:t>
      </w:r>
      <w:r>
        <w:t>N</w:t>
      </w:r>
      <w:r w:rsidRPr="00BB15AE">
        <w:rPr>
          <w:vertAlign w:val="subscript"/>
        </w:rPr>
        <w:t>16</w:t>
      </w:r>
      <w:r>
        <w:t>P + 138 O</w:t>
      </w:r>
      <w:r w:rsidRPr="00BB15AE">
        <w:rPr>
          <w:vertAlign w:val="subscript"/>
        </w:rPr>
        <w:t>2</w:t>
      </w:r>
    </w:p>
    <w:p w14:paraId="0A358648" w14:textId="2475250C" w:rsidR="00796247" w:rsidRPr="00FC170D" w:rsidRDefault="00796247" w:rsidP="00FC170D">
      <w:r w:rsidRPr="00FC170D">
        <w:t xml:space="preserve">A stoichiometric analysis of the algal growth equation provides a first-approximation of a mass ratio of nitrogen to phosphorus (N/P ratio) of 7 to 10 as defining whether a stream is nitrogen limited or phosphorus limited (Master and </w:t>
      </w:r>
      <w:proofErr w:type="spellStart"/>
      <w:r w:rsidRPr="00FC170D">
        <w:t>Ela</w:t>
      </w:r>
      <w:proofErr w:type="spellEnd"/>
      <w:r w:rsidRPr="00FC170D">
        <w:t xml:space="preserve"> 2007).  The median ratio for all Pine Ridge reservation streams sampled between 1993-2011 was 0.59 indicating streams are nitrogen limited. However, a small percentage of samples (6% or 41 of 671 samples) in which nitrate and phosphorus were analyzed exhibited N/P ratios greater than 10 indicating a potential phosphorus limitation.  These exceedances include: Cheyenne River stations (winters from 1993 – 2004), Craven Creek (winters 1997 – 2008), Long Creek (2008), Medicine Root Creek 1 (1996), Porcupine Creek 1 (winters 1993, 1997, 2003, 2004), White Clay Creek 1 (1995 – 1997, 2003, 2004, winter 1993), White River 1 (2000, 2004).  </w:t>
      </w:r>
      <w:r w:rsidR="005716A6" w:rsidRPr="00FC170D">
        <w:t>High</w:t>
      </w:r>
      <w:r w:rsidRPr="00FC170D">
        <w:t xml:space="preserve"> nitr</w:t>
      </w:r>
      <w:r w:rsidR="005716A6" w:rsidRPr="00FC170D">
        <w:t>ate concentrations</w:t>
      </w:r>
      <w:r w:rsidRPr="00FC170D">
        <w:t xml:space="preserve"> was in most cases the reason for N/P ratios greater than 10 with 34% (14 of 41 samples) exceedances at 200% of the EPA goal of 0.55 mg/L and 63% of exceedances at 150% of the EPA goal.  Phosphorus levels of less than 0.02 mg/L were the cause for exceedances of the N/P ratio for only 2% (1 of 41 samples).  For the reporting period of 2008-201</w:t>
      </w:r>
      <w:r w:rsidR="003C73A6" w:rsidRPr="00FC170D">
        <w:t>0</w:t>
      </w:r>
      <w:r w:rsidRPr="00FC170D">
        <w:t xml:space="preserve">, Black Pipe Creek, Long Creek and Craven Creek exhibited N/P ratios greater than 10.  Nitrogen as nitrate concentrations for these stations ranged from 1.3 to 2.7 mg/L (N=4 samples).  </w:t>
      </w:r>
    </w:p>
    <w:p w14:paraId="426D3440" w14:textId="77777777" w:rsidR="00D93EDD" w:rsidRPr="008C5342" w:rsidRDefault="00D93EDD" w:rsidP="00D93EDD">
      <w:pPr>
        <w:pStyle w:val="NoSpacing"/>
        <w:jc w:val="both"/>
        <w:rPr>
          <w:i/>
          <w:sz w:val="20"/>
          <w:szCs w:val="20"/>
        </w:rPr>
      </w:pPr>
      <w:r w:rsidRPr="008C5342">
        <w:rPr>
          <w:b/>
          <w:i/>
          <w:sz w:val="20"/>
          <w:szCs w:val="20"/>
        </w:rPr>
        <w:t>*74:51:01:09.</w:t>
      </w:r>
      <w:r w:rsidRPr="008C5342">
        <w:rPr>
          <w:rStyle w:val="grame"/>
          <w:b/>
          <w:i/>
          <w:sz w:val="20"/>
          <w:szCs w:val="20"/>
        </w:rPr>
        <w:t> </w:t>
      </w:r>
      <w:proofErr w:type="gramStart"/>
      <w:r w:rsidRPr="008C5342">
        <w:rPr>
          <w:rStyle w:val="grame"/>
          <w:b/>
          <w:i/>
          <w:sz w:val="20"/>
          <w:szCs w:val="20"/>
        </w:rPr>
        <w:t>Nuisance</w:t>
      </w:r>
      <w:r w:rsidRPr="008C5342">
        <w:rPr>
          <w:b/>
          <w:i/>
          <w:sz w:val="20"/>
          <w:szCs w:val="20"/>
        </w:rPr>
        <w:t xml:space="preserve"> aquatic life.</w:t>
      </w:r>
      <w:proofErr w:type="gramEnd"/>
      <w:r w:rsidRPr="008C5342">
        <w:rPr>
          <w:i/>
          <w:sz w:val="20"/>
          <w:szCs w:val="20"/>
        </w:rPr>
        <w:t xml:space="preserve"> </w:t>
      </w:r>
      <w:proofErr w:type="gramStart"/>
      <w:r w:rsidRPr="008C5342">
        <w:rPr>
          <w:i/>
          <w:sz w:val="20"/>
          <w:szCs w:val="20"/>
        </w:rPr>
        <w:t>Materials which produce nuisance aquatic life</w:t>
      </w:r>
      <w:proofErr w:type="gramEnd"/>
      <w:r w:rsidRPr="008C5342">
        <w:rPr>
          <w:i/>
          <w:sz w:val="20"/>
          <w:szCs w:val="20"/>
        </w:rPr>
        <w:t xml:space="preserve"> may not be discharged or caused to be discharged into surface waters of the state in concentrations that impair an existing or designated beneficial use or create a human health problem.</w:t>
      </w:r>
    </w:p>
    <w:p w14:paraId="727A48A6" w14:textId="77777777" w:rsidR="00D93EDD" w:rsidRPr="008C5342" w:rsidRDefault="00D93EDD" w:rsidP="00D93EDD">
      <w:pPr>
        <w:pStyle w:val="NoSpacing"/>
        <w:jc w:val="both"/>
        <w:rPr>
          <w:i/>
          <w:sz w:val="20"/>
          <w:szCs w:val="20"/>
        </w:rPr>
      </w:pPr>
      <w:r w:rsidRPr="008C5342">
        <w:rPr>
          <w:b/>
          <w:i/>
          <w:sz w:val="20"/>
          <w:szCs w:val="20"/>
        </w:rPr>
        <w:t>74:51:</w:t>
      </w:r>
      <w:proofErr w:type="gramStart"/>
      <w:r w:rsidRPr="008C5342">
        <w:rPr>
          <w:b/>
          <w:i/>
          <w:sz w:val="20"/>
          <w:szCs w:val="20"/>
        </w:rPr>
        <w:t>01:12.</w:t>
      </w:r>
      <w:r w:rsidRPr="008C5342">
        <w:rPr>
          <w:rStyle w:val="grame"/>
          <w:b/>
          <w:i/>
          <w:sz w:val="20"/>
          <w:szCs w:val="20"/>
        </w:rPr>
        <w:t> Biological</w:t>
      </w:r>
      <w:r w:rsidRPr="008C5342">
        <w:rPr>
          <w:b/>
          <w:i/>
          <w:sz w:val="20"/>
          <w:szCs w:val="20"/>
        </w:rPr>
        <w:t xml:space="preserve"> integrity of waters</w:t>
      </w:r>
      <w:proofErr w:type="gramEnd"/>
      <w:r w:rsidRPr="008C5342">
        <w:rPr>
          <w:b/>
          <w:i/>
          <w:sz w:val="20"/>
          <w:szCs w:val="20"/>
        </w:rPr>
        <w:t>.</w:t>
      </w:r>
      <w:r w:rsidRPr="008C5342">
        <w:rPr>
          <w:i/>
          <w:sz w:val="20"/>
          <w:szCs w:val="20"/>
        </w:rPr>
        <w:t xml:space="preserve"> All waters of the state must be free from substances, whether attributable to human-induced point source discharges or nonpoint source activities, in concentrations or combinations which will adversely impact the structure and function of indigenous or intentionally introduced aquatic communities.</w:t>
      </w:r>
    </w:p>
    <w:p w14:paraId="5841FA7F" w14:textId="77777777" w:rsidR="002C0C23" w:rsidRDefault="002C0C23" w:rsidP="006369D3">
      <w:pPr>
        <w:spacing w:after="0" w:line="240" w:lineRule="auto"/>
        <w:rPr>
          <w:color w:val="3366FF"/>
        </w:rPr>
      </w:pPr>
    </w:p>
    <w:p w14:paraId="7633AD14" w14:textId="77777777" w:rsidR="002C0C23" w:rsidRPr="00260BCE" w:rsidRDefault="002C0C23" w:rsidP="006369D3">
      <w:pPr>
        <w:spacing w:after="0" w:line="240" w:lineRule="auto"/>
      </w:pPr>
      <w:r>
        <w:rPr>
          <w:noProof/>
        </w:rPr>
        <w:drawing>
          <wp:inline distT="0" distB="0" distL="0" distR="0" wp14:anchorId="452C7234" wp14:editId="55260609">
            <wp:extent cx="5486400" cy="279844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98445"/>
                    </a:xfrm>
                    <a:prstGeom prst="rect">
                      <a:avLst/>
                    </a:prstGeom>
                    <a:noFill/>
                    <a:ln>
                      <a:noFill/>
                    </a:ln>
                    <a:extLst/>
                  </pic:spPr>
                </pic:pic>
              </a:graphicData>
            </a:graphic>
          </wp:inline>
        </w:drawing>
      </w:r>
    </w:p>
    <w:p w14:paraId="5716E0E3" w14:textId="4E16F4F7" w:rsidR="00E02FE9" w:rsidRPr="004E6F00" w:rsidRDefault="00E02FE9" w:rsidP="00E02FE9">
      <w:pPr>
        <w:pStyle w:val="Heading2"/>
      </w:pPr>
      <w:bookmarkStart w:id="2690" w:name="_Toc262198173"/>
      <w:r>
        <w:t>4</w:t>
      </w:r>
      <w:r w:rsidRPr="004E6F00">
        <w:t>.</w:t>
      </w:r>
      <w:r>
        <w:t>3</w:t>
      </w:r>
      <w:r w:rsidRPr="004E6F00">
        <w:tab/>
      </w:r>
      <w:r>
        <w:t>Geochemical Modeling</w:t>
      </w:r>
      <w:bookmarkEnd w:id="2690"/>
    </w:p>
    <w:p w14:paraId="5884605F" w14:textId="77777777" w:rsidR="006369D3" w:rsidRPr="0048796C" w:rsidRDefault="008B5000" w:rsidP="008144AA">
      <w:r>
        <w:t xml:space="preserve">Tetra-tech (2005) recommended that the OST-EPP add common inorganics: calcium, magnesium, and sodium to the sampling program in order to leverage heavy metals concentration data collected in the 1990s.  </w:t>
      </w:r>
      <w:r w:rsidR="008144AA">
        <w:t xml:space="preserve">Using these additional parameters, </w:t>
      </w:r>
      <w:r>
        <w:t>I attempted to model the geochemistry of surface waters in 201</w:t>
      </w:r>
      <w:r w:rsidR="008144AA">
        <w:t>0</w:t>
      </w:r>
      <w:r>
        <w:t xml:space="preserve"> using Geochemist’s Workbench software.  However, I was unable to achieve a charge balance with available water quality parameters.  Furthermore, model outputs indicated surface waters were supersaturated with total phosphorus.  I recommended that the OST-EPP sample for potassium and soluble reactive phosphor</w:t>
      </w:r>
      <w:r w:rsidR="008144AA">
        <w:t xml:space="preserve">us </w:t>
      </w:r>
      <w:r w:rsidR="008144AA" w:rsidRPr="008E2661">
        <w:t>in 2011 in order to better constrain model parameters</w:t>
      </w:r>
      <w:r w:rsidRPr="008E2661">
        <w:t>.</w:t>
      </w:r>
      <w:r w:rsidR="008144AA" w:rsidRPr="008E2661">
        <w:t xml:space="preserve">  </w:t>
      </w:r>
      <w:r w:rsidR="00EB0989" w:rsidRPr="008E2661">
        <w:t>Soluble reactive phosphorus (SRP) concentrations of 2008-2011 water quality samples exceed the EPA recommendation of 0.55 mg/L at 100% (42 of 42 stations; N=</w:t>
      </w:r>
      <w:r w:rsidR="00A003B6" w:rsidRPr="008E2661">
        <w:t>9</w:t>
      </w:r>
      <w:r w:rsidR="00EB0989" w:rsidRPr="008E2661">
        <w:t>0 samples, mean = 0.</w:t>
      </w:r>
      <w:r w:rsidR="00A003B6" w:rsidRPr="008E2661">
        <w:t>124</w:t>
      </w:r>
      <w:r w:rsidR="00EB0989" w:rsidRPr="008E2661">
        <w:t xml:space="preserve"> mg/L, 50</w:t>
      </w:r>
      <w:r w:rsidR="00EB0989" w:rsidRPr="008E2661">
        <w:rPr>
          <w:vertAlign w:val="superscript"/>
        </w:rPr>
        <w:t>th</w:t>
      </w:r>
      <w:r w:rsidR="00EB0989" w:rsidRPr="008E2661">
        <w:t>-percentile = 0.110 mg/L, 25</w:t>
      </w:r>
      <w:r w:rsidR="00EB0989" w:rsidRPr="008E2661">
        <w:rPr>
          <w:vertAlign w:val="superscript"/>
        </w:rPr>
        <w:t>th</w:t>
      </w:r>
      <w:r w:rsidR="00A003B6" w:rsidRPr="008E2661">
        <w:t>-percentile = 0.05</w:t>
      </w:r>
      <w:r w:rsidR="00EB0989" w:rsidRPr="008E2661">
        <w:t>0 mg/L).</w:t>
      </w:r>
      <w:r w:rsidR="00EB0989">
        <w:rPr>
          <w:color w:val="3366FF"/>
        </w:rPr>
        <w:t xml:space="preserve"> </w:t>
      </w:r>
    </w:p>
    <w:p w14:paraId="6971FC91" w14:textId="33451FFB" w:rsidR="00FB483F" w:rsidRDefault="008144AA" w:rsidP="00FB483F">
      <w:r>
        <w:t>I used the PHREEQC geochemical model to investigate total phosphorus</w:t>
      </w:r>
      <w:r w:rsidR="00372698">
        <w:t xml:space="preserve"> and common inorganics in the White River</w:t>
      </w:r>
      <w:r w:rsidR="006E0E56">
        <w:t xml:space="preserve"> in 2011</w:t>
      </w:r>
      <w:r w:rsidR="00372698">
        <w:t>.</w:t>
      </w:r>
      <w:r>
        <w:t xml:space="preserve"> </w:t>
      </w:r>
      <w:r w:rsidR="00FB483F">
        <w:t>Geochemical modeling involve</w:t>
      </w:r>
      <w:r w:rsidR="00992CF4">
        <w:t>s</w:t>
      </w:r>
      <w:r w:rsidR="00FB483F">
        <w:t xml:space="preserve"> two steps: 1) estimation of input parameters and 2) estimation of probable net reactions.  I used SPSS </w:t>
      </w:r>
      <w:r w:rsidR="003B35B3">
        <w:t>(IBM Corporation</w:t>
      </w:r>
      <w:r w:rsidR="003B35B3" w:rsidRPr="003B35B3">
        <w:t xml:space="preserve"> 2012)</w:t>
      </w:r>
      <w:r w:rsidR="00372698">
        <w:t xml:space="preserve"> </w:t>
      </w:r>
      <w:r w:rsidR="00FB483F">
        <w:t>to estimate input parameters for the PHREEQC model</w:t>
      </w:r>
      <w:r w:rsidR="003B35B3">
        <w:t xml:space="preserve"> (</w:t>
      </w:r>
      <w:proofErr w:type="spellStart"/>
      <w:r w:rsidR="003B35B3">
        <w:t>Parkhurst</w:t>
      </w:r>
      <w:proofErr w:type="spellEnd"/>
      <w:r w:rsidR="003B35B3">
        <w:t xml:space="preserve"> and </w:t>
      </w:r>
      <w:proofErr w:type="spellStart"/>
      <w:r w:rsidR="003B35B3">
        <w:t>Appelo</w:t>
      </w:r>
      <w:proofErr w:type="spellEnd"/>
      <w:r w:rsidR="003B35B3" w:rsidRPr="003B35B3">
        <w:t xml:space="preserve"> 2013)</w:t>
      </w:r>
      <w:r w:rsidR="00FB483F">
        <w:t xml:space="preserve">.  Water quality and physical parameters from 1993-2012 for White River monitoring stations were input into SPSS.  I estimated concentrations for non-detects at 50% of the detection limit.  I used the </w:t>
      </w:r>
      <w:r w:rsidR="00FB483F">
        <w:rPr>
          <w:i/>
        </w:rPr>
        <w:t>Explore</w:t>
      </w:r>
      <w:r w:rsidR="00FB483F">
        <w:t xml:space="preserve"> command to create histograms, normality plots, and box-plots.  I removed</w:t>
      </w:r>
      <w:r w:rsidR="003B35B3">
        <w:t xml:space="preserve"> </w:t>
      </w:r>
      <w:r w:rsidR="00FB483F">
        <w:t xml:space="preserve">parameters with </w:t>
      </w:r>
      <w:r w:rsidR="00372698">
        <w:t>highly non-normal distributions that resulted from</w:t>
      </w:r>
      <w:r w:rsidR="00FB483F">
        <w:t xml:space="preserve"> large number</w:t>
      </w:r>
      <w:r w:rsidR="00372698">
        <w:t>s</w:t>
      </w:r>
      <w:r w:rsidR="00FB483F">
        <w:t xml:space="preserve"> of non-</w:t>
      </w:r>
      <w:r w:rsidR="00372698" w:rsidRPr="00372698">
        <w:t xml:space="preserve"> </w:t>
      </w:r>
      <w:r w:rsidR="00372698">
        <w:t xml:space="preserve">detects and </w:t>
      </w:r>
      <w:r w:rsidR="00FB483F">
        <w:t>extreme outliers</w:t>
      </w:r>
      <w:r w:rsidR="003B35B3">
        <w:t xml:space="preserve"> from subsequent analyses</w:t>
      </w:r>
      <w:r w:rsidR="00372698">
        <w:t xml:space="preserve">.  </w:t>
      </w:r>
      <w:r w:rsidR="00FB483F">
        <w:t xml:space="preserve"> I conducted independent t-tests for differences in concentration and</w:t>
      </w:r>
      <w:r w:rsidR="00611384">
        <w:t xml:space="preserve"> location after first using </w:t>
      </w:r>
      <w:proofErr w:type="spellStart"/>
      <w:r w:rsidR="00FB483F">
        <w:t>Levene</w:t>
      </w:r>
      <w:r w:rsidR="00611384">
        <w:t>’s</w:t>
      </w:r>
      <w:proofErr w:type="spellEnd"/>
      <w:r w:rsidR="00FB483F">
        <w:t xml:space="preserve"> Test for equality of variance.  I calculated molar concentration and saturation indices for aggregated upstream and downstream water qualities in the summer and fall using the PHREEQC geochemical model with mean mass concentrations and mean temperatures as model parameters.  I ran the model again after removing parameters other than phosphorus with upstream-downstream differences of less than five log-orders. I estimated probable net reactions from changes in molar concentration and saturation indices.</w:t>
      </w:r>
    </w:p>
    <w:p w14:paraId="54F341A2" w14:textId="61A8C735" w:rsidR="00FB483F" w:rsidRDefault="00FB483F" w:rsidP="00FB483F">
      <w:r>
        <w:t xml:space="preserve">The first step in the geochemical analysis was to determine model inputs. Mass concentrations of calcium, magnesium, potassium, and sodium, alkalinity, chloride, fluoride, sulfate, total phosphorus, arsenic, barium, chromium, cadmium, copper, iron, lead, manganese, mercury, nickel, selenium, silver, and zinc, along with temperature and pH were input into SPSS.  </w:t>
      </w:r>
      <w:r w:rsidR="00372698">
        <w:t>Year by year c</w:t>
      </w:r>
      <w:r>
        <w:t xml:space="preserve">omparisons of White River water quality were not possible because not all parameters were sampled on every year. The trace metals chromium, cadmium, copper, lead, mercury, nickel, selenium, silver, and zinc, which had strongly non-normal distributions because of the high number of non-detections, were removed from subsequent analysis.  Upstream to downstream calcium concentration differences indicated a possibly significant difference in concentration between stations WHR2 and WHR3 (Figure </w:t>
      </w:r>
      <w:r w:rsidR="00611384">
        <w:t>19</w:t>
      </w:r>
      <w:r>
        <w:t xml:space="preserve">). </w:t>
      </w:r>
    </w:p>
    <w:p w14:paraId="1329C077" w14:textId="22EF247B" w:rsidR="00FB483F" w:rsidRDefault="00372698" w:rsidP="00FB483F">
      <w:r>
        <w:rPr>
          <w:noProof/>
        </w:rPr>
        <mc:AlternateContent>
          <mc:Choice Requires="wpg">
            <w:drawing>
              <wp:anchor distT="0" distB="0" distL="114300" distR="114300" simplePos="0" relativeHeight="251746304" behindDoc="0" locked="0" layoutInCell="1" allowOverlap="1" wp14:anchorId="2EC27C9C" wp14:editId="76333161">
                <wp:simplePos x="0" y="0"/>
                <wp:positionH relativeFrom="column">
                  <wp:posOffset>2794000</wp:posOffset>
                </wp:positionH>
                <wp:positionV relativeFrom="paragraph">
                  <wp:posOffset>1931035</wp:posOffset>
                </wp:positionV>
                <wp:extent cx="2939415" cy="2327275"/>
                <wp:effectExtent l="0" t="0" r="6985" b="9525"/>
                <wp:wrapSquare wrapText="bothSides"/>
                <wp:docPr id="97" name="Group 97"/>
                <wp:cNvGraphicFramePr/>
                <a:graphic xmlns:a="http://schemas.openxmlformats.org/drawingml/2006/main">
                  <a:graphicData uri="http://schemas.microsoft.com/office/word/2010/wordprocessingGroup">
                    <wpg:wgp>
                      <wpg:cNvGrpSpPr/>
                      <wpg:grpSpPr>
                        <a:xfrm>
                          <a:off x="0" y="0"/>
                          <a:ext cx="2939415" cy="2327275"/>
                          <a:chOff x="0" y="0"/>
                          <a:chExt cx="2939415" cy="2327275"/>
                        </a:xfrm>
                      </wpg:grpSpPr>
                      <pic:pic xmlns:pic="http://schemas.openxmlformats.org/drawingml/2006/picture">
                        <pic:nvPicPr>
                          <pic:cNvPr id="102" name="Picture 2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9415" cy="1864360"/>
                          </a:xfrm>
                          <a:prstGeom prst="rect">
                            <a:avLst/>
                          </a:prstGeom>
                          <a:noFill/>
                          <a:ln>
                            <a:noFill/>
                          </a:ln>
                        </pic:spPr>
                      </pic:pic>
                      <wps:wsp>
                        <wps:cNvPr id="96" name="Text Box 96"/>
                        <wps:cNvSpPr txBox="1"/>
                        <wps:spPr>
                          <a:xfrm>
                            <a:off x="0" y="1921510"/>
                            <a:ext cx="2939415"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BB50813" w14:textId="77777777" w:rsidR="00BC3CF2" w:rsidRPr="00863BA7" w:rsidRDefault="00BC3CF2" w:rsidP="00F80C6D">
                              <w:pPr>
                                <w:pStyle w:val="Caption"/>
                                <w:rPr>
                                  <w:noProof/>
                                  <w:sz w:val="22"/>
                                  <w:szCs w:val="22"/>
                                </w:rPr>
                              </w:pPr>
                              <w:r>
                                <w:t xml:space="preserve">Figure </w:t>
                              </w:r>
                              <w:fldSimple w:instr=" SEQ Figure \* ARABIC ">
                                <w:r>
                                  <w:rPr>
                                    <w:noProof/>
                                  </w:rPr>
                                  <w:t>20</w:t>
                                </w:r>
                              </w:fldSimple>
                              <w:r>
                                <w:t>: Monthly Temperature Differences for White River Stations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026" style="position:absolute;margin-left:220pt;margin-top:152.05pt;width:231.45pt;height:183.25pt;z-index:251746304" coordsize="2939415,2327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2939415;height:186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w&#10;c2HCAAAA3AAAAA8AAABkcnMvZG93bnJldi54bWxET01rwkAQvRf8D8sI3urGHNqaukoRQnoQSqN4&#10;HrPTJDQ7G3bXJPrru4VCb/N4n7PZTaYTAznfWlawWiYgiCurW64VnI754wsIH5A1dpZJwY087Laz&#10;hw1m2o78SUMZahFD2GeooAmhz6T0VUMG/dL2xJH7ss5giNDVUjscY7jpZJokT9Jgy7GhwZ72DVXf&#10;5dUoWF+K08GlNNX7sy34457r6jlXajGf3l5BBJrCv/jP/a7j/CSF32fiBXL7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sHNhwgAAANwAAAAPAAAAAAAAAAAAAAAAAJwCAABk&#10;cnMvZG93bnJldi54bWxQSwUGAAAAAAQABAD3AAAAiwMAAAAA&#10;">
                  <v:imagedata r:id="rId39" o:title=""/>
                  <v:path arrowok="t"/>
                </v:shape>
                <v:shapetype id="_x0000_t202" coordsize="21600,21600" o:spt="202" path="m0,0l0,21600,21600,21600,21600,0xe">
                  <v:stroke joinstyle="miter"/>
                  <v:path gradientshapeok="t" o:connecttype="rect"/>
                </v:shapetype>
                <v:shape id="Text Box 96" o:spid="_x0000_s1028" type="#_x0000_t202" style="position:absolute;top:1921510;width:2939415;height:405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B6VzxgAA&#10;ANsAAAAPAAAAZHJzL2Rvd25yZXYueG1sRI9BawIxFITvhf6H8Aq9lJptK0tdjSLSQutFuvXi7bF5&#10;btZuXpYkq+u/NwXB4zAz3zCzxWBbcSQfGscKXkYZCOLK6YZrBdvfz+d3ECEia2wdk4IzBVjM7+9m&#10;WGh34h86lrEWCcKhQAUmxq6QMlSGLIaR64iTt3feYkzS11J7PCW4beVrluXSYsNpwWBHK0PVX9lb&#10;BZvxbmOe+v3Hejl+89/bfpUf6lKpx4dhOQURaYi38LX9pRVMcv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B6VzxgAAANsAAAAPAAAAAAAAAAAAAAAAAJcCAABkcnMv&#10;ZG93bnJldi54bWxQSwUGAAAAAAQABAD1AAAAigMAAAAA&#10;" stroked="f">
                  <v:textbox style="mso-fit-shape-to-text:t" inset="0,0,0,0">
                    <w:txbxContent>
                      <w:p w14:paraId="3BB50813" w14:textId="77777777" w:rsidR="00D80AAB" w:rsidRPr="00863BA7" w:rsidRDefault="00D80AAB" w:rsidP="00F80C6D">
                        <w:pPr>
                          <w:pStyle w:val="Caption"/>
                          <w:rPr>
                            <w:noProof/>
                            <w:sz w:val="22"/>
                            <w:szCs w:val="22"/>
                          </w:rPr>
                        </w:pPr>
                        <w:r>
                          <w:t xml:space="preserve">Figure </w:t>
                        </w:r>
                        <w:fldSimple w:instr=" SEQ Figure \* ARABIC ">
                          <w:r>
                            <w:rPr>
                              <w:noProof/>
                            </w:rPr>
                            <w:t>20</w:t>
                          </w:r>
                        </w:fldSimple>
                        <w:r>
                          <w:t>: Monthly Temperature Differences for White River Stations</w:t>
                        </w:r>
                      </w:p>
                    </w:txbxContent>
                  </v:textbox>
                </v:shape>
                <w10:wrap type="square"/>
              </v:group>
            </w:pict>
          </mc:Fallback>
        </mc:AlternateContent>
      </w:r>
      <w:r w:rsidR="00F80C6D">
        <w:rPr>
          <w:noProof/>
        </w:rPr>
        <mc:AlternateContent>
          <mc:Choice Requires="wps">
            <w:drawing>
              <wp:anchor distT="0" distB="0" distL="114300" distR="114300" simplePos="0" relativeHeight="251744256" behindDoc="0" locked="0" layoutInCell="1" allowOverlap="1" wp14:anchorId="24FA45BC" wp14:editId="3051FB90">
                <wp:simplePos x="0" y="0"/>
                <wp:positionH relativeFrom="column">
                  <wp:posOffset>-69850</wp:posOffset>
                </wp:positionH>
                <wp:positionV relativeFrom="paragraph">
                  <wp:posOffset>1529080</wp:posOffset>
                </wp:positionV>
                <wp:extent cx="2817495" cy="40576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817495"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220D60B" w14:textId="77777777" w:rsidR="00BC3CF2" w:rsidRPr="00F50FE0" w:rsidRDefault="00BC3CF2" w:rsidP="00F80C6D">
                            <w:pPr>
                              <w:pStyle w:val="Caption"/>
                              <w:rPr>
                                <w:noProof/>
                                <w:sz w:val="22"/>
                                <w:szCs w:val="22"/>
                              </w:rPr>
                            </w:pPr>
                            <w:r>
                              <w:t xml:space="preserve">Figure </w:t>
                            </w:r>
                            <w:fldSimple w:instr=" SEQ Figure \* ARABIC ">
                              <w:r>
                                <w:rPr>
                                  <w:noProof/>
                                </w:rPr>
                                <w:t>19</w:t>
                              </w:r>
                            </w:fldSimple>
                            <w:r>
                              <w:t>: Box Plots of Calcium Concentration by White River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29" type="#_x0000_t202" style="position:absolute;margin-left:-5.45pt;margin-top:120.4pt;width:221.85pt;height:31.9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" stroked="f">
                <v:textbox style="mso-fit-shape-to-text:t" inset="0,0,0,0">
                  <w:txbxContent>
                    <w:p w14:paraId="4220D60B" w14:textId="77777777" w:rsidR="00D80AAB" w:rsidRPr="00F50FE0" w:rsidRDefault="00D80AAB" w:rsidP="00F80C6D">
                      <w:pPr>
                        <w:pStyle w:val="Caption"/>
                        <w:rPr>
                          <w:noProof/>
                          <w:sz w:val="22"/>
                          <w:szCs w:val="22"/>
                        </w:rPr>
                      </w:pPr>
                      <w:r>
                        <w:t xml:space="preserve">Figure </w:t>
                      </w:r>
                      <w:fldSimple w:instr=" SEQ Figure \* ARABIC ">
                        <w:r>
                          <w:rPr>
                            <w:noProof/>
                          </w:rPr>
                          <w:t>19</w:t>
                        </w:r>
                      </w:fldSimple>
                      <w:r>
                        <w:t>: Box Plots of Calcium Concentration by White River Station</w:t>
                      </w:r>
                    </w:p>
                  </w:txbxContent>
                </v:textbox>
                <w10:wrap type="square"/>
              </v:shape>
            </w:pict>
          </mc:Fallback>
        </mc:AlternateContent>
      </w:r>
      <w:r w:rsidR="00F80C6D">
        <w:rPr>
          <w:noProof/>
        </w:rPr>
        <w:drawing>
          <wp:anchor distT="0" distB="0" distL="114300" distR="114300" simplePos="0" relativeHeight="251741184" behindDoc="0" locked="0" layoutInCell="1" allowOverlap="1" wp14:anchorId="542C9AFA" wp14:editId="4E425697">
            <wp:simplePos x="0" y="0"/>
            <wp:positionH relativeFrom="column">
              <wp:posOffset>-69850</wp:posOffset>
            </wp:positionH>
            <wp:positionV relativeFrom="paragraph">
              <wp:posOffset>-405130</wp:posOffset>
            </wp:positionV>
            <wp:extent cx="2818086" cy="1877454"/>
            <wp:effectExtent l="0" t="0" r="1905" b="2540"/>
            <wp:wrapSquare wrapText="bothSides"/>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8086" cy="1877454"/>
                    </a:xfrm>
                    <a:prstGeom prst="rect">
                      <a:avLst/>
                    </a:prstGeom>
                    <a:noFill/>
                    <a:ln>
                      <a:noFill/>
                    </a:ln>
                  </pic:spPr>
                </pic:pic>
              </a:graphicData>
            </a:graphic>
          </wp:anchor>
        </w:drawing>
      </w:r>
      <w:r>
        <w:t>I conducted an</w:t>
      </w:r>
      <w:r w:rsidR="00FB483F">
        <w:t xml:space="preserve"> independent</w:t>
      </w:r>
      <w:r w:rsidR="00FB483F" w:rsidRPr="00566DE9">
        <w:t>-samples t-test w</w:t>
      </w:r>
      <w:r w:rsidR="00FB483F">
        <w:t>as</w:t>
      </w:r>
      <w:r w:rsidR="00FB483F" w:rsidRPr="00566DE9">
        <w:t xml:space="preserve"> to compare </w:t>
      </w:r>
      <w:r w:rsidR="00FB483F">
        <w:t xml:space="preserve">calcium concentrations at upstream (WHR1 and WHR2) and downstream stations (WHR3, WHR4, and WHR5).  There was a significant difference in the calcium concentrations between the upstream and downstream stations (M=56.7, SE=6.4; </w:t>
      </w:r>
      <w:proofErr w:type="gramStart"/>
      <w:r w:rsidR="00FB483F">
        <w:t>t(</w:t>
      </w:r>
      <w:proofErr w:type="gramEnd"/>
      <w:r w:rsidR="00FB483F">
        <w:t>15.93)=7.126, p&lt;0.001)  A visual analysis of monthly and temperatures during periods of high flow (March to August) and low flow (September to December) indicated a great enough difference in temperatures to split the model inputs into spring-summer and fall-winter groups (Figure 2</w:t>
      </w:r>
      <w:r w:rsidR="00611384">
        <w:t>0</w:t>
      </w:r>
      <w:r w:rsidR="00FB483F">
        <w:t>).</w:t>
      </w:r>
    </w:p>
    <w:p w14:paraId="43C95C30" w14:textId="55989F88" w:rsidR="00B13B7E" w:rsidRDefault="00FB483F" w:rsidP="00FB483F">
      <w:r>
        <w:t>The second step in the geochemical analysis was to run the geochemical model and evaluate model outputs to estimate major geochemical reactions. Initial PHREEQC results indicated the molar concentrations of bar</w:t>
      </w:r>
      <w:r w:rsidR="00FC6FEB">
        <w:t xml:space="preserve">ium, fluoride, and manganese </w:t>
      </w:r>
      <w:proofErr w:type="gramStart"/>
      <w:r w:rsidR="00FC6FEB">
        <w:t>were</w:t>
      </w:r>
      <w:proofErr w:type="gramEnd"/>
      <w:r>
        <w:t xml:space="preserve"> very small (&gt; 3 log orders difference) relative to changes in calcium and magnesium concentrations and were removed from further analysis.  Potassium was removed from further analysis because it was only </w:t>
      </w:r>
      <w:r w:rsidRPr="000A3467">
        <w:t>sampled in 2012 at one location and did not vary between upstream and downstream stations or by season. Concentrations and differences by season and location are shown in Tables 1</w:t>
      </w:r>
      <w:r w:rsidR="00372698" w:rsidRPr="000A3467">
        <w:t>6</w:t>
      </w:r>
      <w:r w:rsidRPr="000A3467">
        <w:t xml:space="preserve"> and </w:t>
      </w:r>
      <w:r w:rsidR="00372698" w:rsidRPr="000A3467">
        <w:t>17</w:t>
      </w:r>
      <w:r w:rsidRPr="000A3467">
        <w:t>.  Charge balances and percent error for the geoc</w:t>
      </w:r>
      <w:r w:rsidR="004C6CCB" w:rsidRPr="000A3467">
        <w:t xml:space="preserve">hemical modeling shown in Table </w:t>
      </w:r>
      <w:r w:rsidR="000A3467" w:rsidRPr="000A3467">
        <w:t>18</w:t>
      </w:r>
      <w:r w:rsidRPr="000A3467">
        <w:t xml:space="preserve"> indicate the approximations of the groups are reasonable and few major ions are mis</w:t>
      </w:r>
      <w:r w:rsidR="000A3467" w:rsidRPr="000A3467">
        <w:t>sing from the analysis.  Saturation indices and the differences in the indices by location and season are given in Table</w:t>
      </w:r>
      <w:r w:rsidRPr="000A3467">
        <w:t xml:space="preserve"> </w:t>
      </w:r>
      <w:r w:rsidR="00372698" w:rsidRPr="000A3467">
        <w:t>1</w:t>
      </w:r>
      <w:r w:rsidR="008E2661">
        <w:t>6</w:t>
      </w:r>
      <w:r w:rsidRPr="000A3467">
        <w:t>.  The apparent seasonal difference</w:t>
      </w:r>
      <w:r>
        <w:t xml:space="preserve"> in downstream sodium concentrations (Table 1</w:t>
      </w:r>
      <w:r w:rsidR="008E2661">
        <w:t>9</w:t>
      </w:r>
      <w:r>
        <w:t xml:space="preserve">), which is not statistically significant (M=-6.05, SE=17.5; </w:t>
      </w:r>
      <w:proofErr w:type="gramStart"/>
      <w:r>
        <w:t>t(</w:t>
      </w:r>
      <w:proofErr w:type="gramEnd"/>
      <w:r>
        <w:t xml:space="preserve">13)=-.345, p&lt;0.735), is likely caused by the relatively small number of sodium samples taken.  The seasonal difference in downstream alkalinity concentrations (Table </w:t>
      </w:r>
      <w:r w:rsidR="00372698">
        <w:t>17</w:t>
      </w:r>
      <w:r>
        <w:t xml:space="preserve">) is not statistically significant (M=-30.3, SE=29.6; </w:t>
      </w:r>
      <w:proofErr w:type="gramStart"/>
      <w:r>
        <w:t>t(</w:t>
      </w:r>
      <w:proofErr w:type="gramEnd"/>
      <w:r>
        <w:t>12)=-1.02, p&lt;0.327).  The upstream – downstream difference in SO</w:t>
      </w:r>
      <w:r w:rsidRPr="00FC6FEB">
        <w:rPr>
          <w:vertAlign w:val="subscript"/>
        </w:rPr>
        <w:t>4</w:t>
      </w:r>
      <w:r>
        <w:t xml:space="preserve"> concentration (Table 2) is not statistically significant (M=24.27, SE=29.27; </w:t>
      </w:r>
      <w:proofErr w:type="gramStart"/>
      <w:r>
        <w:t>t(</w:t>
      </w:r>
      <w:proofErr w:type="gramEnd"/>
      <w:r>
        <w:t>56.57)=.873, p&lt;0.386).</w:t>
      </w:r>
    </w:p>
    <w:p w14:paraId="6FDA466F" w14:textId="2B03A41A" w:rsidR="008C76C2" w:rsidRPr="00FC052A" w:rsidRDefault="008C76C2" w:rsidP="008C76C2">
      <w:pPr>
        <w:pStyle w:val="Caption"/>
        <w:keepNext/>
        <w:jc w:val="center"/>
        <w:rPr>
          <w:sz w:val="22"/>
        </w:rPr>
      </w:pPr>
      <w:bookmarkStart w:id="2691" w:name="_Toc253843573"/>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Pr>
          <w:noProof/>
          <w:sz w:val="22"/>
        </w:rPr>
        <w:t>16</w:t>
      </w:r>
      <w:r w:rsidRPr="00FC052A">
        <w:rPr>
          <w:sz w:val="22"/>
        </w:rPr>
        <w:fldChar w:fldCharType="end"/>
      </w:r>
      <w:r>
        <w:rPr>
          <w:sz w:val="22"/>
        </w:rPr>
        <w:t>.</w:t>
      </w:r>
      <w:proofErr w:type="gramEnd"/>
      <w:r>
        <w:rPr>
          <w:sz w:val="22"/>
        </w:rPr>
        <w:t xml:space="preserve">  </w:t>
      </w:r>
      <w:proofErr w:type="spellStart"/>
      <w:r>
        <w:rPr>
          <w:sz w:val="22"/>
        </w:rPr>
        <w:t>Cation</w:t>
      </w:r>
      <w:proofErr w:type="spellEnd"/>
      <w:r>
        <w:rPr>
          <w:sz w:val="22"/>
        </w:rPr>
        <w:t xml:space="preserve"> Concentrations and Differences by Location and Season</w:t>
      </w:r>
      <w:bookmarkEnd w:id="2691"/>
    </w:p>
    <w:p w14:paraId="711ACF8F" w14:textId="4F75ED32" w:rsidR="00B13B7E" w:rsidRDefault="00E92EC5" w:rsidP="00B13B7E">
      <w:r>
        <w:pict w14:anchorId="6200B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6pt;height:160pt">
            <v:imagedata r:id="rId41" o:title=""/>
          </v:shape>
        </w:pict>
      </w:r>
    </w:p>
    <w:p w14:paraId="0A18EE38" w14:textId="79DEEA97" w:rsidR="00E02FE9" w:rsidRPr="00FC052A" w:rsidRDefault="00E02FE9" w:rsidP="00E02FE9">
      <w:pPr>
        <w:pStyle w:val="Caption"/>
        <w:keepNext/>
        <w:rPr>
          <w:sz w:val="22"/>
        </w:rPr>
      </w:pPr>
      <w:bookmarkStart w:id="2692" w:name="_Toc253843574"/>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Pr>
          <w:noProof/>
          <w:sz w:val="22"/>
        </w:rPr>
        <w:t>17</w:t>
      </w:r>
      <w:r w:rsidRPr="00FC052A">
        <w:rPr>
          <w:sz w:val="22"/>
        </w:rPr>
        <w:fldChar w:fldCharType="end"/>
      </w:r>
      <w:r>
        <w:rPr>
          <w:sz w:val="22"/>
        </w:rPr>
        <w:t>.</w:t>
      </w:r>
      <w:proofErr w:type="gramEnd"/>
      <w:r>
        <w:rPr>
          <w:sz w:val="22"/>
        </w:rPr>
        <w:t xml:space="preserve">  Anion Concentrations and Differences by Location and Season</w:t>
      </w:r>
    </w:p>
    <w:bookmarkEnd w:id="2692"/>
    <w:p w14:paraId="6573DD57" w14:textId="475D81C6" w:rsidR="008C76C2" w:rsidRPr="0034595D" w:rsidRDefault="0034595D" w:rsidP="00E02FE9">
      <w:pPr>
        <w:pStyle w:val="Caption"/>
      </w:pPr>
      <w:r w:rsidRPr="0034595D">
        <w:rPr>
          <w:noProof/>
        </w:rPr>
        <w:drawing>
          <wp:inline distT="0" distB="0" distL="0" distR="0" wp14:anchorId="06C5C5FB" wp14:editId="40BA1AE0">
            <wp:extent cx="3922333" cy="1987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2333" cy="1987550"/>
                    </a:xfrm>
                    <a:prstGeom prst="rect">
                      <a:avLst/>
                    </a:prstGeom>
                    <a:noFill/>
                    <a:ln>
                      <a:noFill/>
                    </a:ln>
                  </pic:spPr>
                </pic:pic>
              </a:graphicData>
            </a:graphic>
          </wp:inline>
        </w:drawing>
      </w:r>
    </w:p>
    <w:p w14:paraId="3CE2D78C" w14:textId="61FC9034" w:rsidR="008C76C2" w:rsidRPr="00FC052A" w:rsidRDefault="008C76C2" w:rsidP="00E02FE9">
      <w:pPr>
        <w:pStyle w:val="Caption"/>
        <w:keepNext/>
        <w:rPr>
          <w:sz w:val="22"/>
        </w:rPr>
      </w:pPr>
      <w:bookmarkStart w:id="2693" w:name="_Toc253843575"/>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Pr>
          <w:noProof/>
          <w:sz w:val="22"/>
        </w:rPr>
        <w:t>18</w:t>
      </w:r>
      <w:r w:rsidRPr="00FC052A">
        <w:rPr>
          <w:sz w:val="22"/>
        </w:rPr>
        <w:fldChar w:fldCharType="end"/>
      </w:r>
      <w:r>
        <w:rPr>
          <w:sz w:val="22"/>
        </w:rPr>
        <w:t>.</w:t>
      </w:r>
      <w:proofErr w:type="gramEnd"/>
      <w:r>
        <w:rPr>
          <w:sz w:val="22"/>
        </w:rPr>
        <w:t xml:space="preserve">  Charge Balances for the Upper and Lower White River</w:t>
      </w:r>
      <w:bookmarkEnd w:id="2693"/>
    </w:p>
    <w:p w14:paraId="1A4E9F43" w14:textId="30B8A57C" w:rsidR="000A3467" w:rsidRDefault="00E92EC5" w:rsidP="000A3467">
      <w:r>
        <w:pict w14:anchorId="6C22E6D6">
          <v:shape id="_x0000_i1026" type="#_x0000_t75" style="width:187pt;height:54pt">
            <v:imagedata r:id="rId43" o:title=""/>
          </v:shape>
        </w:pict>
      </w:r>
    </w:p>
    <w:p w14:paraId="15D10F1A" w14:textId="5529B05A" w:rsidR="0034595D" w:rsidRPr="00FC052A" w:rsidRDefault="0034595D" w:rsidP="0034595D">
      <w:pPr>
        <w:pStyle w:val="Caption"/>
        <w:keepNext/>
        <w:jc w:val="center"/>
        <w:rPr>
          <w:sz w:val="22"/>
        </w:rPr>
      </w:pPr>
      <w:bookmarkStart w:id="2694" w:name="_Toc253843576"/>
      <w:proofErr w:type="gramStart"/>
      <w:r w:rsidRPr="00FC052A">
        <w:rPr>
          <w:sz w:val="22"/>
        </w:rPr>
        <w:t xml:space="preserve">Table </w:t>
      </w:r>
      <w:r w:rsidRPr="00FC052A">
        <w:rPr>
          <w:sz w:val="22"/>
        </w:rPr>
        <w:fldChar w:fldCharType="begin"/>
      </w:r>
      <w:r w:rsidRPr="00FC052A">
        <w:rPr>
          <w:sz w:val="22"/>
        </w:rPr>
        <w:instrText xml:space="preserve"> SEQ Table \* ARABIC </w:instrText>
      </w:r>
      <w:r w:rsidRPr="00FC052A">
        <w:rPr>
          <w:sz w:val="22"/>
        </w:rPr>
        <w:fldChar w:fldCharType="separate"/>
      </w:r>
      <w:r>
        <w:rPr>
          <w:noProof/>
          <w:sz w:val="22"/>
        </w:rPr>
        <w:t>19</w:t>
      </w:r>
      <w:r w:rsidRPr="00FC052A">
        <w:rPr>
          <w:sz w:val="22"/>
        </w:rPr>
        <w:fldChar w:fldCharType="end"/>
      </w:r>
      <w:r>
        <w:rPr>
          <w:sz w:val="22"/>
        </w:rPr>
        <w:t>.</w:t>
      </w:r>
      <w:proofErr w:type="gramEnd"/>
      <w:r>
        <w:rPr>
          <w:sz w:val="22"/>
        </w:rPr>
        <w:t xml:space="preserve">  </w:t>
      </w:r>
      <w:r w:rsidRPr="0034595D">
        <w:rPr>
          <w:sz w:val="22"/>
        </w:rPr>
        <w:t xml:space="preserve">Selected Saturation Indices for the Upper and Lower White River by Location and Season.  Values greater than zero indicate </w:t>
      </w:r>
      <w:proofErr w:type="spellStart"/>
      <w:r w:rsidRPr="0034595D">
        <w:rPr>
          <w:sz w:val="22"/>
        </w:rPr>
        <w:t>supersaturation</w:t>
      </w:r>
      <w:proofErr w:type="spellEnd"/>
      <w:r w:rsidRPr="0034595D">
        <w:rPr>
          <w:sz w:val="22"/>
        </w:rPr>
        <w:t>.</w:t>
      </w:r>
      <w:bookmarkEnd w:id="2694"/>
    </w:p>
    <w:p w14:paraId="2A54F8AA" w14:textId="77777777" w:rsidR="00101398" w:rsidRDefault="00101398" w:rsidP="00101398">
      <w:pPr>
        <w:pStyle w:val="Heading2"/>
      </w:pPr>
      <w:r>
        <w:rPr>
          <w:noProof/>
        </w:rPr>
        <w:drawing>
          <wp:inline distT="0" distB="0" distL="0" distR="0" wp14:anchorId="11FE81D4" wp14:editId="4C3FCA1A">
            <wp:extent cx="4610100" cy="1592964"/>
            <wp:effectExtent l="0" t="0" r="0" b="762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0100" cy="1592964"/>
                    </a:xfrm>
                    <a:prstGeom prst="rect">
                      <a:avLst/>
                    </a:prstGeom>
                    <a:noFill/>
                    <a:ln>
                      <a:noFill/>
                    </a:ln>
                  </pic:spPr>
                </pic:pic>
              </a:graphicData>
            </a:graphic>
          </wp:inline>
        </w:drawing>
      </w:r>
    </w:p>
    <w:p w14:paraId="6EBBDE5D" w14:textId="09EC3831" w:rsidR="00557C67" w:rsidRDefault="00557C67" w:rsidP="00557C67">
      <w:pPr>
        <w:pStyle w:val="Heading1"/>
      </w:pPr>
      <w:bookmarkStart w:id="2695" w:name="_Toc262198174"/>
      <w:r>
        <w:t>5</w:t>
      </w:r>
      <w:r w:rsidRPr="00A94A0C">
        <w:t>.0</w:t>
      </w:r>
      <w:r w:rsidRPr="00A94A0C">
        <w:tab/>
      </w:r>
      <w:r>
        <w:t>Stream Health Results</w:t>
      </w:r>
      <w:bookmarkEnd w:id="2695"/>
    </w:p>
    <w:p w14:paraId="244E0B01" w14:textId="77777777" w:rsidR="007614E5" w:rsidRPr="00611384" w:rsidRDefault="007614E5" w:rsidP="007614E5">
      <w:r w:rsidRPr="00611384">
        <w:t>The Pine Ridge Reservation stream health</w:t>
      </w:r>
      <w:r w:rsidR="0048796C" w:rsidRPr="00611384">
        <w:t xml:space="preserve"> results</w:t>
      </w:r>
      <w:r w:rsidRPr="00611384">
        <w:t xml:space="preserve"> </w:t>
      </w:r>
      <w:r w:rsidR="0048796C" w:rsidRPr="00611384">
        <w:t>for</w:t>
      </w:r>
      <w:r w:rsidRPr="00611384">
        <w:t xml:space="preserve"> 2008-2011 </w:t>
      </w:r>
      <w:r w:rsidR="0048796C" w:rsidRPr="00611384">
        <w:t>are</w:t>
      </w:r>
      <w:r w:rsidRPr="00611384">
        <w:t xml:space="preserve"> shown in Table </w:t>
      </w:r>
      <w:r w:rsidR="004D36B9" w:rsidRPr="00611384">
        <w:t>20</w:t>
      </w:r>
      <w:r w:rsidRPr="00611384">
        <w:t xml:space="preserve">.  </w:t>
      </w:r>
      <w:r w:rsidR="0048796C" w:rsidRPr="00611384">
        <w:t>The general trend for impairments follows the water quality resul</w:t>
      </w:r>
      <w:r w:rsidR="00AC4E14" w:rsidRPr="00611384">
        <w:t xml:space="preserve">ts with 10% (4 of 40) stations </w:t>
      </w:r>
      <w:r w:rsidR="004D36B9" w:rsidRPr="00611384">
        <w:t xml:space="preserve">scoring less than 29% of the best station in the region being </w:t>
      </w:r>
      <w:r w:rsidR="00AC4E14" w:rsidRPr="00611384">
        <w:t xml:space="preserve">designated severely impaired and 43% (17 of 40) stations </w:t>
      </w:r>
      <w:r w:rsidR="004D36B9" w:rsidRPr="00611384">
        <w:t xml:space="preserve">scoring less than 79% of the best station in the region being </w:t>
      </w:r>
      <w:r w:rsidR="00AC4E14" w:rsidRPr="00611384">
        <w:t xml:space="preserve">designated moderately impaired.  </w:t>
      </w:r>
      <w:r w:rsidR="0048796C" w:rsidRPr="00611384">
        <w:t xml:space="preserve">The general trend over time is a decrease in stream health over time </w:t>
      </w:r>
      <w:r w:rsidR="00AC4E14" w:rsidRPr="00611384">
        <w:t xml:space="preserve">with 5% (2 of 37) stations </w:t>
      </w:r>
      <w:r w:rsidR="004D36B9" w:rsidRPr="00611384">
        <w:t xml:space="preserve">scoring less than 29% of the maximum score for the station </w:t>
      </w:r>
      <w:r w:rsidR="00AC4E14" w:rsidRPr="00611384">
        <w:t xml:space="preserve">designated as being severely degraded and </w:t>
      </w:r>
      <w:r w:rsidR="008D10D8" w:rsidRPr="00611384">
        <w:t xml:space="preserve">51% (19 of 37) stations </w:t>
      </w:r>
      <w:r w:rsidR="004D36B9" w:rsidRPr="00611384">
        <w:t xml:space="preserve">scoring less than 79% of the maximum score for the station </w:t>
      </w:r>
      <w:r w:rsidR="008D10D8" w:rsidRPr="00611384">
        <w:t>designat</w:t>
      </w:r>
      <w:r w:rsidR="004D36B9" w:rsidRPr="00611384">
        <w:t>ed as being moderately degraded</w:t>
      </w:r>
      <w:r w:rsidR="008D10D8" w:rsidRPr="00611384">
        <w:t xml:space="preserve">.  </w:t>
      </w:r>
      <w:r w:rsidR="004D36B9" w:rsidRPr="00611384">
        <w:t xml:space="preserve">Major changes in stream health since the 1990s result from increases in abundance of tolerant taxa as designated by </w:t>
      </w:r>
      <w:r w:rsidR="0048796C" w:rsidRPr="00611384">
        <w:t xml:space="preserve">the Family Biotic Index and </w:t>
      </w:r>
      <w:r w:rsidR="004D36B9" w:rsidRPr="00611384">
        <w:t xml:space="preserve">increases in abundance of </w:t>
      </w:r>
      <w:r w:rsidR="00E90365" w:rsidRPr="00611384">
        <w:t>taxa designated as collector gatherers.  N</w:t>
      </w:r>
      <w:r w:rsidR="0048796C" w:rsidRPr="00611384">
        <w:t xml:space="preserve">otable exceptions </w:t>
      </w:r>
      <w:r w:rsidR="008D10D8" w:rsidRPr="00611384">
        <w:t xml:space="preserve">to the general trend </w:t>
      </w:r>
      <w:r w:rsidR="0048796C" w:rsidRPr="00611384">
        <w:t>are No Flesh Creek and Wolf Creek, which have improved markedly since the 1990s.</w:t>
      </w:r>
    </w:p>
    <w:p w14:paraId="6108DED5" w14:textId="77777777" w:rsidR="00C755EB" w:rsidRPr="000022A7" w:rsidRDefault="000022A7" w:rsidP="000022A7">
      <w:pPr>
        <w:pStyle w:val="Caption"/>
        <w:rPr>
          <w:color w:val="3366FF"/>
          <w:sz w:val="24"/>
          <w:szCs w:val="24"/>
        </w:rPr>
      </w:pPr>
      <w:r w:rsidRPr="005858BC">
        <w:rPr>
          <w:sz w:val="24"/>
          <w:szCs w:val="24"/>
        </w:rPr>
        <w:t xml:space="preserve">Table </w:t>
      </w:r>
      <w:r w:rsidR="00372698">
        <w:rPr>
          <w:sz w:val="24"/>
          <w:szCs w:val="24"/>
        </w:rPr>
        <w:t>20</w:t>
      </w:r>
      <w:r w:rsidRPr="005858BC">
        <w:rPr>
          <w:sz w:val="24"/>
          <w:szCs w:val="24"/>
        </w:rPr>
        <w:t xml:space="preserve">: </w:t>
      </w:r>
      <w:r>
        <w:rPr>
          <w:sz w:val="24"/>
          <w:szCs w:val="24"/>
        </w:rPr>
        <w:t xml:space="preserve">Generalized Stream Health Results </w:t>
      </w:r>
      <w:r w:rsidRPr="005858BC">
        <w:rPr>
          <w:sz w:val="24"/>
          <w:szCs w:val="24"/>
        </w:rPr>
        <w:t>for Pine Ridge Reservation Streams 2008 – 2011</w:t>
      </w:r>
      <w:r w:rsidR="00AD0CDC">
        <w:rPr>
          <w:sz w:val="24"/>
          <w:szCs w:val="24"/>
        </w:rPr>
        <w:t xml:space="preserve"> with Highlighted Station</w:t>
      </w:r>
      <w:r w:rsidR="00F164B5">
        <w:rPr>
          <w:sz w:val="24"/>
          <w:szCs w:val="24"/>
        </w:rPr>
        <w:t>s Representing the Reference Stream for the Ecoregion</w:t>
      </w:r>
      <w:r w:rsidRPr="005858BC">
        <w:rPr>
          <w:sz w:val="24"/>
          <w:szCs w:val="24"/>
        </w:rPr>
        <w:t>.</w:t>
      </w:r>
    </w:p>
    <w:tbl>
      <w:tblPr>
        <w:tblStyle w:val="TableGrid"/>
        <w:tblW w:w="0" w:type="auto"/>
        <w:tblLook w:val="04A0" w:firstRow="1" w:lastRow="0" w:firstColumn="1" w:lastColumn="0" w:noHBand="0" w:noVBand="1"/>
      </w:tblPr>
      <w:tblGrid>
        <w:gridCol w:w="1205"/>
        <w:gridCol w:w="1328"/>
        <w:gridCol w:w="2225"/>
        <w:gridCol w:w="1508"/>
        <w:gridCol w:w="3310"/>
      </w:tblGrid>
      <w:tr w:rsidR="00F81BA6" w14:paraId="4810D178" w14:textId="77777777" w:rsidTr="00A94E6F">
        <w:tc>
          <w:tcPr>
            <w:tcW w:w="1205" w:type="dxa"/>
            <w:tcBorders>
              <w:top w:val="nil"/>
              <w:left w:val="nil"/>
              <w:right w:val="nil"/>
            </w:tcBorders>
            <w:vAlign w:val="bottom"/>
          </w:tcPr>
          <w:p w14:paraId="2C59776F" w14:textId="77777777" w:rsidR="00C755EB" w:rsidRPr="00AD0CDC" w:rsidRDefault="00C755EB" w:rsidP="00A11D1C">
            <w:pPr>
              <w:jc w:val="center"/>
              <w:rPr>
                <w:b/>
              </w:rPr>
            </w:pPr>
            <w:r w:rsidRPr="00AD0CDC">
              <w:rPr>
                <w:b/>
              </w:rPr>
              <w:t>Year</w:t>
            </w:r>
          </w:p>
        </w:tc>
        <w:tc>
          <w:tcPr>
            <w:tcW w:w="1328" w:type="dxa"/>
            <w:tcBorders>
              <w:top w:val="nil"/>
              <w:left w:val="nil"/>
              <w:right w:val="nil"/>
            </w:tcBorders>
            <w:vAlign w:val="bottom"/>
          </w:tcPr>
          <w:p w14:paraId="7F479FEF" w14:textId="77777777" w:rsidR="00C755EB" w:rsidRPr="00AD0CDC" w:rsidRDefault="00C755EB" w:rsidP="00A11D1C">
            <w:pPr>
              <w:jc w:val="center"/>
            </w:pPr>
            <w:r w:rsidRPr="00AD0CDC">
              <w:rPr>
                <w:b/>
              </w:rPr>
              <w:t>Ecoregion</w:t>
            </w:r>
          </w:p>
        </w:tc>
        <w:tc>
          <w:tcPr>
            <w:tcW w:w="2225" w:type="dxa"/>
            <w:tcBorders>
              <w:top w:val="nil"/>
              <w:left w:val="nil"/>
              <w:right w:val="nil"/>
            </w:tcBorders>
            <w:vAlign w:val="bottom"/>
          </w:tcPr>
          <w:p w14:paraId="79CF8004" w14:textId="77777777" w:rsidR="00C755EB" w:rsidRPr="00AD0CDC" w:rsidRDefault="00C755EB" w:rsidP="00A11D1C">
            <w:pPr>
              <w:jc w:val="center"/>
            </w:pPr>
            <w:r w:rsidRPr="00AD0CDC">
              <w:rPr>
                <w:b/>
              </w:rPr>
              <w:t>Station</w:t>
            </w:r>
          </w:p>
        </w:tc>
        <w:tc>
          <w:tcPr>
            <w:tcW w:w="1508" w:type="dxa"/>
            <w:tcBorders>
              <w:top w:val="nil"/>
              <w:left w:val="nil"/>
              <w:right w:val="nil"/>
            </w:tcBorders>
            <w:vAlign w:val="bottom"/>
          </w:tcPr>
          <w:p w14:paraId="286F24BF" w14:textId="77777777" w:rsidR="00C755EB" w:rsidRPr="00AD0CDC" w:rsidRDefault="00476A4A" w:rsidP="00476A4A">
            <w:pPr>
              <w:jc w:val="center"/>
            </w:pPr>
            <w:r w:rsidRPr="00AD0CDC">
              <w:rPr>
                <w:b/>
              </w:rPr>
              <w:t>Impairment Status</w:t>
            </w:r>
            <w:r w:rsidR="000022A7" w:rsidRPr="00AD0CDC">
              <w:rPr>
                <w:b/>
              </w:rPr>
              <w:t xml:space="preserve"> </w:t>
            </w:r>
          </w:p>
        </w:tc>
        <w:tc>
          <w:tcPr>
            <w:tcW w:w="3310" w:type="dxa"/>
            <w:tcBorders>
              <w:top w:val="nil"/>
              <w:left w:val="nil"/>
              <w:right w:val="nil"/>
            </w:tcBorders>
            <w:vAlign w:val="bottom"/>
          </w:tcPr>
          <w:p w14:paraId="4AE180A3" w14:textId="77777777" w:rsidR="00C755EB" w:rsidRPr="00AD0CDC" w:rsidRDefault="00C755EB" w:rsidP="00A11D1C">
            <w:pPr>
              <w:jc w:val="center"/>
            </w:pPr>
            <w:r w:rsidRPr="00AD0CDC">
              <w:rPr>
                <w:b/>
              </w:rPr>
              <w:t>Status</w:t>
            </w:r>
          </w:p>
        </w:tc>
      </w:tr>
      <w:tr w:rsidR="00F81BA6" w14:paraId="0B581F94" w14:textId="77777777" w:rsidTr="00A94E6F">
        <w:tc>
          <w:tcPr>
            <w:tcW w:w="1205" w:type="dxa"/>
            <w:vMerge w:val="restart"/>
            <w:vAlign w:val="center"/>
          </w:tcPr>
          <w:p w14:paraId="4840C3C8" w14:textId="77777777" w:rsidR="00A11D1C" w:rsidRDefault="00A11D1C" w:rsidP="00A11D1C">
            <w:pPr>
              <w:jc w:val="center"/>
            </w:pPr>
            <w:r>
              <w:t>2008</w:t>
            </w:r>
          </w:p>
          <w:p w14:paraId="77A3ABAA" w14:textId="77777777" w:rsidR="00AD0CDC" w:rsidRDefault="00AD0CDC" w:rsidP="00A11D1C">
            <w:pPr>
              <w:jc w:val="center"/>
            </w:pPr>
          </w:p>
        </w:tc>
        <w:tc>
          <w:tcPr>
            <w:tcW w:w="1328" w:type="dxa"/>
            <w:vMerge w:val="restart"/>
            <w:vAlign w:val="center"/>
          </w:tcPr>
          <w:p w14:paraId="5CFD9B0F" w14:textId="77777777" w:rsidR="00A11D1C" w:rsidRDefault="00A11D1C" w:rsidP="00A11D1C">
            <w:pPr>
              <w:jc w:val="center"/>
            </w:pPr>
            <w:r>
              <w:t>Badlands</w:t>
            </w:r>
          </w:p>
        </w:tc>
        <w:tc>
          <w:tcPr>
            <w:tcW w:w="2225" w:type="dxa"/>
            <w:vAlign w:val="center"/>
          </w:tcPr>
          <w:p w14:paraId="0832637F" w14:textId="77777777" w:rsidR="00A11D1C" w:rsidRDefault="00A11D1C" w:rsidP="00922BF5">
            <w:pPr>
              <w:ind w:right="-230"/>
              <w:jc w:val="center"/>
            </w:pPr>
            <w:r>
              <w:t>Medicine Root 3</w:t>
            </w:r>
          </w:p>
        </w:tc>
        <w:tc>
          <w:tcPr>
            <w:tcW w:w="1508" w:type="dxa"/>
            <w:vAlign w:val="center"/>
          </w:tcPr>
          <w:p w14:paraId="101FB8D6" w14:textId="77777777" w:rsidR="00A11D1C" w:rsidRDefault="00922BF5" w:rsidP="00A11D1C">
            <w:pPr>
              <w:jc w:val="center"/>
            </w:pPr>
            <w:r>
              <w:t>25</w:t>
            </w:r>
            <w:r w:rsidR="00A11D1C">
              <w:t xml:space="preserve">%; </w:t>
            </w:r>
            <w:r w:rsidR="0065317D">
              <w:t>6</w:t>
            </w:r>
            <w:r w:rsidR="00A11D1C">
              <w:t>/24</w:t>
            </w:r>
          </w:p>
          <w:p w14:paraId="2C0297F9" w14:textId="77777777" w:rsidR="00A11D1C" w:rsidRDefault="00922BF5" w:rsidP="00922BF5">
            <w:pPr>
              <w:jc w:val="center"/>
            </w:pPr>
            <w:r>
              <w:t>33%</w:t>
            </w:r>
            <w:r w:rsidR="00A11D1C">
              <w:t xml:space="preserve">; </w:t>
            </w:r>
            <w:r>
              <w:t>6</w:t>
            </w:r>
            <w:r w:rsidR="00A11D1C">
              <w:t>/</w:t>
            </w:r>
            <w:r>
              <w:t>18</w:t>
            </w:r>
          </w:p>
        </w:tc>
        <w:tc>
          <w:tcPr>
            <w:tcW w:w="3310" w:type="dxa"/>
            <w:vAlign w:val="center"/>
          </w:tcPr>
          <w:p w14:paraId="7A8D0811" w14:textId="77777777" w:rsidR="00A11D1C" w:rsidRDefault="00657557" w:rsidP="00A11D1C">
            <w:pPr>
              <w:jc w:val="center"/>
            </w:pPr>
            <w:r>
              <w:t>Moderate</w:t>
            </w:r>
            <w:r w:rsidR="00922BF5">
              <w:t>ly Impaired /</w:t>
            </w:r>
          </w:p>
          <w:p w14:paraId="0F7B6180" w14:textId="77777777" w:rsidR="00922BF5" w:rsidRDefault="00922BF5" w:rsidP="00A11D1C">
            <w:pPr>
              <w:jc w:val="center"/>
            </w:pPr>
            <w:r>
              <w:t>Moderate Degradation</w:t>
            </w:r>
          </w:p>
        </w:tc>
      </w:tr>
      <w:tr w:rsidR="00F81BA6" w14:paraId="5937454C" w14:textId="77777777" w:rsidTr="00A94E6F">
        <w:tc>
          <w:tcPr>
            <w:tcW w:w="1205" w:type="dxa"/>
            <w:vMerge/>
            <w:vAlign w:val="center"/>
          </w:tcPr>
          <w:p w14:paraId="4EC02D75" w14:textId="77777777" w:rsidR="00A11D1C" w:rsidRDefault="00A11D1C" w:rsidP="00A11D1C">
            <w:pPr>
              <w:jc w:val="center"/>
            </w:pPr>
          </w:p>
        </w:tc>
        <w:tc>
          <w:tcPr>
            <w:tcW w:w="1328" w:type="dxa"/>
            <w:vMerge/>
            <w:vAlign w:val="center"/>
          </w:tcPr>
          <w:p w14:paraId="3D9CC04A" w14:textId="77777777" w:rsidR="00A11D1C" w:rsidRDefault="00A11D1C" w:rsidP="00A11D1C">
            <w:pPr>
              <w:jc w:val="center"/>
            </w:pPr>
          </w:p>
        </w:tc>
        <w:tc>
          <w:tcPr>
            <w:tcW w:w="2225" w:type="dxa"/>
            <w:shd w:val="clear" w:color="auto" w:fill="B8CCE4" w:themeFill="accent1" w:themeFillTint="66"/>
            <w:vAlign w:val="center"/>
          </w:tcPr>
          <w:p w14:paraId="4189A81B" w14:textId="77777777" w:rsidR="00A11D1C" w:rsidRDefault="00A11D1C" w:rsidP="00922BF5">
            <w:pPr>
              <w:jc w:val="center"/>
            </w:pPr>
            <w:r>
              <w:t>Medicine Root 4</w:t>
            </w:r>
          </w:p>
        </w:tc>
        <w:tc>
          <w:tcPr>
            <w:tcW w:w="1508" w:type="dxa"/>
            <w:shd w:val="clear" w:color="auto" w:fill="B8CCE4" w:themeFill="accent1" w:themeFillTint="66"/>
            <w:vAlign w:val="center"/>
          </w:tcPr>
          <w:p w14:paraId="5902E9C0" w14:textId="77777777" w:rsidR="00A11D1C" w:rsidRDefault="00A11D1C" w:rsidP="00A11D1C">
            <w:pPr>
              <w:jc w:val="center"/>
            </w:pPr>
            <w:r>
              <w:t>100%; 24/24</w:t>
            </w:r>
          </w:p>
          <w:p w14:paraId="5FCE51B3" w14:textId="77777777" w:rsidR="00A11D1C" w:rsidRDefault="00922BF5" w:rsidP="00A11D1C">
            <w:pPr>
              <w:jc w:val="center"/>
            </w:pPr>
            <w:r>
              <w:t>No data</w:t>
            </w:r>
          </w:p>
        </w:tc>
        <w:tc>
          <w:tcPr>
            <w:tcW w:w="3310" w:type="dxa"/>
            <w:shd w:val="clear" w:color="auto" w:fill="B8CCE4" w:themeFill="accent1" w:themeFillTint="66"/>
            <w:vAlign w:val="center"/>
          </w:tcPr>
          <w:p w14:paraId="09212FE6" w14:textId="77777777" w:rsidR="00A11D1C" w:rsidRDefault="00A11D1C" w:rsidP="00A11D1C">
            <w:pPr>
              <w:jc w:val="center"/>
            </w:pPr>
            <w:r>
              <w:t>Non-impaired</w:t>
            </w:r>
            <w:r w:rsidR="00506E62">
              <w:t xml:space="preserve"> / No Data</w:t>
            </w:r>
          </w:p>
        </w:tc>
      </w:tr>
      <w:tr w:rsidR="00F81BA6" w14:paraId="748D419A" w14:textId="77777777" w:rsidTr="00A94E6F">
        <w:tc>
          <w:tcPr>
            <w:tcW w:w="1205" w:type="dxa"/>
            <w:vMerge/>
            <w:vAlign w:val="center"/>
          </w:tcPr>
          <w:p w14:paraId="386A5E09" w14:textId="77777777" w:rsidR="00A11D1C" w:rsidRDefault="00A11D1C" w:rsidP="00A11D1C">
            <w:pPr>
              <w:jc w:val="center"/>
            </w:pPr>
          </w:p>
        </w:tc>
        <w:tc>
          <w:tcPr>
            <w:tcW w:w="1328" w:type="dxa"/>
            <w:vMerge/>
            <w:vAlign w:val="center"/>
          </w:tcPr>
          <w:p w14:paraId="63A6488C" w14:textId="77777777" w:rsidR="00A11D1C" w:rsidRDefault="00A11D1C" w:rsidP="00A11D1C">
            <w:pPr>
              <w:jc w:val="center"/>
            </w:pPr>
          </w:p>
        </w:tc>
        <w:tc>
          <w:tcPr>
            <w:tcW w:w="2225" w:type="dxa"/>
            <w:vAlign w:val="center"/>
          </w:tcPr>
          <w:p w14:paraId="7D3A156C" w14:textId="77777777" w:rsidR="00A11D1C" w:rsidRDefault="00A11D1C" w:rsidP="00A11D1C">
            <w:pPr>
              <w:jc w:val="center"/>
            </w:pPr>
            <w:r>
              <w:t>White River 3</w:t>
            </w:r>
          </w:p>
        </w:tc>
        <w:tc>
          <w:tcPr>
            <w:tcW w:w="1508" w:type="dxa"/>
            <w:vAlign w:val="center"/>
          </w:tcPr>
          <w:p w14:paraId="3854C606" w14:textId="77777777" w:rsidR="00A11D1C" w:rsidRDefault="00A11D1C" w:rsidP="00A11D1C">
            <w:pPr>
              <w:jc w:val="center"/>
            </w:pPr>
            <w:r>
              <w:t>38%; 9/24</w:t>
            </w:r>
          </w:p>
          <w:p w14:paraId="273D9C56" w14:textId="77777777" w:rsidR="00922BF5" w:rsidRDefault="00922BF5" w:rsidP="00A11D1C">
            <w:pPr>
              <w:jc w:val="center"/>
            </w:pPr>
            <w:r>
              <w:t>No data</w:t>
            </w:r>
          </w:p>
        </w:tc>
        <w:tc>
          <w:tcPr>
            <w:tcW w:w="3310" w:type="dxa"/>
            <w:vAlign w:val="center"/>
          </w:tcPr>
          <w:p w14:paraId="01A36603" w14:textId="77777777" w:rsidR="00A11D1C" w:rsidRDefault="00A11D1C" w:rsidP="00A11D1C">
            <w:pPr>
              <w:jc w:val="center"/>
            </w:pPr>
            <w:r>
              <w:t>Moderately Impaired</w:t>
            </w:r>
            <w:r w:rsidR="00506E62">
              <w:t xml:space="preserve"> / No Data</w:t>
            </w:r>
          </w:p>
        </w:tc>
      </w:tr>
      <w:tr w:rsidR="00F81BA6" w14:paraId="106A0484" w14:textId="77777777" w:rsidTr="00A94E6F">
        <w:tc>
          <w:tcPr>
            <w:tcW w:w="1205" w:type="dxa"/>
            <w:vMerge/>
            <w:vAlign w:val="center"/>
          </w:tcPr>
          <w:p w14:paraId="6A1A99D8" w14:textId="77777777" w:rsidR="00A11D1C" w:rsidRDefault="00A11D1C" w:rsidP="00A11D1C">
            <w:pPr>
              <w:jc w:val="center"/>
            </w:pPr>
          </w:p>
        </w:tc>
        <w:tc>
          <w:tcPr>
            <w:tcW w:w="1328" w:type="dxa"/>
            <w:vMerge w:val="restart"/>
            <w:vAlign w:val="center"/>
          </w:tcPr>
          <w:p w14:paraId="198CE43D" w14:textId="77777777" w:rsidR="00A11D1C" w:rsidRDefault="00A11D1C" w:rsidP="00A11D1C">
            <w:pPr>
              <w:jc w:val="center"/>
            </w:pPr>
            <w:r>
              <w:t>Great Plains</w:t>
            </w:r>
          </w:p>
        </w:tc>
        <w:tc>
          <w:tcPr>
            <w:tcW w:w="2225" w:type="dxa"/>
            <w:vAlign w:val="center"/>
          </w:tcPr>
          <w:p w14:paraId="4D1CB9CC" w14:textId="77777777" w:rsidR="00A11D1C" w:rsidRDefault="00A11D1C" w:rsidP="00A11D1C">
            <w:pPr>
              <w:jc w:val="center"/>
            </w:pPr>
            <w:r>
              <w:t>American Horse Creek</w:t>
            </w:r>
          </w:p>
        </w:tc>
        <w:tc>
          <w:tcPr>
            <w:tcW w:w="1508" w:type="dxa"/>
            <w:vAlign w:val="center"/>
          </w:tcPr>
          <w:p w14:paraId="6210A571" w14:textId="77777777" w:rsidR="00A11D1C" w:rsidRDefault="00506E62" w:rsidP="00A11D1C">
            <w:pPr>
              <w:jc w:val="center"/>
            </w:pPr>
            <w:r>
              <w:t>38%</w:t>
            </w:r>
            <w:r w:rsidR="00A11D1C">
              <w:t>; 9/24</w:t>
            </w:r>
          </w:p>
          <w:p w14:paraId="33A7D431" w14:textId="77777777" w:rsidR="00506E62" w:rsidRDefault="00506E62" w:rsidP="00A11D1C">
            <w:pPr>
              <w:jc w:val="center"/>
            </w:pPr>
            <w:r>
              <w:t>30%; 9/30</w:t>
            </w:r>
          </w:p>
        </w:tc>
        <w:tc>
          <w:tcPr>
            <w:tcW w:w="3310" w:type="dxa"/>
            <w:vAlign w:val="center"/>
          </w:tcPr>
          <w:p w14:paraId="4884241B" w14:textId="77777777" w:rsidR="00A11D1C" w:rsidRDefault="00A11D1C" w:rsidP="00A11D1C">
            <w:pPr>
              <w:jc w:val="center"/>
            </w:pPr>
            <w:r>
              <w:t>Moderately Impaired</w:t>
            </w:r>
            <w:r w:rsidR="00506E62">
              <w:t xml:space="preserve"> / Moderate Degradation</w:t>
            </w:r>
          </w:p>
        </w:tc>
      </w:tr>
      <w:tr w:rsidR="00F81BA6" w14:paraId="66BC4E2C" w14:textId="77777777" w:rsidTr="00A94E6F">
        <w:tc>
          <w:tcPr>
            <w:tcW w:w="1205" w:type="dxa"/>
            <w:vMerge/>
            <w:vAlign w:val="center"/>
          </w:tcPr>
          <w:p w14:paraId="4E3BF439" w14:textId="77777777" w:rsidR="00A11D1C" w:rsidRDefault="00A11D1C" w:rsidP="00A11D1C">
            <w:pPr>
              <w:jc w:val="center"/>
            </w:pPr>
          </w:p>
        </w:tc>
        <w:tc>
          <w:tcPr>
            <w:tcW w:w="1328" w:type="dxa"/>
            <w:vMerge/>
            <w:vAlign w:val="center"/>
          </w:tcPr>
          <w:p w14:paraId="6D15185A" w14:textId="77777777" w:rsidR="00A11D1C" w:rsidRDefault="00A11D1C" w:rsidP="00A11D1C">
            <w:pPr>
              <w:jc w:val="center"/>
            </w:pPr>
          </w:p>
        </w:tc>
        <w:tc>
          <w:tcPr>
            <w:tcW w:w="2225" w:type="dxa"/>
            <w:shd w:val="clear" w:color="auto" w:fill="B8CCE4" w:themeFill="accent1" w:themeFillTint="66"/>
            <w:vAlign w:val="center"/>
          </w:tcPr>
          <w:p w14:paraId="5D54393E" w14:textId="77777777" w:rsidR="00A11D1C" w:rsidRDefault="00A11D1C" w:rsidP="00A11D1C">
            <w:pPr>
              <w:jc w:val="center"/>
            </w:pPr>
            <w:r>
              <w:t>No Flesh Creek</w:t>
            </w:r>
          </w:p>
        </w:tc>
        <w:tc>
          <w:tcPr>
            <w:tcW w:w="1508" w:type="dxa"/>
            <w:shd w:val="clear" w:color="auto" w:fill="B8CCE4" w:themeFill="accent1" w:themeFillTint="66"/>
            <w:vAlign w:val="center"/>
          </w:tcPr>
          <w:p w14:paraId="0324E5CE" w14:textId="77777777" w:rsidR="00A11D1C" w:rsidRDefault="00922BF5" w:rsidP="00A11D1C">
            <w:pPr>
              <w:jc w:val="center"/>
            </w:pPr>
            <w:r>
              <w:t>100%</w:t>
            </w:r>
            <w:r w:rsidR="00A11D1C">
              <w:t>; 24/</w:t>
            </w:r>
            <w:r>
              <w:t>24</w:t>
            </w:r>
          </w:p>
          <w:p w14:paraId="3990C0FD" w14:textId="77777777" w:rsidR="00A11D1C" w:rsidRDefault="00922BF5" w:rsidP="00922BF5">
            <w:pPr>
              <w:jc w:val="center"/>
            </w:pPr>
            <w:r>
              <w:t>100%; 24/24</w:t>
            </w:r>
          </w:p>
        </w:tc>
        <w:tc>
          <w:tcPr>
            <w:tcW w:w="3310" w:type="dxa"/>
            <w:shd w:val="clear" w:color="auto" w:fill="B8CCE4" w:themeFill="accent1" w:themeFillTint="66"/>
            <w:vAlign w:val="center"/>
          </w:tcPr>
          <w:p w14:paraId="014889C0" w14:textId="77777777" w:rsidR="00A11D1C" w:rsidRDefault="00A11D1C" w:rsidP="00A11D1C">
            <w:pPr>
              <w:jc w:val="center"/>
            </w:pPr>
            <w:r>
              <w:t>Non-impaired</w:t>
            </w:r>
            <w:r w:rsidR="00922BF5">
              <w:t xml:space="preserve"> /</w:t>
            </w:r>
          </w:p>
          <w:p w14:paraId="56D93B14" w14:textId="77777777" w:rsidR="00922BF5" w:rsidRDefault="00B22138" w:rsidP="00A11D1C">
            <w:pPr>
              <w:jc w:val="center"/>
            </w:pPr>
            <w:r>
              <w:t>Moderate Improvement</w:t>
            </w:r>
          </w:p>
        </w:tc>
      </w:tr>
      <w:tr w:rsidR="00F81BA6" w14:paraId="4F73D422" w14:textId="77777777" w:rsidTr="00A94E6F">
        <w:tc>
          <w:tcPr>
            <w:tcW w:w="1205" w:type="dxa"/>
            <w:vMerge/>
            <w:vAlign w:val="center"/>
          </w:tcPr>
          <w:p w14:paraId="610FE678" w14:textId="77777777" w:rsidR="00A11D1C" w:rsidRDefault="00A11D1C" w:rsidP="00A11D1C">
            <w:pPr>
              <w:jc w:val="center"/>
            </w:pPr>
          </w:p>
        </w:tc>
        <w:tc>
          <w:tcPr>
            <w:tcW w:w="1328" w:type="dxa"/>
            <w:vMerge/>
            <w:vAlign w:val="center"/>
          </w:tcPr>
          <w:p w14:paraId="3A09666E" w14:textId="77777777" w:rsidR="00A11D1C" w:rsidRDefault="00A11D1C" w:rsidP="00A11D1C">
            <w:pPr>
              <w:jc w:val="center"/>
            </w:pPr>
          </w:p>
        </w:tc>
        <w:tc>
          <w:tcPr>
            <w:tcW w:w="2225" w:type="dxa"/>
            <w:vAlign w:val="center"/>
          </w:tcPr>
          <w:p w14:paraId="15AB65D3" w14:textId="77777777" w:rsidR="00A11D1C" w:rsidRDefault="00A11D1C" w:rsidP="00A11D1C">
            <w:pPr>
              <w:jc w:val="center"/>
            </w:pPr>
            <w:r>
              <w:t>Red Water</w:t>
            </w:r>
          </w:p>
        </w:tc>
        <w:tc>
          <w:tcPr>
            <w:tcW w:w="1508" w:type="dxa"/>
            <w:vAlign w:val="center"/>
          </w:tcPr>
          <w:p w14:paraId="6B6E1DA6" w14:textId="77777777" w:rsidR="00A11D1C" w:rsidRDefault="00922BF5" w:rsidP="00A11D1C">
            <w:pPr>
              <w:jc w:val="center"/>
            </w:pPr>
            <w:r>
              <w:t>75%</w:t>
            </w:r>
            <w:r w:rsidR="00A11D1C">
              <w:t>; 18/24</w:t>
            </w:r>
          </w:p>
          <w:p w14:paraId="7A746CE0" w14:textId="77777777" w:rsidR="00922BF5" w:rsidRDefault="00922BF5" w:rsidP="00A11D1C">
            <w:pPr>
              <w:jc w:val="center"/>
            </w:pPr>
            <w:r>
              <w:t>86%; 18/21</w:t>
            </w:r>
          </w:p>
        </w:tc>
        <w:tc>
          <w:tcPr>
            <w:tcW w:w="3310" w:type="dxa"/>
            <w:vAlign w:val="center"/>
          </w:tcPr>
          <w:p w14:paraId="5F81CC14" w14:textId="77777777" w:rsidR="00A11D1C" w:rsidRDefault="00A11D1C" w:rsidP="00A11D1C">
            <w:pPr>
              <w:jc w:val="center"/>
            </w:pPr>
            <w:r>
              <w:t>Moderately Impaired</w:t>
            </w:r>
            <w:r w:rsidR="00922BF5">
              <w:t xml:space="preserve"> /</w:t>
            </w:r>
          </w:p>
          <w:p w14:paraId="117EFB1A" w14:textId="77777777" w:rsidR="00922BF5" w:rsidRDefault="00922BF5" w:rsidP="00A11D1C">
            <w:pPr>
              <w:jc w:val="center"/>
            </w:pPr>
            <w:r>
              <w:t>No Change</w:t>
            </w:r>
          </w:p>
        </w:tc>
      </w:tr>
      <w:tr w:rsidR="00F81BA6" w14:paraId="2EBCF0E5" w14:textId="77777777" w:rsidTr="00A94E6F">
        <w:tc>
          <w:tcPr>
            <w:tcW w:w="1205" w:type="dxa"/>
            <w:vMerge/>
            <w:vAlign w:val="center"/>
          </w:tcPr>
          <w:p w14:paraId="299E0554" w14:textId="77777777" w:rsidR="00A11D1C" w:rsidRDefault="00A11D1C" w:rsidP="00A11D1C">
            <w:pPr>
              <w:jc w:val="center"/>
            </w:pPr>
          </w:p>
        </w:tc>
        <w:tc>
          <w:tcPr>
            <w:tcW w:w="1328" w:type="dxa"/>
            <w:vAlign w:val="center"/>
          </w:tcPr>
          <w:p w14:paraId="2E3F2D5A" w14:textId="77777777" w:rsidR="00A11D1C" w:rsidRDefault="00A11D1C" w:rsidP="00A11D1C">
            <w:pPr>
              <w:jc w:val="center"/>
            </w:pPr>
            <w:r>
              <w:t>High Plains</w:t>
            </w:r>
          </w:p>
        </w:tc>
        <w:tc>
          <w:tcPr>
            <w:tcW w:w="2225" w:type="dxa"/>
            <w:vAlign w:val="center"/>
          </w:tcPr>
          <w:p w14:paraId="48BB9443" w14:textId="77777777" w:rsidR="00A11D1C" w:rsidRDefault="00A11D1C" w:rsidP="00A11D1C">
            <w:pPr>
              <w:jc w:val="center"/>
            </w:pPr>
            <w:r>
              <w:t>Medicine Root 1</w:t>
            </w:r>
          </w:p>
        </w:tc>
        <w:tc>
          <w:tcPr>
            <w:tcW w:w="1508" w:type="dxa"/>
            <w:vAlign w:val="center"/>
          </w:tcPr>
          <w:p w14:paraId="5F339B84" w14:textId="77777777" w:rsidR="00A11D1C" w:rsidRDefault="007F5437" w:rsidP="00A11D1C">
            <w:pPr>
              <w:jc w:val="center"/>
            </w:pPr>
            <w:r>
              <w:t>25</w:t>
            </w:r>
            <w:r w:rsidR="00A11D1C">
              <w:t>%; 6/</w:t>
            </w:r>
            <w:r w:rsidR="00922BF5">
              <w:t>24</w:t>
            </w:r>
            <w:r w:rsidR="00AD0CDC">
              <w:t>*</w:t>
            </w:r>
          </w:p>
          <w:p w14:paraId="59E1F43D" w14:textId="77777777" w:rsidR="00A11D1C" w:rsidRDefault="007F5437" w:rsidP="00922BF5">
            <w:pPr>
              <w:jc w:val="center"/>
            </w:pPr>
            <w:r>
              <w:t>25</w:t>
            </w:r>
            <w:r w:rsidR="00922BF5">
              <w:t>%; 6/24</w:t>
            </w:r>
          </w:p>
        </w:tc>
        <w:tc>
          <w:tcPr>
            <w:tcW w:w="3310" w:type="dxa"/>
            <w:vAlign w:val="center"/>
          </w:tcPr>
          <w:p w14:paraId="4C63A778" w14:textId="77777777" w:rsidR="00922BF5" w:rsidRDefault="006D2D6E" w:rsidP="00A11D1C">
            <w:pPr>
              <w:jc w:val="center"/>
            </w:pPr>
            <w:r>
              <w:t>Moderate</w:t>
            </w:r>
            <w:r w:rsidR="00922BF5">
              <w:t xml:space="preserve">ly Impaired* </w:t>
            </w:r>
            <w:r w:rsidR="00A11D1C">
              <w:t xml:space="preserve">/ </w:t>
            </w:r>
          </w:p>
          <w:p w14:paraId="261C823C" w14:textId="77777777" w:rsidR="00A11D1C" w:rsidRDefault="006D2D6E" w:rsidP="00A11D1C">
            <w:pPr>
              <w:jc w:val="center"/>
            </w:pPr>
            <w:r>
              <w:t>Moderate</w:t>
            </w:r>
            <w:r w:rsidR="00922BF5">
              <w:t xml:space="preserve"> Degradation</w:t>
            </w:r>
          </w:p>
        </w:tc>
      </w:tr>
      <w:tr w:rsidR="003D0635" w14:paraId="605C1AB8" w14:textId="77777777" w:rsidTr="00A94E6F">
        <w:tc>
          <w:tcPr>
            <w:tcW w:w="1205" w:type="dxa"/>
            <w:vMerge w:val="restart"/>
            <w:vAlign w:val="center"/>
          </w:tcPr>
          <w:p w14:paraId="21724467" w14:textId="77777777" w:rsidR="003D0635" w:rsidRDefault="003D0635" w:rsidP="00A11D1C">
            <w:pPr>
              <w:jc w:val="center"/>
            </w:pPr>
            <w:r>
              <w:t>2010</w:t>
            </w:r>
          </w:p>
          <w:p w14:paraId="37B6FAA3" w14:textId="77777777" w:rsidR="00A94E6F" w:rsidRDefault="00A94E6F" w:rsidP="00A11D1C">
            <w:pPr>
              <w:jc w:val="center"/>
            </w:pPr>
          </w:p>
        </w:tc>
        <w:tc>
          <w:tcPr>
            <w:tcW w:w="1328" w:type="dxa"/>
            <w:vMerge w:val="restart"/>
            <w:vAlign w:val="center"/>
          </w:tcPr>
          <w:p w14:paraId="01BA032E" w14:textId="77777777" w:rsidR="003D0635" w:rsidRDefault="003D0635" w:rsidP="00A11D1C">
            <w:pPr>
              <w:jc w:val="center"/>
            </w:pPr>
            <w:r>
              <w:t>Badlands</w:t>
            </w:r>
          </w:p>
        </w:tc>
        <w:tc>
          <w:tcPr>
            <w:tcW w:w="2225" w:type="dxa"/>
            <w:shd w:val="clear" w:color="auto" w:fill="B8CCE4" w:themeFill="accent1" w:themeFillTint="66"/>
            <w:vAlign w:val="center"/>
          </w:tcPr>
          <w:p w14:paraId="5818A585" w14:textId="77777777" w:rsidR="003D0635" w:rsidRDefault="003D0635" w:rsidP="00A11D1C">
            <w:pPr>
              <w:jc w:val="center"/>
            </w:pPr>
            <w:r>
              <w:t>Pass Creek 3</w:t>
            </w:r>
          </w:p>
        </w:tc>
        <w:tc>
          <w:tcPr>
            <w:tcW w:w="1508" w:type="dxa"/>
            <w:shd w:val="clear" w:color="auto" w:fill="B8CCE4" w:themeFill="accent1" w:themeFillTint="66"/>
            <w:vAlign w:val="center"/>
          </w:tcPr>
          <w:p w14:paraId="4492C6CB" w14:textId="77777777" w:rsidR="003D0635" w:rsidRDefault="003D0635" w:rsidP="0097625C">
            <w:pPr>
              <w:jc w:val="center"/>
            </w:pPr>
            <w:r>
              <w:t>100%; 30/30</w:t>
            </w:r>
          </w:p>
          <w:p w14:paraId="4DE144AB" w14:textId="77777777" w:rsidR="003D0635" w:rsidRDefault="003D0635" w:rsidP="0065317D">
            <w:pPr>
              <w:jc w:val="center"/>
            </w:pPr>
            <w:r>
              <w:t>100%; 30/30</w:t>
            </w:r>
          </w:p>
        </w:tc>
        <w:tc>
          <w:tcPr>
            <w:tcW w:w="3310" w:type="dxa"/>
            <w:shd w:val="clear" w:color="auto" w:fill="B8CCE4" w:themeFill="accent1" w:themeFillTint="66"/>
            <w:vAlign w:val="center"/>
          </w:tcPr>
          <w:p w14:paraId="561435AD" w14:textId="77777777" w:rsidR="003D0635" w:rsidRDefault="003D0635" w:rsidP="00A11D1C">
            <w:pPr>
              <w:jc w:val="center"/>
            </w:pPr>
            <w:r>
              <w:t>Non-impaired / No Change</w:t>
            </w:r>
          </w:p>
        </w:tc>
      </w:tr>
      <w:tr w:rsidR="003D0635" w14:paraId="17B01B34" w14:textId="77777777" w:rsidTr="00A94E6F">
        <w:tc>
          <w:tcPr>
            <w:tcW w:w="1205" w:type="dxa"/>
            <w:vMerge/>
            <w:vAlign w:val="center"/>
          </w:tcPr>
          <w:p w14:paraId="4879DBC3" w14:textId="77777777" w:rsidR="003D0635" w:rsidRDefault="003D0635" w:rsidP="00A11D1C">
            <w:pPr>
              <w:jc w:val="center"/>
            </w:pPr>
          </w:p>
        </w:tc>
        <w:tc>
          <w:tcPr>
            <w:tcW w:w="1328" w:type="dxa"/>
            <w:vMerge/>
            <w:vAlign w:val="center"/>
          </w:tcPr>
          <w:p w14:paraId="05F0964B" w14:textId="77777777" w:rsidR="003D0635" w:rsidRDefault="003D0635" w:rsidP="00A11D1C">
            <w:pPr>
              <w:jc w:val="center"/>
            </w:pPr>
          </w:p>
        </w:tc>
        <w:tc>
          <w:tcPr>
            <w:tcW w:w="2225" w:type="dxa"/>
            <w:vAlign w:val="center"/>
          </w:tcPr>
          <w:p w14:paraId="79C27589" w14:textId="77777777" w:rsidR="003D0635" w:rsidRDefault="003D0635" w:rsidP="00A11D1C">
            <w:pPr>
              <w:jc w:val="center"/>
            </w:pPr>
            <w:r>
              <w:t>Porcupine Creek 3</w:t>
            </w:r>
          </w:p>
        </w:tc>
        <w:tc>
          <w:tcPr>
            <w:tcW w:w="1508" w:type="dxa"/>
            <w:vAlign w:val="center"/>
          </w:tcPr>
          <w:p w14:paraId="3424151C" w14:textId="77777777" w:rsidR="003D0635" w:rsidRDefault="00ED6588" w:rsidP="00A813EE">
            <w:pPr>
              <w:jc w:val="center"/>
            </w:pPr>
            <w:r>
              <w:t>6</w:t>
            </w:r>
            <w:r w:rsidR="003D0635">
              <w:t xml:space="preserve">0%; </w:t>
            </w:r>
            <w:r>
              <w:t>18</w:t>
            </w:r>
            <w:r w:rsidR="003D0635">
              <w:t>/30</w:t>
            </w:r>
          </w:p>
          <w:p w14:paraId="674AB540" w14:textId="77777777" w:rsidR="003D0635" w:rsidRDefault="00ED6588" w:rsidP="00ED6588">
            <w:pPr>
              <w:jc w:val="center"/>
            </w:pPr>
            <w:r>
              <w:t>67%</w:t>
            </w:r>
            <w:r w:rsidR="003D0635">
              <w:t xml:space="preserve">; </w:t>
            </w:r>
            <w:r>
              <w:t>18</w:t>
            </w:r>
            <w:r w:rsidR="003D0635">
              <w:t>/27</w:t>
            </w:r>
          </w:p>
        </w:tc>
        <w:tc>
          <w:tcPr>
            <w:tcW w:w="3310" w:type="dxa"/>
            <w:vAlign w:val="center"/>
          </w:tcPr>
          <w:p w14:paraId="38184F89" w14:textId="77777777" w:rsidR="003D0635" w:rsidRDefault="00ED6588" w:rsidP="00ED6588">
            <w:pPr>
              <w:jc w:val="center"/>
            </w:pPr>
            <w:r>
              <w:t>Moderately I</w:t>
            </w:r>
            <w:r w:rsidR="003D0635">
              <w:t xml:space="preserve">mpaired / </w:t>
            </w:r>
            <w:r>
              <w:t>Moderate Degradation</w:t>
            </w:r>
          </w:p>
        </w:tc>
      </w:tr>
      <w:tr w:rsidR="003D0635" w14:paraId="39217370" w14:textId="77777777" w:rsidTr="00A94E6F">
        <w:tc>
          <w:tcPr>
            <w:tcW w:w="1205" w:type="dxa"/>
            <w:vMerge/>
            <w:vAlign w:val="center"/>
          </w:tcPr>
          <w:p w14:paraId="5A106AF6" w14:textId="77777777" w:rsidR="003D0635" w:rsidRDefault="003D0635" w:rsidP="00A11D1C">
            <w:pPr>
              <w:jc w:val="center"/>
            </w:pPr>
          </w:p>
        </w:tc>
        <w:tc>
          <w:tcPr>
            <w:tcW w:w="1328" w:type="dxa"/>
            <w:vMerge/>
            <w:vAlign w:val="center"/>
          </w:tcPr>
          <w:p w14:paraId="42E44DBD" w14:textId="77777777" w:rsidR="003D0635" w:rsidRDefault="003D0635" w:rsidP="00A11D1C">
            <w:pPr>
              <w:jc w:val="center"/>
            </w:pPr>
          </w:p>
        </w:tc>
        <w:tc>
          <w:tcPr>
            <w:tcW w:w="2225" w:type="dxa"/>
            <w:vAlign w:val="center"/>
          </w:tcPr>
          <w:p w14:paraId="4B87147D" w14:textId="77777777" w:rsidR="003D0635" w:rsidRDefault="003D0635" w:rsidP="00A11D1C">
            <w:pPr>
              <w:jc w:val="center"/>
            </w:pPr>
            <w:r>
              <w:t>Wounded Knee Creek 4</w:t>
            </w:r>
          </w:p>
        </w:tc>
        <w:tc>
          <w:tcPr>
            <w:tcW w:w="1508" w:type="dxa"/>
            <w:vAlign w:val="center"/>
          </w:tcPr>
          <w:p w14:paraId="1829EE88" w14:textId="77777777" w:rsidR="003D0635" w:rsidRDefault="003D0635" w:rsidP="00A813EE">
            <w:pPr>
              <w:jc w:val="center"/>
            </w:pPr>
            <w:r>
              <w:t>80%; 24/30</w:t>
            </w:r>
          </w:p>
          <w:p w14:paraId="1BB09932" w14:textId="77777777" w:rsidR="003D0635" w:rsidRDefault="003D0635" w:rsidP="0065317D">
            <w:pPr>
              <w:jc w:val="center"/>
            </w:pPr>
            <w:r>
              <w:t>73%; 24/33</w:t>
            </w:r>
          </w:p>
        </w:tc>
        <w:tc>
          <w:tcPr>
            <w:tcW w:w="3310" w:type="dxa"/>
            <w:vAlign w:val="center"/>
          </w:tcPr>
          <w:p w14:paraId="60F1D912" w14:textId="77777777" w:rsidR="003D0635" w:rsidRDefault="003D0635" w:rsidP="0065317D">
            <w:pPr>
              <w:jc w:val="center"/>
            </w:pPr>
            <w:r>
              <w:t>Non-impaired / Moderate Degradation</w:t>
            </w:r>
          </w:p>
        </w:tc>
      </w:tr>
      <w:tr w:rsidR="003D0635" w14:paraId="0F602FB5" w14:textId="77777777" w:rsidTr="00A94E6F">
        <w:tc>
          <w:tcPr>
            <w:tcW w:w="1205" w:type="dxa"/>
            <w:vMerge/>
            <w:vAlign w:val="center"/>
          </w:tcPr>
          <w:p w14:paraId="535658BE" w14:textId="77777777" w:rsidR="003D0635" w:rsidRDefault="003D0635" w:rsidP="00A11D1C">
            <w:pPr>
              <w:jc w:val="center"/>
            </w:pPr>
          </w:p>
        </w:tc>
        <w:tc>
          <w:tcPr>
            <w:tcW w:w="1328" w:type="dxa"/>
            <w:vMerge w:val="restart"/>
            <w:vAlign w:val="center"/>
          </w:tcPr>
          <w:p w14:paraId="32974EAF" w14:textId="77777777" w:rsidR="003D0635" w:rsidRDefault="003D0635" w:rsidP="00A11D1C">
            <w:pPr>
              <w:jc w:val="center"/>
            </w:pPr>
            <w:r>
              <w:t>Great Plains</w:t>
            </w:r>
          </w:p>
        </w:tc>
        <w:tc>
          <w:tcPr>
            <w:tcW w:w="2225" w:type="dxa"/>
            <w:vAlign w:val="center"/>
          </w:tcPr>
          <w:p w14:paraId="71B26B5C" w14:textId="77777777" w:rsidR="003D0635" w:rsidRDefault="003D0635" w:rsidP="00A11D1C">
            <w:pPr>
              <w:jc w:val="center"/>
            </w:pPr>
            <w:r>
              <w:t>Buzzard Creek</w:t>
            </w:r>
          </w:p>
        </w:tc>
        <w:tc>
          <w:tcPr>
            <w:tcW w:w="1508" w:type="dxa"/>
            <w:vAlign w:val="center"/>
          </w:tcPr>
          <w:p w14:paraId="64CD95D1" w14:textId="77777777" w:rsidR="003D0635" w:rsidRDefault="00640ACA" w:rsidP="00A813EE">
            <w:pPr>
              <w:jc w:val="center"/>
            </w:pPr>
            <w:r>
              <w:t>18</w:t>
            </w:r>
            <w:r w:rsidR="003D0635">
              <w:t xml:space="preserve">%; </w:t>
            </w:r>
            <w:r>
              <w:t>6</w:t>
            </w:r>
            <w:r w:rsidR="003D0635">
              <w:t>/33</w:t>
            </w:r>
          </w:p>
          <w:p w14:paraId="3DF95442" w14:textId="77777777" w:rsidR="003D0635" w:rsidRDefault="00640ACA" w:rsidP="00640ACA">
            <w:pPr>
              <w:jc w:val="center"/>
            </w:pPr>
            <w:r>
              <w:t>4</w:t>
            </w:r>
            <w:r w:rsidR="003D0635">
              <w:t xml:space="preserve">0%; </w:t>
            </w:r>
            <w:r>
              <w:t>6</w:t>
            </w:r>
            <w:r w:rsidR="003D0635">
              <w:t>/15</w:t>
            </w:r>
          </w:p>
        </w:tc>
        <w:tc>
          <w:tcPr>
            <w:tcW w:w="3310" w:type="dxa"/>
            <w:vAlign w:val="center"/>
          </w:tcPr>
          <w:p w14:paraId="21223FF2" w14:textId="77777777" w:rsidR="003D0635" w:rsidRDefault="003D0635" w:rsidP="00A11D1C">
            <w:pPr>
              <w:jc w:val="center"/>
            </w:pPr>
            <w:r>
              <w:t xml:space="preserve">Severely Impaired / </w:t>
            </w:r>
          </w:p>
          <w:p w14:paraId="39FBE3D5" w14:textId="77777777" w:rsidR="003D0635" w:rsidRDefault="00640ACA" w:rsidP="00A11D1C">
            <w:pPr>
              <w:jc w:val="center"/>
            </w:pPr>
            <w:r>
              <w:t>Moderate</w:t>
            </w:r>
            <w:r w:rsidR="003D0635">
              <w:t xml:space="preserve"> Degradation</w:t>
            </w:r>
          </w:p>
        </w:tc>
      </w:tr>
      <w:tr w:rsidR="003D0635" w14:paraId="5601FA3B" w14:textId="77777777" w:rsidTr="00A94E6F">
        <w:tc>
          <w:tcPr>
            <w:tcW w:w="1205" w:type="dxa"/>
            <w:vMerge/>
            <w:vAlign w:val="center"/>
          </w:tcPr>
          <w:p w14:paraId="7812F79C" w14:textId="77777777" w:rsidR="003D0635" w:rsidRDefault="003D0635" w:rsidP="00A11D1C">
            <w:pPr>
              <w:jc w:val="center"/>
            </w:pPr>
          </w:p>
        </w:tc>
        <w:tc>
          <w:tcPr>
            <w:tcW w:w="1328" w:type="dxa"/>
            <w:vMerge/>
            <w:vAlign w:val="center"/>
          </w:tcPr>
          <w:p w14:paraId="0AB2191B" w14:textId="77777777" w:rsidR="003D0635" w:rsidRDefault="003D0635" w:rsidP="00A11D1C">
            <w:pPr>
              <w:jc w:val="center"/>
            </w:pPr>
          </w:p>
        </w:tc>
        <w:tc>
          <w:tcPr>
            <w:tcW w:w="2225" w:type="dxa"/>
            <w:vAlign w:val="center"/>
          </w:tcPr>
          <w:p w14:paraId="6D79D6FB" w14:textId="77777777" w:rsidR="003D0635" w:rsidRDefault="003D0635" w:rsidP="00A11D1C">
            <w:pPr>
              <w:jc w:val="center"/>
            </w:pPr>
            <w:r>
              <w:t>Black Pipe Creek</w:t>
            </w:r>
          </w:p>
        </w:tc>
        <w:tc>
          <w:tcPr>
            <w:tcW w:w="1508" w:type="dxa"/>
            <w:vAlign w:val="center"/>
          </w:tcPr>
          <w:p w14:paraId="76394188" w14:textId="77777777" w:rsidR="003D0635" w:rsidRDefault="003D0635" w:rsidP="00A813EE">
            <w:pPr>
              <w:jc w:val="center"/>
            </w:pPr>
            <w:r>
              <w:t>91%; 30/33</w:t>
            </w:r>
          </w:p>
          <w:p w14:paraId="0D940368" w14:textId="77777777" w:rsidR="003D0635" w:rsidRPr="00A813EE" w:rsidRDefault="003D0635" w:rsidP="00F81BA6">
            <w:pPr>
              <w:jc w:val="center"/>
              <w:rPr>
                <w:b/>
              </w:rPr>
            </w:pPr>
            <w:r>
              <w:t>91%; 30/33</w:t>
            </w:r>
          </w:p>
        </w:tc>
        <w:tc>
          <w:tcPr>
            <w:tcW w:w="3310" w:type="dxa"/>
            <w:vAlign w:val="center"/>
          </w:tcPr>
          <w:p w14:paraId="02537025" w14:textId="77777777" w:rsidR="003D0635" w:rsidRDefault="003D0635" w:rsidP="00F81BA6">
            <w:pPr>
              <w:jc w:val="center"/>
            </w:pPr>
            <w:r>
              <w:t>Non-impaired / No Change</w:t>
            </w:r>
          </w:p>
        </w:tc>
      </w:tr>
      <w:tr w:rsidR="003D0635" w14:paraId="207AF13E" w14:textId="77777777" w:rsidTr="00A94E6F">
        <w:tc>
          <w:tcPr>
            <w:tcW w:w="1205" w:type="dxa"/>
            <w:vMerge/>
            <w:vAlign w:val="center"/>
          </w:tcPr>
          <w:p w14:paraId="24E98B85" w14:textId="77777777" w:rsidR="003D0635" w:rsidRDefault="003D0635" w:rsidP="00A11D1C">
            <w:pPr>
              <w:jc w:val="center"/>
            </w:pPr>
          </w:p>
        </w:tc>
        <w:tc>
          <w:tcPr>
            <w:tcW w:w="1328" w:type="dxa"/>
            <w:vMerge/>
            <w:vAlign w:val="center"/>
          </w:tcPr>
          <w:p w14:paraId="2E9A2EE1" w14:textId="77777777" w:rsidR="003D0635" w:rsidRDefault="003D0635" w:rsidP="00A11D1C">
            <w:pPr>
              <w:jc w:val="center"/>
            </w:pPr>
          </w:p>
        </w:tc>
        <w:tc>
          <w:tcPr>
            <w:tcW w:w="2225" w:type="dxa"/>
            <w:shd w:val="clear" w:color="auto" w:fill="B8CCE4" w:themeFill="accent1" w:themeFillTint="66"/>
            <w:vAlign w:val="center"/>
          </w:tcPr>
          <w:p w14:paraId="6C05451A" w14:textId="77777777" w:rsidR="003D0635" w:rsidRDefault="003D0635" w:rsidP="00A11D1C">
            <w:pPr>
              <w:jc w:val="center"/>
            </w:pPr>
            <w:r>
              <w:t>Pass Creek 2</w:t>
            </w:r>
          </w:p>
        </w:tc>
        <w:tc>
          <w:tcPr>
            <w:tcW w:w="1508" w:type="dxa"/>
            <w:shd w:val="clear" w:color="auto" w:fill="B8CCE4" w:themeFill="accent1" w:themeFillTint="66"/>
            <w:vAlign w:val="center"/>
          </w:tcPr>
          <w:p w14:paraId="2138EEB5" w14:textId="77777777" w:rsidR="003D0635" w:rsidRDefault="003D0635" w:rsidP="00A813EE">
            <w:pPr>
              <w:jc w:val="center"/>
            </w:pPr>
            <w:r>
              <w:t>100%; 33/33</w:t>
            </w:r>
          </w:p>
          <w:p w14:paraId="202A5DC3" w14:textId="77777777" w:rsidR="003D0635" w:rsidRDefault="003D0635" w:rsidP="00F81BA6">
            <w:pPr>
              <w:jc w:val="center"/>
            </w:pPr>
            <w:r>
              <w:t>100%; 33/33</w:t>
            </w:r>
          </w:p>
        </w:tc>
        <w:tc>
          <w:tcPr>
            <w:tcW w:w="3310" w:type="dxa"/>
            <w:shd w:val="clear" w:color="auto" w:fill="B8CCE4" w:themeFill="accent1" w:themeFillTint="66"/>
            <w:vAlign w:val="center"/>
          </w:tcPr>
          <w:p w14:paraId="145BCAAC" w14:textId="77777777" w:rsidR="003D0635" w:rsidRDefault="003D0635" w:rsidP="00F81BA6">
            <w:pPr>
              <w:jc w:val="center"/>
            </w:pPr>
            <w:r>
              <w:t>Non-impaired / No Change</w:t>
            </w:r>
          </w:p>
        </w:tc>
      </w:tr>
      <w:tr w:rsidR="003D0635" w14:paraId="02924296" w14:textId="77777777" w:rsidTr="00A94E6F">
        <w:tc>
          <w:tcPr>
            <w:tcW w:w="1205" w:type="dxa"/>
            <w:vMerge/>
            <w:vAlign w:val="center"/>
          </w:tcPr>
          <w:p w14:paraId="27859950" w14:textId="77777777" w:rsidR="003D0635" w:rsidRDefault="003D0635" w:rsidP="00A11D1C">
            <w:pPr>
              <w:jc w:val="center"/>
            </w:pPr>
          </w:p>
        </w:tc>
        <w:tc>
          <w:tcPr>
            <w:tcW w:w="1328" w:type="dxa"/>
            <w:vMerge/>
            <w:vAlign w:val="center"/>
          </w:tcPr>
          <w:p w14:paraId="4B5757F8" w14:textId="77777777" w:rsidR="003D0635" w:rsidRDefault="003D0635" w:rsidP="00A11D1C">
            <w:pPr>
              <w:jc w:val="center"/>
            </w:pPr>
          </w:p>
        </w:tc>
        <w:tc>
          <w:tcPr>
            <w:tcW w:w="2225" w:type="dxa"/>
            <w:vAlign w:val="center"/>
          </w:tcPr>
          <w:p w14:paraId="70D6B0FD" w14:textId="77777777" w:rsidR="003D0635" w:rsidRDefault="003D0635" w:rsidP="00A11D1C">
            <w:pPr>
              <w:jc w:val="center"/>
            </w:pPr>
            <w:r>
              <w:t>Porcupine Creek 1</w:t>
            </w:r>
          </w:p>
        </w:tc>
        <w:tc>
          <w:tcPr>
            <w:tcW w:w="1508" w:type="dxa"/>
            <w:vAlign w:val="center"/>
          </w:tcPr>
          <w:p w14:paraId="7750C953" w14:textId="77777777" w:rsidR="003D0635" w:rsidRDefault="00ED6588" w:rsidP="00A813EE">
            <w:pPr>
              <w:jc w:val="center"/>
            </w:pPr>
            <w:r>
              <w:t>7</w:t>
            </w:r>
            <w:r w:rsidR="00285556">
              <w:t>3</w:t>
            </w:r>
            <w:r w:rsidR="003D0635">
              <w:t>%; 2</w:t>
            </w:r>
            <w:r>
              <w:t>4</w:t>
            </w:r>
            <w:r w:rsidR="003D0635">
              <w:t>/33</w:t>
            </w:r>
          </w:p>
          <w:p w14:paraId="71487940" w14:textId="77777777" w:rsidR="003D0635" w:rsidRDefault="003D0635" w:rsidP="00ED6588">
            <w:pPr>
              <w:jc w:val="center"/>
            </w:pPr>
            <w:r>
              <w:t>100%; 2</w:t>
            </w:r>
            <w:r w:rsidR="00ED6588">
              <w:t>4</w:t>
            </w:r>
            <w:r>
              <w:t>/2</w:t>
            </w:r>
            <w:r w:rsidR="00ED6588">
              <w:t>4</w:t>
            </w:r>
          </w:p>
        </w:tc>
        <w:tc>
          <w:tcPr>
            <w:tcW w:w="3310" w:type="dxa"/>
            <w:vAlign w:val="center"/>
          </w:tcPr>
          <w:p w14:paraId="04606F16" w14:textId="77777777" w:rsidR="003D0635" w:rsidRDefault="003D0635" w:rsidP="00A11D1C">
            <w:pPr>
              <w:jc w:val="center"/>
            </w:pPr>
            <w:r>
              <w:t>Moderately Impaired / No Change</w:t>
            </w:r>
          </w:p>
        </w:tc>
      </w:tr>
      <w:tr w:rsidR="003D0635" w14:paraId="61B2BF67" w14:textId="77777777" w:rsidTr="00A94E6F">
        <w:tc>
          <w:tcPr>
            <w:tcW w:w="1205" w:type="dxa"/>
            <w:vMerge/>
            <w:vAlign w:val="center"/>
          </w:tcPr>
          <w:p w14:paraId="401132AF" w14:textId="77777777" w:rsidR="003D0635" w:rsidRDefault="003D0635" w:rsidP="00A11D1C">
            <w:pPr>
              <w:jc w:val="center"/>
            </w:pPr>
          </w:p>
        </w:tc>
        <w:tc>
          <w:tcPr>
            <w:tcW w:w="1328" w:type="dxa"/>
            <w:vMerge/>
            <w:vAlign w:val="center"/>
          </w:tcPr>
          <w:p w14:paraId="6ED23446" w14:textId="77777777" w:rsidR="003D0635" w:rsidRDefault="003D0635" w:rsidP="00A11D1C">
            <w:pPr>
              <w:jc w:val="center"/>
            </w:pPr>
          </w:p>
        </w:tc>
        <w:tc>
          <w:tcPr>
            <w:tcW w:w="2225" w:type="dxa"/>
            <w:vAlign w:val="center"/>
          </w:tcPr>
          <w:p w14:paraId="112C43F7" w14:textId="77777777" w:rsidR="003D0635" w:rsidRDefault="003D0635" w:rsidP="00A11D1C">
            <w:pPr>
              <w:jc w:val="center"/>
            </w:pPr>
            <w:r>
              <w:t>Porcupine Creek 2</w:t>
            </w:r>
          </w:p>
        </w:tc>
        <w:tc>
          <w:tcPr>
            <w:tcW w:w="1508" w:type="dxa"/>
            <w:vAlign w:val="center"/>
          </w:tcPr>
          <w:p w14:paraId="6A3808CF" w14:textId="77777777" w:rsidR="003D0635" w:rsidRDefault="00ED6588" w:rsidP="00A813EE">
            <w:pPr>
              <w:jc w:val="center"/>
            </w:pPr>
            <w:r>
              <w:t>36</w:t>
            </w:r>
            <w:r w:rsidR="003D0635">
              <w:t xml:space="preserve">%; </w:t>
            </w:r>
            <w:r>
              <w:t>12</w:t>
            </w:r>
            <w:r w:rsidR="003D0635">
              <w:t>/33</w:t>
            </w:r>
          </w:p>
          <w:p w14:paraId="02B6E23E" w14:textId="77777777" w:rsidR="003D0635" w:rsidRDefault="00ED6588" w:rsidP="00ED6588">
            <w:pPr>
              <w:jc w:val="center"/>
            </w:pPr>
            <w:r>
              <w:t>36</w:t>
            </w:r>
            <w:r w:rsidR="003D0635">
              <w:t xml:space="preserve">%; </w:t>
            </w:r>
            <w:r>
              <w:t>12</w:t>
            </w:r>
            <w:r w:rsidR="003D0635">
              <w:t>/33</w:t>
            </w:r>
          </w:p>
        </w:tc>
        <w:tc>
          <w:tcPr>
            <w:tcW w:w="3310" w:type="dxa"/>
            <w:vAlign w:val="center"/>
          </w:tcPr>
          <w:p w14:paraId="3D120D5C" w14:textId="77777777" w:rsidR="003D0635" w:rsidRPr="00ED6588" w:rsidRDefault="00ED6588" w:rsidP="00A11D1C">
            <w:pPr>
              <w:jc w:val="center"/>
            </w:pPr>
            <w:r w:rsidRPr="00ED6588">
              <w:t>Moderately</w:t>
            </w:r>
            <w:r w:rsidR="003D0635" w:rsidRPr="00ED6588">
              <w:t xml:space="preserve"> Impaired / </w:t>
            </w:r>
          </w:p>
          <w:p w14:paraId="78975C09" w14:textId="77777777" w:rsidR="003D0635" w:rsidRDefault="00ED6588" w:rsidP="00F81BA6">
            <w:pPr>
              <w:jc w:val="center"/>
            </w:pPr>
            <w:r w:rsidRPr="00ED6588">
              <w:t>Moderate</w:t>
            </w:r>
            <w:r w:rsidR="003D0635" w:rsidRPr="00ED6588">
              <w:t xml:space="preserve"> Degradation</w:t>
            </w:r>
          </w:p>
        </w:tc>
      </w:tr>
      <w:tr w:rsidR="003D0635" w14:paraId="68552A0A" w14:textId="77777777" w:rsidTr="00A94E6F">
        <w:tc>
          <w:tcPr>
            <w:tcW w:w="1205" w:type="dxa"/>
            <w:vMerge/>
            <w:vAlign w:val="center"/>
          </w:tcPr>
          <w:p w14:paraId="2165AF42" w14:textId="77777777" w:rsidR="003D0635" w:rsidRDefault="003D0635" w:rsidP="00A11D1C">
            <w:pPr>
              <w:jc w:val="center"/>
            </w:pPr>
          </w:p>
        </w:tc>
        <w:tc>
          <w:tcPr>
            <w:tcW w:w="1328" w:type="dxa"/>
            <w:vMerge/>
            <w:vAlign w:val="center"/>
          </w:tcPr>
          <w:p w14:paraId="55012C79" w14:textId="77777777" w:rsidR="003D0635" w:rsidRDefault="003D0635" w:rsidP="00A11D1C">
            <w:pPr>
              <w:jc w:val="center"/>
            </w:pPr>
          </w:p>
        </w:tc>
        <w:tc>
          <w:tcPr>
            <w:tcW w:w="2225" w:type="dxa"/>
            <w:vAlign w:val="center"/>
          </w:tcPr>
          <w:p w14:paraId="29141253" w14:textId="77777777" w:rsidR="003D0635" w:rsidRDefault="003D0635" w:rsidP="0065317D">
            <w:pPr>
              <w:jc w:val="center"/>
            </w:pPr>
            <w:r>
              <w:t>Wounded Knee Creek 2</w:t>
            </w:r>
          </w:p>
        </w:tc>
        <w:tc>
          <w:tcPr>
            <w:tcW w:w="1508" w:type="dxa"/>
            <w:vAlign w:val="center"/>
          </w:tcPr>
          <w:p w14:paraId="020FB101" w14:textId="77777777" w:rsidR="003D0635" w:rsidRDefault="003D0635" w:rsidP="0065317D">
            <w:pPr>
              <w:jc w:val="center"/>
            </w:pPr>
            <w:r>
              <w:t>64%; 21/33</w:t>
            </w:r>
          </w:p>
          <w:p w14:paraId="2F062558" w14:textId="77777777" w:rsidR="003D0635" w:rsidRDefault="003D0635" w:rsidP="0065317D">
            <w:pPr>
              <w:jc w:val="center"/>
            </w:pPr>
            <w:r>
              <w:t>88%; 21/24</w:t>
            </w:r>
          </w:p>
        </w:tc>
        <w:tc>
          <w:tcPr>
            <w:tcW w:w="3310" w:type="dxa"/>
            <w:vAlign w:val="center"/>
          </w:tcPr>
          <w:p w14:paraId="19D35A5E" w14:textId="77777777" w:rsidR="003D0635" w:rsidRDefault="003D0635" w:rsidP="0065317D">
            <w:pPr>
              <w:jc w:val="center"/>
            </w:pPr>
            <w:r>
              <w:t xml:space="preserve">Moderately Impaired / </w:t>
            </w:r>
          </w:p>
          <w:p w14:paraId="5C3E97DF" w14:textId="77777777" w:rsidR="003D0635" w:rsidRDefault="003D0635" w:rsidP="0065317D">
            <w:pPr>
              <w:jc w:val="center"/>
            </w:pPr>
            <w:r>
              <w:t>No Change</w:t>
            </w:r>
          </w:p>
        </w:tc>
      </w:tr>
      <w:tr w:rsidR="003D0635" w14:paraId="6519ADA5" w14:textId="77777777" w:rsidTr="00A94E6F">
        <w:tc>
          <w:tcPr>
            <w:tcW w:w="1205" w:type="dxa"/>
            <w:vMerge/>
            <w:vAlign w:val="center"/>
          </w:tcPr>
          <w:p w14:paraId="263AAE48" w14:textId="77777777" w:rsidR="003D0635" w:rsidRDefault="003D0635" w:rsidP="00A11D1C">
            <w:pPr>
              <w:jc w:val="center"/>
            </w:pPr>
          </w:p>
        </w:tc>
        <w:tc>
          <w:tcPr>
            <w:tcW w:w="1328" w:type="dxa"/>
            <w:vMerge/>
            <w:vAlign w:val="center"/>
          </w:tcPr>
          <w:p w14:paraId="343CC22B" w14:textId="77777777" w:rsidR="003D0635" w:rsidRDefault="003D0635" w:rsidP="00A11D1C">
            <w:pPr>
              <w:jc w:val="center"/>
            </w:pPr>
          </w:p>
        </w:tc>
        <w:tc>
          <w:tcPr>
            <w:tcW w:w="2225" w:type="dxa"/>
            <w:vAlign w:val="center"/>
          </w:tcPr>
          <w:p w14:paraId="19F1C670" w14:textId="77777777" w:rsidR="003D0635" w:rsidRDefault="003D0635" w:rsidP="0065317D">
            <w:pPr>
              <w:jc w:val="center"/>
            </w:pPr>
            <w:r>
              <w:t>Wounded Knee Creek 3</w:t>
            </w:r>
          </w:p>
        </w:tc>
        <w:tc>
          <w:tcPr>
            <w:tcW w:w="1508" w:type="dxa"/>
            <w:vAlign w:val="center"/>
          </w:tcPr>
          <w:p w14:paraId="6B566FDB" w14:textId="77777777" w:rsidR="003D0635" w:rsidRDefault="003D0635" w:rsidP="0065317D">
            <w:pPr>
              <w:jc w:val="center"/>
            </w:pPr>
            <w:r>
              <w:t>64%; 21/33</w:t>
            </w:r>
          </w:p>
          <w:p w14:paraId="6E0E1519" w14:textId="77777777" w:rsidR="003D0635" w:rsidRDefault="003D0635" w:rsidP="0065317D">
            <w:pPr>
              <w:jc w:val="center"/>
            </w:pPr>
            <w:r>
              <w:t>88%; 21/27</w:t>
            </w:r>
          </w:p>
        </w:tc>
        <w:tc>
          <w:tcPr>
            <w:tcW w:w="3310" w:type="dxa"/>
            <w:vAlign w:val="center"/>
          </w:tcPr>
          <w:p w14:paraId="2D4C59B1" w14:textId="77777777" w:rsidR="003D0635" w:rsidRDefault="003D0635" w:rsidP="00A11D1C">
            <w:pPr>
              <w:jc w:val="center"/>
            </w:pPr>
            <w:r>
              <w:t>Moderately Impaired / Moderate Degradation</w:t>
            </w:r>
          </w:p>
        </w:tc>
      </w:tr>
      <w:tr w:rsidR="003D0635" w14:paraId="17D2B00E" w14:textId="77777777" w:rsidTr="00A94E6F">
        <w:tc>
          <w:tcPr>
            <w:tcW w:w="1205" w:type="dxa"/>
            <w:vMerge/>
            <w:vAlign w:val="center"/>
          </w:tcPr>
          <w:p w14:paraId="252784AF" w14:textId="77777777" w:rsidR="003D0635" w:rsidRDefault="003D0635" w:rsidP="00A11D1C">
            <w:pPr>
              <w:jc w:val="center"/>
            </w:pPr>
          </w:p>
        </w:tc>
        <w:tc>
          <w:tcPr>
            <w:tcW w:w="1328" w:type="dxa"/>
            <w:vAlign w:val="center"/>
          </w:tcPr>
          <w:p w14:paraId="7819FD12" w14:textId="77777777" w:rsidR="003D0635" w:rsidRDefault="003D0635" w:rsidP="00A11D1C">
            <w:pPr>
              <w:jc w:val="center"/>
            </w:pPr>
            <w:r>
              <w:t>High Plains</w:t>
            </w:r>
          </w:p>
        </w:tc>
        <w:tc>
          <w:tcPr>
            <w:tcW w:w="2225" w:type="dxa"/>
            <w:vAlign w:val="center"/>
          </w:tcPr>
          <w:p w14:paraId="180E9108" w14:textId="77777777" w:rsidR="003D0635" w:rsidRDefault="003D0635" w:rsidP="00A11D1C">
            <w:pPr>
              <w:jc w:val="center"/>
            </w:pPr>
            <w:r>
              <w:t>Pass Creek 1</w:t>
            </w:r>
          </w:p>
        </w:tc>
        <w:tc>
          <w:tcPr>
            <w:tcW w:w="1508" w:type="dxa"/>
            <w:vAlign w:val="center"/>
          </w:tcPr>
          <w:p w14:paraId="01DE8C31" w14:textId="77777777" w:rsidR="003D0635" w:rsidRDefault="003D0635" w:rsidP="00922BF5">
            <w:pPr>
              <w:jc w:val="center"/>
            </w:pPr>
            <w:r>
              <w:t>100%; 33/33</w:t>
            </w:r>
            <w:r w:rsidR="00890B7F">
              <w:t>*</w:t>
            </w:r>
          </w:p>
          <w:p w14:paraId="51B4F4B0" w14:textId="77777777" w:rsidR="003D0635" w:rsidRDefault="00890B7F" w:rsidP="00922BF5">
            <w:pPr>
              <w:jc w:val="center"/>
            </w:pPr>
            <w:r>
              <w:t>100%; 33/33</w:t>
            </w:r>
          </w:p>
        </w:tc>
        <w:tc>
          <w:tcPr>
            <w:tcW w:w="3310" w:type="dxa"/>
            <w:vAlign w:val="center"/>
          </w:tcPr>
          <w:p w14:paraId="261BE952" w14:textId="77777777" w:rsidR="003D0635" w:rsidRDefault="003D0635" w:rsidP="00A11D1C">
            <w:pPr>
              <w:jc w:val="center"/>
            </w:pPr>
            <w:r>
              <w:t>Non-impaired / No Change</w:t>
            </w:r>
          </w:p>
        </w:tc>
      </w:tr>
      <w:tr w:rsidR="003D0635" w14:paraId="4AD55BFD" w14:textId="77777777" w:rsidTr="00A94E6F">
        <w:tc>
          <w:tcPr>
            <w:tcW w:w="1205" w:type="dxa"/>
            <w:vMerge/>
            <w:vAlign w:val="center"/>
          </w:tcPr>
          <w:p w14:paraId="08B8C495" w14:textId="77777777" w:rsidR="003D0635" w:rsidRDefault="003D0635" w:rsidP="00A11D1C">
            <w:pPr>
              <w:jc w:val="center"/>
            </w:pPr>
          </w:p>
        </w:tc>
        <w:tc>
          <w:tcPr>
            <w:tcW w:w="1328" w:type="dxa"/>
            <w:vMerge w:val="restart"/>
            <w:vAlign w:val="center"/>
          </w:tcPr>
          <w:p w14:paraId="335A4426" w14:textId="77777777" w:rsidR="003D0635" w:rsidRDefault="003D0635" w:rsidP="00A11D1C">
            <w:pPr>
              <w:jc w:val="center"/>
            </w:pPr>
            <w:r>
              <w:t>Sand Hills</w:t>
            </w:r>
          </w:p>
        </w:tc>
        <w:tc>
          <w:tcPr>
            <w:tcW w:w="2225" w:type="dxa"/>
            <w:vAlign w:val="center"/>
          </w:tcPr>
          <w:p w14:paraId="28F52C3D" w14:textId="77777777" w:rsidR="003D0635" w:rsidRDefault="003D0635" w:rsidP="00A11D1C">
            <w:pPr>
              <w:jc w:val="center"/>
            </w:pPr>
            <w:r>
              <w:t>Little White River 1</w:t>
            </w:r>
          </w:p>
        </w:tc>
        <w:tc>
          <w:tcPr>
            <w:tcW w:w="1508" w:type="dxa"/>
            <w:vAlign w:val="center"/>
          </w:tcPr>
          <w:p w14:paraId="60AEF01B" w14:textId="77777777" w:rsidR="003D0635" w:rsidRDefault="003D0635" w:rsidP="00922BF5">
            <w:pPr>
              <w:jc w:val="center"/>
            </w:pPr>
            <w:r>
              <w:t>18%; 6/33</w:t>
            </w:r>
          </w:p>
          <w:p w14:paraId="323E34BE" w14:textId="77777777" w:rsidR="003D0635" w:rsidRDefault="003D0635" w:rsidP="00922BF5">
            <w:pPr>
              <w:jc w:val="center"/>
            </w:pPr>
            <w:r>
              <w:t>29%; 6/21</w:t>
            </w:r>
          </w:p>
        </w:tc>
        <w:tc>
          <w:tcPr>
            <w:tcW w:w="3310" w:type="dxa"/>
            <w:vAlign w:val="center"/>
          </w:tcPr>
          <w:p w14:paraId="177A3D4F" w14:textId="77777777" w:rsidR="003D0635" w:rsidRDefault="003D0635" w:rsidP="003D0635">
            <w:pPr>
              <w:jc w:val="center"/>
            </w:pPr>
            <w:r>
              <w:t xml:space="preserve">Severely Impaired / </w:t>
            </w:r>
          </w:p>
          <w:p w14:paraId="478EC2D6" w14:textId="77777777" w:rsidR="003D0635" w:rsidRDefault="003D0635" w:rsidP="003D0635">
            <w:pPr>
              <w:jc w:val="center"/>
            </w:pPr>
            <w:r>
              <w:t>Moderate Degradation</w:t>
            </w:r>
          </w:p>
        </w:tc>
      </w:tr>
      <w:tr w:rsidR="003D0635" w14:paraId="7E14DEFD" w14:textId="77777777" w:rsidTr="00A94E6F">
        <w:tc>
          <w:tcPr>
            <w:tcW w:w="1205" w:type="dxa"/>
            <w:vMerge/>
            <w:vAlign w:val="center"/>
          </w:tcPr>
          <w:p w14:paraId="7636E75A" w14:textId="77777777" w:rsidR="003D0635" w:rsidRDefault="003D0635" w:rsidP="00A11D1C">
            <w:pPr>
              <w:jc w:val="center"/>
            </w:pPr>
          </w:p>
        </w:tc>
        <w:tc>
          <w:tcPr>
            <w:tcW w:w="1328" w:type="dxa"/>
            <w:vMerge/>
            <w:vAlign w:val="center"/>
          </w:tcPr>
          <w:p w14:paraId="33565DDC" w14:textId="77777777" w:rsidR="003D0635" w:rsidRDefault="003D0635" w:rsidP="00A11D1C">
            <w:pPr>
              <w:jc w:val="center"/>
            </w:pPr>
          </w:p>
        </w:tc>
        <w:tc>
          <w:tcPr>
            <w:tcW w:w="2225" w:type="dxa"/>
            <w:shd w:val="clear" w:color="auto" w:fill="B8CCE4" w:themeFill="accent1" w:themeFillTint="66"/>
            <w:vAlign w:val="center"/>
          </w:tcPr>
          <w:p w14:paraId="135B85A2" w14:textId="77777777" w:rsidR="003D0635" w:rsidRDefault="003D0635" w:rsidP="00922BF5">
            <w:pPr>
              <w:jc w:val="center"/>
            </w:pPr>
            <w:r>
              <w:t>Little White River 3</w:t>
            </w:r>
          </w:p>
        </w:tc>
        <w:tc>
          <w:tcPr>
            <w:tcW w:w="1508" w:type="dxa"/>
            <w:shd w:val="clear" w:color="auto" w:fill="B8CCE4" w:themeFill="accent1" w:themeFillTint="66"/>
            <w:vAlign w:val="center"/>
          </w:tcPr>
          <w:p w14:paraId="392260FB" w14:textId="77777777" w:rsidR="003D0635" w:rsidRDefault="003D0635" w:rsidP="003D0635">
            <w:pPr>
              <w:jc w:val="center"/>
            </w:pPr>
            <w:r>
              <w:t>100%; 33/33</w:t>
            </w:r>
          </w:p>
          <w:p w14:paraId="76EF61CF" w14:textId="77777777" w:rsidR="003D0635" w:rsidRDefault="003D0635" w:rsidP="003D0635">
            <w:pPr>
              <w:jc w:val="center"/>
            </w:pPr>
            <w:r>
              <w:t>91%; 30/33</w:t>
            </w:r>
          </w:p>
        </w:tc>
        <w:tc>
          <w:tcPr>
            <w:tcW w:w="3310" w:type="dxa"/>
            <w:shd w:val="clear" w:color="auto" w:fill="B8CCE4" w:themeFill="accent1" w:themeFillTint="66"/>
            <w:vAlign w:val="center"/>
          </w:tcPr>
          <w:p w14:paraId="5888403A" w14:textId="77777777" w:rsidR="003D0635" w:rsidRDefault="003D0635" w:rsidP="00A11D1C">
            <w:pPr>
              <w:jc w:val="center"/>
            </w:pPr>
            <w:r>
              <w:t>Non-impaired / No Change</w:t>
            </w:r>
          </w:p>
        </w:tc>
      </w:tr>
      <w:tr w:rsidR="003D0635" w14:paraId="7B7C74F8" w14:textId="77777777" w:rsidTr="00A94E6F">
        <w:tc>
          <w:tcPr>
            <w:tcW w:w="1205" w:type="dxa"/>
            <w:vMerge/>
            <w:vAlign w:val="center"/>
          </w:tcPr>
          <w:p w14:paraId="01BB7BA9" w14:textId="77777777" w:rsidR="003D0635" w:rsidRDefault="003D0635" w:rsidP="00A11D1C">
            <w:pPr>
              <w:jc w:val="center"/>
            </w:pPr>
          </w:p>
        </w:tc>
        <w:tc>
          <w:tcPr>
            <w:tcW w:w="1328" w:type="dxa"/>
            <w:vMerge/>
            <w:vAlign w:val="center"/>
          </w:tcPr>
          <w:p w14:paraId="1083BDAB" w14:textId="77777777" w:rsidR="003D0635" w:rsidRDefault="003D0635" w:rsidP="00A11D1C">
            <w:pPr>
              <w:jc w:val="center"/>
            </w:pPr>
          </w:p>
        </w:tc>
        <w:tc>
          <w:tcPr>
            <w:tcW w:w="2225" w:type="dxa"/>
            <w:vAlign w:val="center"/>
          </w:tcPr>
          <w:p w14:paraId="290FF03D" w14:textId="77777777" w:rsidR="003D0635" w:rsidRDefault="003D0635" w:rsidP="00922BF5">
            <w:pPr>
              <w:jc w:val="center"/>
            </w:pPr>
            <w:r>
              <w:t>Little White River 4</w:t>
            </w:r>
          </w:p>
        </w:tc>
        <w:tc>
          <w:tcPr>
            <w:tcW w:w="1508" w:type="dxa"/>
            <w:vAlign w:val="center"/>
          </w:tcPr>
          <w:p w14:paraId="63801798" w14:textId="77777777" w:rsidR="003D0635" w:rsidRDefault="003D0635" w:rsidP="003D0635">
            <w:pPr>
              <w:jc w:val="center"/>
            </w:pPr>
            <w:r>
              <w:t>82%; 27/33</w:t>
            </w:r>
          </w:p>
          <w:p w14:paraId="44160E57" w14:textId="77777777" w:rsidR="003D0635" w:rsidRDefault="003D0635" w:rsidP="003D0635">
            <w:pPr>
              <w:jc w:val="center"/>
            </w:pPr>
            <w:r>
              <w:t>82%; 27/33</w:t>
            </w:r>
          </w:p>
        </w:tc>
        <w:tc>
          <w:tcPr>
            <w:tcW w:w="3310" w:type="dxa"/>
            <w:vAlign w:val="center"/>
          </w:tcPr>
          <w:p w14:paraId="1D30FD91" w14:textId="77777777" w:rsidR="003D0635" w:rsidRDefault="003D0635" w:rsidP="00A11D1C">
            <w:pPr>
              <w:jc w:val="center"/>
            </w:pPr>
            <w:r>
              <w:t>Non-impaired / No Change</w:t>
            </w:r>
          </w:p>
        </w:tc>
      </w:tr>
      <w:tr w:rsidR="003D0635" w14:paraId="65880B5E" w14:textId="77777777" w:rsidTr="00A94E6F">
        <w:tc>
          <w:tcPr>
            <w:tcW w:w="1205" w:type="dxa"/>
            <w:vMerge/>
            <w:vAlign w:val="center"/>
          </w:tcPr>
          <w:p w14:paraId="70A0515E" w14:textId="77777777" w:rsidR="003D0635" w:rsidRDefault="003D0635" w:rsidP="00A11D1C">
            <w:pPr>
              <w:jc w:val="center"/>
            </w:pPr>
          </w:p>
        </w:tc>
        <w:tc>
          <w:tcPr>
            <w:tcW w:w="1328" w:type="dxa"/>
            <w:vMerge/>
            <w:vAlign w:val="center"/>
          </w:tcPr>
          <w:p w14:paraId="515E65FA" w14:textId="77777777" w:rsidR="003D0635" w:rsidRDefault="003D0635" w:rsidP="00A11D1C">
            <w:pPr>
              <w:jc w:val="center"/>
            </w:pPr>
          </w:p>
        </w:tc>
        <w:tc>
          <w:tcPr>
            <w:tcW w:w="2225" w:type="dxa"/>
            <w:vAlign w:val="center"/>
          </w:tcPr>
          <w:p w14:paraId="2D7B1824" w14:textId="77777777" w:rsidR="003D0635" w:rsidRDefault="003D0635" w:rsidP="00A11D1C">
            <w:pPr>
              <w:jc w:val="center"/>
            </w:pPr>
            <w:r>
              <w:t>Wounded Knee Creek 1</w:t>
            </w:r>
          </w:p>
        </w:tc>
        <w:tc>
          <w:tcPr>
            <w:tcW w:w="1508" w:type="dxa"/>
            <w:vAlign w:val="center"/>
          </w:tcPr>
          <w:p w14:paraId="6659DB44" w14:textId="77777777" w:rsidR="003D0635" w:rsidRDefault="003D0635" w:rsidP="003D0635">
            <w:pPr>
              <w:jc w:val="center"/>
            </w:pPr>
            <w:r>
              <w:t>100%; 33/33</w:t>
            </w:r>
          </w:p>
          <w:p w14:paraId="203DB6C4" w14:textId="77777777" w:rsidR="003D0635" w:rsidRDefault="003D0635" w:rsidP="003D0635">
            <w:pPr>
              <w:jc w:val="center"/>
            </w:pPr>
            <w:r>
              <w:t>100%; 33/33</w:t>
            </w:r>
          </w:p>
        </w:tc>
        <w:tc>
          <w:tcPr>
            <w:tcW w:w="3310" w:type="dxa"/>
            <w:vAlign w:val="center"/>
          </w:tcPr>
          <w:p w14:paraId="7A9948BA" w14:textId="77777777" w:rsidR="003D0635" w:rsidRDefault="003D0635" w:rsidP="00A11D1C">
            <w:pPr>
              <w:jc w:val="center"/>
            </w:pPr>
            <w:r>
              <w:t>Non-impaired / No Change</w:t>
            </w:r>
          </w:p>
        </w:tc>
      </w:tr>
      <w:tr w:rsidR="00476A4A" w14:paraId="4F86F6FB" w14:textId="77777777" w:rsidTr="00A94E6F">
        <w:tc>
          <w:tcPr>
            <w:tcW w:w="1205" w:type="dxa"/>
            <w:vMerge w:val="restart"/>
            <w:vAlign w:val="center"/>
          </w:tcPr>
          <w:p w14:paraId="2F290278" w14:textId="77777777" w:rsidR="00476A4A" w:rsidRDefault="00476A4A" w:rsidP="00A11D1C">
            <w:pPr>
              <w:jc w:val="center"/>
            </w:pPr>
            <w:r>
              <w:t>2011</w:t>
            </w:r>
          </w:p>
        </w:tc>
        <w:tc>
          <w:tcPr>
            <w:tcW w:w="1328" w:type="dxa"/>
            <w:vMerge w:val="restart"/>
            <w:vAlign w:val="center"/>
          </w:tcPr>
          <w:p w14:paraId="53508FF5" w14:textId="77777777" w:rsidR="00476A4A" w:rsidRDefault="00476A4A" w:rsidP="003D0635">
            <w:r>
              <w:t>Badlands</w:t>
            </w:r>
          </w:p>
        </w:tc>
        <w:tc>
          <w:tcPr>
            <w:tcW w:w="2225" w:type="dxa"/>
            <w:vAlign w:val="center"/>
          </w:tcPr>
          <w:p w14:paraId="54AF8617" w14:textId="77777777" w:rsidR="00476A4A" w:rsidRDefault="00476A4A" w:rsidP="00A11D1C">
            <w:pPr>
              <w:jc w:val="center"/>
            </w:pPr>
            <w:r>
              <w:t>Porcupine Creek 3</w:t>
            </w:r>
          </w:p>
        </w:tc>
        <w:tc>
          <w:tcPr>
            <w:tcW w:w="1508" w:type="dxa"/>
            <w:vAlign w:val="center"/>
          </w:tcPr>
          <w:p w14:paraId="6CB80342" w14:textId="77777777" w:rsidR="00476A4A" w:rsidRDefault="00221C43" w:rsidP="00AD74D5">
            <w:pPr>
              <w:jc w:val="center"/>
            </w:pPr>
            <w:r>
              <w:t>89</w:t>
            </w:r>
            <w:r w:rsidR="00476A4A">
              <w:t>%; 2</w:t>
            </w:r>
            <w:r w:rsidR="00ED6588">
              <w:t>4</w:t>
            </w:r>
            <w:r w:rsidR="00476A4A">
              <w:t>/27</w:t>
            </w:r>
          </w:p>
          <w:p w14:paraId="6A61F22F" w14:textId="77777777" w:rsidR="00476A4A" w:rsidRDefault="00221C43" w:rsidP="00ED6588">
            <w:pPr>
              <w:jc w:val="center"/>
            </w:pPr>
            <w:r>
              <w:t>89</w:t>
            </w:r>
            <w:r w:rsidR="00476A4A">
              <w:t>%; 2</w:t>
            </w:r>
            <w:r w:rsidR="00ED6588">
              <w:t>4</w:t>
            </w:r>
            <w:r w:rsidR="00476A4A">
              <w:t>/27</w:t>
            </w:r>
          </w:p>
        </w:tc>
        <w:tc>
          <w:tcPr>
            <w:tcW w:w="3310" w:type="dxa"/>
            <w:vAlign w:val="center"/>
          </w:tcPr>
          <w:p w14:paraId="4A94F4FA" w14:textId="77777777" w:rsidR="00476A4A" w:rsidRDefault="00221C43" w:rsidP="00CA0537">
            <w:pPr>
              <w:jc w:val="center"/>
            </w:pPr>
            <w:r>
              <w:t xml:space="preserve">Non-impaired / </w:t>
            </w:r>
            <w:r w:rsidR="00CA0537">
              <w:t>Moderate Improvement</w:t>
            </w:r>
          </w:p>
        </w:tc>
      </w:tr>
      <w:tr w:rsidR="00476A4A" w14:paraId="01E856E4" w14:textId="77777777" w:rsidTr="00A94E6F">
        <w:tc>
          <w:tcPr>
            <w:tcW w:w="1205" w:type="dxa"/>
            <w:vMerge/>
            <w:vAlign w:val="center"/>
          </w:tcPr>
          <w:p w14:paraId="07BDE510" w14:textId="77777777" w:rsidR="00476A4A" w:rsidRDefault="00476A4A" w:rsidP="00A11D1C">
            <w:pPr>
              <w:jc w:val="center"/>
            </w:pPr>
          </w:p>
        </w:tc>
        <w:tc>
          <w:tcPr>
            <w:tcW w:w="1328" w:type="dxa"/>
            <w:vMerge/>
            <w:vAlign w:val="center"/>
          </w:tcPr>
          <w:p w14:paraId="1B093D2E" w14:textId="77777777" w:rsidR="00476A4A" w:rsidRDefault="00476A4A" w:rsidP="00A11D1C">
            <w:pPr>
              <w:jc w:val="center"/>
            </w:pPr>
          </w:p>
        </w:tc>
        <w:tc>
          <w:tcPr>
            <w:tcW w:w="2225" w:type="dxa"/>
            <w:shd w:val="clear" w:color="auto" w:fill="B8CCE4" w:themeFill="accent1" w:themeFillTint="66"/>
            <w:vAlign w:val="center"/>
          </w:tcPr>
          <w:p w14:paraId="4C7CC130" w14:textId="77777777" w:rsidR="00476A4A" w:rsidRDefault="00476A4A" w:rsidP="00A11D1C">
            <w:pPr>
              <w:jc w:val="center"/>
            </w:pPr>
            <w:r>
              <w:t>White River 1</w:t>
            </w:r>
          </w:p>
        </w:tc>
        <w:tc>
          <w:tcPr>
            <w:tcW w:w="1508" w:type="dxa"/>
            <w:shd w:val="clear" w:color="auto" w:fill="B8CCE4" w:themeFill="accent1" w:themeFillTint="66"/>
            <w:vAlign w:val="center"/>
          </w:tcPr>
          <w:p w14:paraId="690C201B" w14:textId="77777777" w:rsidR="00476A4A" w:rsidRDefault="00476A4A" w:rsidP="003D0635">
            <w:pPr>
              <w:jc w:val="center"/>
            </w:pPr>
            <w:r>
              <w:t>100%; 27/27</w:t>
            </w:r>
          </w:p>
          <w:p w14:paraId="1138AB91" w14:textId="77777777" w:rsidR="00476A4A" w:rsidRDefault="00476A4A" w:rsidP="003D0635">
            <w:pPr>
              <w:jc w:val="center"/>
            </w:pPr>
            <w:r>
              <w:t>82%; 27/33</w:t>
            </w:r>
          </w:p>
        </w:tc>
        <w:tc>
          <w:tcPr>
            <w:tcW w:w="3310" w:type="dxa"/>
            <w:shd w:val="clear" w:color="auto" w:fill="B8CCE4" w:themeFill="accent1" w:themeFillTint="66"/>
            <w:vAlign w:val="center"/>
          </w:tcPr>
          <w:p w14:paraId="461A818A" w14:textId="77777777" w:rsidR="00476A4A" w:rsidRDefault="00476A4A" w:rsidP="00A11D1C">
            <w:pPr>
              <w:jc w:val="center"/>
            </w:pPr>
            <w:r>
              <w:t>Non-impaired / No Change</w:t>
            </w:r>
          </w:p>
        </w:tc>
      </w:tr>
      <w:tr w:rsidR="00476A4A" w14:paraId="6A089591" w14:textId="77777777" w:rsidTr="00A94E6F">
        <w:tc>
          <w:tcPr>
            <w:tcW w:w="1205" w:type="dxa"/>
            <w:vMerge/>
            <w:vAlign w:val="center"/>
          </w:tcPr>
          <w:p w14:paraId="495A0E71" w14:textId="77777777" w:rsidR="00476A4A" w:rsidRDefault="00476A4A" w:rsidP="00A11D1C">
            <w:pPr>
              <w:jc w:val="center"/>
            </w:pPr>
          </w:p>
        </w:tc>
        <w:tc>
          <w:tcPr>
            <w:tcW w:w="1328" w:type="dxa"/>
            <w:vMerge/>
            <w:vAlign w:val="center"/>
          </w:tcPr>
          <w:p w14:paraId="1EE8E5F0" w14:textId="77777777" w:rsidR="00476A4A" w:rsidRDefault="00476A4A" w:rsidP="00A11D1C">
            <w:pPr>
              <w:jc w:val="center"/>
            </w:pPr>
          </w:p>
        </w:tc>
        <w:tc>
          <w:tcPr>
            <w:tcW w:w="2225" w:type="dxa"/>
            <w:vAlign w:val="center"/>
          </w:tcPr>
          <w:p w14:paraId="67C9ED58" w14:textId="77777777" w:rsidR="00476A4A" w:rsidRDefault="00476A4A" w:rsidP="00A11D1C">
            <w:pPr>
              <w:jc w:val="center"/>
            </w:pPr>
            <w:r>
              <w:t>White River 2</w:t>
            </w:r>
          </w:p>
        </w:tc>
        <w:tc>
          <w:tcPr>
            <w:tcW w:w="1508" w:type="dxa"/>
            <w:vAlign w:val="center"/>
          </w:tcPr>
          <w:p w14:paraId="48A33BE9" w14:textId="77777777" w:rsidR="00476A4A" w:rsidRDefault="00476A4A" w:rsidP="003D0635">
            <w:pPr>
              <w:jc w:val="center"/>
            </w:pPr>
            <w:r>
              <w:t>56%; 15/27</w:t>
            </w:r>
          </w:p>
          <w:p w14:paraId="393E258C" w14:textId="77777777" w:rsidR="00476A4A" w:rsidRDefault="00476A4A" w:rsidP="003D0635">
            <w:pPr>
              <w:jc w:val="center"/>
            </w:pPr>
            <w:r>
              <w:t>50%; 15/30</w:t>
            </w:r>
          </w:p>
        </w:tc>
        <w:tc>
          <w:tcPr>
            <w:tcW w:w="3310" w:type="dxa"/>
            <w:vAlign w:val="center"/>
          </w:tcPr>
          <w:p w14:paraId="203345C7" w14:textId="77777777" w:rsidR="00476A4A" w:rsidRDefault="00476A4A" w:rsidP="00AC4E14">
            <w:pPr>
              <w:jc w:val="center"/>
            </w:pPr>
            <w:r>
              <w:t xml:space="preserve">Moderately Impaired / Moderate </w:t>
            </w:r>
            <w:r w:rsidR="00AC4E14">
              <w:t>Degradation</w:t>
            </w:r>
          </w:p>
        </w:tc>
      </w:tr>
      <w:tr w:rsidR="00476A4A" w14:paraId="71B64789" w14:textId="77777777" w:rsidTr="00A94E6F">
        <w:tc>
          <w:tcPr>
            <w:tcW w:w="1205" w:type="dxa"/>
            <w:vMerge/>
            <w:vAlign w:val="center"/>
          </w:tcPr>
          <w:p w14:paraId="665ED74E" w14:textId="77777777" w:rsidR="00476A4A" w:rsidRDefault="00476A4A" w:rsidP="00A11D1C">
            <w:pPr>
              <w:jc w:val="center"/>
            </w:pPr>
          </w:p>
        </w:tc>
        <w:tc>
          <w:tcPr>
            <w:tcW w:w="1328" w:type="dxa"/>
            <w:vMerge/>
            <w:vAlign w:val="center"/>
          </w:tcPr>
          <w:p w14:paraId="5F76C04C" w14:textId="77777777" w:rsidR="00476A4A" w:rsidRDefault="00476A4A" w:rsidP="00A11D1C">
            <w:pPr>
              <w:jc w:val="center"/>
            </w:pPr>
          </w:p>
        </w:tc>
        <w:tc>
          <w:tcPr>
            <w:tcW w:w="2225" w:type="dxa"/>
            <w:vAlign w:val="center"/>
          </w:tcPr>
          <w:p w14:paraId="69BC1234" w14:textId="77777777" w:rsidR="00476A4A" w:rsidRDefault="00476A4A" w:rsidP="00A11D1C">
            <w:pPr>
              <w:jc w:val="center"/>
            </w:pPr>
            <w:r>
              <w:t>Wounded Knee Creek 4</w:t>
            </w:r>
          </w:p>
        </w:tc>
        <w:tc>
          <w:tcPr>
            <w:tcW w:w="1508" w:type="dxa"/>
            <w:vAlign w:val="center"/>
          </w:tcPr>
          <w:p w14:paraId="6F1332A0" w14:textId="77777777" w:rsidR="00476A4A" w:rsidRDefault="00476A4A" w:rsidP="00AD74D5">
            <w:pPr>
              <w:jc w:val="center"/>
            </w:pPr>
            <w:r>
              <w:t>44%; 12/27</w:t>
            </w:r>
          </w:p>
          <w:p w14:paraId="4E8A06E1" w14:textId="77777777" w:rsidR="00476A4A" w:rsidRDefault="00476A4A" w:rsidP="00AD74D5">
            <w:pPr>
              <w:jc w:val="center"/>
            </w:pPr>
            <w:r>
              <w:t>36%; 12/33</w:t>
            </w:r>
          </w:p>
        </w:tc>
        <w:tc>
          <w:tcPr>
            <w:tcW w:w="3310" w:type="dxa"/>
            <w:vAlign w:val="center"/>
          </w:tcPr>
          <w:p w14:paraId="2036CF2A" w14:textId="77777777" w:rsidR="00476A4A" w:rsidRDefault="00476A4A" w:rsidP="00AC4E14">
            <w:pPr>
              <w:jc w:val="center"/>
            </w:pPr>
            <w:r>
              <w:t xml:space="preserve">Moderately Impaired / Moderate </w:t>
            </w:r>
            <w:r w:rsidR="00AC4E14">
              <w:t>Degradation</w:t>
            </w:r>
          </w:p>
        </w:tc>
      </w:tr>
      <w:tr w:rsidR="00A94E6F" w14:paraId="0316D09A" w14:textId="77777777" w:rsidTr="00A94E6F">
        <w:tc>
          <w:tcPr>
            <w:tcW w:w="1205" w:type="dxa"/>
            <w:vMerge/>
            <w:vAlign w:val="center"/>
          </w:tcPr>
          <w:p w14:paraId="78E34555" w14:textId="77777777" w:rsidR="00A94E6F" w:rsidRDefault="00A94E6F" w:rsidP="00A11D1C">
            <w:pPr>
              <w:jc w:val="center"/>
            </w:pPr>
          </w:p>
        </w:tc>
        <w:tc>
          <w:tcPr>
            <w:tcW w:w="1328" w:type="dxa"/>
            <w:vMerge w:val="restart"/>
            <w:vAlign w:val="center"/>
          </w:tcPr>
          <w:p w14:paraId="41E7C3BE" w14:textId="77777777" w:rsidR="00A94E6F" w:rsidRDefault="00A94E6F" w:rsidP="00A11D1C">
            <w:pPr>
              <w:jc w:val="center"/>
            </w:pPr>
            <w:r>
              <w:t>Cheyenne River</w:t>
            </w:r>
          </w:p>
        </w:tc>
        <w:tc>
          <w:tcPr>
            <w:tcW w:w="2225" w:type="dxa"/>
            <w:vAlign w:val="center"/>
          </w:tcPr>
          <w:p w14:paraId="734D1F38" w14:textId="77777777" w:rsidR="00A94E6F" w:rsidRDefault="00A94E6F" w:rsidP="00A11D1C">
            <w:pPr>
              <w:jc w:val="center"/>
            </w:pPr>
            <w:r>
              <w:t>Cheyenne River 1</w:t>
            </w:r>
          </w:p>
        </w:tc>
        <w:tc>
          <w:tcPr>
            <w:tcW w:w="1508" w:type="dxa"/>
            <w:vAlign w:val="center"/>
          </w:tcPr>
          <w:p w14:paraId="70B3A752" w14:textId="77777777" w:rsidR="00A94E6F" w:rsidRDefault="00A94E6F" w:rsidP="00AD74D5">
            <w:pPr>
              <w:jc w:val="center"/>
            </w:pPr>
            <w:r>
              <w:t>92%; 36/39</w:t>
            </w:r>
          </w:p>
          <w:p w14:paraId="3726D7EC" w14:textId="77777777" w:rsidR="00A94E6F" w:rsidRDefault="00A94E6F" w:rsidP="00AD74D5">
            <w:pPr>
              <w:jc w:val="center"/>
            </w:pPr>
            <w:r>
              <w:t>82%; 36/36</w:t>
            </w:r>
          </w:p>
        </w:tc>
        <w:tc>
          <w:tcPr>
            <w:tcW w:w="3310" w:type="dxa"/>
            <w:vAlign w:val="center"/>
          </w:tcPr>
          <w:p w14:paraId="68363832" w14:textId="77777777" w:rsidR="00A94E6F" w:rsidRDefault="00A94E6F" w:rsidP="00A11D1C">
            <w:pPr>
              <w:jc w:val="center"/>
            </w:pPr>
            <w:r>
              <w:t>Non-impaired / No Change</w:t>
            </w:r>
          </w:p>
        </w:tc>
      </w:tr>
      <w:tr w:rsidR="00A94E6F" w14:paraId="43220852" w14:textId="77777777" w:rsidTr="00A94E6F">
        <w:tc>
          <w:tcPr>
            <w:tcW w:w="1205" w:type="dxa"/>
            <w:vMerge/>
            <w:vAlign w:val="center"/>
          </w:tcPr>
          <w:p w14:paraId="1D4D4FC8" w14:textId="77777777" w:rsidR="00A94E6F" w:rsidRDefault="00A94E6F" w:rsidP="00A11D1C">
            <w:pPr>
              <w:jc w:val="center"/>
            </w:pPr>
          </w:p>
        </w:tc>
        <w:tc>
          <w:tcPr>
            <w:tcW w:w="1328" w:type="dxa"/>
            <w:vMerge/>
            <w:vAlign w:val="center"/>
          </w:tcPr>
          <w:p w14:paraId="39FA691A" w14:textId="77777777" w:rsidR="00A94E6F" w:rsidRDefault="00A94E6F" w:rsidP="00A11D1C">
            <w:pPr>
              <w:jc w:val="center"/>
            </w:pPr>
          </w:p>
        </w:tc>
        <w:tc>
          <w:tcPr>
            <w:tcW w:w="2225" w:type="dxa"/>
            <w:shd w:val="clear" w:color="auto" w:fill="B8CCE4" w:themeFill="accent1" w:themeFillTint="66"/>
            <w:vAlign w:val="center"/>
          </w:tcPr>
          <w:p w14:paraId="569ED2D3" w14:textId="77777777" w:rsidR="00A94E6F" w:rsidRDefault="00A94E6F" w:rsidP="00A11D1C">
            <w:pPr>
              <w:jc w:val="center"/>
            </w:pPr>
            <w:r>
              <w:t>Cheyenne River 2</w:t>
            </w:r>
          </w:p>
        </w:tc>
        <w:tc>
          <w:tcPr>
            <w:tcW w:w="1508" w:type="dxa"/>
            <w:shd w:val="clear" w:color="auto" w:fill="B8CCE4" w:themeFill="accent1" w:themeFillTint="66"/>
            <w:vAlign w:val="center"/>
          </w:tcPr>
          <w:p w14:paraId="260AD454" w14:textId="77777777" w:rsidR="00A94E6F" w:rsidRDefault="00A94E6F" w:rsidP="00AD74D5">
            <w:pPr>
              <w:jc w:val="center"/>
            </w:pPr>
            <w:r>
              <w:t>100%; 39/39</w:t>
            </w:r>
          </w:p>
          <w:p w14:paraId="08804EAB" w14:textId="77777777" w:rsidR="00A94E6F" w:rsidRDefault="00A94E6F" w:rsidP="00AD74D5">
            <w:pPr>
              <w:jc w:val="center"/>
            </w:pPr>
            <w:r>
              <w:t>No data</w:t>
            </w:r>
          </w:p>
        </w:tc>
        <w:tc>
          <w:tcPr>
            <w:tcW w:w="3310" w:type="dxa"/>
            <w:shd w:val="clear" w:color="auto" w:fill="B8CCE4" w:themeFill="accent1" w:themeFillTint="66"/>
            <w:vAlign w:val="center"/>
          </w:tcPr>
          <w:p w14:paraId="3D56B9C8" w14:textId="77777777" w:rsidR="00A94E6F" w:rsidRDefault="00A94E6F" w:rsidP="00CA2EFF">
            <w:pPr>
              <w:jc w:val="center"/>
            </w:pPr>
            <w:r>
              <w:t xml:space="preserve">Non-impaired </w:t>
            </w:r>
            <w:r w:rsidR="008D10D8">
              <w:t>/ No data</w:t>
            </w:r>
          </w:p>
        </w:tc>
      </w:tr>
      <w:tr w:rsidR="00476A4A" w14:paraId="313CE236" w14:textId="77777777" w:rsidTr="00A94E6F">
        <w:tc>
          <w:tcPr>
            <w:tcW w:w="1205" w:type="dxa"/>
            <w:vMerge/>
            <w:vAlign w:val="center"/>
          </w:tcPr>
          <w:p w14:paraId="0BA60364" w14:textId="77777777" w:rsidR="00476A4A" w:rsidRDefault="00476A4A" w:rsidP="00A11D1C">
            <w:pPr>
              <w:jc w:val="center"/>
            </w:pPr>
          </w:p>
        </w:tc>
        <w:tc>
          <w:tcPr>
            <w:tcW w:w="1328" w:type="dxa"/>
            <w:vMerge w:val="restart"/>
            <w:vAlign w:val="center"/>
          </w:tcPr>
          <w:p w14:paraId="7ADCBF62" w14:textId="0452B83C" w:rsidR="00476A4A" w:rsidRDefault="009F11D6" w:rsidP="00A11D1C">
            <w:pPr>
              <w:jc w:val="center"/>
            </w:pPr>
            <w:r>
              <w:t xml:space="preserve">  </w:t>
            </w:r>
            <w:r w:rsidR="00476A4A">
              <w:t>Great Plains</w:t>
            </w:r>
          </w:p>
        </w:tc>
        <w:tc>
          <w:tcPr>
            <w:tcW w:w="2225" w:type="dxa"/>
            <w:vAlign w:val="center"/>
          </w:tcPr>
          <w:p w14:paraId="01A70B51" w14:textId="77777777" w:rsidR="00476A4A" w:rsidRDefault="00476A4A" w:rsidP="00A11D1C">
            <w:pPr>
              <w:jc w:val="center"/>
            </w:pPr>
            <w:r>
              <w:t>Porcupine Creek 1</w:t>
            </w:r>
          </w:p>
        </w:tc>
        <w:tc>
          <w:tcPr>
            <w:tcW w:w="1508" w:type="dxa"/>
            <w:vAlign w:val="center"/>
          </w:tcPr>
          <w:p w14:paraId="0069C785" w14:textId="77777777" w:rsidR="00476A4A" w:rsidRDefault="00AB7E41" w:rsidP="00A11D1C">
            <w:pPr>
              <w:jc w:val="center"/>
            </w:pPr>
            <w:r>
              <w:t>25</w:t>
            </w:r>
            <w:r w:rsidR="00476A4A">
              <w:t xml:space="preserve">%; </w:t>
            </w:r>
            <w:r>
              <w:t>6</w:t>
            </w:r>
            <w:r w:rsidR="00476A4A">
              <w:t>/24</w:t>
            </w:r>
          </w:p>
          <w:p w14:paraId="7517E96B" w14:textId="77777777" w:rsidR="00476A4A" w:rsidRDefault="00AB7E41" w:rsidP="00AB7E41">
            <w:pPr>
              <w:jc w:val="center"/>
            </w:pPr>
            <w:r>
              <w:t>25%; 6</w:t>
            </w:r>
            <w:r w:rsidR="00476A4A">
              <w:t>/2</w:t>
            </w:r>
            <w:r>
              <w:t>4</w:t>
            </w:r>
          </w:p>
        </w:tc>
        <w:tc>
          <w:tcPr>
            <w:tcW w:w="3310" w:type="dxa"/>
            <w:vAlign w:val="center"/>
          </w:tcPr>
          <w:p w14:paraId="3162AABD" w14:textId="77777777" w:rsidR="00476A4A" w:rsidRDefault="00AB7E41" w:rsidP="00AB7E41">
            <w:pPr>
              <w:jc w:val="center"/>
            </w:pPr>
            <w:r>
              <w:t>Moderately Impaired / Moderate Degradation</w:t>
            </w:r>
          </w:p>
        </w:tc>
      </w:tr>
      <w:tr w:rsidR="00476A4A" w14:paraId="5B7E7697" w14:textId="77777777" w:rsidTr="00A94E6F">
        <w:tc>
          <w:tcPr>
            <w:tcW w:w="1205" w:type="dxa"/>
            <w:vMerge/>
            <w:vAlign w:val="center"/>
          </w:tcPr>
          <w:p w14:paraId="07BF0B63" w14:textId="77777777" w:rsidR="00476A4A" w:rsidRDefault="00476A4A" w:rsidP="00A11D1C">
            <w:pPr>
              <w:jc w:val="center"/>
            </w:pPr>
          </w:p>
        </w:tc>
        <w:tc>
          <w:tcPr>
            <w:tcW w:w="1328" w:type="dxa"/>
            <w:vMerge/>
            <w:vAlign w:val="center"/>
          </w:tcPr>
          <w:p w14:paraId="4724794E" w14:textId="77777777" w:rsidR="00476A4A" w:rsidRDefault="00476A4A" w:rsidP="00A11D1C">
            <w:pPr>
              <w:jc w:val="center"/>
            </w:pPr>
          </w:p>
        </w:tc>
        <w:tc>
          <w:tcPr>
            <w:tcW w:w="2225" w:type="dxa"/>
            <w:vAlign w:val="center"/>
          </w:tcPr>
          <w:p w14:paraId="5D4E82D8" w14:textId="77777777" w:rsidR="00476A4A" w:rsidRDefault="00476A4A" w:rsidP="007F5437">
            <w:pPr>
              <w:jc w:val="center"/>
            </w:pPr>
            <w:r>
              <w:t xml:space="preserve">Porcupine Creek </w:t>
            </w:r>
            <w:r w:rsidR="007F5437">
              <w:t>2</w:t>
            </w:r>
          </w:p>
        </w:tc>
        <w:tc>
          <w:tcPr>
            <w:tcW w:w="1508" w:type="dxa"/>
            <w:vAlign w:val="center"/>
          </w:tcPr>
          <w:p w14:paraId="27FE8CAF" w14:textId="77777777" w:rsidR="00476A4A" w:rsidRDefault="00476A4A" w:rsidP="00A11D1C">
            <w:pPr>
              <w:jc w:val="center"/>
            </w:pPr>
            <w:r>
              <w:t>38%; 9/24</w:t>
            </w:r>
          </w:p>
          <w:p w14:paraId="6B67E4D9" w14:textId="77777777" w:rsidR="00476A4A" w:rsidRDefault="00476A4A" w:rsidP="00A11D1C">
            <w:pPr>
              <w:jc w:val="center"/>
            </w:pPr>
            <w:r>
              <w:t>27%; 9/33</w:t>
            </w:r>
          </w:p>
        </w:tc>
        <w:tc>
          <w:tcPr>
            <w:tcW w:w="3310" w:type="dxa"/>
            <w:vAlign w:val="center"/>
          </w:tcPr>
          <w:p w14:paraId="0BC3396B" w14:textId="77777777" w:rsidR="00476A4A" w:rsidRDefault="00476A4A" w:rsidP="00AC4E14">
            <w:pPr>
              <w:jc w:val="center"/>
            </w:pPr>
            <w:r>
              <w:t xml:space="preserve">Moderately Impaired / Moderate </w:t>
            </w:r>
            <w:r w:rsidR="00AC4E14">
              <w:t>Degradation</w:t>
            </w:r>
          </w:p>
        </w:tc>
      </w:tr>
      <w:tr w:rsidR="00476A4A" w14:paraId="5AABD9BA" w14:textId="77777777" w:rsidTr="00A94E6F">
        <w:tc>
          <w:tcPr>
            <w:tcW w:w="1205" w:type="dxa"/>
            <w:vMerge/>
            <w:vAlign w:val="center"/>
          </w:tcPr>
          <w:p w14:paraId="1D986BF4" w14:textId="77777777" w:rsidR="00476A4A" w:rsidRDefault="00476A4A" w:rsidP="00A11D1C">
            <w:pPr>
              <w:jc w:val="center"/>
            </w:pPr>
          </w:p>
        </w:tc>
        <w:tc>
          <w:tcPr>
            <w:tcW w:w="1328" w:type="dxa"/>
            <w:vMerge/>
            <w:vAlign w:val="center"/>
          </w:tcPr>
          <w:p w14:paraId="7B723519" w14:textId="77777777" w:rsidR="00476A4A" w:rsidRDefault="00476A4A" w:rsidP="00A11D1C">
            <w:pPr>
              <w:jc w:val="center"/>
            </w:pPr>
          </w:p>
        </w:tc>
        <w:tc>
          <w:tcPr>
            <w:tcW w:w="2225" w:type="dxa"/>
            <w:vAlign w:val="center"/>
          </w:tcPr>
          <w:p w14:paraId="676BE888" w14:textId="77777777" w:rsidR="00476A4A" w:rsidRDefault="00476A4A" w:rsidP="00A11D1C">
            <w:pPr>
              <w:jc w:val="center"/>
            </w:pPr>
            <w:r>
              <w:t>White Clay Creek 1</w:t>
            </w:r>
          </w:p>
        </w:tc>
        <w:tc>
          <w:tcPr>
            <w:tcW w:w="1508" w:type="dxa"/>
            <w:vAlign w:val="center"/>
          </w:tcPr>
          <w:p w14:paraId="31C48B57" w14:textId="77777777" w:rsidR="00476A4A" w:rsidRDefault="00476A4A" w:rsidP="00AD74D5">
            <w:pPr>
              <w:jc w:val="center"/>
            </w:pPr>
            <w:r>
              <w:t>25%; 6/24</w:t>
            </w:r>
          </w:p>
          <w:p w14:paraId="5C224B97" w14:textId="77777777" w:rsidR="00476A4A" w:rsidRDefault="00476A4A" w:rsidP="00AD74D5">
            <w:pPr>
              <w:jc w:val="center"/>
            </w:pPr>
            <w:r>
              <w:t>33%; 6/18</w:t>
            </w:r>
          </w:p>
        </w:tc>
        <w:tc>
          <w:tcPr>
            <w:tcW w:w="3310" w:type="dxa"/>
            <w:vAlign w:val="center"/>
          </w:tcPr>
          <w:p w14:paraId="2ABAC888" w14:textId="77777777" w:rsidR="00476A4A" w:rsidRDefault="00476A4A" w:rsidP="00AC4E14">
            <w:pPr>
              <w:jc w:val="center"/>
            </w:pPr>
            <w:r>
              <w:t xml:space="preserve">Moderately Impaired / Moderate </w:t>
            </w:r>
            <w:r w:rsidR="00AC4E14">
              <w:t>Degradation</w:t>
            </w:r>
          </w:p>
        </w:tc>
      </w:tr>
      <w:tr w:rsidR="00476A4A" w14:paraId="55A521B6" w14:textId="77777777" w:rsidTr="00A94E6F">
        <w:tc>
          <w:tcPr>
            <w:tcW w:w="1205" w:type="dxa"/>
            <w:vMerge/>
            <w:vAlign w:val="center"/>
          </w:tcPr>
          <w:p w14:paraId="0DCCA9FD" w14:textId="77777777" w:rsidR="00476A4A" w:rsidRDefault="00476A4A" w:rsidP="00A11D1C">
            <w:pPr>
              <w:jc w:val="center"/>
            </w:pPr>
          </w:p>
        </w:tc>
        <w:tc>
          <w:tcPr>
            <w:tcW w:w="1328" w:type="dxa"/>
            <w:vMerge/>
            <w:vAlign w:val="center"/>
          </w:tcPr>
          <w:p w14:paraId="7FA1F439" w14:textId="77777777" w:rsidR="00476A4A" w:rsidRDefault="00476A4A" w:rsidP="00A11D1C">
            <w:pPr>
              <w:jc w:val="center"/>
            </w:pPr>
          </w:p>
        </w:tc>
        <w:tc>
          <w:tcPr>
            <w:tcW w:w="2225" w:type="dxa"/>
            <w:vAlign w:val="center"/>
          </w:tcPr>
          <w:p w14:paraId="03231A15" w14:textId="77777777" w:rsidR="00476A4A" w:rsidRDefault="00476A4A" w:rsidP="00A11D1C">
            <w:pPr>
              <w:jc w:val="center"/>
            </w:pPr>
            <w:r>
              <w:t>White Clay Creek 2</w:t>
            </w:r>
          </w:p>
        </w:tc>
        <w:tc>
          <w:tcPr>
            <w:tcW w:w="1508" w:type="dxa"/>
            <w:vAlign w:val="center"/>
          </w:tcPr>
          <w:p w14:paraId="74AC5657" w14:textId="77777777" w:rsidR="00476A4A" w:rsidRDefault="00476A4A" w:rsidP="00AD74D5">
            <w:pPr>
              <w:jc w:val="center"/>
            </w:pPr>
            <w:r>
              <w:t>38%; 9/24</w:t>
            </w:r>
          </w:p>
          <w:p w14:paraId="12794916" w14:textId="77777777" w:rsidR="00476A4A" w:rsidRDefault="00476A4A" w:rsidP="00AD74D5">
            <w:pPr>
              <w:jc w:val="center"/>
            </w:pPr>
            <w:r>
              <w:t>38%; 9/24</w:t>
            </w:r>
          </w:p>
        </w:tc>
        <w:tc>
          <w:tcPr>
            <w:tcW w:w="3310" w:type="dxa"/>
            <w:vAlign w:val="center"/>
          </w:tcPr>
          <w:p w14:paraId="51F596C0" w14:textId="77777777" w:rsidR="00476A4A" w:rsidRDefault="00AC4E14" w:rsidP="00AC4E14">
            <w:pPr>
              <w:jc w:val="center"/>
            </w:pPr>
            <w:r>
              <w:t>Moderately Impaired / Moderate Degradation</w:t>
            </w:r>
          </w:p>
        </w:tc>
      </w:tr>
      <w:tr w:rsidR="00476A4A" w14:paraId="6F7B5A90" w14:textId="77777777" w:rsidTr="00A94E6F">
        <w:tc>
          <w:tcPr>
            <w:tcW w:w="1205" w:type="dxa"/>
            <w:vMerge/>
            <w:vAlign w:val="center"/>
          </w:tcPr>
          <w:p w14:paraId="3B0B146A" w14:textId="77777777" w:rsidR="00476A4A" w:rsidRDefault="00476A4A" w:rsidP="00A11D1C">
            <w:pPr>
              <w:jc w:val="center"/>
            </w:pPr>
          </w:p>
        </w:tc>
        <w:tc>
          <w:tcPr>
            <w:tcW w:w="1328" w:type="dxa"/>
            <w:vMerge/>
            <w:vAlign w:val="center"/>
          </w:tcPr>
          <w:p w14:paraId="331B036C" w14:textId="77777777" w:rsidR="00476A4A" w:rsidRDefault="00476A4A" w:rsidP="00A11D1C">
            <w:pPr>
              <w:jc w:val="center"/>
            </w:pPr>
          </w:p>
        </w:tc>
        <w:tc>
          <w:tcPr>
            <w:tcW w:w="2225" w:type="dxa"/>
            <w:vAlign w:val="center"/>
          </w:tcPr>
          <w:p w14:paraId="2E5F02B4" w14:textId="77777777" w:rsidR="00476A4A" w:rsidRDefault="00476A4A" w:rsidP="00A11D1C">
            <w:pPr>
              <w:jc w:val="center"/>
            </w:pPr>
            <w:r>
              <w:t>White Clay Creek 3</w:t>
            </w:r>
          </w:p>
        </w:tc>
        <w:tc>
          <w:tcPr>
            <w:tcW w:w="1508" w:type="dxa"/>
            <w:vAlign w:val="center"/>
          </w:tcPr>
          <w:p w14:paraId="0DF77D46" w14:textId="77777777" w:rsidR="00476A4A" w:rsidRDefault="00476A4A" w:rsidP="00A11D1C">
            <w:pPr>
              <w:jc w:val="center"/>
            </w:pPr>
            <w:r>
              <w:t>25%; 6/24</w:t>
            </w:r>
          </w:p>
          <w:p w14:paraId="6A8D9DA6" w14:textId="77777777" w:rsidR="00476A4A" w:rsidRDefault="00476A4A" w:rsidP="00A11D1C">
            <w:pPr>
              <w:jc w:val="center"/>
            </w:pPr>
            <w:r>
              <w:t>50%; 6/12</w:t>
            </w:r>
          </w:p>
        </w:tc>
        <w:tc>
          <w:tcPr>
            <w:tcW w:w="3310" w:type="dxa"/>
            <w:vAlign w:val="center"/>
          </w:tcPr>
          <w:p w14:paraId="55E5E47C" w14:textId="77777777" w:rsidR="00476A4A" w:rsidRDefault="00476A4A" w:rsidP="00AC4E14">
            <w:pPr>
              <w:jc w:val="center"/>
            </w:pPr>
            <w:r>
              <w:t xml:space="preserve">Moderately Impaired / Moderate </w:t>
            </w:r>
            <w:r w:rsidR="00AC4E14">
              <w:t>Degradation</w:t>
            </w:r>
          </w:p>
        </w:tc>
      </w:tr>
      <w:tr w:rsidR="00476A4A" w14:paraId="0D56B08B" w14:textId="77777777" w:rsidTr="00A94E6F">
        <w:tc>
          <w:tcPr>
            <w:tcW w:w="1205" w:type="dxa"/>
            <w:vMerge/>
            <w:vAlign w:val="center"/>
          </w:tcPr>
          <w:p w14:paraId="6A4E2744" w14:textId="77777777" w:rsidR="00476A4A" w:rsidRDefault="00476A4A" w:rsidP="00A11D1C">
            <w:pPr>
              <w:jc w:val="center"/>
            </w:pPr>
          </w:p>
        </w:tc>
        <w:tc>
          <w:tcPr>
            <w:tcW w:w="1328" w:type="dxa"/>
            <w:vMerge/>
            <w:vAlign w:val="center"/>
          </w:tcPr>
          <w:p w14:paraId="53455DB4" w14:textId="77777777" w:rsidR="00476A4A" w:rsidRDefault="00476A4A" w:rsidP="00A11D1C">
            <w:pPr>
              <w:jc w:val="center"/>
            </w:pPr>
          </w:p>
        </w:tc>
        <w:tc>
          <w:tcPr>
            <w:tcW w:w="2225" w:type="dxa"/>
            <w:shd w:val="clear" w:color="auto" w:fill="B8CCE4" w:themeFill="accent1" w:themeFillTint="66"/>
            <w:vAlign w:val="center"/>
          </w:tcPr>
          <w:p w14:paraId="2728A1DA" w14:textId="77777777" w:rsidR="00476A4A" w:rsidRDefault="00476A4A" w:rsidP="00A11D1C">
            <w:pPr>
              <w:jc w:val="center"/>
            </w:pPr>
            <w:r>
              <w:t>Wounded Knee Creek 2</w:t>
            </w:r>
          </w:p>
        </w:tc>
        <w:tc>
          <w:tcPr>
            <w:tcW w:w="1508" w:type="dxa"/>
            <w:shd w:val="clear" w:color="auto" w:fill="B8CCE4" w:themeFill="accent1" w:themeFillTint="66"/>
            <w:vAlign w:val="center"/>
          </w:tcPr>
          <w:p w14:paraId="5CD5EB68" w14:textId="77777777" w:rsidR="00476A4A" w:rsidRDefault="00476A4A" w:rsidP="00A11D1C">
            <w:pPr>
              <w:jc w:val="center"/>
            </w:pPr>
            <w:r>
              <w:t>100%; 24/24</w:t>
            </w:r>
          </w:p>
          <w:p w14:paraId="15B4CC00" w14:textId="77777777" w:rsidR="00476A4A" w:rsidRDefault="00476A4A" w:rsidP="00A11D1C">
            <w:pPr>
              <w:jc w:val="center"/>
            </w:pPr>
            <w:r>
              <w:t>100%; 24/24</w:t>
            </w:r>
          </w:p>
        </w:tc>
        <w:tc>
          <w:tcPr>
            <w:tcW w:w="3310" w:type="dxa"/>
            <w:shd w:val="clear" w:color="auto" w:fill="B8CCE4" w:themeFill="accent1" w:themeFillTint="66"/>
            <w:vAlign w:val="center"/>
          </w:tcPr>
          <w:p w14:paraId="5402DFF6" w14:textId="77777777" w:rsidR="00476A4A" w:rsidRDefault="00476A4A" w:rsidP="00CA2EFF">
            <w:pPr>
              <w:jc w:val="center"/>
            </w:pPr>
            <w:r>
              <w:t>Non-Impaired / No Change</w:t>
            </w:r>
          </w:p>
        </w:tc>
      </w:tr>
      <w:tr w:rsidR="00476A4A" w14:paraId="7A208B9E" w14:textId="77777777" w:rsidTr="00A94E6F">
        <w:tc>
          <w:tcPr>
            <w:tcW w:w="1205" w:type="dxa"/>
            <w:vMerge/>
            <w:vAlign w:val="center"/>
          </w:tcPr>
          <w:p w14:paraId="51BF859C" w14:textId="77777777" w:rsidR="00476A4A" w:rsidRDefault="00476A4A" w:rsidP="00A11D1C">
            <w:pPr>
              <w:jc w:val="center"/>
            </w:pPr>
          </w:p>
        </w:tc>
        <w:tc>
          <w:tcPr>
            <w:tcW w:w="1328" w:type="dxa"/>
            <w:vMerge/>
            <w:vAlign w:val="center"/>
          </w:tcPr>
          <w:p w14:paraId="3B758598" w14:textId="77777777" w:rsidR="00476A4A" w:rsidRDefault="00476A4A" w:rsidP="00A11D1C">
            <w:pPr>
              <w:jc w:val="center"/>
            </w:pPr>
          </w:p>
        </w:tc>
        <w:tc>
          <w:tcPr>
            <w:tcW w:w="2225" w:type="dxa"/>
            <w:vAlign w:val="center"/>
          </w:tcPr>
          <w:p w14:paraId="2692DC7B" w14:textId="77777777" w:rsidR="00476A4A" w:rsidRDefault="00476A4A" w:rsidP="00A11D1C">
            <w:pPr>
              <w:jc w:val="center"/>
            </w:pPr>
            <w:r>
              <w:t>Wounded Knee Creek 3</w:t>
            </w:r>
          </w:p>
        </w:tc>
        <w:tc>
          <w:tcPr>
            <w:tcW w:w="1508" w:type="dxa"/>
            <w:vAlign w:val="center"/>
          </w:tcPr>
          <w:p w14:paraId="6B21205D" w14:textId="77777777" w:rsidR="00476A4A" w:rsidRDefault="00476A4A" w:rsidP="00CA2EFF">
            <w:pPr>
              <w:jc w:val="center"/>
            </w:pPr>
            <w:r>
              <w:t>75%; 18/24</w:t>
            </w:r>
          </w:p>
          <w:p w14:paraId="70E38D23" w14:textId="77777777" w:rsidR="00476A4A" w:rsidRDefault="00476A4A" w:rsidP="00CA2EFF">
            <w:pPr>
              <w:jc w:val="center"/>
            </w:pPr>
            <w:r>
              <w:t>66%; 18/27</w:t>
            </w:r>
          </w:p>
        </w:tc>
        <w:tc>
          <w:tcPr>
            <w:tcW w:w="3310" w:type="dxa"/>
            <w:vAlign w:val="center"/>
          </w:tcPr>
          <w:p w14:paraId="64AA7392" w14:textId="77777777" w:rsidR="00476A4A" w:rsidRDefault="00476A4A" w:rsidP="00AC4E14">
            <w:pPr>
              <w:jc w:val="center"/>
            </w:pPr>
            <w:r>
              <w:t xml:space="preserve">Moderately Impaired / Moderate </w:t>
            </w:r>
            <w:r w:rsidR="00AC4E14">
              <w:t>Degradation</w:t>
            </w:r>
          </w:p>
        </w:tc>
      </w:tr>
      <w:tr w:rsidR="00476A4A" w:rsidRPr="00257A27" w14:paraId="7E2513F0" w14:textId="77777777" w:rsidTr="00A94E6F">
        <w:tc>
          <w:tcPr>
            <w:tcW w:w="1205" w:type="dxa"/>
            <w:vMerge/>
            <w:vAlign w:val="center"/>
          </w:tcPr>
          <w:p w14:paraId="4D991599" w14:textId="77777777" w:rsidR="00476A4A" w:rsidRPr="00257A27" w:rsidRDefault="00476A4A" w:rsidP="00A11D1C">
            <w:pPr>
              <w:jc w:val="center"/>
            </w:pPr>
          </w:p>
        </w:tc>
        <w:tc>
          <w:tcPr>
            <w:tcW w:w="1328" w:type="dxa"/>
            <w:vMerge w:val="restart"/>
            <w:vAlign w:val="center"/>
          </w:tcPr>
          <w:p w14:paraId="04DE6953" w14:textId="77777777" w:rsidR="00476A4A" w:rsidRPr="00257A27" w:rsidRDefault="00476A4A" w:rsidP="00A11D1C">
            <w:pPr>
              <w:jc w:val="center"/>
            </w:pPr>
            <w:r w:rsidRPr="00257A27">
              <w:t>Sand Hills</w:t>
            </w:r>
          </w:p>
        </w:tc>
        <w:tc>
          <w:tcPr>
            <w:tcW w:w="2225" w:type="dxa"/>
            <w:vAlign w:val="center"/>
          </w:tcPr>
          <w:p w14:paraId="637B475A" w14:textId="77777777" w:rsidR="00476A4A" w:rsidRPr="00257A27" w:rsidRDefault="00476A4A" w:rsidP="00A11D1C">
            <w:pPr>
              <w:jc w:val="center"/>
            </w:pPr>
            <w:r w:rsidRPr="00257A27">
              <w:t>Little White River 1</w:t>
            </w:r>
          </w:p>
        </w:tc>
        <w:tc>
          <w:tcPr>
            <w:tcW w:w="1508" w:type="dxa"/>
            <w:vAlign w:val="center"/>
          </w:tcPr>
          <w:p w14:paraId="0B6D3C5D" w14:textId="77777777" w:rsidR="00476A4A" w:rsidRPr="00257A27" w:rsidRDefault="004D36B9" w:rsidP="00A11D1C">
            <w:pPr>
              <w:jc w:val="center"/>
            </w:pPr>
            <w:r w:rsidRPr="00257A27">
              <w:t>3</w:t>
            </w:r>
            <w:r w:rsidR="00A859CF" w:rsidRPr="00257A27">
              <w:t>2</w:t>
            </w:r>
            <w:r w:rsidR="00476A4A" w:rsidRPr="00257A27">
              <w:t>%; 1</w:t>
            </w:r>
            <w:r w:rsidR="00203CFB" w:rsidRPr="00257A27">
              <w:t>0.5</w:t>
            </w:r>
            <w:r w:rsidR="00476A4A" w:rsidRPr="00257A27">
              <w:t>/</w:t>
            </w:r>
            <w:r w:rsidR="00E90365" w:rsidRPr="00257A27">
              <w:t>33</w:t>
            </w:r>
          </w:p>
          <w:p w14:paraId="78B16824" w14:textId="77777777" w:rsidR="00476A4A" w:rsidRPr="00257A27" w:rsidRDefault="00476A4A" w:rsidP="00A859CF">
            <w:pPr>
              <w:jc w:val="center"/>
            </w:pPr>
            <w:r w:rsidRPr="00257A27">
              <w:t>5</w:t>
            </w:r>
            <w:r w:rsidR="00A859CF" w:rsidRPr="00257A27">
              <w:t>0</w:t>
            </w:r>
            <w:r w:rsidRPr="00257A27">
              <w:t>%; 1</w:t>
            </w:r>
            <w:r w:rsidR="00203CFB" w:rsidRPr="00257A27">
              <w:t>0.5</w:t>
            </w:r>
            <w:r w:rsidRPr="00257A27">
              <w:t>/21</w:t>
            </w:r>
          </w:p>
        </w:tc>
        <w:tc>
          <w:tcPr>
            <w:tcW w:w="3310" w:type="dxa"/>
            <w:vAlign w:val="center"/>
          </w:tcPr>
          <w:p w14:paraId="48F51B4C" w14:textId="77777777" w:rsidR="00476A4A" w:rsidRPr="00257A27" w:rsidRDefault="00476A4A" w:rsidP="00AC4E14">
            <w:pPr>
              <w:jc w:val="center"/>
            </w:pPr>
            <w:r w:rsidRPr="00257A27">
              <w:t xml:space="preserve">Moderately Impaired / Moderate </w:t>
            </w:r>
            <w:r w:rsidR="00AC4E14" w:rsidRPr="00257A27">
              <w:t>Degradation</w:t>
            </w:r>
          </w:p>
        </w:tc>
      </w:tr>
      <w:tr w:rsidR="00F164B5" w:rsidRPr="00257A27" w14:paraId="2FDE9955" w14:textId="77777777" w:rsidTr="00A94E6F">
        <w:tc>
          <w:tcPr>
            <w:tcW w:w="1205" w:type="dxa"/>
            <w:vMerge/>
            <w:vAlign w:val="center"/>
          </w:tcPr>
          <w:p w14:paraId="6F7ADC84" w14:textId="77777777" w:rsidR="00F164B5" w:rsidRPr="00257A27" w:rsidRDefault="00F164B5" w:rsidP="00A11D1C">
            <w:pPr>
              <w:jc w:val="center"/>
            </w:pPr>
          </w:p>
        </w:tc>
        <w:tc>
          <w:tcPr>
            <w:tcW w:w="1328" w:type="dxa"/>
            <w:vMerge/>
            <w:vAlign w:val="center"/>
          </w:tcPr>
          <w:p w14:paraId="576A9762" w14:textId="77777777" w:rsidR="00F164B5" w:rsidRPr="00257A27" w:rsidRDefault="00F164B5" w:rsidP="00A11D1C">
            <w:pPr>
              <w:jc w:val="center"/>
            </w:pPr>
          </w:p>
        </w:tc>
        <w:tc>
          <w:tcPr>
            <w:tcW w:w="2225" w:type="dxa"/>
            <w:shd w:val="clear" w:color="auto" w:fill="B8CCE4" w:themeFill="accent1" w:themeFillTint="66"/>
            <w:vAlign w:val="center"/>
          </w:tcPr>
          <w:p w14:paraId="2F3E65F1" w14:textId="77777777" w:rsidR="00F164B5" w:rsidRPr="00257A27" w:rsidRDefault="00F164B5" w:rsidP="00A11D1C">
            <w:pPr>
              <w:jc w:val="center"/>
            </w:pPr>
            <w:r w:rsidRPr="00257A27">
              <w:t>Little White River 2</w:t>
            </w:r>
          </w:p>
        </w:tc>
        <w:tc>
          <w:tcPr>
            <w:tcW w:w="1508" w:type="dxa"/>
            <w:shd w:val="clear" w:color="auto" w:fill="B8CCE4" w:themeFill="accent1" w:themeFillTint="66"/>
            <w:vAlign w:val="center"/>
          </w:tcPr>
          <w:p w14:paraId="07D99224" w14:textId="77777777" w:rsidR="00F164B5" w:rsidRPr="00257A27" w:rsidRDefault="00F164B5" w:rsidP="00F164B5">
            <w:pPr>
              <w:jc w:val="center"/>
            </w:pPr>
            <w:r w:rsidRPr="00257A27">
              <w:t>100%; 33/33</w:t>
            </w:r>
          </w:p>
          <w:p w14:paraId="40C81C69" w14:textId="77777777" w:rsidR="00F164B5" w:rsidRPr="00257A27" w:rsidRDefault="00F164B5" w:rsidP="00F164B5">
            <w:pPr>
              <w:jc w:val="center"/>
            </w:pPr>
            <w:r w:rsidRPr="00257A27">
              <w:t>100%; 33/33</w:t>
            </w:r>
          </w:p>
        </w:tc>
        <w:tc>
          <w:tcPr>
            <w:tcW w:w="3310" w:type="dxa"/>
            <w:shd w:val="clear" w:color="auto" w:fill="B8CCE4" w:themeFill="accent1" w:themeFillTint="66"/>
            <w:vAlign w:val="center"/>
          </w:tcPr>
          <w:p w14:paraId="57F6BDDD" w14:textId="77777777" w:rsidR="00F164B5" w:rsidRPr="00257A27" w:rsidRDefault="00F164B5" w:rsidP="00F164B5">
            <w:pPr>
              <w:jc w:val="center"/>
            </w:pPr>
            <w:r w:rsidRPr="00257A27">
              <w:t>Non-Impaired / No Change</w:t>
            </w:r>
          </w:p>
        </w:tc>
      </w:tr>
      <w:tr w:rsidR="00476A4A" w:rsidRPr="00257A27" w14:paraId="2C8E0508" w14:textId="77777777" w:rsidTr="00F164B5">
        <w:tc>
          <w:tcPr>
            <w:tcW w:w="1205" w:type="dxa"/>
            <w:vMerge/>
            <w:vAlign w:val="center"/>
          </w:tcPr>
          <w:p w14:paraId="09AD27C0" w14:textId="77777777" w:rsidR="00476A4A" w:rsidRPr="00257A27" w:rsidRDefault="00476A4A" w:rsidP="00A11D1C">
            <w:pPr>
              <w:jc w:val="center"/>
            </w:pPr>
          </w:p>
        </w:tc>
        <w:tc>
          <w:tcPr>
            <w:tcW w:w="1328" w:type="dxa"/>
            <w:vMerge/>
            <w:vAlign w:val="center"/>
          </w:tcPr>
          <w:p w14:paraId="52DAAA5E" w14:textId="77777777" w:rsidR="00476A4A" w:rsidRPr="00257A27" w:rsidRDefault="00476A4A" w:rsidP="00A11D1C">
            <w:pPr>
              <w:jc w:val="center"/>
            </w:pPr>
          </w:p>
        </w:tc>
        <w:tc>
          <w:tcPr>
            <w:tcW w:w="2225" w:type="dxa"/>
            <w:shd w:val="clear" w:color="auto" w:fill="auto"/>
            <w:vAlign w:val="center"/>
          </w:tcPr>
          <w:p w14:paraId="29C6CC24" w14:textId="77777777" w:rsidR="00476A4A" w:rsidRPr="00257A27" w:rsidRDefault="00476A4A" w:rsidP="00A11D1C">
            <w:pPr>
              <w:jc w:val="center"/>
            </w:pPr>
            <w:r w:rsidRPr="00257A27">
              <w:t>Little White River 3</w:t>
            </w:r>
          </w:p>
        </w:tc>
        <w:tc>
          <w:tcPr>
            <w:tcW w:w="1508" w:type="dxa"/>
            <w:shd w:val="clear" w:color="auto" w:fill="auto"/>
            <w:vAlign w:val="center"/>
          </w:tcPr>
          <w:p w14:paraId="4A923B72" w14:textId="77777777" w:rsidR="00476A4A" w:rsidRPr="00257A27" w:rsidRDefault="00E90365" w:rsidP="00A11D1C">
            <w:pPr>
              <w:jc w:val="center"/>
            </w:pPr>
            <w:r w:rsidRPr="00257A27">
              <w:t>73</w:t>
            </w:r>
            <w:r w:rsidR="00476A4A" w:rsidRPr="00257A27">
              <w:t>%; 24/</w:t>
            </w:r>
            <w:r w:rsidR="002507E4" w:rsidRPr="00257A27">
              <w:t>33</w:t>
            </w:r>
          </w:p>
          <w:p w14:paraId="66FF715C" w14:textId="77777777" w:rsidR="00476A4A" w:rsidRPr="00257A27" w:rsidRDefault="00476A4A" w:rsidP="00A11D1C">
            <w:pPr>
              <w:jc w:val="center"/>
            </w:pPr>
            <w:r w:rsidRPr="00257A27">
              <w:t>73%; 24/33</w:t>
            </w:r>
          </w:p>
        </w:tc>
        <w:tc>
          <w:tcPr>
            <w:tcW w:w="3310" w:type="dxa"/>
            <w:shd w:val="clear" w:color="auto" w:fill="auto"/>
            <w:vAlign w:val="center"/>
          </w:tcPr>
          <w:p w14:paraId="70ACB44E" w14:textId="77777777" w:rsidR="00476A4A" w:rsidRPr="00257A27" w:rsidRDefault="00E90365" w:rsidP="00AC4E14">
            <w:pPr>
              <w:jc w:val="center"/>
            </w:pPr>
            <w:r w:rsidRPr="00257A27">
              <w:t>Moderately Impaired</w:t>
            </w:r>
            <w:r w:rsidR="00476A4A" w:rsidRPr="00257A27">
              <w:t xml:space="preserve"> / Moderate </w:t>
            </w:r>
            <w:r w:rsidR="00AC4E14" w:rsidRPr="00257A27">
              <w:t>Degradation</w:t>
            </w:r>
          </w:p>
        </w:tc>
      </w:tr>
      <w:tr w:rsidR="00476A4A" w:rsidRPr="00257A27" w14:paraId="07419FA6" w14:textId="77777777" w:rsidTr="00A94E6F">
        <w:tc>
          <w:tcPr>
            <w:tcW w:w="1205" w:type="dxa"/>
            <w:vMerge/>
            <w:vAlign w:val="center"/>
          </w:tcPr>
          <w:p w14:paraId="5F63BE93" w14:textId="77777777" w:rsidR="00476A4A" w:rsidRPr="00257A27" w:rsidRDefault="00476A4A" w:rsidP="00A11D1C">
            <w:pPr>
              <w:jc w:val="center"/>
            </w:pPr>
          </w:p>
        </w:tc>
        <w:tc>
          <w:tcPr>
            <w:tcW w:w="1328" w:type="dxa"/>
            <w:vMerge/>
            <w:vAlign w:val="center"/>
          </w:tcPr>
          <w:p w14:paraId="1092EFDD" w14:textId="77777777" w:rsidR="00476A4A" w:rsidRPr="00257A27" w:rsidRDefault="00476A4A" w:rsidP="00A11D1C">
            <w:pPr>
              <w:jc w:val="center"/>
            </w:pPr>
          </w:p>
        </w:tc>
        <w:tc>
          <w:tcPr>
            <w:tcW w:w="2225" w:type="dxa"/>
            <w:vAlign w:val="center"/>
          </w:tcPr>
          <w:p w14:paraId="70089852" w14:textId="77777777" w:rsidR="00476A4A" w:rsidRPr="00257A27" w:rsidRDefault="00476A4A" w:rsidP="00A11D1C">
            <w:pPr>
              <w:jc w:val="center"/>
            </w:pPr>
            <w:r w:rsidRPr="00257A27">
              <w:t>Wolf Creek</w:t>
            </w:r>
          </w:p>
        </w:tc>
        <w:tc>
          <w:tcPr>
            <w:tcW w:w="1508" w:type="dxa"/>
            <w:vAlign w:val="center"/>
          </w:tcPr>
          <w:p w14:paraId="14C873FC" w14:textId="77777777" w:rsidR="00476A4A" w:rsidRPr="00257A27" w:rsidRDefault="00E90365" w:rsidP="00A11D1C">
            <w:pPr>
              <w:jc w:val="center"/>
            </w:pPr>
            <w:r w:rsidRPr="00257A27">
              <w:t>5</w:t>
            </w:r>
            <w:r w:rsidR="00476A4A" w:rsidRPr="00257A27">
              <w:t>5%; 18/</w:t>
            </w:r>
            <w:r w:rsidRPr="00257A27">
              <w:t>33</w:t>
            </w:r>
          </w:p>
          <w:p w14:paraId="69163721" w14:textId="77777777" w:rsidR="00476A4A" w:rsidRPr="00257A27" w:rsidRDefault="00476A4A" w:rsidP="00A11D1C">
            <w:pPr>
              <w:jc w:val="center"/>
            </w:pPr>
            <w:r w:rsidRPr="00257A27">
              <w:t>100%; 18/18</w:t>
            </w:r>
          </w:p>
        </w:tc>
        <w:tc>
          <w:tcPr>
            <w:tcW w:w="3310" w:type="dxa"/>
            <w:vAlign w:val="center"/>
          </w:tcPr>
          <w:p w14:paraId="144DC9C1" w14:textId="77777777" w:rsidR="00476A4A" w:rsidRPr="00257A27" w:rsidRDefault="00476A4A" w:rsidP="00476A4A">
            <w:pPr>
              <w:jc w:val="center"/>
            </w:pPr>
            <w:r w:rsidRPr="00257A27">
              <w:t>Moderately Impaired / No Change</w:t>
            </w:r>
          </w:p>
        </w:tc>
      </w:tr>
      <w:tr w:rsidR="00476A4A" w:rsidRPr="00257A27" w14:paraId="5B33893C" w14:textId="77777777" w:rsidTr="00CA6413">
        <w:trPr>
          <w:trHeight w:val="818"/>
        </w:trPr>
        <w:tc>
          <w:tcPr>
            <w:tcW w:w="1205" w:type="dxa"/>
            <w:vMerge/>
            <w:vAlign w:val="center"/>
          </w:tcPr>
          <w:p w14:paraId="7B964F0F" w14:textId="77777777" w:rsidR="00476A4A" w:rsidRPr="00257A27" w:rsidRDefault="00476A4A" w:rsidP="00A11D1C">
            <w:pPr>
              <w:jc w:val="center"/>
            </w:pPr>
          </w:p>
        </w:tc>
        <w:tc>
          <w:tcPr>
            <w:tcW w:w="1328" w:type="dxa"/>
            <w:vMerge/>
            <w:vAlign w:val="center"/>
          </w:tcPr>
          <w:p w14:paraId="5063F5A6" w14:textId="77777777" w:rsidR="00476A4A" w:rsidRPr="00257A27" w:rsidRDefault="00476A4A" w:rsidP="00A11D1C">
            <w:pPr>
              <w:jc w:val="center"/>
            </w:pPr>
          </w:p>
        </w:tc>
        <w:tc>
          <w:tcPr>
            <w:tcW w:w="2225" w:type="dxa"/>
            <w:vAlign w:val="center"/>
          </w:tcPr>
          <w:p w14:paraId="25D3BD3E" w14:textId="77777777" w:rsidR="00476A4A" w:rsidRPr="00257A27" w:rsidRDefault="00476A4A" w:rsidP="00A11D1C">
            <w:pPr>
              <w:jc w:val="center"/>
            </w:pPr>
            <w:r w:rsidRPr="00257A27">
              <w:t>Wounded Knee Creek 1</w:t>
            </w:r>
          </w:p>
        </w:tc>
        <w:tc>
          <w:tcPr>
            <w:tcW w:w="1508" w:type="dxa"/>
            <w:vAlign w:val="center"/>
          </w:tcPr>
          <w:p w14:paraId="470FC87E" w14:textId="77777777" w:rsidR="00476A4A" w:rsidRPr="00257A27" w:rsidRDefault="00E90365" w:rsidP="00A11D1C">
            <w:pPr>
              <w:jc w:val="center"/>
            </w:pPr>
            <w:r w:rsidRPr="00257A27">
              <w:t>64</w:t>
            </w:r>
            <w:r w:rsidR="00476A4A" w:rsidRPr="00257A27">
              <w:t>%; 21/</w:t>
            </w:r>
            <w:r w:rsidRPr="00257A27">
              <w:t>33</w:t>
            </w:r>
          </w:p>
          <w:p w14:paraId="438B62DD" w14:textId="77777777" w:rsidR="00476A4A" w:rsidRPr="00257A27" w:rsidRDefault="00476A4A" w:rsidP="00A11D1C">
            <w:pPr>
              <w:jc w:val="center"/>
            </w:pPr>
            <w:r w:rsidRPr="00257A27">
              <w:t>64%; 21/33</w:t>
            </w:r>
          </w:p>
        </w:tc>
        <w:tc>
          <w:tcPr>
            <w:tcW w:w="3310" w:type="dxa"/>
            <w:vAlign w:val="center"/>
          </w:tcPr>
          <w:p w14:paraId="555C9100" w14:textId="77777777" w:rsidR="00476A4A" w:rsidRPr="00257A27" w:rsidRDefault="00E90365" w:rsidP="00E90365">
            <w:pPr>
              <w:jc w:val="center"/>
            </w:pPr>
            <w:r w:rsidRPr="00257A27">
              <w:t xml:space="preserve">Moderately </w:t>
            </w:r>
            <w:r w:rsidR="00476A4A" w:rsidRPr="00257A27">
              <w:t xml:space="preserve">Impaired / Moderate </w:t>
            </w:r>
            <w:r w:rsidR="008D10D8" w:rsidRPr="00257A27">
              <w:t>Degradation</w:t>
            </w:r>
          </w:p>
        </w:tc>
      </w:tr>
      <w:tr w:rsidR="00CA6413" w:rsidRPr="00257A27" w14:paraId="35B4F68E" w14:textId="77777777" w:rsidTr="00A94E6F">
        <w:tc>
          <w:tcPr>
            <w:tcW w:w="1205" w:type="dxa"/>
            <w:vAlign w:val="center"/>
          </w:tcPr>
          <w:p w14:paraId="6324B3A3" w14:textId="77777777" w:rsidR="00CA6413" w:rsidRPr="00257A27" w:rsidRDefault="00CA6413" w:rsidP="00A11D1C">
            <w:pPr>
              <w:jc w:val="center"/>
            </w:pPr>
          </w:p>
        </w:tc>
        <w:tc>
          <w:tcPr>
            <w:tcW w:w="1328" w:type="dxa"/>
            <w:vAlign w:val="center"/>
          </w:tcPr>
          <w:p w14:paraId="120C6330" w14:textId="77777777" w:rsidR="00CA6413" w:rsidRPr="00257A27" w:rsidRDefault="00CA6413" w:rsidP="00A11D1C">
            <w:pPr>
              <w:jc w:val="center"/>
            </w:pPr>
          </w:p>
        </w:tc>
        <w:tc>
          <w:tcPr>
            <w:tcW w:w="2225" w:type="dxa"/>
            <w:vAlign w:val="center"/>
          </w:tcPr>
          <w:p w14:paraId="0045DC4B" w14:textId="77777777" w:rsidR="00CA6413" w:rsidRPr="00257A27" w:rsidRDefault="00CA6413" w:rsidP="00A11D1C">
            <w:pPr>
              <w:jc w:val="center"/>
            </w:pPr>
          </w:p>
        </w:tc>
        <w:tc>
          <w:tcPr>
            <w:tcW w:w="1508" w:type="dxa"/>
            <w:vAlign w:val="center"/>
          </w:tcPr>
          <w:p w14:paraId="1320D109" w14:textId="77777777" w:rsidR="00CA6413" w:rsidRPr="00257A27" w:rsidRDefault="00CA6413" w:rsidP="00A11D1C">
            <w:pPr>
              <w:jc w:val="center"/>
            </w:pPr>
          </w:p>
        </w:tc>
        <w:tc>
          <w:tcPr>
            <w:tcW w:w="3310" w:type="dxa"/>
            <w:vAlign w:val="center"/>
          </w:tcPr>
          <w:p w14:paraId="6D000B0E" w14:textId="77777777" w:rsidR="00CA6413" w:rsidRPr="00257A27" w:rsidRDefault="00CA6413" w:rsidP="00E90365">
            <w:pPr>
              <w:jc w:val="center"/>
            </w:pPr>
          </w:p>
        </w:tc>
      </w:tr>
    </w:tbl>
    <w:p w14:paraId="5ED23489" w14:textId="4B574F8F" w:rsidR="00E02FE9" w:rsidRPr="00611384" w:rsidRDefault="00AD0CDC" w:rsidP="00611384">
      <w:pPr>
        <w:rPr>
          <w:i/>
        </w:rPr>
      </w:pPr>
      <w:r w:rsidRPr="00257A27">
        <w:rPr>
          <w:i/>
        </w:rPr>
        <w:t>* 2008</w:t>
      </w:r>
      <w:r w:rsidR="00890B7F" w:rsidRPr="00257A27">
        <w:rPr>
          <w:i/>
        </w:rPr>
        <w:t xml:space="preserve"> and 2010</w:t>
      </w:r>
      <w:r w:rsidRPr="00257A27">
        <w:rPr>
          <w:i/>
        </w:rPr>
        <w:t xml:space="preserve"> High Plains watershed</w:t>
      </w:r>
      <w:r w:rsidR="00890B7F" w:rsidRPr="00257A27">
        <w:rPr>
          <w:i/>
        </w:rPr>
        <w:t>s</w:t>
      </w:r>
      <w:r w:rsidRPr="00257A27">
        <w:rPr>
          <w:i/>
        </w:rPr>
        <w:t xml:space="preserve"> w</w:t>
      </w:r>
      <w:r w:rsidR="00890B7F" w:rsidRPr="00257A27">
        <w:rPr>
          <w:i/>
        </w:rPr>
        <w:t>ere</w:t>
      </w:r>
      <w:r w:rsidRPr="00257A27">
        <w:rPr>
          <w:i/>
        </w:rPr>
        <w:t xml:space="preserve"> assessed against the</w:t>
      </w:r>
      <w:r w:rsidR="00506E62" w:rsidRPr="00257A27">
        <w:rPr>
          <w:i/>
        </w:rPr>
        <w:t xml:space="preserve"> 2008</w:t>
      </w:r>
      <w:r w:rsidR="00890B7F" w:rsidRPr="00257A27">
        <w:rPr>
          <w:i/>
        </w:rPr>
        <w:t xml:space="preserve"> and</w:t>
      </w:r>
      <w:r w:rsidR="00506E62" w:rsidRPr="00257A27">
        <w:rPr>
          <w:i/>
        </w:rPr>
        <w:t xml:space="preserve"> Great Plains watershed with </w:t>
      </w:r>
      <w:r w:rsidRPr="00257A27">
        <w:rPr>
          <w:i/>
        </w:rPr>
        <w:t xml:space="preserve">the </w:t>
      </w:r>
      <w:r w:rsidR="00506E62" w:rsidRPr="00257A27">
        <w:rPr>
          <w:i/>
        </w:rPr>
        <w:t>greatest</w:t>
      </w:r>
      <w:r w:rsidRPr="00257A27">
        <w:rPr>
          <w:i/>
        </w:rPr>
        <w:t xml:space="preserve"> </w:t>
      </w:r>
      <w:r w:rsidR="00506E62" w:rsidRPr="00257A27">
        <w:rPr>
          <w:i/>
        </w:rPr>
        <w:t>stream health score</w:t>
      </w:r>
      <w:r w:rsidR="00D575E6" w:rsidRPr="00257A27">
        <w:rPr>
          <w:i/>
        </w:rPr>
        <w:t>.</w:t>
      </w:r>
    </w:p>
    <w:p w14:paraId="56F387C6" w14:textId="59DF1916" w:rsidR="00E02FE9" w:rsidRPr="00AD35C1" w:rsidRDefault="00E02FE9" w:rsidP="00E02FE9">
      <w:pPr>
        <w:pStyle w:val="Heading2"/>
      </w:pPr>
      <w:bookmarkStart w:id="2696" w:name="_Toc262198175"/>
      <w:r>
        <w:t>5.1 Upper White River Subwatershed Results</w:t>
      </w:r>
      <w:bookmarkEnd w:id="2696"/>
    </w:p>
    <w:p w14:paraId="2B3AC9AB" w14:textId="77777777" w:rsidR="00392CD9" w:rsidRPr="00257A27" w:rsidRDefault="0071661A" w:rsidP="00D575E6">
      <w:r w:rsidRPr="00257A27">
        <w:t>The Upper White River Subwatershed was sampled in 2011.  All White Clay Creek stations (WCC1) declined significantly when comparing 1990s to 2000s stream health metrics (</w:t>
      </w:r>
      <w:r w:rsidR="00301A04" w:rsidRPr="00257A27">
        <w:t xml:space="preserve">1990s mean = 19, </w:t>
      </w:r>
      <w:proofErr w:type="spellStart"/>
      <w:r w:rsidR="00301A04" w:rsidRPr="00257A27">
        <w:t>st.</w:t>
      </w:r>
      <w:proofErr w:type="spellEnd"/>
      <w:r w:rsidR="00301A04" w:rsidRPr="00257A27">
        <w:t xml:space="preserve"> </w:t>
      </w:r>
      <w:proofErr w:type="spellStart"/>
      <w:r w:rsidR="00301A04" w:rsidRPr="00257A27">
        <w:t>dev</w:t>
      </w:r>
      <w:proofErr w:type="spellEnd"/>
      <w:r w:rsidR="00301A04" w:rsidRPr="00257A27">
        <w:t xml:space="preserve"> = 4.9, n = 6</w:t>
      </w:r>
      <w:r w:rsidR="00392CD9" w:rsidRPr="00257A27">
        <w:t>;</w:t>
      </w:r>
      <w:r w:rsidR="00301A04" w:rsidRPr="00257A27">
        <w:t xml:space="preserve"> 2000s mean = 7</w:t>
      </w:r>
      <w:r w:rsidR="00392CD9" w:rsidRPr="00257A27">
        <w:t xml:space="preserve">, </w:t>
      </w:r>
      <w:proofErr w:type="spellStart"/>
      <w:r w:rsidR="00392CD9" w:rsidRPr="00257A27">
        <w:t>st.</w:t>
      </w:r>
      <w:proofErr w:type="spellEnd"/>
      <w:r w:rsidR="00392CD9" w:rsidRPr="00257A27">
        <w:t xml:space="preserve"> dev. = 1.7, n = 3</w:t>
      </w:r>
      <w:r w:rsidRPr="00257A27">
        <w:t xml:space="preserve">).  Stream health in Wolf Creek (WOL1) improved when comparing 1990s to 2000s stream health metrics.  </w:t>
      </w:r>
      <w:r w:rsidR="00532B1A" w:rsidRPr="00257A27">
        <w:t xml:space="preserve">The </w:t>
      </w:r>
      <w:r w:rsidRPr="00257A27">
        <w:t xml:space="preserve">White River above </w:t>
      </w:r>
      <w:r w:rsidR="00532B1A" w:rsidRPr="00257A27">
        <w:t xml:space="preserve">the confluence with White Clay Creek (WHR1) did not change from the 1990s to the 2000s.  However, the White River below the confluence with White Clay Creek (WHR2) declined </w:t>
      </w:r>
      <w:r w:rsidR="00392CD9" w:rsidRPr="00257A27">
        <w:t xml:space="preserve">from an average score of 26 in the 1990s to a score of 15 in 2011.  The upstream to downstream changes along White Clay Creek in 2010 indicate water quality impairments throughout the stream with the most common declines in EPT Index, %EPT, FBI, and % Dipterans and Non-Insects.  </w:t>
      </w:r>
      <w:r w:rsidR="00D575E6" w:rsidRPr="00257A27">
        <w:t xml:space="preserve">Several macroinvertebrate stream health metrics declined from WHR1 to WHR2 including taxa richness, EPT Index, %EPT, FBI, % Dominant Family and % Dipterans and Non-insects. </w:t>
      </w:r>
    </w:p>
    <w:p w14:paraId="7B05082D" w14:textId="77777777" w:rsidR="00392CD9" w:rsidRPr="00257A27" w:rsidRDefault="00392CD9" w:rsidP="00D575E6"/>
    <w:p w14:paraId="4E86B9AC" w14:textId="6F9408B9" w:rsidR="00D575E6" w:rsidRPr="00257A27" w:rsidRDefault="00D575E6" w:rsidP="00D575E6">
      <w:r w:rsidRPr="00257A27">
        <w:t xml:space="preserve">The percentage of collector gatherer waters increased causing a decline in the % collector-gatherer quality parameter as the dominant family shifted from the </w:t>
      </w:r>
      <w:proofErr w:type="spellStart"/>
      <w:r w:rsidRPr="00257A27">
        <w:t>Ephemeropteran</w:t>
      </w:r>
      <w:proofErr w:type="spellEnd"/>
      <w:r w:rsidRPr="00257A27">
        <w:t xml:space="preserve"> </w:t>
      </w:r>
      <w:proofErr w:type="spellStart"/>
      <w:r w:rsidRPr="00257A27">
        <w:t>Baetidae</w:t>
      </w:r>
      <w:proofErr w:type="spellEnd"/>
      <w:r w:rsidRPr="00257A27">
        <w:t xml:space="preserve"> collector-gatherer family dominated from at WHR1 to the Dipteran </w:t>
      </w:r>
      <w:proofErr w:type="spellStart"/>
      <w:r w:rsidRPr="00257A27">
        <w:t>Simuliidae</w:t>
      </w:r>
      <w:proofErr w:type="spellEnd"/>
      <w:r w:rsidRPr="00257A27">
        <w:t xml:space="preserve"> filterer-gatherer family dominated at WHR2.</w:t>
      </w:r>
      <w:r w:rsidR="0074266A" w:rsidRPr="00257A27">
        <w:t xml:space="preserve"> </w:t>
      </w:r>
      <w:r w:rsidR="00653187" w:rsidRPr="00257A27">
        <w:t xml:space="preserve"> </w:t>
      </w:r>
      <w:r w:rsidRPr="00257A27">
        <w:t xml:space="preserve">  </w:t>
      </w:r>
    </w:p>
    <w:p w14:paraId="7F6AD912" w14:textId="77777777" w:rsidR="006E353F" w:rsidRPr="00257A27" w:rsidRDefault="00020553" w:rsidP="006E353F">
      <w:r w:rsidRPr="00257A27">
        <w:rPr>
          <w:noProof/>
        </w:rPr>
        <mc:AlternateContent>
          <mc:Choice Requires="wpg">
            <w:drawing>
              <wp:anchor distT="0" distB="0" distL="114300" distR="114300" simplePos="0" relativeHeight="251726848" behindDoc="0" locked="0" layoutInCell="1" allowOverlap="1" wp14:anchorId="57D463B4" wp14:editId="0A01E3B5">
                <wp:simplePos x="0" y="0"/>
                <wp:positionH relativeFrom="column">
                  <wp:posOffset>0</wp:posOffset>
                </wp:positionH>
                <wp:positionV relativeFrom="paragraph">
                  <wp:posOffset>66040</wp:posOffset>
                </wp:positionV>
                <wp:extent cx="5727700" cy="5799455"/>
                <wp:effectExtent l="0" t="0" r="12700" b="0"/>
                <wp:wrapThrough wrapText="bothSides">
                  <wp:wrapPolygon edited="0">
                    <wp:start x="0" y="0"/>
                    <wp:lineTo x="0" y="21475"/>
                    <wp:lineTo x="21456" y="21475"/>
                    <wp:lineTo x="21552" y="20150"/>
                    <wp:lineTo x="21552" y="0"/>
                    <wp:lineTo x="0" y="0"/>
                  </wp:wrapPolygon>
                </wp:wrapThrough>
                <wp:docPr id="103" name="Group 103"/>
                <wp:cNvGraphicFramePr/>
                <a:graphic xmlns:a="http://schemas.openxmlformats.org/drawingml/2006/main">
                  <a:graphicData uri="http://schemas.microsoft.com/office/word/2010/wordprocessingGroup">
                    <wpg:wgp>
                      <wpg:cNvGrpSpPr/>
                      <wpg:grpSpPr>
                        <a:xfrm>
                          <a:off x="0" y="0"/>
                          <a:ext cx="5727700" cy="5799455"/>
                          <a:chOff x="0" y="0"/>
                          <a:chExt cx="5867400" cy="5799455"/>
                        </a:xfrm>
                      </wpg:grpSpPr>
                      <wpg:grpSp>
                        <wpg:cNvPr id="1037" name="Group 1037"/>
                        <wpg:cNvGrpSpPr/>
                        <wpg:grpSpPr>
                          <a:xfrm>
                            <a:off x="0" y="0"/>
                            <a:ext cx="5867400" cy="5417820"/>
                            <a:chOff x="0" y="0"/>
                            <a:chExt cx="6076950" cy="6303680"/>
                          </a:xfrm>
                        </wpg:grpSpPr>
                        <pic:pic xmlns:pic="http://schemas.openxmlformats.org/drawingml/2006/picture">
                          <pic:nvPicPr>
                            <pic:cNvPr id="1034" name="Picture 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933700" y="4229099"/>
                              <a:ext cx="3143250" cy="2073842"/>
                            </a:xfrm>
                            <a:prstGeom prst="rect">
                              <a:avLst/>
                            </a:prstGeom>
                            <a:noFill/>
                            <a:ln>
                              <a:noFill/>
                            </a:ln>
                          </pic:spPr>
                        </pic:pic>
                        <pic:pic xmlns:pic="http://schemas.openxmlformats.org/drawingml/2006/picture">
                          <pic:nvPicPr>
                            <pic:cNvPr id="1033" name="Picture 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3370" cy="2057400"/>
                            </a:xfrm>
                            <a:prstGeom prst="rect">
                              <a:avLst/>
                            </a:prstGeom>
                            <a:noFill/>
                            <a:ln>
                              <a:noFill/>
                            </a:ln>
                          </pic:spPr>
                        </pic:pic>
                        <pic:pic xmlns:pic="http://schemas.openxmlformats.org/drawingml/2006/picture">
                          <pic:nvPicPr>
                            <pic:cNvPr id="30" name="Picture 14"/>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933700" y="0"/>
                              <a:ext cx="3143250" cy="2057400"/>
                            </a:xfrm>
                            <a:prstGeom prst="rect">
                              <a:avLst/>
                            </a:prstGeom>
                            <a:noFill/>
                            <a:ln>
                              <a:noFill/>
                            </a:ln>
                          </pic:spPr>
                        </pic:pic>
                        <pic:pic xmlns:pic="http://schemas.openxmlformats.org/drawingml/2006/picture">
                          <pic:nvPicPr>
                            <pic:cNvPr id="31" name="Picture 1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933700" y="2171700"/>
                              <a:ext cx="3143250" cy="1943735"/>
                            </a:xfrm>
                            <a:prstGeom prst="rect">
                              <a:avLst/>
                            </a:prstGeom>
                            <a:noFill/>
                            <a:ln>
                              <a:noFill/>
                            </a:ln>
                          </pic:spPr>
                        </pic:pic>
                        <pic:pic xmlns:pic="http://schemas.openxmlformats.org/drawingml/2006/picture">
                          <pic:nvPicPr>
                            <pic:cNvPr id="1024" name="Picture 16"/>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2171700"/>
                              <a:ext cx="2794000" cy="1958975"/>
                            </a:xfrm>
                            <a:prstGeom prst="rect">
                              <a:avLst/>
                            </a:prstGeom>
                            <a:noFill/>
                            <a:ln>
                              <a:noFill/>
                            </a:ln>
                          </pic:spPr>
                        </pic:pic>
                        <pic:pic xmlns:pic="http://schemas.openxmlformats.org/drawingml/2006/picture">
                          <pic:nvPicPr>
                            <pic:cNvPr id="1027" name="Picture 17"/>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4229100"/>
                              <a:ext cx="2794000" cy="2074580"/>
                            </a:xfrm>
                            <a:prstGeom prst="rect">
                              <a:avLst/>
                            </a:prstGeom>
                            <a:noFill/>
                            <a:ln>
                              <a:noFill/>
                            </a:ln>
                          </pic:spPr>
                        </pic:pic>
                      </wpg:grpSp>
                      <wps:wsp>
                        <wps:cNvPr id="18" name="Text Box 18"/>
                        <wps:cNvSpPr txBox="1"/>
                        <wps:spPr>
                          <a:xfrm>
                            <a:off x="0" y="5532755"/>
                            <a:ext cx="579755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A504991" w14:textId="77777777" w:rsidR="00BC3CF2" w:rsidRPr="00DE7D0C" w:rsidRDefault="00BC3CF2" w:rsidP="006E353F">
                              <w:pPr>
                                <w:pStyle w:val="Caption"/>
                                <w:rPr>
                                  <w:noProof/>
                                  <w:color w:val="3366FF"/>
                                  <w:sz w:val="22"/>
                                  <w:szCs w:val="22"/>
                                </w:rPr>
                              </w:pPr>
                              <w:r>
                                <w:t xml:space="preserve">Figure </w:t>
                              </w:r>
                              <w:fldSimple w:instr=" SEQ Figure \* ARABIC ">
                                <w:r>
                                  <w:rPr>
                                    <w:noProof/>
                                  </w:rPr>
                                  <w:t>21</w:t>
                                </w:r>
                              </w:fldSimple>
                              <w:r>
                                <w:t>: Changes in Upstream White River Subwatershed Health Metrics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03" o:spid="_x0000_s1030" style="position:absolute;margin-left:0;margin-top:5.2pt;width:451pt;height:456.65pt;z-index:251726848;mso-width-relative:margin" coordsize="5867400,5799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">
                <v:group id="Group 1037" o:spid="_x0000_s1031" style="position:absolute;width:5867400;height:5417820" coordsize="6076950,6303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HzuqwwAAAN0AAAAPAAAAZHJzL2Rvd25yZXYueG1sRE9Li8IwEL4v+B/CCN7W&#10;tIqrVKOIuOJBBB8g3oZmbIvNpDTZtv77zYKwt/n4nrNYdaYUDdWusKwgHkYgiFOrC84UXC/fnzMQ&#10;ziNrLC2Tghc5WC17HwtMtG35RM3ZZyKEsEtQQe59lUjp0pwMuqGtiAP3sLVBH2CdSV1jG8JNKUdR&#10;9CUNFhwacqxok1P6PP8YBbsW2/U43jaH52Pzul8mx9shJqUG/W49B+Gp8//it3uvw/xoPIW/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4fO6rDAAAA3QAAAA8A&#10;AAAAAAAAAAAAAAAAqQIAAGRycy9kb3ducmV2LnhtbFBLBQYAAAAABAAEAPoAAACZAwAAAAA=&#10;">
                  <v:shape id="Picture 5" o:spid="_x0000_s1032" type="#_x0000_t75" style="position:absolute;left:2933700;top:4229099;width:3143250;height:20738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j&#10;k7zEAAAA3QAAAA8AAABkcnMvZG93bnJldi54bWxET81qwkAQvgt9h2UKvemmRkOJ2UgoFaV4sLYP&#10;MGanSWh2NmZXk759tyB4m4/vd7L1aFpxpd41lhU8zyIQxKXVDVcKvj430xcQziNrbC2Tgl9ysM4f&#10;Jhmm2g78Qdejr0QIYZeigtr7LpXSlTUZdDPbEQfu2/YGfYB9JXWPQwg3rZxHUSINNhwaauzotaby&#10;53gxCuJuX3B5iJfb8+70vrkkw1vFhVJPj2OxAuFp9Hfxzb3TYX4UL+D/m3CCz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Pjk7zEAAAA3QAAAA8AAAAAAAAAAAAAAAAAnAIA&#10;AGRycy9kb3ducmV2LnhtbFBLBQYAAAAABAAEAPcAAACNAwAAAAA=&#10;">
                    <v:imagedata r:id="rId51" o:title=""/>
                    <v:path arrowok="t"/>
                  </v:shape>
                  <v:shape id="Picture 4" o:spid="_x0000_s1033" type="#_x0000_t75" style="position:absolute;width:283337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b&#10;+gzEAAAA3QAAAA8AAABkcnMvZG93bnJldi54bWxET9tqAjEQfS/4D2EE32rWWtqyGhexVAqCUC3F&#10;x2Ez7sXNZLvJXvx7IxT6NodznWUymEp01LjCsoLZNAJBnFpdcKbg+/jx+AbCeWSNlWVScCUHyWr0&#10;sMRY256/qDv4TIQQdjEqyL2vYyldmpNBN7U1ceDOtjHoA2wyqRvsQ7ip5FMUvUiDBYeGHGva5JRe&#10;Dq1R0OrUnJ5/yvW735XbXzru2+srKTUZD+sFCE+D/xf/uT91mB/N53D/JpwgV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7b+gzEAAAA3QAAAA8AAAAAAAAAAAAAAAAAnAIA&#10;AGRycy9kb3ducmV2LnhtbFBLBQYAAAAABAAEAPcAAACNAwAAAAA=&#10;">
                    <v:imagedata r:id="rId52" o:title=""/>
                    <v:path arrowok="t"/>
                  </v:shape>
                  <v:shape id="Picture 14" o:spid="_x0000_s1034" type="#_x0000_t75" style="position:absolute;left:2933700;width:314325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5&#10;lovBAAAA2wAAAA8AAABkcnMvZG93bnJldi54bWxET7tqwzAU3QP9B3EL2WLZCYTiRjElNKkJWepk&#10;6Xaxbm231pVrqX78fTQUOh7Oe5dNphUD9a6xrCCJYhDEpdUNVwpu1+PqCYTzyBpby6RgJgfZ/mGx&#10;w1Tbkd9pKHwlQgi7FBXU3neplK6syaCLbEccuE/bG/QB9pXUPY4h3LRyHcdbabDh0FBjR4eayu/i&#10;1yjIk9OFPo6cm6/x/CYPr43sfmallo/TyzMIT5P/F/+5c61gE9aHL+EHyP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a5lovBAAAA2wAAAA8AAAAAAAAAAAAAAAAAnAIAAGRy&#10;cy9kb3ducmV2LnhtbFBLBQYAAAAABAAEAPcAAACKAwAAAAA=&#10;">
                    <v:imagedata r:id="rId53" o:title=""/>
                    <v:path arrowok="t"/>
                  </v:shape>
                  <v:shape id="Picture 15" o:spid="_x0000_s1035" type="#_x0000_t75" style="position:absolute;left:2933700;top:2171700;width:3143250;height:19437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5C&#10;fQTGAAAA2wAAAA8AAABkcnMvZG93bnJldi54bWxEj9FqwkAURN8L/sNyhb6I2VhpqWlWKVpBBFui&#10;/YBL9prEZu+m2Y3Gv3cLQh+HmTnDpIve1OJMrassK5hEMQji3OqKCwXfh/X4FYTzyBpry6TgSg4W&#10;88FDiom2F87ovPeFCBB2CSoovW8SKV1ekkEX2YY4eEfbGvRBtoXULV4C3NTyKY5fpMGKw0KJDS1L&#10;yn/2nVFgll+7567efn6sRtMZd9np8LtZKfU47N/fQHjq/X/43t5oBdMJ/H0JP0DOb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kJ9BMYAAADbAAAADwAAAAAAAAAAAAAAAACc&#10;AgAAZHJzL2Rvd25yZXYueG1sUEsFBgAAAAAEAAQA9wAAAI8DAAAAAA==&#10;">
                    <v:imagedata r:id="rId54" o:title=""/>
                    <v:path arrowok="t"/>
                  </v:shape>
                  <v:shape id="Picture 16" o:spid="_x0000_s1036" type="#_x0000_t75" style="position:absolute;top:2171700;width:2794000;height:1958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K&#10;v37AAAAA3QAAAA8AAABkcnMvZG93bnJldi54bWxET9uKwjAQfRf8hzDCvmlqWUWrUXTXhX318gFD&#10;M7bVZlKSWKtfbxYWfJvDuc5y3ZlatOR8ZVnBeJSAIM6trrhQcDr+DGcgfEDWWFsmBQ/ysF71e0vM&#10;tL3zntpDKEQMYZ+hgjKEJpPS5yUZ9CPbEEfubJ3BEKErpHZ4j+GmlmmSTKXBimNDiQ19lZRfDzej&#10;YLKbfl/Gk6dL5zXLtGu3lfRbpT4G3WYBIlAX3uJ/96+O85P0E/6+iSfI1Q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Aoq/fsAAAADdAAAADwAAAAAAAAAAAAAAAACcAgAAZHJz&#10;L2Rvd25yZXYueG1sUEsFBgAAAAAEAAQA9wAAAIkDAAAAAA==&#10;">
                    <v:imagedata r:id="rId55" o:title=""/>
                    <v:path arrowok="t"/>
                  </v:shape>
                  <v:shape id="Picture 17" o:spid="_x0000_s1037" type="#_x0000_t75" style="position:absolute;top:4229100;width:2794000;height:2074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k&#10;gVDBAAAA3QAAAA8AAABkcnMvZG93bnJldi54bWxET8+vwUAQvkv8D5uRvBtbDp6UJQiJ00uoA7fR&#10;HW3pzlZ30fffW4nEbb58P2cya0wpHlS7wrKCfi8CQZxaXXCmYJ+suyMQziNrLC2Tgn9yMJu2WxOM&#10;tX3ylh47n4kQwi5GBbn3VSylS3My6Hq2Ig7c2dYGfYB1JnWNzxBuSjmIoqE0WHBoyLGiZU7pdXc3&#10;Cv42BuWNk9M2Xez19egut9UhUeqn08zHIDw1/iv+uDc6zI8Gv/D+Jpwgpy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ikgVDBAAAA3QAAAA8AAAAAAAAAAAAAAAAAnAIAAGRy&#10;cy9kb3ducmV2LnhtbFBLBQYAAAAABAAEAPcAAACKAwAAAAA=&#10;">
                    <v:imagedata r:id="rId56" o:title=""/>
                    <v:path arrowok="t"/>
                  </v:shape>
                </v:group>
                <v:shape id="Text Box 18" o:spid="_x0000_s1038" type="#_x0000_t202" style="position:absolute;top:5532755;width:57975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NhYxAAA&#10;ANsAAAAPAAAAZHJzL2Rvd25yZXYueG1sRI9Pb8IwDMXvk/gOkZG4TCOFA5o6Ahr/JA7sAEOcrcZr&#10;qzVOlQRavj0+IHGz9Z7f+3m+7F2jbhRi7dnAZJyBIi68rbk0cP7dfXyCignZYuOZDNwpwnIxeJtj&#10;bn3HR7qdUqkkhGOOBqqU2lzrWFTkMI59Syzanw8Ok6yh1DZgJ+Gu0dMsm2mHNUtDhS2tKyr+T1dn&#10;YLYJ1+7I6/fNeXvAn7acXlb3izGjYf/9BSpRn17m5/XeCr7Ayi8ygF4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1TYWMQAAADbAAAADwAAAAAAAAAAAAAAAACXAgAAZHJzL2Rv&#10;d25yZXYueG1sUEsFBgAAAAAEAAQA9QAAAIgDAAAAAA==&#10;" stroked="f">
                  <v:textbox inset="0,0,0,0">
                    <w:txbxContent>
                      <w:p w14:paraId="6A504991" w14:textId="77777777" w:rsidR="00D80AAB" w:rsidRPr="00DE7D0C" w:rsidRDefault="00D80AAB" w:rsidP="006E353F">
                        <w:pPr>
                          <w:pStyle w:val="Caption"/>
                          <w:rPr>
                            <w:noProof/>
                            <w:color w:val="3366FF"/>
                            <w:sz w:val="22"/>
                            <w:szCs w:val="22"/>
                          </w:rPr>
                        </w:pPr>
                        <w:r>
                          <w:t xml:space="preserve">Figure </w:t>
                        </w:r>
                        <w:fldSimple w:instr=" SEQ Figure \* ARABIC ">
                          <w:r>
                            <w:rPr>
                              <w:noProof/>
                            </w:rPr>
                            <w:t>21</w:t>
                          </w:r>
                        </w:fldSimple>
                        <w:r>
                          <w:t>: Changes in Upstream White River Subwatershed Health Metrics over Time</w:t>
                        </w:r>
                      </w:p>
                    </w:txbxContent>
                  </v:textbox>
                </v:shape>
                <w10:wrap type="through"/>
              </v:group>
            </w:pict>
          </mc:Fallback>
        </mc:AlternateContent>
      </w:r>
    </w:p>
    <w:p w14:paraId="4116912F" w14:textId="77777777" w:rsidR="006E353F" w:rsidRPr="00257A27" w:rsidRDefault="006E353F" w:rsidP="006E353F"/>
    <w:p w14:paraId="19CC857A" w14:textId="77777777" w:rsidR="006E353F" w:rsidRPr="00257A27" w:rsidRDefault="006E353F" w:rsidP="006E353F"/>
    <w:p w14:paraId="56296526" w14:textId="77777777" w:rsidR="003C5E51" w:rsidRPr="00257A27" w:rsidRDefault="003C5E51" w:rsidP="005858BC"/>
    <w:p w14:paraId="0D1A35C1" w14:textId="77777777" w:rsidR="006E353F" w:rsidRPr="00257A27" w:rsidRDefault="006E353F" w:rsidP="006E353F"/>
    <w:p w14:paraId="418CE383" w14:textId="77777777" w:rsidR="006E353F" w:rsidRPr="00257A27" w:rsidRDefault="006E353F" w:rsidP="006E353F"/>
    <w:p w14:paraId="5500ED7C" w14:textId="77777777" w:rsidR="006E353F" w:rsidRPr="00257A27" w:rsidRDefault="006E353F" w:rsidP="006E353F"/>
    <w:p w14:paraId="1FA3802C" w14:textId="77777777" w:rsidR="006E353F" w:rsidRPr="00257A27" w:rsidRDefault="006E353F" w:rsidP="006E353F"/>
    <w:p w14:paraId="5E78CE75" w14:textId="77777777" w:rsidR="006E353F" w:rsidRPr="00257A27" w:rsidRDefault="006E353F" w:rsidP="006E353F"/>
    <w:p w14:paraId="5B953A5D" w14:textId="77777777" w:rsidR="006E353F" w:rsidRPr="00257A27" w:rsidRDefault="006E353F" w:rsidP="006E353F"/>
    <w:p w14:paraId="06ECF627" w14:textId="77777777" w:rsidR="006E353F" w:rsidRPr="00257A27" w:rsidRDefault="006E353F" w:rsidP="006E353F"/>
    <w:p w14:paraId="4BABED04" w14:textId="77777777" w:rsidR="006E353F" w:rsidRPr="00257A27" w:rsidRDefault="006E353F" w:rsidP="006E353F"/>
    <w:p w14:paraId="1DB08ACC" w14:textId="77777777" w:rsidR="006E353F" w:rsidRPr="00257A27" w:rsidRDefault="006E353F" w:rsidP="006E353F"/>
    <w:p w14:paraId="18C96D82" w14:textId="77777777" w:rsidR="006E353F" w:rsidRPr="00257A27" w:rsidRDefault="006E353F" w:rsidP="006E353F"/>
    <w:p w14:paraId="027ACCF4" w14:textId="77777777" w:rsidR="006E353F" w:rsidRPr="00257A27" w:rsidRDefault="006E353F" w:rsidP="006E353F"/>
    <w:p w14:paraId="3C154D03" w14:textId="77777777" w:rsidR="006E353F" w:rsidRPr="00257A27" w:rsidRDefault="006E353F" w:rsidP="006E353F">
      <w:pPr>
        <w:pStyle w:val="Heading3"/>
        <w:rPr>
          <w:color w:val="auto"/>
        </w:rPr>
      </w:pPr>
    </w:p>
    <w:p w14:paraId="1838318E" w14:textId="77777777" w:rsidR="006E353F" w:rsidRPr="00257A27" w:rsidRDefault="006E353F" w:rsidP="006E353F">
      <w:pPr>
        <w:pStyle w:val="Heading3"/>
        <w:rPr>
          <w:color w:val="auto"/>
        </w:rPr>
      </w:pPr>
    </w:p>
    <w:p w14:paraId="3ED1C750" w14:textId="77777777" w:rsidR="006E353F" w:rsidRPr="00257A27" w:rsidRDefault="006E353F" w:rsidP="006E353F"/>
    <w:p w14:paraId="10D820C8" w14:textId="77777777" w:rsidR="00020553" w:rsidRPr="00257A27" w:rsidRDefault="00020553" w:rsidP="006E353F">
      <w:pPr>
        <w:rPr>
          <w:highlight w:val="yellow"/>
        </w:rPr>
      </w:pPr>
    </w:p>
    <w:p w14:paraId="7C2A9C95" w14:textId="1BFAE0D9" w:rsidR="003F26C1" w:rsidRPr="00257A27" w:rsidRDefault="003F26C1" w:rsidP="00392CD9">
      <w:pPr>
        <w:rPr>
          <w:highlight w:val="yellow"/>
        </w:rPr>
      </w:pPr>
      <w:r w:rsidRPr="00257A27">
        <w:t xml:space="preserve">Stream health of upper White River (WHR1) is designated non-impaired relative to other Badlands streams sampled in 2011 (100%, 27 of 27).  WHR1 stream health declined from 1996 to 2011 from a total score of 27 to a total score 33, with a corresponding change from </w:t>
      </w:r>
      <w:proofErr w:type="spellStart"/>
      <w:r w:rsidRPr="00257A27">
        <w:t>Hydroptilidae</w:t>
      </w:r>
      <w:proofErr w:type="spellEnd"/>
      <w:r w:rsidRPr="00257A27">
        <w:t xml:space="preserve"> dominated to </w:t>
      </w:r>
      <w:proofErr w:type="spellStart"/>
      <w:r w:rsidRPr="00257A27">
        <w:t>Baetidae</w:t>
      </w:r>
      <w:proofErr w:type="spellEnd"/>
      <w:r w:rsidRPr="00257A27">
        <w:t xml:space="preserve"> dominated. The long-term average health of W</w:t>
      </w:r>
      <w:r w:rsidR="00257A27" w:rsidRPr="00257A27">
        <w:t>HR</w:t>
      </w:r>
      <w:r w:rsidRPr="00257A27">
        <w:t xml:space="preserve">1 is 28.5.  Taxa richness increased from 12 to 13, with a long-term average of 10.0.The EPT Index declined from 7 to 3 taxa. The %EPT declined from 67% to 56% with a long-term average of 78%, Family Biotic Index increased from 4.2 to 5.2 with a long term average of 4.4, %Dominant Family decreased from 32% to 25% with a long term average of 41%, %Dipterans and Non-insects increased from 12% to 43% with a long-term average of 15% and %Collector Gatherers increased from 40% to 57% with a long-term average of 55%. </w:t>
      </w:r>
    </w:p>
    <w:p w14:paraId="05A1879E" w14:textId="78D1038D" w:rsidR="00392CD9" w:rsidRPr="00257A27" w:rsidRDefault="00392CD9" w:rsidP="00392CD9">
      <w:r w:rsidRPr="00257A27">
        <w:t xml:space="preserve">Stream health of upper White Clay Creek (WCC1) is designated </w:t>
      </w:r>
      <w:r w:rsidR="00A85B15" w:rsidRPr="00257A27">
        <w:t>moderately</w:t>
      </w:r>
      <w:r w:rsidRPr="00257A27">
        <w:t xml:space="preserve"> impaired relative to other Great Plains streams sampled in 2011 (25%, </w:t>
      </w:r>
      <w:r w:rsidR="00A85B15" w:rsidRPr="00257A27">
        <w:t>6</w:t>
      </w:r>
      <w:r w:rsidRPr="00257A27">
        <w:t xml:space="preserve"> of </w:t>
      </w:r>
      <w:r w:rsidR="00A85B15" w:rsidRPr="00257A27">
        <w:t>24</w:t>
      </w:r>
      <w:r w:rsidRPr="00257A27">
        <w:t>).  W</w:t>
      </w:r>
      <w:r w:rsidR="00A85B15" w:rsidRPr="00257A27">
        <w:t>CC</w:t>
      </w:r>
      <w:r w:rsidRPr="00257A27">
        <w:t xml:space="preserve">1 stream health declined from </w:t>
      </w:r>
      <w:r w:rsidR="00A85B15" w:rsidRPr="00257A27">
        <w:t>1996</w:t>
      </w:r>
      <w:r w:rsidRPr="00257A27">
        <w:t xml:space="preserve"> to 2011 from a total score of </w:t>
      </w:r>
      <w:r w:rsidR="00A85B15" w:rsidRPr="00257A27">
        <w:t>18</w:t>
      </w:r>
      <w:r w:rsidRPr="00257A27">
        <w:t xml:space="preserve"> to a total score </w:t>
      </w:r>
      <w:r w:rsidR="00A85B15" w:rsidRPr="00257A27">
        <w:t>6</w:t>
      </w:r>
      <w:r w:rsidRPr="00257A27">
        <w:t xml:space="preserve">, with a corresponding change from </w:t>
      </w:r>
      <w:proofErr w:type="spellStart"/>
      <w:r w:rsidRPr="00257A27">
        <w:t>Brachecentridae</w:t>
      </w:r>
      <w:proofErr w:type="spellEnd"/>
      <w:r w:rsidRPr="00257A27">
        <w:t xml:space="preserve"> dominated to </w:t>
      </w:r>
      <w:proofErr w:type="spellStart"/>
      <w:r w:rsidR="00A85B15" w:rsidRPr="00257A27">
        <w:t>Oligochaeta</w:t>
      </w:r>
      <w:proofErr w:type="spellEnd"/>
      <w:r w:rsidR="00A85B15" w:rsidRPr="00257A27">
        <w:t xml:space="preserve"> </w:t>
      </w:r>
      <w:r w:rsidRPr="00257A27">
        <w:t>dominated. The long-term average health of W</w:t>
      </w:r>
      <w:r w:rsidR="00A85B15" w:rsidRPr="00257A27">
        <w:t>CC</w:t>
      </w:r>
      <w:r w:rsidRPr="00257A27">
        <w:t xml:space="preserve">1 is </w:t>
      </w:r>
      <w:r w:rsidR="00A85B15" w:rsidRPr="00257A27">
        <w:t>13.0</w:t>
      </w:r>
      <w:r w:rsidRPr="00257A27">
        <w:t xml:space="preserve">.  </w:t>
      </w:r>
      <w:r w:rsidR="00A85B15" w:rsidRPr="00257A27">
        <w:t xml:space="preserve">The EPT Index declined from 4 to 3 taxa. </w:t>
      </w:r>
      <w:r w:rsidRPr="00257A27">
        <w:t xml:space="preserve">The %EPT declined from </w:t>
      </w:r>
      <w:r w:rsidR="00A85B15" w:rsidRPr="00257A27">
        <w:t>48% to 6</w:t>
      </w:r>
      <w:r w:rsidRPr="00257A27">
        <w:t xml:space="preserve">% with a long-term average of </w:t>
      </w:r>
      <w:r w:rsidR="00A85B15" w:rsidRPr="00257A27">
        <w:t>23</w:t>
      </w:r>
      <w:r w:rsidRPr="00257A27">
        <w:t xml:space="preserve">%, Family Biotic Index increased from </w:t>
      </w:r>
      <w:r w:rsidR="00A85B15" w:rsidRPr="00257A27">
        <w:t>5</w:t>
      </w:r>
      <w:r w:rsidRPr="00257A27">
        <w:t>.</w:t>
      </w:r>
      <w:r w:rsidR="00A85B15" w:rsidRPr="00257A27">
        <w:t>0</w:t>
      </w:r>
      <w:r w:rsidRPr="00257A27">
        <w:t xml:space="preserve"> to </w:t>
      </w:r>
      <w:r w:rsidR="00A85B15" w:rsidRPr="00257A27">
        <w:t>8</w:t>
      </w:r>
      <w:r w:rsidRPr="00257A27">
        <w:t>.</w:t>
      </w:r>
      <w:r w:rsidR="00A85B15" w:rsidRPr="00257A27">
        <w:t>3</w:t>
      </w:r>
      <w:r w:rsidRPr="00257A27">
        <w:t xml:space="preserve"> with a long term average of </w:t>
      </w:r>
      <w:r w:rsidR="00A85B15" w:rsidRPr="00257A27">
        <w:t>6</w:t>
      </w:r>
      <w:r w:rsidRPr="00257A27">
        <w:t>.</w:t>
      </w:r>
      <w:r w:rsidR="00A85B15" w:rsidRPr="00257A27">
        <w:t>2</w:t>
      </w:r>
      <w:r w:rsidRPr="00257A27">
        <w:t xml:space="preserve">, </w:t>
      </w:r>
      <w:r w:rsidR="00A85B15" w:rsidRPr="00257A27">
        <w:t xml:space="preserve">%Dominant Family increased from 40% to 48% with a long term average of 51%, </w:t>
      </w:r>
      <w:r w:rsidRPr="00257A27">
        <w:t xml:space="preserve">%Dipterans and Non-insects increased from </w:t>
      </w:r>
      <w:r w:rsidR="00A85B15" w:rsidRPr="00257A27">
        <w:t>4</w:t>
      </w:r>
      <w:r w:rsidRPr="00257A27">
        <w:t xml:space="preserve">9% to </w:t>
      </w:r>
      <w:r w:rsidR="00A85B15" w:rsidRPr="00257A27">
        <w:t>94</w:t>
      </w:r>
      <w:r w:rsidRPr="00257A27">
        <w:t xml:space="preserve">% with a long-term average of </w:t>
      </w:r>
      <w:r w:rsidR="00A85B15" w:rsidRPr="00257A27">
        <w:t>74</w:t>
      </w:r>
      <w:r w:rsidRPr="00257A27">
        <w:t xml:space="preserve">% and %Collector Gatherers increased from 54% to </w:t>
      </w:r>
      <w:r w:rsidR="00A85B15" w:rsidRPr="00257A27">
        <w:t>66</w:t>
      </w:r>
      <w:r w:rsidRPr="00257A27">
        <w:t>% with a long-term average</w:t>
      </w:r>
      <w:r w:rsidR="00A85B15" w:rsidRPr="00257A27">
        <w:t xml:space="preserve"> of 46</w:t>
      </w:r>
      <w:r w:rsidR="005528D9" w:rsidRPr="00257A27">
        <w:t>%</w:t>
      </w:r>
      <w:r w:rsidRPr="00257A27">
        <w:t xml:space="preserve">.  However, taxa richness increased from </w:t>
      </w:r>
      <w:r w:rsidR="00A85B15" w:rsidRPr="00257A27">
        <w:t>8</w:t>
      </w:r>
      <w:r w:rsidRPr="00257A27">
        <w:t xml:space="preserve"> to </w:t>
      </w:r>
      <w:r w:rsidR="00A85B15" w:rsidRPr="00257A27">
        <w:t>9, with a long term average of 9.0.</w:t>
      </w:r>
      <w:r w:rsidRPr="00257A27">
        <w:t xml:space="preserve"> </w:t>
      </w:r>
    </w:p>
    <w:p w14:paraId="09687B0D" w14:textId="3C3AB60B" w:rsidR="00FC64D0" w:rsidRPr="00257A27" w:rsidRDefault="00FC64D0" w:rsidP="00FC64D0">
      <w:r w:rsidRPr="00257A27">
        <w:t>Stream health of W</w:t>
      </w:r>
      <w:r w:rsidR="00B041C6" w:rsidRPr="00257A27">
        <w:t xml:space="preserve">olf </w:t>
      </w:r>
      <w:r w:rsidRPr="00257A27">
        <w:t>Creek (W</w:t>
      </w:r>
      <w:r w:rsidR="00B041C6" w:rsidRPr="00257A27">
        <w:t>OL1</w:t>
      </w:r>
      <w:r w:rsidRPr="00257A27">
        <w:t xml:space="preserve">) is designated moderately impaired relative to </w:t>
      </w:r>
      <w:r w:rsidR="00B041C6" w:rsidRPr="00257A27">
        <w:t>other Sandhills</w:t>
      </w:r>
      <w:r w:rsidRPr="00257A27">
        <w:t xml:space="preserve"> streams sampled in 2011 (</w:t>
      </w:r>
      <w:r w:rsidR="00B041C6" w:rsidRPr="00257A27">
        <w:t>5</w:t>
      </w:r>
      <w:r w:rsidRPr="00257A27">
        <w:t xml:space="preserve">5%, </w:t>
      </w:r>
      <w:r w:rsidR="00B041C6" w:rsidRPr="00257A27">
        <w:t>18</w:t>
      </w:r>
      <w:r w:rsidRPr="00257A27">
        <w:t xml:space="preserve"> of </w:t>
      </w:r>
      <w:r w:rsidR="00B041C6" w:rsidRPr="00257A27">
        <w:t>33</w:t>
      </w:r>
      <w:r w:rsidRPr="00257A27">
        <w:t>).  W</w:t>
      </w:r>
      <w:r w:rsidR="00B041C6" w:rsidRPr="00257A27">
        <w:t>OL1</w:t>
      </w:r>
      <w:r w:rsidRPr="00257A27">
        <w:t xml:space="preserve"> stream health </w:t>
      </w:r>
      <w:r w:rsidR="00B041C6" w:rsidRPr="00257A27">
        <w:t>improve</w:t>
      </w:r>
      <w:r w:rsidRPr="00257A27">
        <w:t>d from 199</w:t>
      </w:r>
      <w:r w:rsidR="00B041C6" w:rsidRPr="00257A27">
        <w:t>6</w:t>
      </w:r>
      <w:r w:rsidRPr="00257A27">
        <w:t xml:space="preserve"> to 2011 from a total score of </w:t>
      </w:r>
      <w:r w:rsidR="00B041C6" w:rsidRPr="00257A27">
        <w:t>9</w:t>
      </w:r>
      <w:r w:rsidRPr="00257A27">
        <w:t xml:space="preserve"> to a total score </w:t>
      </w:r>
      <w:r w:rsidR="00B041C6" w:rsidRPr="00257A27">
        <w:t>18</w:t>
      </w:r>
      <w:r w:rsidRPr="00257A27">
        <w:t xml:space="preserve">, with a corresponding change from </w:t>
      </w:r>
      <w:proofErr w:type="spellStart"/>
      <w:r w:rsidR="00B041C6" w:rsidRPr="00257A27">
        <w:t>Gammaridae</w:t>
      </w:r>
      <w:proofErr w:type="spellEnd"/>
      <w:r w:rsidR="00B041C6" w:rsidRPr="00257A27">
        <w:t xml:space="preserve"> dominated to </w:t>
      </w:r>
      <w:proofErr w:type="spellStart"/>
      <w:r w:rsidRPr="00257A27">
        <w:t>Chironomidae</w:t>
      </w:r>
      <w:proofErr w:type="spellEnd"/>
      <w:r w:rsidRPr="00257A27">
        <w:t xml:space="preserve"> dominated. The long-term average health of WCC1 is </w:t>
      </w:r>
      <w:r w:rsidR="00B041C6" w:rsidRPr="00257A27">
        <w:t>11</w:t>
      </w:r>
      <w:r w:rsidRPr="00257A27">
        <w:t>.</w:t>
      </w:r>
      <w:r w:rsidR="00B041C6" w:rsidRPr="00257A27">
        <w:t>3</w:t>
      </w:r>
      <w:r w:rsidRPr="00257A27">
        <w:t xml:space="preserve">.  Taxa richness </w:t>
      </w:r>
      <w:r w:rsidR="00B041C6" w:rsidRPr="00257A27">
        <w:t>in</w:t>
      </w:r>
      <w:r w:rsidRPr="00257A27">
        <w:t xml:space="preserve">creased from </w:t>
      </w:r>
      <w:r w:rsidR="00B041C6" w:rsidRPr="00257A27">
        <w:t>10</w:t>
      </w:r>
      <w:r w:rsidRPr="00257A27">
        <w:t xml:space="preserve"> to </w:t>
      </w:r>
      <w:r w:rsidR="00B041C6" w:rsidRPr="00257A27">
        <w:t>7</w:t>
      </w:r>
      <w:r w:rsidRPr="00257A27">
        <w:t xml:space="preserve">, with a long-term average of </w:t>
      </w:r>
      <w:r w:rsidR="00B041C6" w:rsidRPr="00257A27">
        <w:t>11.8</w:t>
      </w:r>
      <w:r w:rsidRPr="00257A27">
        <w:t xml:space="preserve">. The EPT Index </w:t>
      </w:r>
      <w:r w:rsidR="00B041C6" w:rsidRPr="00257A27">
        <w:t>increased</w:t>
      </w:r>
      <w:r w:rsidRPr="00257A27">
        <w:t xml:space="preserve"> from </w:t>
      </w:r>
      <w:r w:rsidR="00B041C6" w:rsidRPr="00257A27">
        <w:t>2</w:t>
      </w:r>
      <w:r w:rsidRPr="00257A27">
        <w:t xml:space="preserve"> to </w:t>
      </w:r>
      <w:r w:rsidR="00B041C6" w:rsidRPr="00257A27">
        <w:t>6</w:t>
      </w:r>
      <w:r w:rsidRPr="00257A27">
        <w:t xml:space="preserve"> taxa. The %EPT declined from </w:t>
      </w:r>
      <w:r w:rsidR="00B041C6" w:rsidRPr="00257A27">
        <w:t>15</w:t>
      </w:r>
      <w:r w:rsidRPr="00257A27">
        <w:t xml:space="preserve">% to </w:t>
      </w:r>
      <w:r w:rsidR="00B041C6" w:rsidRPr="00257A27">
        <w:t>6</w:t>
      </w:r>
      <w:r w:rsidRPr="00257A27">
        <w:t xml:space="preserve">% with a long-term average of 21%, Family Biotic Index increased from </w:t>
      </w:r>
      <w:r w:rsidR="00DD69AC" w:rsidRPr="00257A27">
        <w:t>5</w:t>
      </w:r>
      <w:r w:rsidRPr="00257A27">
        <w:t>.</w:t>
      </w:r>
      <w:r w:rsidR="00DD69AC" w:rsidRPr="00257A27">
        <w:t>4</w:t>
      </w:r>
      <w:r w:rsidRPr="00257A27">
        <w:t xml:space="preserve"> to </w:t>
      </w:r>
      <w:r w:rsidR="00DD69AC" w:rsidRPr="00257A27">
        <w:t>6</w:t>
      </w:r>
      <w:r w:rsidRPr="00257A27">
        <w:t>.</w:t>
      </w:r>
      <w:r w:rsidR="00DD69AC" w:rsidRPr="00257A27">
        <w:t>4</w:t>
      </w:r>
      <w:r w:rsidRPr="00257A27">
        <w:t xml:space="preserve"> with a long term average of 6.</w:t>
      </w:r>
      <w:r w:rsidR="00DD69AC" w:rsidRPr="00257A27">
        <w:t>4</w:t>
      </w:r>
      <w:r w:rsidRPr="00257A27">
        <w:t xml:space="preserve">, %Dominant Family </w:t>
      </w:r>
      <w:r w:rsidR="00DD69AC" w:rsidRPr="00257A27">
        <w:t>in</w:t>
      </w:r>
      <w:r w:rsidRPr="00257A27">
        <w:t xml:space="preserve">creased from </w:t>
      </w:r>
      <w:r w:rsidR="00DD69AC" w:rsidRPr="00257A27">
        <w:t>55</w:t>
      </w:r>
      <w:r w:rsidRPr="00257A27">
        <w:t xml:space="preserve">% to </w:t>
      </w:r>
      <w:r w:rsidR="00DD69AC" w:rsidRPr="00257A27">
        <w:t>6</w:t>
      </w:r>
      <w:r w:rsidRPr="00257A27">
        <w:t>0% with a long term average of 4</w:t>
      </w:r>
      <w:r w:rsidR="00DD69AC" w:rsidRPr="00257A27">
        <w:t>5</w:t>
      </w:r>
      <w:r w:rsidRPr="00257A27">
        <w:t>%, %Dipterans and Non-insects increased from 7</w:t>
      </w:r>
      <w:r w:rsidR="00DD69AC" w:rsidRPr="00257A27">
        <w:t>5</w:t>
      </w:r>
      <w:r w:rsidRPr="00257A27">
        <w:t xml:space="preserve">% to </w:t>
      </w:r>
      <w:r w:rsidR="00DD69AC" w:rsidRPr="00257A27">
        <w:t>94</w:t>
      </w:r>
      <w:r w:rsidRPr="00257A27">
        <w:t xml:space="preserve">% with a long-term average of 77%.  Percent Collector Gatherers decreased from </w:t>
      </w:r>
      <w:r w:rsidR="00DD69AC" w:rsidRPr="00257A27">
        <w:t>84</w:t>
      </w:r>
      <w:r w:rsidRPr="00257A27">
        <w:t xml:space="preserve">% to </w:t>
      </w:r>
      <w:r w:rsidR="00DD69AC" w:rsidRPr="00257A27">
        <w:t>68</w:t>
      </w:r>
      <w:r w:rsidRPr="00257A27">
        <w:t>% with a long-term average of 7</w:t>
      </w:r>
      <w:r w:rsidR="00DD69AC" w:rsidRPr="00257A27">
        <w:t>2</w:t>
      </w:r>
      <w:r w:rsidRPr="00257A27">
        <w:t xml:space="preserve">%, due to the emergence of dipteran </w:t>
      </w:r>
      <w:proofErr w:type="spellStart"/>
      <w:r w:rsidRPr="00257A27">
        <w:t>Simuladae</w:t>
      </w:r>
      <w:proofErr w:type="spellEnd"/>
      <w:r w:rsidRPr="00257A27">
        <w:t xml:space="preserve"> </w:t>
      </w:r>
      <w:r w:rsidR="00DD69AC" w:rsidRPr="00257A27">
        <w:t xml:space="preserve">and bivalve </w:t>
      </w:r>
      <w:proofErr w:type="spellStart"/>
      <w:r w:rsidR="00DD69AC" w:rsidRPr="00257A27">
        <w:t>Sphaeriidae</w:t>
      </w:r>
      <w:proofErr w:type="spellEnd"/>
      <w:r w:rsidR="00DD69AC" w:rsidRPr="00257A27">
        <w:t xml:space="preserve"> </w:t>
      </w:r>
      <w:r w:rsidRPr="00257A27">
        <w:t>taxa.</w:t>
      </w:r>
    </w:p>
    <w:p w14:paraId="678414B3" w14:textId="5B4A94D3" w:rsidR="00A85B15" w:rsidRPr="00257A27" w:rsidRDefault="00A85B15" w:rsidP="00A85B15">
      <w:r w:rsidRPr="00257A27">
        <w:t xml:space="preserve">Stream health of middle White Clay Creek (WCC2) is designated moderately impaired relative to other Great Plains streams sampled in 2011 (38%, 9 of 24).  WCC2 stream health declined from 1996 to 2011 from a total score of 24 to a total score 9, with a corresponding change from </w:t>
      </w:r>
      <w:proofErr w:type="spellStart"/>
      <w:r w:rsidRPr="00257A27">
        <w:t>Hydropsychidae</w:t>
      </w:r>
      <w:proofErr w:type="spellEnd"/>
      <w:r w:rsidRPr="00257A27">
        <w:t xml:space="preserve"> dominated to </w:t>
      </w:r>
      <w:proofErr w:type="spellStart"/>
      <w:r w:rsidRPr="00257A27">
        <w:t>Chironomidae</w:t>
      </w:r>
      <w:proofErr w:type="spellEnd"/>
      <w:r w:rsidRPr="00257A27">
        <w:t xml:space="preserve"> dominated. The long-term average health of WCC1 is 19.5.  </w:t>
      </w:r>
      <w:r w:rsidR="005528D9" w:rsidRPr="00257A27">
        <w:t xml:space="preserve">Taxa richness decreased from 12 to 7, with a long-term average of 8.5. </w:t>
      </w:r>
      <w:r w:rsidRPr="00257A27">
        <w:t xml:space="preserve">The EPT Index declined from 6 to 1 taxa. The %EPT declined from 52% to 22% with a long-term average of 48%, Family Biotic Index increased from 5.3 to 6.0 with a long term average of 5.3, %Dominant Family increased from 29% to 49% with a long term average of </w:t>
      </w:r>
      <w:r w:rsidR="005528D9" w:rsidRPr="00257A27">
        <w:t>37</w:t>
      </w:r>
      <w:r w:rsidRPr="00257A27">
        <w:t xml:space="preserve">%, %Dipterans and Non-insects increased from </w:t>
      </w:r>
      <w:r w:rsidR="005528D9" w:rsidRPr="00257A27">
        <w:t>37</w:t>
      </w:r>
      <w:r w:rsidRPr="00257A27">
        <w:t xml:space="preserve">% to </w:t>
      </w:r>
      <w:r w:rsidR="005528D9" w:rsidRPr="00257A27">
        <w:t>71</w:t>
      </w:r>
      <w:r w:rsidRPr="00257A27">
        <w:t xml:space="preserve">% with a long-term average of </w:t>
      </w:r>
      <w:r w:rsidR="005528D9" w:rsidRPr="00257A27">
        <w:t>47</w:t>
      </w:r>
      <w:r w:rsidRPr="00257A27">
        <w:t xml:space="preserve">% and %Collector Gatherers increased from </w:t>
      </w:r>
      <w:r w:rsidR="005528D9" w:rsidRPr="00257A27">
        <w:t>66</w:t>
      </w:r>
      <w:r w:rsidRPr="00257A27">
        <w:t xml:space="preserve">% to </w:t>
      </w:r>
      <w:r w:rsidR="005528D9" w:rsidRPr="00257A27">
        <w:t>75</w:t>
      </w:r>
      <w:r w:rsidRPr="00257A27">
        <w:t>% with a long-term average of 5</w:t>
      </w:r>
      <w:r w:rsidR="005528D9" w:rsidRPr="00257A27">
        <w:t>7%</w:t>
      </w:r>
      <w:r w:rsidRPr="00257A27">
        <w:t>.</w:t>
      </w:r>
    </w:p>
    <w:p w14:paraId="18F4E27D" w14:textId="36638CD7" w:rsidR="00392CD9" w:rsidRPr="00257A27" w:rsidRDefault="00A22337" w:rsidP="00A22337">
      <w:r w:rsidRPr="00257A27">
        <w:t xml:space="preserve">Stream health of middle White Clay Creek (WCC3) is designated moderately impaired relative to other Great Plains streams sampled in 2011 (25%, 6 of 24).  WCC3 stream health declined from 1994 to 2011 from a total score of 12 to a total score 6, with a corresponding change from </w:t>
      </w:r>
      <w:proofErr w:type="spellStart"/>
      <w:r w:rsidRPr="00257A27">
        <w:t>Chironomidae</w:t>
      </w:r>
      <w:proofErr w:type="spellEnd"/>
      <w:r w:rsidRPr="00257A27">
        <w:t xml:space="preserve"> dominated to </w:t>
      </w:r>
      <w:proofErr w:type="spellStart"/>
      <w:r w:rsidRPr="00257A27">
        <w:t>Oligochaeta</w:t>
      </w:r>
      <w:proofErr w:type="spellEnd"/>
      <w:r w:rsidRPr="00257A27">
        <w:t xml:space="preserve"> dominated. The long-term average health of WCC1 is 9.0.  Taxa richness decreased from 9 to 5, with a long-term average of 7. The EPT Index declined from 3 to 1 taxa. The %EPT declined from 22% to 19% with a long-term average of 21%, Family Biotic Index increased from 6.3 to 7.2 with a long term average of 6.7, %Dominant Family decreased from 47% to 40% with a long term average of 44%, %Dipterans and Non-insects increased from 72% to 81% with a long-term average of 77%.  Percent Collector Gatherers decreased from 66% to 75% with a long-term average of 57%, due to the emergence of dipteran </w:t>
      </w:r>
      <w:proofErr w:type="spellStart"/>
      <w:r w:rsidRPr="00257A27">
        <w:t>Simuladae</w:t>
      </w:r>
      <w:proofErr w:type="spellEnd"/>
      <w:r w:rsidRPr="00257A27">
        <w:t xml:space="preserve"> taxa.</w:t>
      </w:r>
    </w:p>
    <w:p w14:paraId="573E0236" w14:textId="1D1F9101" w:rsidR="00E02FE9" w:rsidRPr="00611384" w:rsidRDefault="003F26C1" w:rsidP="00611384">
      <w:pPr>
        <w:rPr>
          <w:highlight w:val="yellow"/>
        </w:rPr>
      </w:pPr>
      <w:r w:rsidRPr="00257A27">
        <w:t>Stream health of the White River below the White Clay Creek confluence (WHR2) is designated moderately impaired relative to other Badlands streams sampled in 2011 (</w:t>
      </w:r>
      <w:r w:rsidR="00257A27" w:rsidRPr="00257A27">
        <w:t>56</w:t>
      </w:r>
      <w:r w:rsidRPr="00257A27">
        <w:t xml:space="preserve">%, </w:t>
      </w:r>
      <w:r w:rsidR="00257A27" w:rsidRPr="00257A27">
        <w:t>15</w:t>
      </w:r>
      <w:r w:rsidRPr="00257A27">
        <w:t xml:space="preserve"> of 27).  WHR</w:t>
      </w:r>
      <w:r w:rsidR="00257A27" w:rsidRPr="00257A27">
        <w:t>2</w:t>
      </w:r>
      <w:r w:rsidRPr="00257A27">
        <w:t xml:space="preserve"> stream health declined from 199</w:t>
      </w:r>
      <w:r w:rsidR="00257A27" w:rsidRPr="00257A27">
        <w:t>4</w:t>
      </w:r>
      <w:r w:rsidRPr="00257A27">
        <w:t xml:space="preserve"> to 2011 from a total score of 2</w:t>
      </w:r>
      <w:r w:rsidR="00257A27" w:rsidRPr="00257A27">
        <w:t>1</w:t>
      </w:r>
      <w:r w:rsidRPr="00257A27">
        <w:t xml:space="preserve"> to a total score </w:t>
      </w:r>
      <w:r w:rsidR="00257A27" w:rsidRPr="00257A27">
        <w:t>15</w:t>
      </w:r>
      <w:r w:rsidRPr="00257A27">
        <w:t xml:space="preserve">, with a corresponding change from </w:t>
      </w:r>
      <w:proofErr w:type="spellStart"/>
      <w:r w:rsidRPr="00257A27">
        <w:t>H</w:t>
      </w:r>
      <w:r w:rsidR="00257A27" w:rsidRPr="00257A27">
        <w:t>eptageniidae</w:t>
      </w:r>
      <w:proofErr w:type="spellEnd"/>
      <w:r w:rsidRPr="00257A27">
        <w:t xml:space="preserve"> dominated to </w:t>
      </w:r>
      <w:proofErr w:type="spellStart"/>
      <w:r w:rsidR="00257A27" w:rsidRPr="00257A27">
        <w:t>Simuliidae</w:t>
      </w:r>
      <w:proofErr w:type="spellEnd"/>
      <w:r w:rsidRPr="00257A27">
        <w:t xml:space="preserve"> dominated. The long-term average health of W</w:t>
      </w:r>
      <w:r w:rsidR="00257A27" w:rsidRPr="00257A27">
        <w:t>HR2</w:t>
      </w:r>
      <w:r w:rsidRPr="00257A27">
        <w:t xml:space="preserve"> is 28.5.  Taxa richness increased from </w:t>
      </w:r>
      <w:r w:rsidR="00257A27" w:rsidRPr="00257A27">
        <w:t>6</w:t>
      </w:r>
      <w:r w:rsidRPr="00257A27">
        <w:t xml:space="preserve"> to </w:t>
      </w:r>
      <w:r w:rsidR="00257A27" w:rsidRPr="00257A27">
        <w:t>9</w:t>
      </w:r>
      <w:r w:rsidRPr="00257A27">
        <w:t xml:space="preserve">, with a long-term average of </w:t>
      </w:r>
      <w:r w:rsidR="00257A27" w:rsidRPr="00257A27">
        <w:t>7</w:t>
      </w:r>
      <w:r w:rsidRPr="00257A27">
        <w:t>.</w:t>
      </w:r>
      <w:r w:rsidR="00257A27" w:rsidRPr="00257A27">
        <w:t>7</w:t>
      </w:r>
      <w:r w:rsidRPr="00257A27">
        <w:t>.</w:t>
      </w:r>
      <w:r w:rsidR="00257A27" w:rsidRPr="00257A27">
        <w:t xml:space="preserve">  </w:t>
      </w:r>
      <w:r w:rsidRPr="00257A27">
        <w:t xml:space="preserve">The EPT Index </w:t>
      </w:r>
      <w:r w:rsidR="00257A27" w:rsidRPr="00257A27">
        <w:t xml:space="preserve">remained at 4 </w:t>
      </w:r>
      <w:r w:rsidRPr="00257A27">
        <w:t xml:space="preserve">taxa. The %EPT declined from </w:t>
      </w:r>
      <w:r w:rsidR="00257A27" w:rsidRPr="00257A27">
        <w:t>59</w:t>
      </w:r>
      <w:r w:rsidRPr="00257A27">
        <w:t xml:space="preserve">% to </w:t>
      </w:r>
      <w:r w:rsidR="00257A27" w:rsidRPr="00257A27">
        <w:t>23</w:t>
      </w:r>
      <w:r w:rsidRPr="00257A27">
        <w:t xml:space="preserve">% with a long-term average of </w:t>
      </w:r>
      <w:r w:rsidR="00257A27" w:rsidRPr="00257A27">
        <w:t>56</w:t>
      </w:r>
      <w:r w:rsidRPr="00257A27">
        <w:t>%, Family Biotic Index increased from 4.</w:t>
      </w:r>
      <w:r w:rsidR="00257A27" w:rsidRPr="00257A27">
        <w:t>9</w:t>
      </w:r>
      <w:r w:rsidRPr="00257A27">
        <w:t xml:space="preserve"> to 5.</w:t>
      </w:r>
      <w:r w:rsidR="00257A27" w:rsidRPr="00257A27">
        <w:t>5</w:t>
      </w:r>
      <w:r w:rsidRPr="00257A27">
        <w:t xml:space="preserve"> with a long term average of 4.</w:t>
      </w:r>
      <w:r w:rsidR="00257A27" w:rsidRPr="00257A27">
        <w:t>5</w:t>
      </w:r>
      <w:r w:rsidRPr="00257A27">
        <w:t xml:space="preserve">, %Dominant Family </w:t>
      </w:r>
      <w:r w:rsidR="00257A27" w:rsidRPr="00257A27">
        <w:t>in</w:t>
      </w:r>
      <w:r w:rsidRPr="00257A27">
        <w:t xml:space="preserve">creased from </w:t>
      </w:r>
      <w:r w:rsidR="00257A27" w:rsidRPr="00257A27">
        <w:t>41</w:t>
      </w:r>
      <w:r w:rsidRPr="00257A27">
        <w:t xml:space="preserve">% to </w:t>
      </w:r>
      <w:r w:rsidR="00257A27" w:rsidRPr="00257A27">
        <w:t>70</w:t>
      </w:r>
      <w:r w:rsidRPr="00257A27">
        <w:t xml:space="preserve">% with a long term average of </w:t>
      </w:r>
      <w:r w:rsidR="00257A27" w:rsidRPr="00257A27">
        <w:t>57</w:t>
      </w:r>
      <w:r w:rsidRPr="00257A27">
        <w:t xml:space="preserve">%, %Dipterans and Non-insects increased from </w:t>
      </w:r>
      <w:r w:rsidR="00257A27" w:rsidRPr="00257A27">
        <w:t>41</w:t>
      </w:r>
      <w:r w:rsidRPr="00257A27">
        <w:t xml:space="preserve">% to </w:t>
      </w:r>
      <w:r w:rsidR="00257A27" w:rsidRPr="00257A27">
        <w:t>72</w:t>
      </w:r>
      <w:r w:rsidRPr="00257A27">
        <w:t xml:space="preserve">% with a long-term average of </w:t>
      </w:r>
      <w:r w:rsidR="00257A27" w:rsidRPr="00257A27">
        <w:t>42</w:t>
      </w:r>
      <w:r w:rsidRPr="00257A27">
        <w:t xml:space="preserve">% and %Collector Gatherers </w:t>
      </w:r>
      <w:r w:rsidR="00257A27" w:rsidRPr="00257A27">
        <w:t>remained at 4%,</w:t>
      </w:r>
      <w:r w:rsidRPr="00257A27">
        <w:t xml:space="preserve"> with a long-term average of 5%. </w:t>
      </w:r>
    </w:p>
    <w:p w14:paraId="124157AC" w14:textId="44D5C045" w:rsidR="00E02FE9" w:rsidRPr="00E02FE9" w:rsidRDefault="00E02FE9" w:rsidP="00E02FE9">
      <w:pPr>
        <w:pStyle w:val="Heading2"/>
      </w:pPr>
      <w:bookmarkStart w:id="2697" w:name="_Toc262198176"/>
      <w:r>
        <w:t>5.2 White River / Wounded Knee Creek Subwatershed Results</w:t>
      </w:r>
      <w:bookmarkEnd w:id="2697"/>
    </w:p>
    <w:p w14:paraId="4B5F4ED4" w14:textId="77777777" w:rsidR="00E90365" w:rsidRPr="00257A27" w:rsidRDefault="00020553" w:rsidP="00B65EE6">
      <w:r w:rsidRPr="00257A27">
        <w:rPr>
          <w:noProof/>
        </w:rPr>
        <mc:AlternateContent>
          <mc:Choice Requires="wpg">
            <w:drawing>
              <wp:anchor distT="0" distB="0" distL="114300" distR="114300" simplePos="0" relativeHeight="251750400" behindDoc="0" locked="0" layoutInCell="1" allowOverlap="1" wp14:anchorId="05895F23" wp14:editId="02138707">
                <wp:simplePos x="0" y="0"/>
                <wp:positionH relativeFrom="column">
                  <wp:posOffset>0</wp:posOffset>
                </wp:positionH>
                <wp:positionV relativeFrom="paragraph">
                  <wp:posOffset>1382395</wp:posOffset>
                </wp:positionV>
                <wp:extent cx="5826760" cy="4495800"/>
                <wp:effectExtent l="0" t="0" r="0" b="0"/>
                <wp:wrapThrough wrapText="bothSides">
                  <wp:wrapPolygon edited="0">
                    <wp:start x="10734" y="0"/>
                    <wp:lineTo x="0" y="0"/>
                    <wp:lineTo x="0" y="21478"/>
                    <wp:lineTo x="21468" y="21478"/>
                    <wp:lineTo x="21468" y="0"/>
                    <wp:lineTo x="10734" y="0"/>
                  </wp:wrapPolygon>
                </wp:wrapThrough>
                <wp:docPr id="101" name="Group 101"/>
                <wp:cNvGraphicFramePr/>
                <a:graphic xmlns:a="http://schemas.openxmlformats.org/drawingml/2006/main">
                  <a:graphicData uri="http://schemas.microsoft.com/office/word/2010/wordprocessingGroup">
                    <wpg:wgp>
                      <wpg:cNvGrpSpPr/>
                      <wpg:grpSpPr>
                        <a:xfrm>
                          <a:off x="0" y="0"/>
                          <a:ext cx="5826760" cy="4495800"/>
                          <a:chOff x="0" y="0"/>
                          <a:chExt cx="5966460" cy="4495800"/>
                        </a:xfrm>
                      </wpg:grpSpPr>
                      <wpg:grpSp>
                        <wpg:cNvPr id="1082" name="Group 1082"/>
                        <wpg:cNvGrpSpPr/>
                        <wpg:grpSpPr>
                          <a:xfrm>
                            <a:off x="0" y="0"/>
                            <a:ext cx="5966460" cy="4229100"/>
                            <a:chOff x="0" y="0"/>
                            <a:chExt cx="5826760" cy="4229100"/>
                          </a:xfrm>
                        </wpg:grpSpPr>
                        <wpg:grpSp>
                          <wpg:cNvPr id="1079" name="Group 1079"/>
                          <wpg:cNvGrpSpPr/>
                          <wpg:grpSpPr>
                            <a:xfrm>
                              <a:off x="0" y="0"/>
                              <a:ext cx="5826760" cy="4229100"/>
                              <a:chOff x="0" y="0"/>
                              <a:chExt cx="5826760" cy="4229100"/>
                            </a:xfrm>
                          </wpg:grpSpPr>
                          <wpg:grpSp>
                            <wpg:cNvPr id="1077" name="Group 1077"/>
                            <wpg:cNvGrpSpPr/>
                            <wpg:grpSpPr>
                              <a:xfrm>
                                <a:off x="0" y="0"/>
                                <a:ext cx="5826760" cy="2070100"/>
                                <a:chOff x="0" y="0"/>
                                <a:chExt cx="5826760" cy="2070100"/>
                              </a:xfrm>
                            </wpg:grpSpPr>
                            <pic:pic xmlns:pic="http://schemas.openxmlformats.org/drawingml/2006/picture">
                              <pic:nvPicPr>
                                <pic:cNvPr id="1074" name="Picture 21"/>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12700"/>
                                  <a:ext cx="2863850" cy="2054225"/>
                                </a:xfrm>
                                <a:prstGeom prst="rect">
                                  <a:avLst/>
                                </a:prstGeom>
                                <a:noFill/>
                                <a:ln>
                                  <a:noFill/>
                                </a:ln>
                              </pic:spPr>
                            </pic:pic>
                            <pic:pic xmlns:pic="http://schemas.openxmlformats.org/drawingml/2006/picture">
                              <pic:nvPicPr>
                                <pic:cNvPr id="1076" name="Picture 22"/>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933700" y="0"/>
                                  <a:ext cx="2893060" cy="2070100"/>
                                </a:xfrm>
                                <a:prstGeom prst="rect">
                                  <a:avLst/>
                                </a:prstGeom>
                                <a:noFill/>
                                <a:ln>
                                  <a:noFill/>
                                </a:ln>
                              </pic:spPr>
                            </pic:pic>
                          </wpg:grpSp>
                          <pic:pic xmlns:pic="http://schemas.openxmlformats.org/drawingml/2006/picture">
                            <pic:nvPicPr>
                              <pic:cNvPr id="1078" name="Picture 23"/>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2171700"/>
                                <a:ext cx="2878455" cy="2057400"/>
                              </a:xfrm>
                              <a:prstGeom prst="rect">
                                <a:avLst/>
                              </a:prstGeom>
                              <a:noFill/>
                              <a:ln>
                                <a:noFill/>
                              </a:ln>
                            </pic:spPr>
                          </pic:pic>
                        </wpg:grpSp>
                        <pic:pic xmlns:pic="http://schemas.openxmlformats.org/drawingml/2006/picture">
                          <pic:nvPicPr>
                            <pic:cNvPr id="1081" name="Picture 24"/>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933700" y="2171700"/>
                              <a:ext cx="2875280" cy="2057400"/>
                            </a:xfrm>
                            <a:prstGeom prst="rect">
                              <a:avLst/>
                            </a:prstGeom>
                            <a:noFill/>
                            <a:ln>
                              <a:noFill/>
                            </a:ln>
                          </pic:spPr>
                        </pic:pic>
                      </wpg:grpSp>
                      <wps:wsp>
                        <wps:cNvPr id="100" name="Text Box 100"/>
                        <wps:cNvSpPr txBox="1"/>
                        <wps:spPr>
                          <a:xfrm>
                            <a:off x="0" y="4229100"/>
                            <a:ext cx="593725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2E90B4" w14:textId="77777777" w:rsidR="00BC3CF2" w:rsidRPr="00DE7D0C" w:rsidRDefault="00BC3CF2" w:rsidP="00020553">
                              <w:pPr>
                                <w:pStyle w:val="Caption"/>
                                <w:rPr>
                                  <w:noProof/>
                                  <w:color w:val="3366FF"/>
                                  <w:sz w:val="22"/>
                                  <w:szCs w:val="22"/>
                                </w:rPr>
                              </w:pPr>
                              <w:r>
                                <w:t xml:space="preserve">Figure </w:t>
                              </w:r>
                              <w:fldSimple w:instr=" SEQ Figure \* ARABIC ">
                                <w:r>
                                  <w:rPr>
                                    <w:noProof/>
                                  </w:rPr>
                                  <w:t>22</w:t>
                                </w:r>
                              </w:fldSimple>
                              <w:r>
                                <w:t>: Changes in Wounded Knee Creek Health Metrics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01" o:spid="_x0000_s1039" style="position:absolute;margin-left:0;margin-top:108.85pt;width:458.8pt;height:354pt;z-index:251750400;mso-width-relative:margin" coordsize="5966460,4495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">
                <v:group id="Group 1082" o:spid="_x0000_s1040" style="position:absolute;width:5966460;height:4229100" coordsize="5826760,4229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nddR1cIAAADdAAAADwAA&#10;AAAAAAAAAAAAAACpAgAAZHJzL2Rvd25yZXYueG1sUEsFBgAAAAAEAAQA+gAAAJgDAAAAAA==&#10;">
                  <v:group id="Group 1079" o:spid="_x0000_s1041" style="position:absolute;width:5826760;height:4229100" coordsize="5826760,4229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prODxAAAAN0AAAAPAAAAZHJzL2Rvd25yZXYueG1sRE9La8JAEL4X/A/LCL3V&#10;TSytGrOKiC09iOADxNuQnTwwOxuy2yT++26h0Nt8fM9J14OpRUetqywriCcRCOLM6ooLBZfzx8sc&#10;hPPIGmvLpOBBDtar0VOKibY9H6k7+UKEEHYJKii9bxIpXVaSQTexDXHgctsa9AG2hdQt9iHc1HIa&#10;Re/SYMWhocSGtiVl99O3UfDZY795jXfd/p5vH7fz2+G6j0mp5/GwWYLwNPh/8Z/7S4f50Ww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mprODxAAAAN0AAAAP&#10;AAAAAAAAAAAAAAAAAKkCAABkcnMvZG93bnJldi54bWxQSwUGAAAAAAQABAD6AAAAmgMAAAAA&#10;">
                    <v:group id="Group 1077" o:spid="_x0000_s1042" style="position:absolute;width:5826760;height:2070100" coordsize="5826760,207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dYJqwwAAAN0AAAAPAAAAZHJzL2Rvd25yZXYueG1sRE9Li8IwEL4L/ocwgjdN&#10;q+y6dI0iouJBFnzAsrehGdtiMylNbOu/3wiCt/n4njNfdqYUDdWusKwgHkcgiFOrC84UXM7b0RcI&#10;55E1lpZJwYMcLBf93hwTbVs+UnPymQgh7BJUkHtfJVK6NCeDbmwr4sBdbW3QB1hnUtfYhnBTykkU&#10;fUqDBYeGHCta55TeTnejYNdiu5rGm+Zwu64ff+ePn99DTEoNB93qG4Snzr/FL/deh/nR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1gmrDAAAA3QAAAA8A&#10;AAAAAAAAAAAAAAAAqQIAAGRycy9kb3ducmV2LnhtbFBLBQYAAAAABAAEAPoAAACZAwAAAAA=&#10;">
                      <v:shape id="Picture 21" o:spid="_x0000_s1043" type="#_x0000_t75" style="position:absolute;top:12700;width:2863850;height:2054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M&#10;TlvDAAAA3QAAAA8AAABkcnMvZG93bnJldi54bWxET01rwkAQvQv+h2WE3sympa0lZpUSEIoHsVHq&#10;dchOk5DsbNjdxvjvu0Kht3m8z8m3k+nFSM63lhU8JikI4srqlmsF59Nu+QbCB2SNvWVScCMP2818&#10;lmOm7ZU/aSxDLWII+wwVNCEMmZS+asigT+xAHLlv6wyGCF0ttcNrDDe9fErTV2mw5djQ4EBFQ1VX&#10;/hgFl84zVofi2Ib9uPO9LL4OL6VSD4vpfQ0i0BT+xX/uDx3np6tnuH8TT5C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IxOW8MAAADdAAAADwAAAAAAAAAAAAAAAACcAgAA&#10;ZHJzL2Rvd25yZXYueG1sUEsFBgAAAAAEAAQA9wAAAIwDAAAAAA==&#10;">
                        <v:imagedata r:id="rId61" o:title=""/>
                        <v:path arrowok="t"/>
                      </v:shape>
                      <v:shape id="Picture 22" o:spid="_x0000_s1044" type="#_x0000_t75" style="position:absolute;left:2933700;width:289306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V&#10;kEjBAAAA3QAAAA8AAABkcnMvZG93bnJldi54bWxET0uLwjAQvi/4H8II3tZUZatWo4hQ3KsPBG9D&#10;M7bVZlKaVOu/N8LC3ubje85y3ZlKPKhxpWUFo2EEgjizuuRcwemYfs9AOI+ssbJMCl7kYL3qfS0x&#10;0fbJe3ocfC5CCLsEFRTe14mULivIoBvamjhwV9sY9AE2udQNPkO4qeQ4imJpsOTQUGBN24Ky+6E1&#10;CupxGp8nm9TP2tv81ZW7S3ttf5Qa9LvNAoSnzv+L/9y/OsyPpjF8vgknyNU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GVkEjBAAAA3QAAAA8AAAAAAAAAAAAAAAAAnAIAAGRy&#10;cy9kb3ducmV2LnhtbFBLBQYAAAAABAAEAPcAAACKAwAAAAA=&#10;">
                        <v:imagedata r:id="rId62" o:title=""/>
                        <v:path arrowok="t"/>
                      </v:shape>
                    </v:group>
                    <v:shape id="Picture 23" o:spid="_x0000_s1045" type="#_x0000_t75" style="position:absolute;top:2171700;width:2878455;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Z&#10;VNvDAAAA3QAAAA8AAABkcnMvZG93bnJldi54bWxEj0FrwkAQhe+C/2EZoTfd1EMj0VVKsdCToBW8&#10;DtlJNjQ7G7JrEv+9cxB6m+G9ee+b3WHyrRqoj01gA++rDBRxGWzDtYHr7/dyAyomZIttYDLwoAiH&#10;/Xy2w8KGkc80XFKtJIRjgQZcSl2hdSwdeYyr0BGLVoXeY5K1r7XtcZRw3+p1ln1ojw1Lg8OOvhyV&#10;f5e7N7AZb201VO50snXQKT96zq9rY94W0+cWVKIp/Ztf1z9W8LNccOUbGUHv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llU28MAAADdAAAADwAAAAAAAAAAAAAAAACcAgAA&#10;ZHJzL2Rvd25yZXYueG1sUEsFBgAAAAAEAAQA9wAAAIwDAAAAAA==&#10;">
                      <v:imagedata r:id="rId63" o:title=""/>
                      <v:path arrowok="t"/>
                    </v:shape>
                  </v:group>
                  <v:shape id="Picture 24" o:spid="_x0000_s1046" type="#_x0000_t75" style="position:absolute;left:2933700;top:2171700;width:287528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x&#10;9CDDAAAA3QAAAA8AAABkcnMvZG93bnJldi54bWxET02LwjAQvQv7H8Is7EXW1ILSrUZZ1lU8iVbB&#10;69CMbbGZlCZq/fdGELzN433OdN6ZWlypdZVlBcNBBII4t7riQsFhv/xOQDiPrLG2TAru5GA+++hN&#10;MdX2xju6Zr4QIYRdigpK75tUSpeXZNANbEMcuJNtDfoA20LqFm8h3NQyjqKxNFhxaCixob+S8nN2&#10;MQqOo/4Gf5J93MW5XZ632WGxOv0r9fXZ/U5AeOr8W/xyr3WYHyVDeH4TTpC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DH0IMMAAADdAAAADwAAAAAAAAAAAAAAAACcAgAA&#10;ZHJzL2Rvd25yZXYueG1sUEsFBgAAAAAEAAQA9wAAAIwDAAAAAA==&#10;">
                    <v:imagedata r:id="rId64" o:title=""/>
                    <v:path arrowok="t"/>
                  </v:shape>
                </v:group>
                <v:shape id="Text Box 100" o:spid="_x0000_s1047" type="#_x0000_t202" style="position:absolute;top:4229100;width:59372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7YLxQAA&#10;ANwAAAAPAAAAZHJzL2Rvd25yZXYueG1sRI9Pb8IwDMXvk/gOkZG4TCOFA5o6Ahr/JA7sAEOcrcZr&#10;qzVOlQRavj0+IHGz9Z7f+3m+7F2jbhRi7dnAZJyBIi68rbk0cP7dfXyCignZYuOZDNwpwnIxeJtj&#10;bn3HR7qdUqkkhGOOBqqU2lzrWFTkMI59Syzanw8Ok6yh1DZgJ+Gu0dMsm2mHNUtDhS2tKyr+T1dn&#10;YLYJ1+7I6/fNeXvAn7acXlb3izGjYf/9BSpRn17m5/XeCn4m+PKMTK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FntgvFAAAA3AAAAA8AAAAAAAAAAAAAAAAAlwIAAGRycy9k&#10;b3ducmV2LnhtbFBLBQYAAAAABAAEAPUAAACJAwAAAAA=&#10;" stroked="f">
                  <v:textbox inset="0,0,0,0">
                    <w:txbxContent>
                      <w:p w14:paraId="522E90B4" w14:textId="77777777" w:rsidR="00D80AAB" w:rsidRPr="00DE7D0C" w:rsidRDefault="00D80AAB" w:rsidP="00020553">
                        <w:pPr>
                          <w:pStyle w:val="Caption"/>
                          <w:rPr>
                            <w:noProof/>
                            <w:color w:val="3366FF"/>
                            <w:sz w:val="22"/>
                            <w:szCs w:val="22"/>
                          </w:rPr>
                        </w:pPr>
                        <w:r>
                          <w:t xml:space="preserve">Figure </w:t>
                        </w:r>
                        <w:fldSimple w:instr=" SEQ Figure \* ARABIC ">
                          <w:r>
                            <w:rPr>
                              <w:noProof/>
                            </w:rPr>
                            <w:t>22</w:t>
                          </w:r>
                        </w:fldSimple>
                        <w:r>
                          <w:t>: Changes in Wounded Knee Creek Health Metrics over Time</w:t>
                        </w:r>
                      </w:p>
                    </w:txbxContent>
                  </v:textbox>
                </v:shape>
                <w10:wrap type="through"/>
              </v:group>
            </w:pict>
          </mc:Fallback>
        </mc:AlternateContent>
      </w:r>
      <w:r w:rsidR="00101398" w:rsidRPr="00257A27">
        <w:t>Wounded</w:t>
      </w:r>
      <w:r w:rsidR="00E90365" w:rsidRPr="00257A27">
        <w:t xml:space="preserve"> Knee Creek was sampled in 2010 and </w:t>
      </w:r>
      <w:r w:rsidR="00101398" w:rsidRPr="00257A27">
        <w:t xml:space="preserve">2011.  </w:t>
      </w:r>
      <w:r w:rsidR="00E90365" w:rsidRPr="00257A27">
        <w:t xml:space="preserve">Wounded Knee </w:t>
      </w:r>
      <w:r w:rsidR="00CA0537" w:rsidRPr="00257A27">
        <w:t xml:space="preserve">Creek </w:t>
      </w:r>
      <w:r w:rsidR="00E90365" w:rsidRPr="00257A27">
        <w:t xml:space="preserve">headwaters (WOK1) </w:t>
      </w:r>
      <w:r w:rsidR="000B285A" w:rsidRPr="00257A27">
        <w:t xml:space="preserve">improved significantly </w:t>
      </w:r>
      <w:r w:rsidR="007C0099" w:rsidRPr="00257A27">
        <w:t>in</w:t>
      </w:r>
      <w:r w:rsidR="000B285A" w:rsidRPr="00257A27">
        <w:t xml:space="preserve"> </w:t>
      </w:r>
      <w:r w:rsidR="00E90365" w:rsidRPr="00257A27">
        <w:t>1990s</w:t>
      </w:r>
      <w:r w:rsidR="007C0099" w:rsidRPr="00257A27">
        <w:t xml:space="preserve"> to </w:t>
      </w:r>
      <w:r w:rsidR="000B285A" w:rsidRPr="00257A27">
        <w:t>2000s samples (Figure 22)</w:t>
      </w:r>
      <w:r w:rsidR="00E90365" w:rsidRPr="00257A27">
        <w:t>.  However, stream health declined from 2010</w:t>
      </w:r>
      <w:r w:rsidR="00285556" w:rsidRPr="00257A27">
        <w:t xml:space="preserve"> to 2011 (Table 20).  Mid-order Wounded Knee Creek stations in the Great Plains ecoregion (WOK2 and WOK3) are designated moderately impaired in 2010.  Wounded Knee Creek 2 (WOK2) improved slightly in 2011 and was designated </w:t>
      </w:r>
      <w:r w:rsidR="000B285A" w:rsidRPr="00257A27">
        <w:t xml:space="preserve">as </w:t>
      </w:r>
      <w:r w:rsidR="00285556" w:rsidRPr="00257A27">
        <w:t>non-impaired</w:t>
      </w:r>
      <w:r w:rsidRPr="00257A27">
        <w:t>.</w:t>
      </w:r>
      <w:r w:rsidR="00285556" w:rsidRPr="00257A27">
        <w:t xml:space="preserve"> </w:t>
      </w:r>
      <w:r w:rsidRPr="00257A27">
        <w:t>H</w:t>
      </w:r>
      <w:r w:rsidR="00285556" w:rsidRPr="00257A27">
        <w:t>owever</w:t>
      </w:r>
      <w:r w:rsidRPr="00257A27">
        <w:t>, several health metrics declined in 2011 and WOK3 remained</w:t>
      </w:r>
      <w:r w:rsidR="00285556" w:rsidRPr="00257A27">
        <w:t xml:space="preserve"> </w:t>
      </w:r>
      <w:r w:rsidRPr="00257A27">
        <w:t xml:space="preserve">moderately </w:t>
      </w:r>
      <w:r w:rsidR="00285556" w:rsidRPr="00257A27">
        <w:t>impaired.</w:t>
      </w:r>
      <w:r w:rsidRPr="00257A27">
        <w:t xml:space="preserve">    Wounded Knee Creek 4 (WOK4) was designated moderately impaired in both 2010 and 2011.  </w:t>
      </w:r>
    </w:p>
    <w:p w14:paraId="225FF023" w14:textId="099E4CCC" w:rsidR="0025344F" w:rsidRPr="00257A27" w:rsidRDefault="002224B3" w:rsidP="00B65EE6">
      <w:r w:rsidRPr="00257A27">
        <w:t xml:space="preserve">Stream health </w:t>
      </w:r>
      <w:r w:rsidR="00DE7C91" w:rsidRPr="00257A27">
        <w:t>of upper</w:t>
      </w:r>
      <w:r w:rsidRPr="00257A27">
        <w:t xml:space="preserve"> Wounded Knee Creek </w:t>
      </w:r>
      <w:r w:rsidR="00DE7C91" w:rsidRPr="00257A27">
        <w:t xml:space="preserve">(WOK1) </w:t>
      </w:r>
      <w:r w:rsidRPr="00257A27">
        <w:t xml:space="preserve">is designated moderately impaired relative to other </w:t>
      </w:r>
      <w:r w:rsidR="00392CD9" w:rsidRPr="00257A27">
        <w:t>Sandhills</w:t>
      </w:r>
      <w:r w:rsidRPr="00257A27">
        <w:t xml:space="preserve"> streams sampled in 2011</w:t>
      </w:r>
      <w:r w:rsidR="0025344F" w:rsidRPr="00257A27">
        <w:t xml:space="preserve"> (64%, 21 of 33).  </w:t>
      </w:r>
      <w:r w:rsidR="00DE7C91" w:rsidRPr="00257A27">
        <w:t>WOK1 s</w:t>
      </w:r>
      <w:r w:rsidR="00B65EE6" w:rsidRPr="00257A27">
        <w:t xml:space="preserve">tream health declined from 2010 to 2011 from a total score of 33 to a total score 21, with a corresponding change from </w:t>
      </w:r>
      <w:proofErr w:type="spellStart"/>
      <w:r w:rsidR="00B65EE6" w:rsidRPr="00257A27">
        <w:t>Brachecentridae</w:t>
      </w:r>
      <w:proofErr w:type="spellEnd"/>
      <w:r w:rsidR="00B65EE6" w:rsidRPr="00257A27">
        <w:t xml:space="preserve"> dominated to </w:t>
      </w:r>
      <w:proofErr w:type="spellStart"/>
      <w:r w:rsidR="00B65EE6" w:rsidRPr="00257A27">
        <w:t>Baetidae</w:t>
      </w:r>
      <w:proofErr w:type="spellEnd"/>
      <w:r w:rsidR="00B65EE6" w:rsidRPr="00257A27">
        <w:t xml:space="preserve"> dominated. The long-term average health of </w:t>
      </w:r>
      <w:r w:rsidR="00DE7C91" w:rsidRPr="00257A27">
        <w:t>WOK1</w:t>
      </w:r>
      <w:r w:rsidR="00B65EE6" w:rsidRPr="00257A27">
        <w:t xml:space="preserve"> </w:t>
      </w:r>
      <w:r w:rsidR="00DE7C91" w:rsidRPr="00257A27">
        <w:t>is</w:t>
      </w:r>
      <w:r w:rsidR="00B65EE6" w:rsidRPr="00257A27">
        <w:t xml:space="preserve"> 18.75.  The %EPT declined from 93% to 64% with a long-term average of 51%, F</w:t>
      </w:r>
      <w:r w:rsidR="00020553" w:rsidRPr="00257A27">
        <w:t xml:space="preserve">amily </w:t>
      </w:r>
      <w:r w:rsidR="00B65EE6" w:rsidRPr="00257A27">
        <w:t>B</w:t>
      </w:r>
      <w:r w:rsidR="00020553" w:rsidRPr="00257A27">
        <w:t xml:space="preserve">iotic </w:t>
      </w:r>
      <w:r w:rsidR="00B65EE6" w:rsidRPr="00257A27">
        <w:t>I</w:t>
      </w:r>
      <w:r w:rsidR="00020553" w:rsidRPr="00257A27">
        <w:t>ndex</w:t>
      </w:r>
      <w:r w:rsidR="00B65EE6" w:rsidRPr="00257A27">
        <w:t xml:space="preserve"> increased from 1.4 to 4.1 with a long term average of 4.7, %Dipterans and Non-insects increased from 39% to 63% with a long</w:t>
      </w:r>
      <w:r w:rsidRPr="00257A27">
        <w:t>-</w:t>
      </w:r>
      <w:r w:rsidR="00B65EE6" w:rsidRPr="00257A27">
        <w:t xml:space="preserve">term average of 62% and %Collector </w:t>
      </w:r>
      <w:r w:rsidRPr="00257A27">
        <w:t>G</w:t>
      </w:r>
      <w:r w:rsidR="00B65EE6" w:rsidRPr="00257A27">
        <w:t>atherers increased from 54% to 70% with a long</w:t>
      </w:r>
      <w:r w:rsidRPr="00257A27">
        <w:t>-</w:t>
      </w:r>
      <w:r w:rsidR="00B65EE6" w:rsidRPr="00257A27">
        <w:t>term average.  However, taxa richness increased from 11 to 13, and %</w:t>
      </w:r>
      <w:r w:rsidRPr="00257A27">
        <w:t>D</w:t>
      </w:r>
      <w:r w:rsidR="00B65EE6" w:rsidRPr="00257A27">
        <w:t xml:space="preserve">ominant </w:t>
      </w:r>
      <w:r w:rsidRPr="00257A27">
        <w:t>F</w:t>
      </w:r>
      <w:r w:rsidR="00B65EE6" w:rsidRPr="00257A27">
        <w:t xml:space="preserve">amily decreased from 89% to 36%.  </w:t>
      </w:r>
    </w:p>
    <w:p w14:paraId="558C2F61" w14:textId="77777777" w:rsidR="000022A7" w:rsidRPr="00257A27" w:rsidRDefault="0025344F" w:rsidP="00B65EE6">
      <w:r w:rsidRPr="00257A27">
        <w:t xml:space="preserve">Stream health </w:t>
      </w:r>
      <w:r w:rsidR="00DE7C91" w:rsidRPr="00257A27">
        <w:t>of</w:t>
      </w:r>
      <w:r w:rsidRPr="00257A27">
        <w:t xml:space="preserve"> </w:t>
      </w:r>
      <w:r w:rsidR="00DE7C91" w:rsidRPr="00257A27">
        <w:t xml:space="preserve">middle </w:t>
      </w:r>
      <w:r w:rsidRPr="00257A27">
        <w:t xml:space="preserve">Wounded Knee Creek </w:t>
      </w:r>
      <w:r w:rsidR="00E54ACE" w:rsidRPr="00257A27">
        <w:t xml:space="preserve">(WOK2) </w:t>
      </w:r>
      <w:r w:rsidRPr="00257A27">
        <w:t xml:space="preserve">is </w:t>
      </w:r>
      <w:r w:rsidR="002224B3" w:rsidRPr="00257A27">
        <w:t xml:space="preserve">designated non-impaired relative to other Great Plains streams sampled in 2011 (24 of 24, 100%).  </w:t>
      </w:r>
      <w:r w:rsidR="00E54ACE" w:rsidRPr="00257A27">
        <w:t>WOK2 s</w:t>
      </w:r>
      <w:r w:rsidR="00B65EE6" w:rsidRPr="00257A27">
        <w:t>tream health improved slightly from 2010 to 2011 from a total score</w:t>
      </w:r>
      <w:r w:rsidR="00E54ACE" w:rsidRPr="00257A27">
        <w:t xml:space="preserve"> of 21 to a total score of 24, with </w:t>
      </w:r>
      <w:proofErr w:type="spellStart"/>
      <w:r w:rsidR="00E54ACE" w:rsidRPr="00257A27">
        <w:t>Elmidae</w:t>
      </w:r>
      <w:proofErr w:type="spellEnd"/>
      <w:r w:rsidR="00E54ACE" w:rsidRPr="00257A27">
        <w:t xml:space="preserve"> and </w:t>
      </w:r>
      <w:proofErr w:type="spellStart"/>
      <w:r w:rsidR="00E54ACE" w:rsidRPr="00257A27">
        <w:t>Chironomidae</w:t>
      </w:r>
      <w:proofErr w:type="spellEnd"/>
      <w:r w:rsidR="00E54ACE" w:rsidRPr="00257A27">
        <w:t xml:space="preserve"> as co-dominant.  </w:t>
      </w:r>
      <w:r w:rsidR="00B65EE6" w:rsidRPr="00257A27">
        <w:t xml:space="preserve">The long-term average health of </w:t>
      </w:r>
      <w:proofErr w:type="gramStart"/>
      <w:r w:rsidR="00E54ACE" w:rsidRPr="00257A27">
        <w:t xml:space="preserve">WOK2 </w:t>
      </w:r>
      <w:r w:rsidR="00B65EE6" w:rsidRPr="00257A27">
        <w:t xml:space="preserve"> </w:t>
      </w:r>
      <w:r w:rsidR="002224B3" w:rsidRPr="00257A27">
        <w:t>i</w:t>
      </w:r>
      <w:r w:rsidR="00B65EE6" w:rsidRPr="00257A27">
        <w:t>s</w:t>
      </w:r>
      <w:proofErr w:type="gramEnd"/>
      <w:r w:rsidR="00B65EE6" w:rsidRPr="00257A27">
        <w:t xml:space="preserve"> 21.6.  The %EPT increased slightly from 23% to 26% with a long-term average of 20%, F</w:t>
      </w:r>
      <w:r w:rsidR="002224B3" w:rsidRPr="00257A27">
        <w:t xml:space="preserve">amily </w:t>
      </w:r>
      <w:r w:rsidR="00B65EE6" w:rsidRPr="00257A27">
        <w:t>B</w:t>
      </w:r>
      <w:r w:rsidR="002224B3" w:rsidRPr="00257A27">
        <w:t xml:space="preserve">iotic </w:t>
      </w:r>
      <w:r w:rsidR="00B65EE6" w:rsidRPr="00257A27">
        <w:t>I</w:t>
      </w:r>
      <w:r w:rsidR="002224B3" w:rsidRPr="00257A27">
        <w:t>ndex</w:t>
      </w:r>
      <w:r w:rsidR="00B65EE6" w:rsidRPr="00257A27">
        <w:t xml:space="preserve"> decreased slightly from 4.7 to 4.6 with a long-term average of 4.8. Taxa richness remained at 13 in 2008 and 2011, with a long-term average of 13.3.  However, Dipterans and </w:t>
      </w:r>
      <w:r w:rsidR="002224B3" w:rsidRPr="00257A27">
        <w:t>N</w:t>
      </w:r>
      <w:r w:rsidR="00B65EE6" w:rsidRPr="00257A27">
        <w:t>on-insects increased from 32% to 59% with a long-term average of 40% and %Collector Gatherers increased slightly from 82% to 90%, with a 90% long-term average, and %Dominant Family increased from 44% to 50</w:t>
      </w:r>
      <w:r w:rsidR="002224B3" w:rsidRPr="00257A27">
        <w:t>%</w:t>
      </w:r>
      <w:r w:rsidR="00B65EE6" w:rsidRPr="00257A27">
        <w:t xml:space="preserve">.  </w:t>
      </w:r>
    </w:p>
    <w:p w14:paraId="7E026CB5" w14:textId="77777777" w:rsidR="000022A7" w:rsidRPr="00257A27" w:rsidRDefault="000022A7" w:rsidP="00B65EE6">
      <w:r w:rsidRPr="00257A27">
        <w:t xml:space="preserve">Stream health </w:t>
      </w:r>
      <w:r w:rsidR="00DE7C91" w:rsidRPr="00257A27">
        <w:t xml:space="preserve">of middle Wounded Knee Creek </w:t>
      </w:r>
      <w:r w:rsidR="00BC0A0B" w:rsidRPr="00257A27">
        <w:t xml:space="preserve">(WOK3) </w:t>
      </w:r>
      <w:r w:rsidRPr="00257A27">
        <w:t xml:space="preserve">is </w:t>
      </w:r>
      <w:r w:rsidR="002224B3" w:rsidRPr="00257A27">
        <w:t xml:space="preserve">designated </w:t>
      </w:r>
      <w:r w:rsidRPr="00257A27">
        <w:t xml:space="preserve">moderately impaired relative to </w:t>
      </w:r>
      <w:r w:rsidR="00BC0A0B" w:rsidRPr="00257A27">
        <w:t>other Great Plains stations sampled in 2011</w:t>
      </w:r>
      <w:r w:rsidR="002224B3" w:rsidRPr="00257A27">
        <w:t xml:space="preserve"> (</w:t>
      </w:r>
      <w:r w:rsidRPr="00257A27">
        <w:t>7</w:t>
      </w:r>
      <w:r w:rsidR="002224B3" w:rsidRPr="00257A27">
        <w:t>5</w:t>
      </w:r>
      <w:r w:rsidRPr="00257A27">
        <w:t>%, 18 of 2</w:t>
      </w:r>
      <w:r w:rsidR="002224B3" w:rsidRPr="00257A27">
        <w:t>4</w:t>
      </w:r>
      <w:r w:rsidRPr="00257A27">
        <w:t xml:space="preserve">).  </w:t>
      </w:r>
      <w:r w:rsidR="00B65EE6" w:rsidRPr="00257A27">
        <w:t xml:space="preserve">Stream </w:t>
      </w:r>
      <w:r w:rsidR="00BC0A0B" w:rsidRPr="00257A27">
        <w:t>h</w:t>
      </w:r>
      <w:r w:rsidR="00B65EE6" w:rsidRPr="00257A27">
        <w:t xml:space="preserve">ealth at </w:t>
      </w:r>
      <w:r w:rsidR="00BC0A0B" w:rsidRPr="00257A27">
        <w:t xml:space="preserve">WOK3 was </w:t>
      </w:r>
      <w:r w:rsidR="00B65EE6" w:rsidRPr="00257A27">
        <w:t>stable from 2010 to 2011 with total score of 18 for both years and continue</w:t>
      </w:r>
      <w:r w:rsidR="002224B3" w:rsidRPr="00257A27">
        <w:t>s</w:t>
      </w:r>
      <w:r w:rsidR="00B65EE6" w:rsidRPr="00257A27">
        <w:t xml:space="preserve"> to be </w:t>
      </w:r>
      <w:proofErr w:type="spellStart"/>
      <w:r w:rsidR="00B65EE6" w:rsidRPr="00257A27">
        <w:t>Elmidae</w:t>
      </w:r>
      <w:proofErr w:type="spellEnd"/>
      <w:r w:rsidR="00B65EE6" w:rsidRPr="00257A27">
        <w:t xml:space="preserve"> dominated.  The long-term average health of </w:t>
      </w:r>
      <w:r w:rsidR="00E54ACE" w:rsidRPr="00257A27">
        <w:t>WOK3</w:t>
      </w:r>
      <w:r w:rsidR="00B65EE6" w:rsidRPr="00257A27">
        <w:t xml:space="preserve"> </w:t>
      </w:r>
      <w:r w:rsidR="002224B3" w:rsidRPr="00257A27">
        <w:t>is</w:t>
      </w:r>
      <w:r w:rsidR="00B65EE6" w:rsidRPr="00257A27">
        <w:t xml:space="preserve"> 21.0.  </w:t>
      </w:r>
      <w:r w:rsidR="00BC0A0B" w:rsidRPr="00257A27">
        <w:t>Taxa Richness declined</w:t>
      </w:r>
      <w:r w:rsidR="00B65EE6" w:rsidRPr="00257A27">
        <w:t xml:space="preserve"> from 1</w:t>
      </w:r>
      <w:r w:rsidR="00BC0A0B" w:rsidRPr="00257A27">
        <w:t>2</w:t>
      </w:r>
      <w:r w:rsidR="002224B3" w:rsidRPr="00257A27">
        <w:t xml:space="preserve"> to 8</w:t>
      </w:r>
      <w:r w:rsidR="00B65EE6" w:rsidRPr="00257A27">
        <w:t xml:space="preserve"> in 2010 </w:t>
      </w:r>
      <w:r w:rsidR="002224B3" w:rsidRPr="00257A27">
        <w:t>and</w:t>
      </w:r>
      <w:r w:rsidR="00B65EE6" w:rsidRPr="00257A27">
        <w:t xml:space="preserve"> 2011</w:t>
      </w:r>
      <w:r w:rsidR="002224B3" w:rsidRPr="00257A27">
        <w:t>, respectively,</w:t>
      </w:r>
      <w:r w:rsidR="00B65EE6" w:rsidRPr="00257A27">
        <w:t xml:space="preserve"> with a long-term average of 9</w:t>
      </w:r>
      <w:r w:rsidR="00BC0A0B" w:rsidRPr="00257A27">
        <w:t xml:space="preserve"> families</w:t>
      </w:r>
      <w:r w:rsidR="00B65EE6" w:rsidRPr="00257A27">
        <w:t xml:space="preserve">.  EPT Index increased from 3 in 2010 to 5 in 2011.  The %EPT increased slightly from 11% </w:t>
      </w:r>
      <w:r w:rsidR="00BC0A0B" w:rsidRPr="00257A27">
        <w:t xml:space="preserve">to 19% </w:t>
      </w:r>
      <w:r w:rsidR="00B65EE6" w:rsidRPr="00257A27">
        <w:t xml:space="preserve">in 2010 </w:t>
      </w:r>
      <w:r w:rsidR="00BC0A0B" w:rsidRPr="00257A27">
        <w:t xml:space="preserve">and </w:t>
      </w:r>
      <w:r w:rsidR="00B65EE6" w:rsidRPr="00257A27">
        <w:t>2011</w:t>
      </w:r>
      <w:r w:rsidR="00BC0A0B" w:rsidRPr="00257A27">
        <w:t>, respectively,</w:t>
      </w:r>
      <w:r w:rsidR="00B65EE6" w:rsidRPr="00257A27">
        <w:t xml:space="preserve"> with</w:t>
      </w:r>
      <w:r w:rsidR="00BC0A0B" w:rsidRPr="00257A27">
        <w:t xml:space="preserve"> a long-term average of 30%. </w:t>
      </w:r>
      <w:r w:rsidR="00B65EE6" w:rsidRPr="00257A27">
        <w:t xml:space="preserve"> F</w:t>
      </w:r>
      <w:r w:rsidR="00BC0A0B" w:rsidRPr="00257A27">
        <w:t xml:space="preserve">amily </w:t>
      </w:r>
      <w:r w:rsidR="00B65EE6" w:rsidRPr="00257A27">
        <w:t>B</w:t>
      </w:r>
      <w:r w:rsidR="00BC0A0B" w:rsidRPr="00257A27">
        <w:t xml:space="preserve">iotic </w:t>
      </w:r>
      <w:r w:rsidR="00B65EE6" w:rsidRPr="00257A27">
        <w:t>I</w:t>
      </w:r>
      <w:r w:rsidR="00BC0A0B" w:rsidRPr="00257A27">
        <w:t>ndex</w:t>
      </w:r>
      <w:r w:rsidR="00B65EE6" w:rsidRPr="00257A27">
        <w:t xml:space="preserve"> decreased slightly from 4.</w:t>
      </w:r>
      <w:r w:rsidR="00BC0A0B" w:rsidRPr="00257A27">
        <w:t>7</w:t>
      </w:r>
      <w:r w:rsidR="00B65EE6" w:rsidRPr="00257A27">
        <w:t xml:space="preserve"> </w:t>
      </w:r>
      <w:r w:rsidR="00BC0A0B" w:rsidRPr="00257A27">
        <w:t xml:space="preserve">to 4.3 </w:t>
      </w:r>
      <w:r w:rsidR="00B65EE6" w:rsidRPr="00257A27">
        <w:t>in 20</w:t>
      </w:r>
      <w:r w:rsidR="00BC0A0B" w:rsidRPr="00257A27">
        <w:t>10</w:t>
      </w:r>
      <w:r w:rsidR="00B65EE6" w:rsidRPr="00257A27">
        <w:t xml:space="preserve"> to 2011</w:t>
      </w:r>
      <w:r w:rsidR="00BC0A0B" w:rsidRPr="00257A27">
        <w:t>, respectively,</w:t>
      </w:r>
      <w:r w:rsidR="00B65EE6" w:rsidRPr="00257A27">
        <w:t xml:space="preserve"> with a long-term average of 3.7.  The %Dominant Family </w:t>
      </w:r>
      <w:r w:rsidR="00BC0A0B" w:rsidRPr="00257A27">
        <w:t>de</w:t>
      </w:r>
      <w:r w:rsidR="00B65EE6" w:rsidRPr="00257A27">
        <w:t>creased from 55%</w:t>
      </w:r>
      <w:r w:rsidR="00BC0A0B" w:rsidRPr="00257A27">
        <w:t xml:space="preserve"> to 49%</w:t>
      </w:r>
      <w:r w:rsidR="00B65EE6" w:rsidRPr="00257A27">
        <w:t xml:space="preserve"> in 20</w:t>
      </w:r>
      <w:r w:rsidR="00BC0A0B" w:rsidRPr="00257A27">
        <w:t>10</w:t>
      </w:r>
      <w:r w:rsidR="00B65EE6" w:rsidRPr="00257A27">
        <w:t xml:space="preserve"> to 2011</w:t>
      </w:r>
      <w:r w:rsidR="00BC0A0B" w:rsidRPr="00257A27">
        <w:t>, respectively</w:t>
      </w:r>
      <w:r w:rsidR="00B65EE6" w:rsidRPr="00257A27">
        <w:t xml:space="preserve">.  </w:t>
      </w:r>
      <w:r w:rsidR="00BC0A0B" w:rsidRPr="00257A27">
        <w:t>%</w:t>
      </w:r>
      <w:r w:rsidR="00B65EE6" w:rsidRPr="00257A27">
        <w:t xml:space="preserve">Dipterans and </w:t>
      </w:r>
      <w:r w:rsidR="00BC0A0B" w:rsidRPr="00257A27">
        <w:t>Non-insects decreased</w:t>
      </w:r>
      <w:r w:rsidR="00B65EE6" w:rsidRPr="00257A27">
        <w:t xml:space="preserve"> from 34% </w:t>
      </w:r>
      <w:r w:rsidR="00BC0A0B" w:rsidRPr="00257A27">
        <w:t xml:space="preserve">to 32% </w:t>
      </w:r>
      <w:r w:rsidR="00B65EE6" w:rsidRPr="00257A27">
        <w:t>in 2010 to 2011</w:t>
      </w:r>
      <w:r w:rsidR="00BC0A0B" w:rsidRPr="00257A27">
        <w:t>, respectively,</w:t>
      </w:r>
      <w:r w:rsidR="00B65EE6" w:rsidRPr="00257A27">
        <w:t xml:space="preserve"> with a long-term average of 30%.  The %Collec</w:t>
      </w:r>
      <w:r w:rsidR="00BC0A0B" w:rsidRPr="00257A27">
        <w:t>tor Gatherers increased</w:t>
      </w:r>
      <w:r w:rsidR="00B65EE6" w:rsidRPr="00257A27">
        <w:t xml:space="preserve"> from 74%</w:t>
      </w:r>
      <w:r w:rsidR="00BC0A0B" w:rsidRPr="00257A27">
        <w:t xml:space="preserve"> to 83%</w:t>
      </w:r>
      <w:r w:rsidR="00B65EE6" w:rsidRPr="00257A27">
        <w:t xml:space="preserve"> in 2010 to 2011</w:t>
      </w:r>
      <w:r w:rsidR="00BC0A0B" w:rsidRPr="00257A27">
        <w:t>, respectively,</w:t>
      </w:r>
      <w:r w:rsidR="00B65EE6" w:rsidRPr="00257A27">
        <w:t xml:space="preserve"> with a long-term average of 60%. </w:t>
      </w:r>
    </w:p>
    <w:p w14:paraId="3E115F1B" w14:textId="77777777" w:rsidR="006E353F" w:rsidRPr="00257A27" w:rsidRDefault="00BC0A0B" w:rsidP="006E353F">
      <w:r w:rsidRPr="00257A27">
        <w:t xml:space="preserve">Stream health </w:t>
      </w:r>
      <w:r w:rsidR="00DE7C91" w:rsidRPr="00257A27">
        <w:t>of lower</w:t>
      </w:r>
      <w:r w:rsidRPr="00257A27">
        <w:t xml:space="preserve"> Wounded Knee Creek </w:t>
      </w:r>
      <w:r w:rsidR="00DE7C91" w:rsidRPr="00257A27">
        <w:t>(WOK</w:t>
      </w:r>
      <w:r w:rsidRPr="00257A27">
        <w:t>4</w:t>
      </w:r>
      <w:r w:rsidR="00DE7C91" w:rsidRPr="00257A27">
        <w:t>)</w:t>
      </w:r>
      <w:r w:rsidRPr="00257A27">
        <w:t xml:space="preserve"> is designated moderately impaired relative to other Badlands stations  (44%, 12 of 27).  </w:t>
      </w:r>
      <w:r w:rsidR="00B65EE6" w:rsidRPr="00257A27">
        <w:t xml:space="preserve">Stream </w:t>
      </w:r>
      <w:r w:rsidRPr="00257A27">
        <w:t>h</w:t>
      </w:r>
      <w:r w:rsidR="00B65EE6" w:rsidRPr="00257A27">
        <w:t xml:space="preserve">ealth at Wounded Knee 4 declined from 2010 to 2011 from a total score of 21 to a total score of 12 with a corresponding change from </w:t>
      </w:r>
      <w:proofErr w:type="spellStart"/>
      <w:r w:rsidR="00B65EE6" w:rsidRPr="00257A27">
        <w:t>Brachycentridae</w:t>
      </w:r>
      <w:proofErr w:type="spellEnd"/>
      <w:r w:rsidR="00B65EE6" w:rsidRPr="00257A27">
        <w:t xml:space="preserve"> dominated to </w:t>
      </w:r>
      <w:proofErr w:type="spellStart"/>
      <w:r w:rsidR="00B65EE6" w:rsidRPr="00257A27">
        <w:t>Chironomidae</w:t>
      </w:r>
      <w:proofErr w:type="spellEnd"/>
      <w:r w:rsidR="00B65EE6" w:rsidRPr="00257A27">
        <w:t xml:space="preserve"> dominated.  The long-term average </w:t>
      </w:r>
      <w:r w:rsidR="00E54ACE" w:rsidRPr="00257A27">
        <w:t xml:space="preserve">stream </w:t>
      </w:r>
      <w:r w:rsidR="00B65EE6" w:rsidRPr="00257A27">
        <w:t xml:space="preserve">health </w:t>
      </w:r>
      <w:r w:rsidR="00E54ACE" w:rsidRPr="00257A27">
        <w:t>for WOK4 is</w:t>
      </w:r>
      <w:r w:rsidR="00B65EE6" w:rsidRPr="00257A27">
        <w:t xml:space="preserve"> 22.2.  The %EPT decreased from 61% to 29% with a long-term average of 50%, FBI increased from 4.12 to 7.67 with a </w:t>
      </w:r>
      <w:r w:rsidR="000022A7" w:rsidRPr="00257A27">
        <w:t>long-term</w:t>
      </w:r>
      <w:r w:rsidR="00B65EE6" w:rsidRPr="00257A27">
        <w:t xml:space="preserve"> average of 5.5.  Dipterans and non-insects increased slightly from 39% to 63% with a </w:t>
      </w:r>
      <w:r w:rsidR="000022A7" w:rsidRPr="00257A27">
        <w:t>long-term</w:t>
      </w:r>
      <w:r w:rsidR="00B65EE6" w:rsidRPr="00257A27">
        <w:t xml:space="preserve"> average of 50% and %collector gatherers increased from 54% to 70% with a long term average of 60%.  Taxa richness increased from 8 to 11 with a long-term average of 10.6 and %dominant family increased from 34% to 41% with a </w:t>
      </w:r>
      <w:r w:rsidR="000022A7" w:rsidRPr="00257A27">
        <w:t>long-term</w:t>
      </w:r>
      <w:r w:rsidR="00B65EE6" w:rsidRPr="00257A27">
        <w:t xml:space="preserve"> average of 30%.   </w:t>
      </w:r>
    </w:p>
    <w:p w14:paraId="3B7A5252" w14:textId="77777777" w:rsidR="002D0AF3" w:rsidRPr="00257A27" w:rsidRDefault="002D0AF3" w:rsidP="00DE7C91">
      <w:r w:rsidRPr="00257A27">
        <w:rPr>
          <w:noProof/>
        </w:rPr>
        <mc:AlternateContent>
          <mc:Choice Requires="wpg">
            <w:drawing>
              <wp:anchor distT="0" distB="0" distL="114300" distR="114300" simplePos="0" relativeHeight="251732992" behindDoc="0" locked="0" layoutInCell="1" allowOverlap="1" wp14:anchorId="422FCBB1" wp14:editId="3EA62F54">
                <wp:simplePos x="0" y="0"/>
                <wp:positionH relativeFrom="column">
                  <wp:posOffset>0</wp:posOffset>
                </wp:positionH>
                <wp:positionV relativeFrom="paragraph">
                  <wp:posOffset>1143000</wp:posOffset>
                </wp:positionV>
                <wp:extent cx="5819775" cy="4168140"/>
                <wp:effectExtent l="0" t="0" r="0" b="0"/>
                <wp:wrapSquare wrapText="bothSides"/>
                <wp:docPr id="1084" name="Group 1084"/>
                <wp:cNvGraphicFramePr/>
                <a:graphic xmlns:a="http://schemas.openxmlformats.org/drawingml/2006/main">
                  <a:graphicData uri="http://schemas.microsoft.com/office/word/2010/wordprocessingGroup">
                    <wpg:wgp>
                      <wpg:cNvGrpSpPr/>
                      <wpg:grpSpPr>
                        <a:xfrm>
                          <a:off x="0" y="0"/>
                          <a:ext cx="5819775" cy="4168140"/>
                          <a:chOff x="0" y="0"/>
                          <a:chExt cx="5819775" cy="4168140"/>
                        </a:xfrm>
                      </wpg:grpSpPr>
                      <wpg:grpSp>
                        <wpg:cNvPr id="1071" name="Group 1071"/>
                        <wpg:cNvGrpSpPr/>
                        <wpg:grpSpPr>
                          <a:xfrm>
                            <a:off x="0" y="0"/>
                            <a:ext cx="5819775" cy="2057400"/>
                            <a:chOff x="0" y="0"/>
                            <a:chExt cx="5819775" cy="2057400"/>
                          </a:xfrm>
                        </wpg:grpSpPr>
                        <pic:pic xmlns:pic="http://schemas.openxmlformats.org/drawingml/2006/picture">
                          <pic:nvPicPr>
                            <pic:cNvPr id="1068" name="Picture 18"/>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4000" cy="2057400"/>
                            </a:xfrm>
                            <a:prstGeom prst="rect">
                              <a:avLst/>
                            </a:prstGeom>
                            <a:noFill/>
                            <a:ln>
                              <a:noFill/>
                            </a:ln>
                          </pic:spPr>
                        </pic:pic>
                        <pic:pic xmlns:pic="http://schemas.openxmlformats.org/drawingml/2006/picture">
                          <pic:nvPicPr>
                            <pic:cNvPr id="1069" name="Picture 1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2933700" y="0"/>
                              <a:ext cx="2886075" cy="2057400"/>
                            </a:xfrm>
                            <a:prstGeom prst="rect">
                              <a:avLst/>
                            </a:prstGeom>
                            <a:noFill/>
                            <a:ln>
                              <a:noFill/>
                            </a:ln>
                          </pic:spPr>
                        </pic:pic>
                      </wpg:grpSp>
                      <pic:pic xmlns:pic="http://schemas.openxmlformats.org/drawingml/2006/picture">
                        <pic:nvPicPr>
                          <pic:cNvPr id="1083" name="Picture 25"/>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2145030"/>
                            <a:ext cx="2820670" cy="2023110"/>
                          </a:xfrm>
                          <a:prstGeom prst="rect">
                            <a:avLst/>
                          </a:prstGeom>
                          <a:noFill/>
                          <a:ln>
                            <a:noFill/>
                          </a:ln>
                        </pic:spPr>
                      </pic:pic>
                    </wpg:wgp>
                  </a:graphicData>
                </a:graphic>
              </wp:anchor>
            </w:drawing>
          </mc:Choice>
          <mc:Fallback>
            <w:pict>
              <v:group id="Group 1084" o:spid="_x0000_s1026" style="position:absolute;margin-left:0;margin-top:90pt;width:458.25pt;height:328.2pt;z-index:251732992" coordsize="5819775,4168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">
                <v:group id="Group 1071" o:spid="_x0000_s1027" style="position:absolute;width:5819775;height:2057400" coordsize="5819775,205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Y0L+FxAAAAN0AAAAP&#10;AAAAAAAAAAAAAAAAAKkCAABkcnMvZG93bnJldi54bWxQSwUGAAAAAAQABAD6AAAAmgMAAAAA&#10;">
                  <v:shape id="Picture 18" o:spid="_x0000_s1028" type="#_x0000_t75" style="position:absolute;width:279400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H&#10;1V/HAAAA3QAAAA8AAABkcnMvZG93bnJldi54bWxEj0FrAjEQhe+F/ocwBW81a1usXY0iQkFYKFUL&#10;0tuwGXeDm0nYpLr++86h0NsM78173yxWg+/UhfrkAhuYjAtQxHWwjhsDX4f3xxmolJEtdoHJwI0S&#10;rJb3dwssbbjyji773CgJ4VSigTbnWGqd6pY8pnGIxKKdQu8xy9o32vZ4lXDf6aeimGqPjqWhxUib&#10;lurz/scbqN7cx7F7XlfRvb58bm7HOKsO38aMHob1HFSmIf+b/663VvCLqeDKNzKCXv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0H1V/HAAAA3QAAAA8AAAAAAAAAAAAAAAAA&#10;nAIAAGRycy9kb3ducmV2LnhtbFBLBQYAAAAABAAEAPcAAACQAwAAAAA=&#10;">
                    <v:imagedata r:id="rId71" o:title=""/>
                    <v:path arrowok="t"/>
                  </v:shape>
                  <v:shape id="Picture 19" o:spid="_x0000_s1029" type="#_x0000_t75" style="position:absolute;left:2933700;width:2886075;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BV&#10;ls/BAAAA3QAAAA8AAABkcnMvZG93bnJldi54bWxET8lqwzAQvRf6D2IKudVyejCpE9mYQEKhp7rJ&#10;fbCmlok1ci156d9HhUJv83jrHMrV9mKm0XeOFWyTFARx43THrYLL5+l5B8IHZI29Y1LwQx7K4vHh&#10;gLl2C3/QXIdWxBD2OSowIQy5lL4xZNEnbiCO3JcbLYYIx1bqEZcYbnv5kqaZtNhxbDA40NFQc6sn&#10;q0DSrnpvLq4+66xzk5XZ7Wq+ldo8rdUeRKA1/Iv/3G86zk+zV/j9Jp4gi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BVls/BAAAA3QAAAA8AAAAAAAAAAAAAAAAAnAIAAGRy&#10;cy9kb3ducmV2LnhtbFBLBQYAAAAABAAEAPcAAACKAwAAAAA=&#10;">
                    <v:imagedata r:id="rId72" o:title=""/>
                    <v:path arrowok="t"/>
                  </v:shape>
                </v:group>
                <v:shape id="Picture 25" o:spid="_x0000_s1030" type="#_x0000_t75" style="position:absolute;top:2145030;width:2820670;height:2023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M&#10;ihXBAAAA3QAAAA8AAABkcnMvZG93bnJldi54bWxET99rwjAQfhf2P4QT9qapDkapRikyYYzBqIrP&#10;R3MmxeZSmszW/34ZCL7dx/fz1tvRteJGfWg8K1jMMxDEtdcNGwWn436WgwgRWWPrmRTcKcB28zJZ&#10;Y6H9wBXdDtGIFMKhQAU2xq6QMtSWHIa574gTd/G9w5hgb6TucUjhrpXLLHuXDhtODRY72lmqr4df&#10;p6Ab7EeV12X1ffq6/pyNvpdGNkq9TsdyBSLSGJ/ih/tTp/lZ/gb/36QT5OY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vMihXBAAAA3QAAAA8AAAAAAAAAAAAAAAAAnAIAAGRy&#10;cy9kb3ducmV2LnhtbFBLBQYAAAAABAAEAPcAAACKAwAAAAA=&#10;">
                  <v:imagedata r:id="rId73" o:title=""/>
                  <v:path arrowok="t"/>
                </v:shape>
                <w10:wrap type="square"/>
              </v:group>
            </w:pict>
          </mc:Fallback>
        </mc:AlternateContent>
      </w:r>
      <w:r w:rsidR="007C0099" w:rsidRPr="00257A27">
        <w:rPr>
          <w:noProof/>
        </w:rPr>
        <mc:AlternateContent>
          <mc:Choice Requires="wps">
            <w:drawing>
              <wp:anchor distT="0" distB="0" distL="114300" distR="114300" simplePos="0" relativeHeight="251754496" behindDoc="0" locked="0" layoutInCell="1" allowOverlap="1" wp14:anchorId="087274D3" wp14:editId="29F864D2">
                <wp:simplePos x="0" y="0"/>
                <wp:positionH relativeFrom="column">
                  <wp:posOffset>0</wp:posOffset>
                </wp:positionH>
                <wp:positionV relativeFrom="paragraph">
                  <wp:posOffset>5139690</wp:posOffset>
                </wp:positionV>
                <wp:extent cx="5819775" cy="40576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819775"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B116556" w14:textId="77777777" w:rsidR="00BC3CF2" w:rsidRPr="002D0AF3" w:rsidRDefault="00BC3CF2" w:rsidP="007C0099">
                            <w:pPr>
                              <w:pStyle w:val="Caption"/>
                              <w:rPr>
                                <w:noProof/>
                                <w:color w:val="3366FF"/>
                                <w:sz w:val="22"/>
                                <w:szCs w:val="22"/>
                              </w:rPr>
                            </w:pPr>
                            <w:r>
                              <w:t xml:space="preserve">Figure </w:t>
                            </w:r>
                            <w:fldSimple w:instr=" SEQ Figure \* ARABIC ">
                              <w:r>
                                <w:rPr>
                                  <w:noProof/>
                                </w:rPr>
                                <w:t>23</w:t>
                              </w:r>
                            </w:fldSimple>
                            <w:r>
                              <w:t>: Porcupine Creek watershed changes in %EPT, %</w:t>
                            </w:r>
                            <w:proofErr w:type="spellStart"/>
                            <w:r>
                              <w:t>Diperan</w:t>
                            </w:r>
                            <w:proofErr w:type="spellEnd"/>
                            <w:r>
                              <w:t xml:space="preserve"> and Non-Insect, and %Collector Gatherer metrics over time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48" type="#_x0000_t202" style="position:absolute;margin-left:0;margin-top:404.7pt;width:458.25pt;height:31.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" stroked="f">
                <v:textbox style="mso-fit-shape-to-text:t" inset="0,0,0,0">
                  <w:txbxContent>
                    <w:p w14:paraId="3B116556" w14:textId="77777777" w:rsidR="00D80AAB" w:rsidRPr="002D0AF3" w:rsidRDefault="00D80AAB" w:rsidP="007C0099">
                      <w:pPr>
                        <w:pStyle w:val="Caption"/>
                        <w:rPr>
                          <w:noProof/>
                          <w:color w:val="3366FF"/>
                          <w:sz w:val="22"/>
                          <w:szCs w:val="22"/>
                        </w:rPr>
                      </w:pPr>
                      <w:r>
                        <w:t xml:space="preserve">Figure </w:t>
                      </w:r>
                      <w:fldSimple w:instr=" SEQ Figure \* ARABIC ">
                        <w:r>
                          <w:rPr>
                            <w:noProof/>
                          </w:rPr>
                          <w:t>23</w:t>
                        </w:r>
                      </w:fldSimple>
                      <w:r>
                        <w:t>: Porcupine Creek watershed changes in %EPT, %</w:t>
                      </w:r>
                      <w:proofErr w:type="spellStart"/>
                      <w:r>
                        <w:t>Diperan</w:t>
                      </w:r>
                      <w:proofErr w:type="spellEnd"/>
                      <w:r>
                        <w:t xml:space="preserve"> and Non-Insect, and %Collector Gatherer metrics over time </w:t>
                      </w:r>
                    </w:p>
                  </w:txbxContent>
                </v:textbox>
                <w10:wrap type="square"/>
              </v:shape>
            </w:pict>
          </mc:Fallback>
        </mc:AlternateContent>
      </w:r>
      <w:r w:rsidRPr="00257A27">
        <w:t xml:space="preserve">The </w:t>
      </w:r>
      <w:r w:rsidR="00CA0537" w:rsidRPr="00257A27">
        <w:t>Porcupine</w:t>
      </w:r>
      <w:r w:rsidR="00221C43" w:rsidRPr="00257A27">
        <w:t xml:space="preserve"> Creek </w:t>
      </w:r>
      <w:r w:rsidRPr="00257A27">
        <w:t xml:space="preserve">watershed </w:t>
      </w:r>
      <w:r w:rsidR="00221C43" w:rsidRPr="00257A27">
        <w:t xml:space="preserve">was sampled in 2010 and 2011.  </w:t>
      </w:r>
      <w:r w:rsidR="00CA0537" w:rsidRPr="00257A27">
        <w:t>Porcupine Creek</w:t>
      </w:r>
      <w:r w:rsidR="00221C43" w:rsidRPr="00257A27">
        <w:t xml:space="preserve"> headwaters</w:t>
      </w:r>
      <w:r w:rsidR="007C0099" w:rsidRPr="00257A27">
        <w:t xml:space="preserve"> in the Great Plains </w:t>
      </w:r>
      <w:proofErr w:type="spellStart"/>
      <w:r w:rsidR="007C0099" w:rsidRPr="00257A27">
        <w:t>ecoregon</w:t>
      </w:r>
      <w:proofErr w:type="spellEnd"/>
      <w:r w:rsidR="00221C43" w:rsidRPr="00257A27">
        <w:t xml:space="preserve"> (</w:t>
      </w:r>
      <w:r w:rsidR="007C0099" w:rsidRPr="00257A27">
        <w:t>POR</w:t>
      </w:r>
      <w:r w:rsidR="00221C43" w:rsidRPr="00257A27">
        <w:t xml:space="preserve">1) </w:t>
      </w:r>
      <w:r w:rsidR="007C0099" w:rsidRPr="00257A27">
        <w:t xml:space="preserve">significantly </w:t>
      </w:r>
      <w:r w:rsidR="00E403C7" w:rsidRPr="00257A27">
        <w:t xml:space="preserve">declined </w:t>
      </w:r>
      <w:r w:rsidR="007C0099" w:rsidRPr="00257A27">
        <w:t xml:space="preserve">in 1990s to </w:t>
      </w:r>
      <w:r w:rsidR="00221C43" w:rsidRPr="00257A27">
        <w:t>2000s samples (Figure 2</w:t>
      </w:r>
      <w:r w:rsidR="00E403C7" w:rsidRPr="00257A27">
        <w:t>3</w:t>
      </w:r>
      <w:r w:rsidR="00221C43" w:rsidRPr="00257A27">
        <w:t xml:space="preserve">). </w:t>
      </w:r>
      <w:r w:rsidR="00E403C7" w:rsidRPr="00257A27">
        <w:t>The m</w:t>
      </w:r>
      <w:r w:rsidR="00221C43" w:rsidRPr="00257A27">
        <w:t>id-o</w:t>
      </w:r>
      <w:r w:rsidR="00E403C7" w:rsidRPr="00257A27">
        <w:t xml:space="preserve">rder </w:t>
      </w:r>
      <w:r w:rsidR="007C0099" w:rsidRPr="00257A27">
        <w:t>Porcupine</w:t>
      </w:r>
      <w:r w:rsidR="00E403C7" w:rsidRPr="00257A27">
        <w:t xml:space="preserve"> Creek station</w:t>
      </w:r>
      <w:r w:rsidR="00221C43" w:rsidRPr="00257A27">
        <w:t xml:space="preserve"> in the Great Plains ecoregion (</w:t>
      </w:r>
      <w:r w:rsidR="007C0099" w:rsidRPr="00257A27">
        <w:t>POR</w:t>
      </w:r>
      <w:r w:rsidR="00221C43" w:rsidRPr="00257A27">
        <w:t xml:space="preserve">2) </w:t>
      </w:r>
      <w:r w:rsidR="007C0099" w:rsidRPr="00257A27">
        <w:t>moderately declined in 1990s to 2000s samples</w:t>
      </w:r>
      <w:r w:rsidR="00221C43" w:rsidRPr="00257A27">
        <w:t xml:space="preserve">. </w:t>
      </w:r>
      <w:r w:rsidR="007C0099" w:rsidRPr="00257A27">
        <w:t>The lower Porcupine</w:t>
      </w:r>
      <w:r w:rsidR="00221C43" w:rsidRPr="00257A27">
        <w:t xml:space="preserve"> Creek </w:t>
      </w:r>
      <w:r w:rsidR="007C0099" w:rsidRPr="00257A27">
        <w:t>3</w:t>
      </w:r>
      <w:r w:rsidR="00221C43" w:rsidRPr="00257A27">
        <w:t xml:space="preserve"> (</w:t>
      </w:r>
      <w:r w:rsidR="007C0099" w:rsidRPr="00257A27">
        <w:t>POR3</w:t>
      </w:r>
      <w:r w:rsidR="00221C43" w:rsidRPr="00257A27">
        <w:t>) was desi</w:t>
      </w:r>
      <w:r w:rsidR="007C0099" w:rsidRPr="00257A27">
        <w:t>gnated moderately impaired in 2010 and improved in 2011</w:t>
      </w:r>
      <w:r w:rsidR="00221C43" w:rsidRPr="00257A27">
        <w:t xml:space="preserve">.  </w:t>
      </w:r>
    </w:p>
    <w:p w14:paraId="5EB4E084" w14:textId="77777777" w:rsidR="006E353F" w:rsidRPr="00257A27" w:rsidRDefault="007C0099" w:rsidP="00DE7C91">
      <w:r w:rsidRPr="00257A27">
        <w:t xml:space="preserve">Stream health </w:t>
      </w:r>
      <w:r w:rsidR="00DE7C91" w:rsidRPr="00257A27">
        <w:t>of</w:t>
      </w:r>
      <w:r w:rsidRPr="00257A27">
        <w:t xml:space="preserve"> upper Porcupine Creek (POR1)</w:t>
      </w:r>
      <w:r w:rsidR="00AB7E41" w:rsidRPr="00257A27">
        <w:t xml:space="preserve"> </w:t>
      </w:r>
      <w:r w:rsidRPr="00257A27">
        <w:t>is designated moderately impaired relative to other Great Plains streams sampl</w:t>
      </w:r>
      <w:r w:rsidR="00BF4034" w:rsidRPr="00257A27">
        <w:t>ed in 2010</w:t>
      </w:r>
      <w:r w:rsidRPr="00257A27">
        <w:t xml:space="preserve"> </w:t>
      </w:r>
      <w:r w:rsidR="00633ABC" w:rsidRPr="00257A27">
        <w:t>(</w:t>
      </w:r>
      <w:r w:rsidR="00AB7E41" w:rsidRPr="00257A27">
        <w:t xml:space="preserve">73%, </w:t>
      </w:r>
      <w:r w:rsidR="00633ABC" w:rsidRPr="00257A27">
        <w:t>24 of 33)</w:t>
      </w:r>
      <w:r w:rsidR="00BF4034" w:rsidRPr="00257A27">
        <w:t xml:space="preserve"> and 2011 (25%, 6 of 24)</w:t>
      </w:r>
      <w:r w:rsidR="00633ABC" w:rsidRPr="00257A27">
        <w:t>.  POR1</w:t>
      </w:r>
      <w:r w:rsidR="00BF4034" w:rsidRPr="00257A27">
        <w:t xml:space="preserve"> stream health declined from 2010 to 2011 from a total score of 24 to a total score of 6.  The macroinvertebrate community changes rapidly </w:t>
      </w:r>
      <w:proofErr w:type="gramStart"/>
      <w:r w:rsidR="00BF4034" w:rsidRPr="00257A27">
        <w:t xml:space="preserve">between 1993 to 2011 </w:t>
      </w:r>
      <w:r w:rsidR="00DE7C91" w:rsidRPr="00257A27">
        <w:t>from</w:t>
      </w:r>
      <w:r w:rsidR="00BF4034" w:rsidRPr="00257A27">
        <w:t xml:space="preserve"> </w:t>
      </w:r>
      <w:proofErr w:type="spellStart"/>
      <w:r w:rsidR="00BF4034" w:rsidRPr="00257A27">
        <w:t>Brachycentridae</w:t>
      </w:r>
      <w:proofErr w:type="spellEnd"/>
      <w:proofErr w:type="gramEnd"/>
      <w:r w:rsidR="00BF4034" w:rsidRPr="00257A27">
        <w:t xml:space="preserve"> dominated in years with high stream health </w:t>
      </w:r>
      <w:r w:rsidR="00DE7C91" w:rsidRPr="00257A27">
        <w:t xml:space="preserve">to </w:t>
      </w:r>
      <w:proofErr w:type="spellStart"/>
      <w:r w:rsidR="00BF4034" w:rsidRPr="00257A27">
        <w:t>Taltridae</w:t>
      </w:r>
      <w:proofErr w:type="spellEnd"/>
      <w:r w:rsidR="00BF4034" w:rsidRPr="00257A27">
        <w:t xml:space="preserve">, </w:t>
      </w:r>
      <w:proofErr w:type="spellStart"/>
      <w:r w:rsidR="00BF4034" w:rsidRPr="00257A27">
        <w:t>Gammaridae</w:t>
      </w:r>
      <w:proofErr w:type="spellEnd"/>
      <w:r w:rsidR="00BF4034" w:rsidRPr="00257A27">
        <w:t xml:space="preserve">, or </w:t>
      </w:r>
      <w:proofErr w:type="spellStart"/>
      <w:r w:rsidR="00BF4034" w:rsidRPr="00257A27">
        <w:t>Chironomidae</w:t>
      </w:r>
      <w:proofErr w:type="spellEnd"/>
      <w:r w:rsidR="00BF4034" w:rsidRPr="00257A27">
        <w:t xml:space="preserve"> dominated in years with low stream health.</w:t>
      </w:r>
      <w:r w:rsidR="00DE7C91" w:rsidRPr="00257A27">
        <w:t xml:space="preserve">  </w:t>
      </w:r>
      <w:r w:rsidRPr="00257A27">
        <w:t xml:space="preserve">The long-term average health of </w:t>
      </w:r>
      <w:r w:rsidR="00DE7C91" w:rsidRPr="00257A27">
        <w:t>POR1</w:t>
      </w:r>
      <w:r w:rsidRPr="00257A27">
        <w:t xml:space="preserve"> </w:t>
      </w:r>
      <w:r w:rsidR="00E54ACE" w:rsidRPr="00257A27">
        <w:t>is</w:t>
      </w:r>
      <w:r w:rsidRPr="00257A27">
        <w:t xml:space="preserve"> </w:t>
      </w:r>
      <w:r w:rsidR="00DE7C91" w:rsidRPr="00257A27">
        <w:t>15.9</w:t>
      </w:r>
      <w:r w:rsidRPr="00257A27">
        <w:t xml:space="preserve">.  </w:t>
      </w:r>
      <w:r w:rsidR="00DE7C91" w:rsidRPr="00257A27">
        <w:t xml:space="preserve">Taxa richness increased from 9 to 10, with a long-term average of 11.4.  </w:t>
      </w:r>
      <w:r w:rsidRPr="00257A27">
        <w:t xml:space="preserve">The %EPT declined from </w:t>
      </w:r>
      <w:r w:rsidR="00DE7C91" w:rsidRPr="00257A27">
        <w:t>44</w:t>
      </w:r>
      <w:r w:rsidRPr="00257A27">
        <w:t xml:space="preserve">% to </w:t>
      </w:r>
      <w:r w:rsidR="00DE7C91" w:rsidRPr="00257A27">
        <w:t>1</w:t>
      </w:r>
      <w:r w:rsidRPr="00257A27">
        <w:t xml:space="preserve">% with a long-term average of </w:t>
      </w:r>
      <w:r w:rsidR="00DE7C91" w:rsidRPr="00257A27">
        <w:t>23</w:t>
      </w:r>
      <w:r w:rsidRPr="00257A27">
        <w:t>%,</w:t>
      </w:r>
      <w:r w:rsidR="00DE7C91" w:rsidRPr="00257A27">
        <w:t xml:space="preserve"> </w:t>
      </w:r>
      <w:r w:rsidRPr="00257A27">
        <w:t xml:space="preserve">Family Biotic Index increased from </w:t>
      </w:r>
      <w:r w:rsidR="00DE7C91" w:rsidRPr="00257A27">
        <w:t>4</w:t>
      </w:r>
      <w:r w:rsidRPr="00257A27">
        <w:t xml:space="preserve">.4 to </w:t>
      </w:r>
      <w:r w:rsidR="00DE7C91" w:rsidRPr="00257A27">
        <w:t>6</w:t>
      </w:r>
      <w:r w:rsidRPr="00257A27">
        <w:t xml:space="preserve">.1 with a long term average of </w:t>
      </w:r>
      <w:r w:rsidR="00DE7C91" w:rsidRPr="00257A27">
        <w:t>5</w:t>
      </w:r>
      <w:r w:rsidRPr="00257A27">
        <w:t>.</w:t>
      </w:r>
      <w:r w:rsidR="00DE7C91" w:rsidRPr="00257A27">
        <w:t>3</w:t>
      </w:r>
      <w:r w:rsidRPr="00257A27">
        <w:t xml:space="preserve">, </w:t>
      </w:r>
      <w:r w:rsidR="00DE7C91" w:rsidRPr="00257A27">
        <w:t xml:space="preserve">%Dominant Family increased from 34% to 83% with a long-term average of 52%, </w:t>
      </w:r>
      <w:r w:rsidRPr="00257A27">
        <w:t xml:space="preserve">%Dipterans and Non-insects increased from </w:t>
      </w:r>
      <w:r w:rsidR="00DE7C91" w:rsidRPr="00257A27">
        <w:t>53</w:t>
      </w:r>
      <w:r w:rsidRPr="00257A27">
        <w:t xml:space="preserve">% to </w:t>
      </w:r>
      <w:r w:rsidR="00DE7C91" w:rsidRPr="00257A27">
        <w:t>92</w:t>
      </w:r>
      <w:r w:rsidRPr="00257A27">
        <w:t>% with a long-</w:t>
      </w:r>
      <w:r w:rsidR="00DE7C91" w:rsidRPr="00257A27">
        <w:t xml:space="preserve">term average of 67%, </w:t>
      </w:r>
      <w:r w:rsidRPr="00257A27">
        <w:t>and %Collector Gatherers increased from 5</w:t>
      </w:r>
      <w:r w:rsidR="00DE7C91" w:rsidRPr="00257A27">
        <w:t>1</w:t>
      </w:r>
      <w:r w:rsidRPr="00257A27">
        <w:t xml:space="preserve">% to </w:t>
      </w:r>
      <w:r w:rsidR="00DE7C91" w:rsidRPr="00257A27">
        <w:t>94</w:t>
      </w:r>
      <w:r w:rsidRPr="00257A27">
        <w:t>% with a long-term average</w:t>
      </w:r>
      <w:r w:rsidR="00DE7C91" w:rsidRPr="00257A27">
        <w:t xml:space="preserve"> of 62%. </w:t>
      </w:r>
    </w:p>
    <w:p w14:paraId="5C1601CA" w14:textId="77777777" w:rsidR="00DE7C91" w:rsidRPr="00257A27" w:rsidRDefault="00DE7C91" w:rsidP="00DE7C91">
      <w:r w:rsidRPr="00257A27">
        <w:t xml:space="preserve">Stream health of middle Porcupine Creek (POR2) is designated moderately impaired relative to other Great Plains streams sampled in 2010 </w:t>
      </w:r>
      <w:r w:rsidR="00A27E33" w:rsidRPr="00257A27">
        <w:t>(</w:t>
      </w:r>
      <w:r w:rsidRPr="00257A27">
        <w:t>3</w:t>
      </w:r>
      <w:r w:rsidR="00A27E33" w:rsidRPr="00257A27">
        <w:t>6</w:t>
      </w:r>
      <w:r w:rsidRPr="00257A27">
        <w:t xml:space="preserve">%, </w:t>
      </w:r>
      <w:r w:rsidR="00A27E33" w:rsidRPr="00257A27">
        <w:t>12</w:t>
      </w:r>
      <w:r w:rsidRPr="00257A27">
        <w:t xml:space="preserve"> of 33) and 2011 (</w:t>
      </w:r>
      <w:r w:rsidR="00A27E33" w:rsidRPr="00257A27">
        <w:t>38</w:t>
      </w:r>
      <w:r w:rsidRPr="00257A27">
        <w:t xml:space="preserve">%, </w:t>
      </w:r>
      <w:r w:rsidR="00A27E33" w:rsidRPr="00257A27">
        <w:t>9</w:t>
      </w:r>
      <w:r w:rsidRPr="00257A27">
        <w:t xml:space="preserve"> of 24).  POR</w:t>
      </w:r>
      <w:r w:rsidR="00A27E33" w:rsidRPr="00257A27">
        <w:t>2 stream health remained steady</w:t>
      </w:r>
      <w:r w:rsidRPr="00257A27">
        <w:t xml:space="preserve"> from 2010 to 2011 from a total score of </w:t>
      </w:r>
      <w:r w:rsidR="00A27E33" w:rsidRPr="00257A27">
        <w:t>12 for both years.  However, POR2 stream health average score is degraded compared to 1990’s samples (n = 4) with</w:t>
      </w:r>
      <w:r w:rsidR="007E168D" w:rsidRPr="00257A27">
        <w:t xml:space="preserve"> an average score of 30, and a</w:t>
      </w:r>
      <w:r w:rsidR="00A27E33" w:rsidRPr="00257A27">
        <w:t xml:space="preserve"> long-term average </w:t>
      </w:r>
      <w:r w:rsidR="007E168D" w:rsidRPr="00257A27">
        <w:t xml:space="preserve">sore </w:t>
      </w:r>
      <w:r w:rsidR="00A27E33" w:rsidRPr="00257A27">
        <w:t>of 21.4</w:t>
      </w:r>
      <w:r w:rsidRPr="00257A27">
        <w:t>.  The macroinvert</w:t>
      </w:r>
      <w:r w:rsidR="00A27E33" w:rsidRPr="00257A27">
        <w:t>ebrate community changes from</w:t>
      </w:r>
      <w:r w:rsidRPr="00257A27">
        <w:t xml:space="preserve"> 1993 to 2011 from </w:t>
      </w:r>
      <w:proofErr w:type="spellStart"/>
      <w:r w:rsidR="00A27E33" w:rsidRPr="00257A27">
        <w:t>Perlidae</w:t>
      </w:r>
      <w:proofErr w:type="spellEnd"/>
      <w:r w:rsidRPr="00257A27">
        <w:t xml:space="preserve"> dominated </w:t>
      </w:r>
      <w:r w:rsidR="00A27E33" w:rsidRPr="00257A27">
        <w:t>to coleopteran dominated (</w:t>
      </w:r>
      <w:proofErr w:type="spellStart"/>
      <w:r w:rsidR="00A27E33" w:rsidRPr="00257A27">
        <w:t>Hydraenidae</w:t>
      </w:r>
      <w:proofErr w:type="spellEnd"/>
      <w:r w:rsidR="00A27E33" w:rsidRPr="00257A27">
        <w:t xml:space="preserve"> and </w:t>
      </w:r>
      <w:proofErr w:type="spellStart"/>
      <w:r w:rsidR="00A27E33" w:rsidRPr="00257A27">
        <w:t>Elmidae</w:t>
      </w:r>
      <w:proofErr w:type="spellEnd"/>
      <w:r w:rsidR="00A27E33" w:rsidRPr="00257A27">
        <w:t>) and dipteran dominated (</w:t>
      </w:r>
      <w:proofErr w:type="spellStart"/>
      <w:r w:rsidR="00A27E33" w:rsidRPr="00257A27">
        <w:t>Simulidae</w:t>
      </w:r>
      <w:proofErr w:type="spellEnd"/>
      <w:r w:rsidR="00A27E33" w:rsidRPr="00257A27">
        <w:t>). From 2010 to 2011, t</w:t>
      </w:r>
      <w:r w:rsidRPr="00257A27">
        <w:t xml:space="preserve">axa richness increased from </w:t>
      </w:r>
      <w:r w:rsidR="00A27E33" w:rsidRPr="00257A27">
        <w:t>6</w:t>
      </w:r>
      <w:r w:rsidRPr="00257A27">
        <w:t xml:space="preserve"> to </w:t>
      </w:r>
      <w:r w:rsidR="00A27E33" w:rsidRPr="00257A27">
        <w:t>9</w:t>
      </w:r>
      <w:r w:rsidRPr="00257A27">
        <w:t xml:space="preserve">, </w:t>
      </w:r>
      <w:r w:rsidR="00A27E33" w:rsidRPr="00257A27">
        <w:t>with a long-term average of 10</w:t>
      </w:r>
      <w:r w:rsidRPr="00257A27">
        <w:t>.</w:t>
      </w:r>
      <w:r w:rsidR="00A27E33" w:rsidRPr="00257A27">
        <w:t>0</w:t>
      </w:r>
      <w:r w:rsidRPr="00257A27">
        <w:t xml:space="preserve">. </w:t>
      </w:r>
      <w:proofErr w:type="gramStart"/>
      <w:r w:rsidR="00267E63" w:rsidRPr="00257A27">
        <w:t>the</w:t>
      </w:r>
      <w:proofErr w:type="gramEnd"/>
      <w:r w:rsidR="00267E63" w:rsidRPr="00257A27">
        <w:t xml:space="preserve"> EPT index increased from 1 to 2, with a long-term average of 2.4, t</w:t>
      </w:r>
      <w:r w:rsidRPr="00257A27">
        <w:t xml:space="preserve">he %EPT declined from </w:t>
      </w:r>
      <w:r w:rsidR="00267E63" w:rsidRPr="00257A27">
        <w:t>8</w:t>
      </w:r>
      <w:r w:rsidRPr="00257A27">
        <w:t xml:space="preserve">% to </w:t>
      </w:r>
      <w:r w:rsidR="00267E63" w:rsidRPr="00257A27">
        <w:t>6</w:t>
      </w:r>
      <w:r w:rsidRPr="00257A27">
        <w:t xml:space="preserve">% with a long-term average of </w:t>
      </w:r>
      <w:r w:rsidR="00267E63" w:rsidRPr="00257A27">
        <w:t xml:space="preserve">17%, </w:t>
      </w:r>
      <w:r w:rsidRPr="00257A27">
        <w:t xml:space="preserve">Family Biotic Index increased from </w:t>
      </w:r>
      <w:r w:rsidR="00267E63" w:rsidRPr="00257A27">
        <w:t>6</w:t>
      </w:r>
      <w:r w:rsidRPr="00257A27">
        <w:t>.</w:t>
      </w:r>
      <w:r w:rsidR="00267E63" w:rsidRPr="00257A27">
        <w:t>3</w:t>
      </w:r>
      <w:r w:rsidRPr="00257A27">
        <w:t xml:space="preserve"> to </w:t>
      </w:r>
      <w:r w:rsidR="00267E63" w:rsidRPr="00257A27">
        <w:t>5</w:t>
      </w:r>
      <w:r w:rsidRPr="00257A27">
        <w:t>.</w:t>
      </w:r>
      <w:r w:rsidR="00267E63" w:rsidRPr="00257A27">
        <w:t>2</w:t>
      </w:r>
      <w:r w:rsidRPr="00257A27">
        <w:t xml:space="preserve"> with a long term average of 5.3, %Dominant Family increased from </w:t>
      </w:r>
      <w:r w:rsidR="00267E63" w:rsidRPr="00257A27">
        <w:t>50</w:t>
      </w:r>
      <w:r w:rsidRPr="00257A27">
        <w:t xml:space="preserve">% to </w:t>
      </w:r>
      <w:r w:rsidR="00267E63" w:rsidRPr="00257A27">
        <w:t>39</w:t>
      </w:r>
      <w:r w:rsidRPr="00257A27">
        <w:t xml:space="preserve">% with a long-term average of </w:t>
      </w:r>
      <w:r w:rsidR="00267E63" w:rsidRPr="00257A27">
        <w:t>23</w:t>
      </w:r>
      <w:r w:rsidRPr="00257A27">
        <w:t xml:space="preserve">%, %Dipterans and Non-insects </w:t>
      </w:r>
      <w:r w:rsidR="00267E63" w:rsidRPr="00257A27">
        <w:t>de</w:t>
      </w:r>
      <w:r w:rsidRPr="00257A27">
        <w:t xml:space="preserve">creased from </w:t>
      </w:r>
      <w:r w:rsidR="00267E63" w:rsidRPr="00257A27">
        <w:t>89</w:t>
      </w:r>
      <w:r w:rsidRPr="00257A27">
        <w:t xml:space="preserve">% to </w:t>
      </w:r>
      <w:r w:rsidR="00267E63" w:rsidRPr="00257A27">
        <w:t>45</w:t>
      </w:r>
      <w:r w:rsidRPr="00257A27">
        <w:t xml:space="preserve">% with a long-term average of </w:t>
      </w:r>
      <w:r w:rsidR="00267E63" w:rsidRPr="00257A27">
        <w:t>46</w:t>
      </w:r>
      <w:r w:rsidRPr="00257A27">
        <w:t xml:space="preserve">%, and %Collector Gatherers increased from </w:t>
      </w:r>
      <w:r w:rsidR="00267E63" w:rsidRPr="00257A27">
        <w:t>4</w:t>
      </w:r>
      <w:r w:rsidRPr="00257A27">
        <w:t>1% to 9</w:t>
      </w:r>
      <w:r w:rsidR="00267E63" w:rsidRPr="00257A27">
        <w:t>1</w:t>
      </w:r>
      <w:r w:rsidRPr="00257A27">
        <w:t xml:space="preserve">% with a long-term average of </w:t>
      </w:r>
      <w:r w:rsidR="00267E63" w:rsidRPr="00257A27">
        <w:t>41</w:t>
      </w:r>
      <w:r w:rsidRPr="00257A27">
        <w:t xml:space="preserve">%.  </w:t>
      </w:r>
    </w:p>
    <w:p w14:paraId="63215EDE" w14:textId="5F0A8723" w:rsidR="00E02FE9" w:rsidRDefault="00267E63" w:rsidP="00611384">
      <w:r w:rsidRPr="00257A27">
        <w:t xml:space="preserve">Stream health of lower Porcupine Creek (POR3) is designated moderately impaired relative to other Badland streams sampled in 2010 (60%, 24 of 30) and non-impaired in 2011 (89%, 24 of 27).  POR3 stream health </w:t>
      </w:r>
      <w:r w:rsidR="00FB1F4B" w:rsidRPr="00257A27">
        <w:t>increased</w:t>
      </w:r>
      <w:r w:rsidRPr="00257A27">
        <w:t xml:space="preserve"> from 2010 to 2011 from a t</w:t>
      </w:r>
      <w:r w:rsidR="007E168D" w:rsidRPr="00257A27">
        <w:t xml:space="preserve">otal score of </w:t>
      </w:r>
      <w:r w:rsidR="00FB1F4B" w:rsidRPr="00257A27">
        <w:t>18 to a total score of 24, and</w:t>
      </w:r>
      <w:r w:rsidR="007E168D" w:rsidRPr="00257A27">
        <w:t xml:space="preserve"> a</w:t>
      </w:r>
      <w:r w:rsidRPr="00257A27">
        <w:t xml:space="preserve"> long-term average </w:t>
      </w:r>
      <w:r w:rsidR="007E168D" w:rsidRPr="00257A27">
        <w:t xml:space="preserve">score </w:t>
      </w:r>
      <w:r w:rsidRPr="00257A27">
        <w:t>of 2</w:t>
      </w:r>
      <w:r w:rsidR="007E168D" w:rsidRPr="00257A27">
        <w:t>0</w:t>
      </w:r>
      <w:r w:rsidRPr="00257A27">
        <w:t>.</w:t>
      </w:r>
      <w:r w:rsidR="007E168D" w:rsidRPr="00257A27">
        <w:t>5</w:t>
      </w:r>
      <w:r w:rsidRPr="00257A27">
        <w:t>. The mac</w:t>
      </w:r>
      <w:r w:rsidR="007E168D" w:rsidRPr="00257A27">
        <w:t>roinvertebrate community</w:t>
      </w:r>
      <w:r w:rsidRPr="00257A27">
        <w:t xml:space="preserve"> </w:t>
      </w:r>
      <w:r w:rsidR="007E168D" w:rsidRPr="00257A27">
        <w:t xml:space="preserve">was </w:t>
      </w:r>
      <w:proofErr w:type="spellStart"/>
      <w:r w:rsidR="007E168D" w:rsidRPr="00257A27">
        <w:t>Tricorythidae</w:t>
      </w:r>
      <w:proofErr w:type="spellEnd"/>
      <w:r w:rsidR="007E168D" w:rsidRPr="00257A27">
        <w:t xml:space="preserve"> dominated in 1993 and </w:t>
      </w:r>
      <w:proofErr w:type="spellStart"/>
      <w:r w:rsidR="007E168D" w:rsidRPr="00257A27">
        <w:t>Baetidae</w:t>
      </w:r>
      <w:proofErr w:type="spellEnd"/>
      <w:r w:rsidR="007E168D" w:rsidRPr="00257A27">
        <w:t xml:space="preserve"> dominated from </w:t>
      </w:r>
      <w:r w:rsidRPr="00257A27">
        <w:t>199</w:t>
      </w:r>
      <w:r w:rsidR="007E168D" w:rsidRPr="00257A27">
        <w:t>4</w:t>
      </w:r>
      <w:r w:rsidRPr="00257A27">
        <w:t xml:space="preserve"> to 2011. From 2010 to 2011, taxa richness increased from</w:t>
      </w:r>
      <w:r w:rsidR="007E168D" w:rsidRPr="00257A27">
        <w:t xml:space="preserve"> 5</w:t>
      </w:r>
      <w:r w:rsidRPr="00257A27">
        <w:t xml:space="preserve"> to </w:t>
      </w:r>
      <w:r w:rsidR="007E168D" w:rsidRPr="00257A27">
        <w:t>8</w:t>
      </w:r>
      <w:r w:rsidRPr="00257A27">
        <w:t xml:space="preserve">, with a long-term average of </w:t>
      </w:r>
      <w:r w:rsidR="007E168D" w:rsidRPr="00257A27">
        <w:t>7</w:t>
      </w:r>
      <w:r w:rsidRPr="00257A27">
        <w:t>.</w:t>
      </w:r>
      <w:r w:rsidR="007E168D" w:rsidRPr="00257A27">
        <w:t xml:space="preserve">8, </w:t>
      </w:r>
      <w:r w:rsidRPr="00257A27">
        <w:t xml:space="preserve">the EPT index increased from </w:t>
      </w:r>
      <w:r w:rsidR="007E168D" w:rsidRPr="00257A27">
        <w:t>2</w:t>
      </w:r>
      <w:r w:rsidRPr="00257A27">
        <w:t xml:space="preserve"> to </w:t>
      </w:r>
      <w:r w:rsidR="007E168D" w:rsidRPr="00257A27">
        <w:t>3.5</w:t>
      </w:r>
      <w:r w:rsidRPr="00257A27">
        <w:t xml:space="preserve">, with a long-term average of </w:t>
      </w:r>
      <w:r w:rsidR="007E168D" w:rsidRPr="00257A27">
        <w:t>3</w:t>
      </w:r>
      <w:r w:rsidRPr="00257A27">
        <w:t>.</w:t>
      </w:r>
      <w:r w:rsidR="007E168D" w:rsidRPr="00257A27">
        <w:t>2</w:t>
      </w:r>
      <w:r w:rsidRPr="00257A27">
        <w:t xml:space="preserve">, the %EPT declined from </w:t>
      </w:r>
      <w:r w:rsidR="007E168D" w:rsidRPr="00257A27">
        <w:t>95</w:t>
      </w:r>
      <w:r w:rsidRPr="00257A27">
        <w:t xml:space="preserve">% to </w:t>
      </w:r>
      <w:r w:rsidR="007E168D" w:rsidRPr="00257A27">
        <w:t>78</w:t>
      </w:r>
      <w:r w:rsidRPr="00257A27">
        <w:t>% with a long-term average of 7</w:t>
      </w:r>
      <w:r w:rsidR="00FB1F4B" w:rsidRPr="00257A27">
        <w:t>2</w:t>
      </w:r>
      <w:r w:rsidRPr="00257A27">
        <w:t xml:space="preserve">%, Family Biotic Index increased from </w:t>
      </w:r>
      <w:r w:rsidR="00FB1F4B" w:rsidRPr="00257A27">
        <w:t>4</w:t>
      </w:r>
      <w:r w:rsidRPr="00257A27">
        <w:t>.</w:t>
      </w:r>
      <w:r w:rsidR="00FB1F4B" w:rsidRPr="00257A27">
        <w:t>1</w:t>
      </w:r>
      <w:r w:rsidRPr="00257A27">
        <w:t xml:space="preserve"> to </w:t>
      </w:r>
      <w:r w:rsidR="00FB1F4B" w:rsidRPr="00257A27">
        <w:t>4</w:t>
      </w:r>
      <w:r w:rsidRPr="00257A27">
        <w:t>.</w:t>
      </w:r>
      <w:r w:rsidR="00FB1F4B" w:rsidRPr="00257A27">
        <w:t>3</w:t>
      </w:r>
      <w:r w:rsidRPr="00257A27">
        <w:t xml:space="preserve"> with a long term average of </w:t>
      </w:r>
      <w:r w:rsidR="00FB1F4B" w:rsidRPr="00257A27">
        <w:t>4</w:t>
      </w:r>
      <w:r w:rsidRPr="00257A27">
        <w:t>.</w:t>
      </w:r>
      <w:r w:rsidR="00FB1F4B" w:rsidRPr="00257A27">
        <w:t>6</w:t>
      </w:r>
      <w:r w:rsidRPr="00257A27">
        <w:t xml:space="preserve">, %Dominant Family </w:t>
      </w:r>
      <w:r w:rsidR="00FB1F4B" w:rsidRPr="00257A27">
        <w:t>de</w:t>
      </w:r>
      <w:r w:rsidRPr="00257A27">
        <w:t xml:space="preserve">creased from </w:t>
      </w:r>
      <w:r w:rsidR="00FB1F4B" w:rsidRPr="00257A27">
        <w:t>91</w:t>
      </w:r>
      <w:r w:rsidRPr="00257A27">
        <w:t xml:space="preserve">% to </w:t>
      </w:r>
      <w:r w:rsidR="00FB1F4B" w:rsidRPr="00257A27">
        <w:t>76</w:t>
      </w:r>
      <w:r w:rsidRPr="00257A27">
        <w:t xml:space="preserve">% with a long-term average of </w:t>
      </w:r>
      <w:r w:rsidR="00FB1F4B" w:rsidRPr="00257A27">
        <w:t>7</w:t>
      </w:r>
      <w:r w:rsidRPr="00257A27">
        <w:t xml:space="preserve">3%, %Dipterans and Non-insects </w:t>
      </w:r>
      <w:r w:rsidR="00FB1F4B" w:rsidRPr="00257A27">
        <w:t>in</w:t>
      </w:r>
      <w:r w:rsidRPr="00257A27">
        <w:t xml:space="preserve">creased from </w:t>
      </w:r>
      <w:r w:rsidR="00FB1F4B" w:rsidRPr="00257A27">
        <w:t>3</w:t>
      </w:r>
      <w:r w:rsidRPr="00257A27">
        <w:t xml:space="preserve">% to </w:t>
      </w:r>
      <w:r w:rsidR="00FB1F4B" w:rsidRPr="00257A27">
        <w:t>13</w:t>
      </w:r>
      <w:r w:rsidRPr="00257A27">
        <w:t xml:space="preserve">% with a long-term average of </w:t>
      </w:r>
      <w:r w:rsidR="00FB1F4B" w:rsidRPr="00257A27">
        <w:t>23</w:t>
      </w:r>
      <w:r w:rsidRPr="00257A27">
        <w:t xml:space="preserve">%, and %Collector Gatherers </w:t>
      </w:r>
      <w:r w:rsidR="00FB1F4B" w:rsidRPr="00257A27">
        <w:t>de</w:t>
      </w:r>
      <w:r w:rsidRPr="00257A27">
        <w:t xml:space="preserve">creased from </w:t>
      </w:r>
      <w:r w:rsidR="00FB1F4B" w:rsidRPr="00257A27">
        <w:t>9</w:t>
      </w:r>
      <w:r w:rsidRPr="00257A27">
        <w:t xml:space="preserve">1% to </w:t>
      </w:r>
      <w:r w:rsidR="00FB1F4B" w:rsidRPr="00257A27">
        <w:t>82</w:t>
      </w:r>
      <w:r w:rsidRPr="00257A27">
        <w:t xml:space="preserve">% with a long-term average of </w:t>
      </w:r>
      <w:r w:rsidR="00FB1F4B" w:rsidRPr="00257A27">
        <w:t>80</w:t>
      </w:r>
      <w:r w:rsidRPr="00257A27">
        <w:t xml:space="preserve">%.  </w:t>
      </w:r>
    </w:p>
    <w:p w14:paraId="13C58D4B" w14:textId="056DDF6F" w:rsidR="00E02FE9" w:rsidRPr="00AD35C1" w:rsidRDefault="00E02FE9" w:rsidP="00E02FE9">
      <w:pPr>
        <w:pStyle w:val="Heading2"/>
      </w:pPr>
      <w:bookmarkStart w:id="2698" w:name="_Toc262198177"/>
      <w:r>
        <w:t xml:space="preserve">5.6 White River / Medicine Root </w:t>
      </w:r>
      <w:proofErr w:type="spellStart"/>
      <w:r>
        <w:t>Crek</w:t>
      </w:r>
      <w:proofErr w:type="spellEnd"/>
      <w:r>
        <w:t xml:space="preserve"> Subwatershed Results</w:t>
      </w:r>
      <w:bookmarkEnd w:id="2698"/>
    </w:p>
    <w:p w14:paraId="5252DC90" w14:textId="77777777" w:rsidR="00AE632C" w:rsidRPr="00257A27" w:rsidRDefault="00FB1F4B" w:rsidP="00FB1F4B">
      <w:r w:rsidRPr="00257A27">
        <w:t>The Medicine Root Creek Subwatershed was sampled in 2008.  Medicine Root Creek headwaters (MER1</w:t>
      </w:r>
      <w:r w:rsidR="00AE632C" w:rsidRPr="00257A27">
        <w:t xml:space="preserve"> in the High Plains ecoregion and</w:t>
      </w:r>
      <w:r w:rsidRPr="00257A27">
        <w:t xml:space="preserve"> AMH1 and NFL1</w:t>
      </w:r>
      <w:r w:rsidR="00AE632C" w:rsidRPr="00257A27">
        <w:t xml:space="preserve"> in the Great Plains ecoregion</w:t>
      </w:r>
      <w:r w:rsidRPr="00257A27">
        <w:t xml:space="preserve">) are at different states (Table 20) with MER1 and AMH1 designated as </w:t>
      </w:r>
      <w:r w:rsidR="002D0AF3" w:rsidRPr="00257A27">
        <w:t>moderately</w:t>
      </w:r>
      <w:r w:rsidRPr="00257A27">
        <w:t xml:space="preserve"> impaired and NFL1 designated as non-impaired.</w:t>
      </w:r>
      <w:r w:rsidR="00AE632C" w:rsidRPr="00257A27">
        <w:t xml:space="preserve">  </w:t>
      </w:r>
      <w:r w:rsidRPr="00257A27">
        <w:t xml:space="preserve">The mid-order Medicine Creek station in the </w:t>
      </w:r>
      <w:r w:rsidR="00AE632C" w:rsidRPr="00257A27">
        <w:t xml:space="preserve">transition from </w:t>
      </w:r>
      <w:r w:rsidRPr="00257A27">
        <w:t>Great Plains ecoregion</w:t>
      </w:r>
      <w:r w:rsidR="00AE632C" w:rsidRPr="00257A27">
        <w:t xml:space="preserve"> to Badlands ecoregion</w:t>
      </w:r>
      <w:r w:rsidRPr="00257A27">
        <w:t xml:space="preserve"> (</w:t>
      </w:r>
      <w:r w:rsidR="00AE632C" w:rsidRPr="00257A27">
        <w:t>MER3</w:t>
      </w:r>
      <w:r w:rsidRPr="00257A27">
        <w:t xml:space="preserve">) </w:t>
      </w:r>
      <w:r w:rsidR="00AE632C" w:rsidRPr="00257A27">
        <w:t>is</w:t>
      </w:r>
      <w:r w:rsidRPr="00257A27">
        <w:t xml:space="preserve"> designated </w:t>
      </w:r>
      <w:r w:rsidR="00AE632C" w:rsidRPr="00257A27">
        <w:t>severely impaired</w:t>
      </w:r>
      <w:r w:rsidRPr="00257A27">
        <w:t>.</w:t>
      </w:r>
      <w:r w:rsidR="00AE632C" w:rsidRPr="00257A27">
        <w:t xml:space="preserve">  The lower Medicine Root Creek station (MER4) is designated non-impaired.  The White River station and its tributary, Red Water Creek are designated moderately impaired. </w:t>
      </w:r>
      <w:r w:rsidRPr="00257A27">
        <w:t xml:space="preserve">  </w:t>
      </w:r>
    </w:p>
    <w:p w14:paraId="4FE4726D" w14:textId="77777777" w:rsidR="00AE632C" w:rsidRPr="00257A27" w:rsidRDefault="00AE632C" w:rsidP="00400180"/>
    <w:p w14:paraId="0A06B1F1" w14:textId="77777777" w:rsidR="00AE632C" w:rsidRPr="00257A27" w:rsidRDefault="00AE632C" w:rsidP="00400180"/>
    <w:p w14:paraId="3DE52512" w14:textId="77777777" w:rsidR="00AE632C" w:rsidRPr="00257A27" w:rsidRDefault="00AE632C" w:rsidP="00400180"/>
    <w:p w14:paraId="1ACBF810" w14:textId="77777777" w:rsidR="00AE632C" w:rsidRPr="00257A27" w:rsidRDefault="00CB793A" w:rsidP="00AE632C">
      <w:r w:rsidRPr="00257A27">
        <w:rPr>
          <w:noProof/>
        </w:rPr>
        <mc:AlternateContent>
          <mc:Choice Requires="wpg">
            <w:drawing>
              <wp:anchor distT="0" distB="0" distL="114300" distR="114300" simplePos="0" relativeHeight="251739136" behindDoc="0" locked="0" layoutInCell="1" allowOverlap="1" wp14:anchorId="39409F89" wp14:editId="7F351D0A">
                <wp:simplePos x="0" y="0"/>
                <wp:positionH relativeFrom="column">
                  <wp:posOffset>0</wp:posOffset>
                </wp:positionH>
                <wp:positionV relativeFrom="paragraph">
                  <wp:posOffset>4445</wp:posOffset>
                </wp:positionV>
                <wp:extent cx="5937250" cy="4463415"/>
                <wp:effectExtent l="0" t="0" r="6350" b="6985"/>
                <wp:wrapSquare wrapText="bothSides"/>
                <wp:docPr id="1038" name="Group 1038"/>
                <wp:cNvGraphicFramePr/>
                <a:graphic xmlns:a="http://schemas.openxmlformats.org/drawingml/2006/main">
                  <a:graphicData uri="http://schemas.microsoft.com/office/word/2010/wordprocessingGroup">
                    <wpg:wgp>
                      <wpg:cNvGrpSpPr/>
                      <wpg:grpSpPr>
                        <a:xfrm>
                          <a:off x="0" y="0"/>
                          <a:ext cx="5937250" cy="4463415"/>
                          <a:chOff x="0" y="0"/>
                          <a:chExt cx="5937250" cy="4463415"/>
                        </a:xfrm>
                      </wpg:grpSpPr>
                      <wpg:grpSp>
                        <wpg:cNvPr id="1058" name="Group 1058"/>
                        <wpg:cNvGrpSpPr/>
                        <wpg:grpSpPr>
                          <a:xfrm>
                            <a:off x="0" y="0"/>
                            <a:ext cx="5937250" cy="4000500"/>
                            <a:chOff x="-69850" y="0"/>
                            <a:chExt cx="5937250" cy="4000500"/>
                          </a:xfrm>
                        </wpg:grpSpPr>
                        <wpg:grpSp>
                          <wpg:cNvPr id="1057" name="Group 1057"/>
                          <wpg:cNvGrpSpPr/>
                          <wpg:grpSpPr>
                            <a:xfrm>
                              <a:off x="-69850" y="0"/>
                              <a:ext cx="5867400" cy="1916430"/>
                              <a:chOff x="-69850" y="0"/>
                              <a:chExt cx="5867400" cy="1916430"/>
                            </a:xfrm>
                          </wpg:grpSpPr>
                          <pic:pic xmlns:pic="http://schemas.openxmlformats.org/drawingml/2006/picture">
                            <pic:nvPicPr>
                              <pic:cNvPr id="1052" name="Picture 11"/>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933700" y="0"/>
                                <a:ext cx="2863850" cy="1911985"/>
                              </a:xfrm>
                              <a:prstGeom prst="rect">
                                <a:avLst/>
                              </a:prstGeom>
                              <a:noFill/>
                              <a:ln>
                                <a:noFill/>
                              </a:ln>
                            </pic:spPr>
                          </pic:pic>
                          <pic:pic xmlns:pic="http://schemas.openxmlformats.org/drawingml/2006/picture">
                            <pic:nvPicPr>
                              <pic:cNvPr id="1050" name="Picture 10"/>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69850" y="0"/>
                                <a:ext cx="2870200" cy="1916430"/>
                              </a:xfrm>
                              <a:prstGeom prst="rect">
                                <a:avLst/>
                              </a:prstGeom>
                              <a:noFill/>
                              <a:ln>
                                <a:noFill/>
                              </a:ln>
                            </pic:spPr>
                          </pic:pic>
                        </wpg:grpSp>
                        <wpg:grpSp>
                          <wpg:cNvPr id="1056" name="Group 1056"/>
                          <wpg:cNvGrpSpPr/>
                          <wpg:grpSpPr>
                            <a:xfrm>
                              <a:off x="0" y="2057400"/>
                              <a:ext cx="5867400" cy="1943100"/>
                              <a:chOff x="0" y="0"/>
                              <a:chExt cx="5867400" cy="1943100"/>
                            </a:xfrm>
                          </wpg:grpSpPr>
                          <pic:pic xmlns:pic="http://schemas.openxmlformats.org/drawingml/2006/picture">
                            <pic:nvPicPr>
                              <pic:cNvPr id="1053" name="Picture 12"/>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3850" cy="1943100"/>
                              </a:xfrm>
                              <a:prstGeom prst="rect">
                                <a:avLst/>
                              </a:prstGeom>
                              <a:noFill/>
                              <a:ln>
                                <a:noFill/>
                              </a:ln>
                            </pic:spPr>
                          </pic:pic>
                          <pic:pic xmlns:pic="http://schemas.openxmlformats.org/drawingml/2006/picture">
                            <pic:nvPicPr>
                              <pic:cNvPr id="1055" name="Picture 1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3003550" y="0"/>
                                <a:ext cx="2863850" cy="1943100"/>
                              </a:xfrm>
                              <a:prstGeom prst="rect">
                                <a:avLst/>
                              </a:prstGeom>
                              <a:noFill/>
                              <a:ln>
                                <a:noFill/>
                              </a:ln>
                            </pic:spPr>
                          </pic:pic>
                        </wpg:grpSp>
                      </wpg:grpSp>
                      <wps:wsp>
                        <wps:cNvPr id="28" name="Text Box 28"/>
                        <wps:cNvSpPr txBox="1"/>
                        <wps:spPr>
                          <a:xfrm>
                            <a:off x="0" y="4057650"/>
                            <a:ext cx="593725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43DDB9" w14:textId="77777777" w:rsidR="00BC3CF2" w:rsidRPr="00CB07D1" w:rsidRDefault="00BC3CF2" w:rsidP="008A7137">
                              <w:pPr>
                                <w:pStyle w:val="Caption"/>
                                <w:rPr>
                                  <w:noProof/>
                                  <w:color w:val="3366FF"/>
                                  <w:sz w:val="22"/>
                                  <w:szCs w:val="22"/>
                                </w:rPr>
                              </w:pPr>
                              <w:r>
                                <w:t xml:space="preserve">Figure </w:t>
                              </w:r>
                              <w:fldSimple w:instr=" SEQ Figure \* ARABIC ">
                                <w:r>
                                  <w:rPr>
                                    <w:noProof/>
                                  </w:rPr>
                                  <w:t>24</w:t>
                                </w:r>
                              </w:fldSimple>
                              <w:r>
                                <w:t>:  Medicine Root Creek Subwatershed changes in %EPT, %</w:t>
                              </w:r>
                              <w:proofErr w:type="spellStart"/>
                              <w:r>
                                <w:t>Diperan</w:t>
                              </w:r>
                              <w:proofErr w:type="spellEnd"/>
                              <w:r>
                                <w:t xml:space="preserve"> and Non-Insect, and %Collector Gatherer metrics over time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38" o:spid="_x0000_s1049" style="position:absolute;margin-left:0;margin-top:.35pt;width:467.5pt;height:351.45pt;z-index:251739136" coordsize="5937250,44634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">
                <v:group id="Group 1058" o:spid="_x0000_s1050" style="position:absolute;width:5937250;height:4000500" coordorigin="-69850" coordsize="5937250,4000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CX0p4xwAAAN0A&#10;AAAPAAAAAAAAAAAAAAAAAKkCAABkcnMvZG93bnJldi54bWxQSwUGAAAAAAQABAD6AAAAnQMAAAAA&#10;">
                  <v:group id="Group 1057" o:spid="_x0000_s1051" style="position:absolute;left:-69850;width:5867400;height:1916430" coordorigin="-69850" coordsize="5867400,1916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wN4KwwAAAN0AAAAPAAAAZHJzL2Rvd25yZXYueG1sRE9Li8IwEL4v+B/CCN40&#10;raIuXaOIqHgQwQcsexuasS02k9LEtv77zYKwt/n4nrNYdaYUDdWusKwgHkUgiFOrC84U3K674ScI&#10;55E1lpZJwYscrJa9jwUm2rZ8pubiMxFC2CWoIPe+SqR0aU4G3chWxIG729qgD7DOpK6xDeGmlOMo&#10;mkmDBYeGHCva5JQ+Lk+jYN9iu57E2+b4uG9eP9fp6fsYk1KDfrf+AuGp8//it/ugw/xoOoe/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PA3grDAAAA3QAAAA8A&#10;AAAAAAAAAAAAAAAAqQIAAGRycy9kb3ducmV2LnhtbFBLBQYAAAAABAAEAPoAAACZAwAAAAA=&#10;">
                    <v:shape id="Picture 11" o:spid="_x0000_s1052" type="#_x0000_t75" style="position:absolute;left:2933700;width:2863850;height:1911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10;pmDEAAAA3QAAAA8AAABkcnMvZG93bnJldi54bWxET01rwkAQvQv9D8sUetNNUyo2dRUJGHMogtpL&#10;b8PuNAlmZ2N21fTfdwXB2zze58yXg23FhXrfOFbwOklAEGtnGq4UfB/W4xkIH5ANto5JwR95WC6e&#10;RnPMjLvyji77UIkYwj5DBXUIXSal1zVZ9BPXEUfu1/UWQ4R9JU2P1xhuW5kmyVRabDg21NhRXpM+&#10;7s9Wwfbt4/S1KTY/s/yYBl+Whc51odTL87D6BBFoCA/x3V2aOD95T+H2TTxBL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lpmDEAAAA3QAAAA8AAAAAAAAAAAAAAAAAnAIA&#10;AGRycy9kb3ducmV2LnhtbFBLBQYAAAAABAAEAPcAAACNAwAAAAA=&#10;">
                      <v:imagedata r:id="rId78" o:title=""/>
                      <v:path arrowok="t"/>
                    </v:shape>
                    <v:shape id="Picture 10" o:spid="_x0000_s1053" type="#_x0000_t75" style="position:absolute;left:-69850;width:2870200;height:1916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I&#10;FEDFAAAA3QAAAA8AAABkcnMvZG93bnJldi54bWxEj8Fqw0AMRO+B/sOiQm/xuoYmrZuNKYVAKIEQ&#10;px8gvKrt1qs13nXs/H11COQmMaOZp00xu05daAitZwPPSQqKuPK25drA93m3fAUVIrLFzjMZuFKA&#10;Yvuw2GBu/cQnupSxVhLCIUcDTYx9rnWoGnIYEt8Ti/bjB4dR1qHWdsBJwl2nszRdaYctS0ODPX02&#10;VP2VozNwOrb85g7jWFK2/v3S17rqx8mYp8f54x1UpDnezbfrvRX89EX45RsZQW//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zSBRAxQAAAN0AAAAPAAAAAAAAAAAAAAAAAJwC&#10;AABkcnMvZG93bnJldi54bWxQSwUGAAAAAAQABAD3AAAAjgMAAAAA&#10;">
                      <v:imagedata r:id="rId79" o:title=""/>
                      <v:path arrowok="t"/>
                    </v:shape>
                  </v:group>
                  <v:group id="Group 1056" o:spid="_x0000_s1054" style="position:absolute;top:2057400;width:5867400;height:1943100" coordsize="586740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cjHuRxAAAAN0AAAAP&#10;AAAAAAAAAAAAAAAAAKkCAABkcnMvZG93bnJldi54bWxQSwUGAAAAAAQABAD6AAAAmgMAAAAA&#10;">
                    <v:shape id="Picture 12" o:spid="_x0000_s1055" type="#_x0000_t75" style="position:absolute;width:286385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G&#10;l3HEAAAA3QAAAA8AAABkcnMvZG93bnJldi54bWxET0trwkAQvgv+h2UEb7pRaZHUTRAhUA+l9VFK&#10;b0N2TEKys2l2jem/7woFb/PxPWeTDqYRPXWusqxgMY9AEOdWV1woOJ+y2RqE88gaG8uk4JccpMl4&#10;tMFY2xsfqD/6QoQQdjEqKL1vYyldXpJBN7ctceAutjPoA+wKqTu8hXDTyGUUPUuDFYeGElvalZTX&#10;x6tR8FZ8fWe5fl+jxHrvfvrPxUedKTWdDNsXEJ4G/xD/u191mB89reD+TThBJ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Gl3HEAAAA3QAAAA8AAAAAAAAAAAAAAAAAnAIA&#10;AGRycy9kb3ducmV2LnhtbFBLBQYAAAAABAAEAPcAAACNAwAAAAA=&#10;">
                      <v:imagedata r:id="rId80" o:title=""/>
                      <v:path arrowok="t"/>
                    </v:shape>
                    <v:shape id="Picture 13" o:spid="_x0000_s1056" type="#_x0000_t75" style="position:absolute;left:3003550;width:286385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V&#10;MoPDAAAA3QAAAA8AAABkcnMvZG93bnJldi54bWxET0trwkAQvhf6H5YpeAm6UUgqqZugRcFeCvVx&#10;H3anSTA7G7Jbjf/eLRR6m4/vOatqtJ240uBbxwrmsxQEsXam5VrB6bibLkH4gGywc0wK7uShKp+f&#10;VlgYd+Mvuh5CLWII+wIVNCH0hZReN2TRz1xPHLlvN1gMEQ61NAPeYrjt5CJNc2mx5djQYE/vDenL&#10;4ccqWLzWLjnr7dro3Gf3TXL62H1elJq8jOs3EIHG8C/+c+9NnJ9mGfx+E0+Q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5Uyg8MAAADdAAAADwAAAAAAAAAAAAAAAACcAgAA&#10;ZHJzL2Rvd25yZXYueG1sUEsFBgAAAAAEAAQA9wAAAIwDAAAAAA==&#10;">
                      <v:imagedata r:id="rId81" o:title=""/>
                      <v:path arrowok="t"/>
                    </v:shape>
                  </v:group>
                </v:group>
                <v:shape id="Text Box 28" o:spid="_x0000_s1057" type="#_x0000_t202" style="position:absolute;top:4057650;width:5937250;height:405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5743DDB9" w14:textId="77777777" w:rsidR="00D80AAB" w:rsidRPr="00CB07D1" w:rsidRDefault="00D80AAB" w:rsidP="008A7137">
                        <w:pPr>
                          <w:pStyle w:val="Caption"/>
                          <w:rPr>
                            <w:noProof/>
                            <w:color w:val="3366FF"/>
                            <w:sz w:val="22"/>
                            <w:szCs w:val="22"/>
                          </w:rPr>
                        </w:pPr>
                        <w:r>
                          <w:t xml:space="preserve">Figure </w:t>
                        </w:r>
                        <w:fldSimple w:instr=" SEQ Figure \* ARABIC ">
                          <w:r>
                            <w:rPr>
                              <w:noProof/>
                            </w:rPr>
                            <w:t>24</w:t>
                          </w:r>
                        </w:fldSimple>
                        <w:r>
                          <w:t>:  Medicine Root Creek Subwatershed changes in %EPT, %</w:t>
                        </w:r>
                        <w:proofErr w:type="spellStart"/>
                        <w:r>
                          <w:t>Diperan</w:t>
                        </w:r>
                        <w:proofErr w:type="spellEnd"/>
                        <w:r>
                          <w:t xml:space="preserve"> and Non-Insect, and %Collector Gatherer metrics over time </w:t>
                        </w:r>
                      </w:p>
                    </w:txbxContent>
                  </v:textbox>
                </v:shape>
                <w10:wrap type="square"/>
              </v:group>
            </w:pict>
          </mc:Fallback>
        </mc:AlternateContent>
      </w:r>
      <w:r w:rsidR="00AE632C" w:rsidRPr="00257A27">
        <w:t xml:space="preserve">Stream health of American Horse Creek (AMH1) is designated moderately impaired relative to other Great Plains streams sampled in 2008 (38%, 9 of 24).  AMH1 stream health decreased from 1996 to 2008 from a total score of 30 to a total score of 9, and a long-term average score of 22.5. The macroinvertebrate community changed from </w:t>
      </w:r>
      <w:proofErr w:type="spellStart"/>
      <w:r w:rsidR="00AE632C" w:rsidRPr="00257A27">
        <w:t>Hydropsychidae</w:t>
      </w:r>
      <w:proofErr w:type="spellEnd"/>
      <w:r w:rsidR="00AE632C" w:rsidRPr="00257A27">
        <w:t xml:space="preserve"> dominated in 1996 and </w:t>
      </w:r>
      <w:proofErr w:type="spellStart"/>
      <w:r w:rsidR="00AE632C" w:rsidRPr="00257A27">
        <w:t>Chironomidae</w:t>
      </w:r>
      <w:proofErr w:type="spellEnd"/>
      <w:r w:rsidR="00AE632C" w:rsidRPr="00257A27">
        <w:t xml:space="preserve"> dominated in 2008. From 1996 to 2008, taxa richness increased from </w:t>
      </w:r>
      <w:r w:rsidR="006D2D6E" w:rsidRPr="00257A27">
        <w:t xml:space="preserve">8 </w:t>
      </w:r>
      <w:r w:rsidR="00AE632C" w:rsidRPr="00257A27">
        <w:t xml:space="preserve">to </w:t>
      </w:r>
      <w:r w:rsidR="006D2D6E" w:rsidRPr="00257A27">
        <w:t>10</w:t>
      </w:r>
      <w:r w:rsidR="00AE632C" w:rsidRPr="00257A27">
        <w:t xml:space="preserve">, with a long-term average of </w:t>
      </w:r>
      <w:r w:rsidR="006D2D6E" w:rsidRPr="00257A27">
        <w:t>9</w:t>
      </w:r>
      <w:r w:rsidR="00AE632C" w:rsidRPr="00257A27">
        <w:t>.</w:t>
      </w:r>
      <w:r w:rsidR="006D2D6E" w:rsidRPr="00257A27">
        <w:t>3</w:t>
      </w:r>
      <w:r w:rsidR="00AE632C" w:rsidRPr="00257A27">
        <w:t xml:space="preserve">, the EPT index </w:t>
      </w:r>
      <w:r w:rsidR="006D2D6E" w:rsidRPr="00257A27">
        <w:t>de</w:t>
      </w:r>
      <w:r w:rsidR="00AE632C" w:rsidRPr="00257A27">
        <w:t xml:space="preserve">creased from </w:t>
      </w:r>
      <w:r w:rsidR="006D2D6E" w:rsidRPr="00257A27">
        <w:t>3</w:t>
      </w:r>
      <w:r w:rsidR="00AE632C" w:rsidRPr="00257A27">
        <w:t xml:space="preserve"> to </w:t>
      </w:r>
      <w:r w:rsidR="006D2D6E" w:rsidRPr="00257A27">
        <w:t>1</w:t>
      </w:r>
      <w:r w:rsidR="00AE632C" w:rsidRPr="00257A27">
        <w:t xml:space="preserve">, with a long-term average of </w:t>
      </w:r>
      <w:r w:rsidR="006D2D6E" w:rsidRPr="00257A27">
        <w:t>2</w:t>
      </w:r>
      <w:r w:rsidR="00AE632C" w:rsidRPr="00257A27">
        <w:t>.</w:t>
      </w:r>
      <w:r w:rsidR="006D2D6E" w:rsidRPr="00257A27">
        <w:t>8</w:t>
      </w:r>
      <w:r w:rsidR="00AE632C" w:rsidRPr="00257A27">
        <w:t xml:space="preserve">, the %EPT declined from </w:t>
      </w:r>
      <w:r w:rsidR="006D2D6E" w:rsidRPr="00257A27">
        <w:t>61</w:t>
      </w:r>
      <w:r w:rsidR="00AE632C" w:rsidRPr="00257A27">
        <w:t xml:space="preserve">% to </w:t>
      </w:r>
      <w:r w:rsidR="006D2D6E" w:rsidRPr="00257A27">
        <w:t>1</w:t>
      </w:r>
      <w:r w:rsidR="00AE632C" w:rsidRPr="00257A27">
        <w:t xml:space="preserve">% with a long-term average of </w:t>
      </w:r>
      <w:r w:rsidR="006D2D6E" w:rsidRPr="00257A27">
        <w:t>45</w:t>
      </w:r>
      <w:r w:rsidR="00AE632C" w:rsidRPr="00257A27">
        <w:t>%, Family Biotic Index increased from 4.</w:t>
      </w:r>
      <w:r w:rsidR="006D2D6E" w:rsidRPr="00257A27">
        <w:t>7</w:t>
      </w:r>
      <w:r w:rsidR="00AE632C" w:rsidRPr="00257A27">
        <w:t xml:space="preserve"> to </w:t>
      </w:r>
      <w:r w:rsidR="006D2D6E" w:rsidRPr="00257A27">
        <w:t>6</w:t>
      </w:r>
      <w:r w:rsidR="00AE632C" w:rsidRPr="00257A27">
        <w:t>.</w:t>
      </w:r>
      <w:r w:rsidR="006D2D6E" w:rsidRPr="00257A27">
        <w:t>7</w:t>
      </w:r>
      <w:r w:rsidR="00AE632C" w:rsidRPr="00257A27">
        <w:t xml:space="preserve"> with a long term average of </w:t>
      </w:r>
      <w:r w:rsidR="006D2D6E" w:rsidRPr="00257A27">
        <w:t>5</w:t>
      </w:r>
      <w:r w:rsidR="00AE632C" w:rsidRPr="00257A27">
        <w:t>.</w:t>
      </w:r>
      <w:r w:rsidR="006D2D6E" w:rsidRPr="00257A27">
        <w:t>0</w:t>
      </w:r>
      <w:r w:rsidR="00AE632C" w:rsidRPr="00257A27">
        <w:t xml:space="preserve">, %Dominant Family </w:t>
      </w:r>
      <w:r w:rsidR="006D2D6E" w:rsidRPr="00257A27">
        <w:t>remained steady at 46</w:t>
      </w:r>
      <w:r w:rsidR="00AE632C" w:rsidRPr="00257A27">
        <w:t xml:space="preserve">% with a long-term average of </w:t>
      </w:r>
      <w:r w:rsidR="006D2D6E" w:rsidRPr="00257A27">
        <w:t>45</w:t>
      </w:r>
      <w:r w:rsidR="00AE632C" w:rsidRPr="00257A27">
        <w:t>%,</w:t>
      </w:r>
      <w:r w:rsidR="006D2D6E" w:rsidRPr="00257A27">
        <w:t xml:space="preserve"> </w:t>
      </w:r>
      <w:r w:rsidR="00AE632C" w:rsidRPr="00257A27">
        <w:t xml:space="preserve">%Dipterans and Non-insects increased from </w:t>
      </w:r>
      <w:r w:rsidR="006D2D6E" w:rsidRPr="00257A27">
        <w:t>10</w:t>
      </w:r>
      <w:r w:rsidR="00AE632C" w:rsidRPr="00257A27">
        <w:t xml:space="preserve">% to </w:t>
      </w:r>
      <w:r w:rsidR="006D2D6E" w:rsidRPr="00257A27">
        <w:t>95</w:t>
      </w:r>
      <w:r w:rsidR="00AE632C" w:rsidRPr="00257A27">
        <w:t xml:space="preserve">% with a long-term average of </w:t>
      </w:r>
      <w:r w:rsidR="006D2D6E" w:rsidRPr="00257A27">
        <w:t>37</w:t>
      </w:r>
      <w:r w:rsidR="00AE632C" w:rsidRPr="00257A27">
        <w:t xml:space="preserve">%, and %Collector Gatherers </w:t>
      </w:r>
      <w:r w:rsidR="006D2D6E" w:rsidRPr="00257A27">
        <w:t>in</w:t>
      </w:r>
      <w:r w:rsidR="00AE632C" w:rsidRPr="00257A27">
        <w:t xml:space="preserve">creased from </w:t>
      </w:r>
      <w:r w:rsidR="006D2D6E" w:rsidRPr="00257A27">
        <w:t>48</w:t>
      </w:r>
      <w:r w:rsidR="00AE632C" w:rsidRPr="00257A27">
        <w:t xml:space="preserve">% to </w:t>
      </w:r>
      <w:r w:rsidR="006D2D6E" w:rsidRPr="00257A27">
        <w:t>9</w:t>
      </w:r>
      <w:r w:rsidR="00AE632C" w:rsidRPr="00257A27">
        <w:t xml:space="preserve">2% with a long-term average of </w:t>
      </w:r>
      <w:r w:rsidR="006D2D6E" w:rsidRPr="00257A27">
        <w:t>66</w:t>
      </w:r>
      <w:r w:rsidR="00AE632C" w:rsidRPr="00257A27">
        <w:t xml:space="preserve">%.  </w:t>
      </w:r>
    </w:p>
    <w:p w14:paraId="1DF82D18" w14:textId="77777777" w:rsidR="006D2D6E" w:rsidRPr="00257A27" w:rsidRDefault="006D2D6E" w:rsidP="006D2D6E">
      <w:r w:rsidRPr="00257A27">
        <w:t>Stream health of the Medicine Root Creek headwaters (MER1) is designated moderately impaired relative to other Great Plains streams sampled in 2008 (</w:t>
      </w:r>
      <w:r w:rsidR="002D0AF3" w:rsidRPr="00257A27">
        <w:t>25</w:t>
      </w:r>
      <w:r w:rsidRPr="00257A27">
        <w:t xml:space="preserve">%, </w:t>
      </w:r>
      <w:r w:rsidR="002D0AF3" w:rsidRPr="00257A27">
        <w:t>6</w:t>
      </w:r>
      <w:r w:rsidRPr="00257A27">
        <w:t xml:space="preserve"> of 24).  </w:t>
      </w:r>
      <w:r w:rsidR="002D0AF3" w:rsidRPr="00257A27">
        <w:t>MER</w:t>
      </w:r>
      <w:r w:rsidRPr="00257A27">
        <w:t xml:space="preserve">1 stream health decreased from 1996 to 2008 from a total score of </w:t>
      </w:r>
      <w:r w:rsidR="003172F9" w:rsidRPr="00257A27">
        <w:t>21</w:t>
      </w:r>
      <w:r w:rsidRPr="00257A27">
        <w:t xml:space="preserve"> to a total score of </w:t>
      </w:r>
      <w:r w:rsidR="003172F9" w:rsidRPr="00257A27">
        <w:t>6</w:t>
      </w:r>
      <w:r w:rsidRPr="00257A27">
        <w:t xml:space="preserve">, and a long-term average score of </w:t>
      </w:r>
      <w:r w:rsidR="003172F9" w:rsidRPr="00257A27">
        <w:t>16</w:t>
      </w:r>
      <w:r w:rsidRPr="00257A27">
        <w:t>.5.</w:t>
      </w:r>
      <w:r w:rsidR="003172F9" w:rsidRPr="00257A27">
        <w:t xml:space="preserve">  </w:t>
      </w:r>
      <w:r w:rsidRPr="00257A27">
        <w:t xml:space="preserve">The macroinvertebrate community changed from </w:t>
      </w:r>
      <w:proofErr w:type="spellStart"/>
      <w:r w:rsidR="003172F9" w:rsidRPr="00257A27">
        <w:t>Athericidae</w:t>
      </w:r>
      <w:proofErr w:type="spellEnd"/>
      <w:r w:rsidRPr="00257A27">
        <w:t xml:space="preserve"> dominated in 1996 </w:t>
      </w:r>
      <w:r w:rsidR="003172F9" w:rsidRPr="00257A27">
        <w:t>to</w:t>
      </w:r>
      <w:r w:rsidRPr="00257A27">
        <w:t xml:space="preserve"> </w:t>
      </w:r>
      <w:proofErr w:type="spellStart"/>
      <w:r w:rsidR="003172F9" w:rsidRPr="00257A27">
        <w:t>Oligichaeta</w:t>
      </w:r>
      <w:proofErr w:type="spellEnd"/>
      <w:r w:rsidRPr="00257A27">
        <w:t xml:space="preserve"> dominated in 2008. From 1996 to 2008, taxa richness </w:t>
      </w:r>
      <w:r w:rsidR="003172F9" w:rsidRPr="00257A27">
        <w:t>de</w:t>
      </w:r>
      <w:r w:rsidRPr="00257A27">
        <w:t xml:space="preserve">creased from </w:t>
      </w:r>
      <w:r w:rsidR="003172F9" w:rsidRPr="00257A27">
        <w:t>17</w:t>
      </w:r>
      <w:r w:rsidRPr="00257A27">
        <w:t xml:space="preserve"> to 10, with a long-term average of </w:t>
      </w:r>
      <w:r w:rsidR="003172F9" w:rsidRPr="00257A27">
        <w:t>11</w:t>
      </w:r>
      <w:r w:rsidRPr="00257A27">
        <w:t>.</w:t>
      </w:r>
      <w:r w:rsidR="003172F9" w:rsidRPr="00257A27">
        <w:t>5</w:t>
      </w:r>
      <w:r w:rsidRPr="00257A27">
        <w:t xml:space="preserve">, the EPT index </w:t>
      </w:r>
      <w:r w:rsidR="003172F9" w:rsidRPr="00257A27">
        <w:t>remained steady at 2</w:t>
      </w:r>
      <w:r w:rsidRPr="00257A27">
        <w:t>, with a long-term average of 2.</w:t>
      </w:r>
      <w:r w:rsidR="003172F9" w:rsidRPr="00257A27">
        <w:t>3</w:t>
      </w:r>
      <w:r w:rsidRPr="00257A27">
        <w:t xml:space="preserve">, the %EPT </w:t>
      </w:r>
      <w:r w:rsidR="003172F9" w:rsidRPr="00257A27">
        <w:t>increased</w:t>
      </w:r>
      <w:r w:rsidRPr="00257A27">
        <w:t xml:space="preserve"> from </w:t>
      </w:r>
      <w:r w:rsidR="003172F9" w:rsidRPr="00257A27">
        <w:t>5</w:t>
      </w:r>
      <w:r w:rsidRPr="00257A27">
        <w:t xml:space="preserve">% to </w:t>
      </w:r>
      <w:r w:rsidR="003172F9" w:rsidRPr="00257A27">
        <w:t>6</w:t>
      </w:r>
      <w:r w:rsidRPr="00257A27">
        <w:t xml:space="preserve">% with a long-term average of </w:t>
      </w:r>
      <w:r w:rsidR="003172F9" w:rsidRPr="00257A27">
        <w:t>13</w:t>
      </w:r>
      <w:r w:rsidRPr="00257A27">
        <w:t xml:space="preserve">%, Family Biotic Index increased from </w:t>
      </w:r>
      <w:r w:rsidR="003172F9" w:rsidRPr="00257A27">
        <w:t>3</w:t>
      </w:r>
      <w:r w:rsidRPr="00257A27">
        <w:t>.</w:t>
      </w:r>
      <w:r w:rsidR="003172F9" w:rsidRPr="00257A27">
        <w:t>6</w:t>
      </w:r>
      <w:r w:rsidRPr="00257A27">
        <w:t xml:space="preserve"> to </w:t>
      </w:r>
      <w:r w:rsidR="003172F9" w:rsidRPr="00257A27">
        <w:t>7</w:t>
      </w:r>
      <w:r w:rsidRPr="00257A27">
        <w:t xml:space="preserve">.7 with a long term average of 5.0, %Dominant Family </w:t>
      </w:r>
      <w:r w:rsidR="003172F9" w:rsidRPr="00257A27">
        <w:t>decreased from</w:t>
      </w:r>
      <w:r w:rsidRPr="00257A27">
        <w:t xml:space="preserve"> </w:t>
      </w:r>
      <w:r w:rsidR="003172F9" w:rsidRPr="00257A27">
        <w:t>59</w:t>
      </w:r>
      <w:r w:rsidRPr="00257A27">
        <w:t>%</w:t>
      </w:r>
      <w:r w:rsidR="003172F9" w:rsidRPr="00257A27">
        <w:t xml:space="preserve"> to 52%</w:t>
      </w:r>
      <w:r w:rsidRPr="00257A27">
        <w:t xml:space="preserve"> with a long-term average of 4</w:t>
      </w:r>
      <w:r w:rsidR="003172F9" w:rsidRPr="00257A27">
        <w:t>9</w:t>
      </w:r>
      <w:r w:rsidRPr="00257A27">
        <w:t xml:space="preserve">%, %Dipterans and Non-insects increased from </w:t>
      </w:r>
      <w:r w:rsidR="003172F9" w:rsidRPr="00257A27">
        <w:t>75</w:t>
      </w:r>
      <w:r w:rsidRPr="00257A27">
        <w:t xml:space="preserve">% to </w:t>
      </w:r>
      <w:r w:rsidR="003172F9" w:rsidRPr="00257A27">
        <w:t>79</w:t>
      </w:r>
      <w:r w:rsidRPr="00257A27">
        <w:t>% with a long</w:t>
      </w:r>
      <w:r w:rsidR="003172F9" w:rsidRPr="00257A27">
        <w:t xml:space="preserve">-term average of </w:t>
      </w:r>
      <w:r w:rsidRPr="00257A27">
        <w:t>7</w:t>
      </w:r>
      <w:r w:rsidR="003172F9" w:rsidRPr="00257A27">
        <w:t>6</w:t>
      </w:r>
      <w:r w:rsidRPr="00257A27">
        <w:t xml:space="preserve">%, and %Collector Gatherers increased from </w:t>
      </w:r>
      <w:r w:rsidR="003172F9" w:rsidRPr="00257A27">
        <w:t>3</w:t>
      </w:r>
      <w:r w:rsidRPr="00257A27">
        <w:t xml:space="preserve">% to </w:t>
      </w:r>
      <w:r w:rsidR="003172F9" w:rsidRPr="00257A27">
        <w:t>88</w:t>
      </w:r>
      <w:r w:rsidRPr="00257A27">
        <w:t xml:space="preserve">% with a long-term average of </w:t>
      </w:r>
      <w:r w:rsidR="003172F9" w:rsidRPr="00257A27">
        <w:t>23</w:t>
      </w:r>
      <w:r w:rsidRPr="00257A27">
        <w:t xml:space="preserve">%.  </w:t>
      </w:r>
    </w:p>
    <w:p w14:paraId="54E6BCCC" w14:textId="77777777" w:rsidR="003172F9" w:rsidRPr="00257A27" w:rsidRDefault="003172F9" w:rsidP="003172F9">
      <w:r w:rsidRPr="00257A27">
        <w:t xml:space="preserve">Stream health of No Flesh Creek (NFL1) is designated non-impaired relative to other Great Plains streams sampled in 2008 (100%, 24 of 24).  NFL1 stream health increased from 1996 to 2008 from a total score of 15 to a total score of 24, and a long-term average score of 10.8.  The macroinvertebrate community changed from </w:t>
      </w:r>
      <w:proofErr w:type="spellStart"/>
      <w:r w:rsidRPr="00257A27">
        <w:t>Gammaridae</w:t>
      </w:r>
      <w:proofErr w:type="spellEnd"/>
      <w:r w:rsidRPr="00257A27">
        <w:t xml:space="preserve"> dominated in 1996 to </w:t>
      </w:r>
      <w:proofErr w:type="spellStart"/>
      <w:r w:rsidRPr="00257A27">
        <w:t>Elmidae</w:t>
      </w:r>
      <w:proofErr w:type="spellEnd"/>
      <w:r w:rsidRPr="00257A27">
        <w:t xml:space="preserve"> dominated in 2008. From 1996 to 2008, taxa richness increased from 11 to 19, with a long-term average of 10.6, the EPT index increased from 3 to 7, with a long-term average of 3.4, the %EPT increased from 3.8% to 11.3% with a long-term average of 10%, Family Biotic Index </w:t>
      </w:r>
      <w:r w:rsidR="009E1CA9" w:rsidRPr="00257A27">
        <w:t>de</w:t>
      </w:r>
      <w:r w:rsidRPr="00257A27">
        <w:t xml:space="preserve">creased from </w:t>
      </w:r>
      <w:r w:rsidR="009E1CA9" w:rsidRPr="00257A27">
        <w:t>6</w:t>
      </w:r>
      <w:r w:rsidRPr="00257A27">
        <w:t>.</w:t>
      </w:r>
      <w:r w:rsidR="009E1CA9" w:rsidRPr="00257A27">
        <w:t>7</w:t>
      </w:r>
      <w:r w:rsidRPr="00257A27">
        <w:t xml:space="preserve"> to </w:t>
      </w:r>
      <w:r w:rsidR="009E1CA9" w:rsidRPr="00257A27">
        <w:t>4</w:t>
      </w:r>
      <w:r w:rsidRPr="00257A27">
        <w:t>.</w:t>
      </w:r>
      <w:r w:rsidR="009E1CA9" w:rsidRPr="00257A27">
        <w:t>5</w:t>
      </w:r>
      <w:r w:rsidRPr="00257A27">
        <w:t xml:space="preserve"> with a long term average of </w:t>
      </w:r>
      <w:r w:rsidR="009E1CA9" w:rsidRPr="00257A27">
        <w:t>6</w:t>
      </w:r>
      <w:r w:rsidRPr="00257A27">
        <w:t>.</w:t>
      </w:r>
      <w:r w:rsidR="009E1CA9" w:rsidRPr="00257A27">
        <w:t>6</w:t>
      </w:r>
      <w:r w:rsidRPr="00257A27">
        <w:t xml:space="preserve">, %Dominant Family </w:t>
      </w:r>
      <w:r w:rsidR="009E1CA9" w:rsidRPr="00257A27">
        <w:t>in</w:t>
      </w:r>
      <w:r w:rsidRPr="00257A27">
        <w:t xml:space="preserve">creased from </w:t>
      </w:r>
      <w:r w:rsidR="009E1CA9" w:rsidRPr="00257A27">
        <w:t>45</w:t>
      </w:r>
      <w:r w:rsidRPr="00257A27">
        <w:t xml:space="preserve">% to </w:t>
      </w:r>
      <w:r w:rsidR="009E1CA9" w:rsidRPr="00257A27">
        <w:t>6</w:t>
      </w:r>
      <w:r w:rsidRPr="00257A27">
        <w:t xml:space="preserve">2% with a long-term average of </w:t>
      </w:r>
      <w:r w:rsidR="009E1CA9" w:rsidRPr="00257A27">
        <w:t>5</w:t>
      </w:r>
      <w:r w:rsidRPr="00257A27">
        <w:t xml:space="preserve">9%, %Dipterans and Non-insects </w:t>
      </w:r>
      <w:r w:rsidR="009E1CA9" w:rsidRPr="00257A27">
        <w:t>de</w:t>
      </w:r>
      <w:r w:rsidRPr="00257A27">
        <w:t xml:space="preserve">creased from </w:t>
      </w:r>
      <w:r w:rsidR="009E1CA9" w:rsidRPr="00257A27">
        <w:t>82</w:t>
      </w:r>
      <w:r w:rsidRPr="00257A27">
        <w:t xml:space="preserve">% to </w:t>
      </w:r>
      <w:r w:rsidR="009E1CA9" w:rsidRPr="00257A27">
        <w:t>26</w:t>
      </w:r>
      <w:r w:rsidRPr="00257A27">
        <w:t>% with a long-term average of 7</w:t>
      </w:r>
      <w:r w:rsidR="009E1CA9" w:rsidRPr="00257A27">
        <w:t>2</w:t>
      </w:r>
      <w:r w:rsidRPr="00257A27">
        <w:t xml:space="preserve">%, and %Collector Gatherers increased from </w:t>
      </w:r>
      <w:r w:rsidR="009E1CA9" w:rsidRPr="00257A27">
        <w:t>6</w:t>
      </w:r>
      <w:r w:rsidRPr="00257A27">
        <w:t xml:space="preserve">3% to </w:t>
      </w:r>
      <w:r w:rsidR="009E1CA9" w:rsidRPr="00257A27">
        <w:t>77</w:t>
      </w:r>
      <w:r w:rsidRPr="00257A27">
        <w:t xml:space="preserve">% with a long-term average of </w:t>
      </w:r>
      <w:r w:rsidR="009E1CA9" w:rsidRPr="00257A27">
        <w:t>83</w:t>
      </w:r>
      <w:r w:rsidRPr="00257A27">
        <w:t xml:space="preserve">%.  </w:t>
      </w:r>
    </w:p>
    <w:p w14:paraId="32E5B819" w14:textId="77777777" w:rsidR="009E1CA9" w:rsidRPr="00257A27" w:rsidRDefault="009E1CA9" w:rsidP="009E1CA9">
      <w:r w:rsidRPr="00257A27">
        <w:t xml:space="preserve">Stream health of middle Medicine Root Creek (MER3) is designated moderately impaired relative to other Badlands streams sampled in 2008 </w:t>
      </w:r>
      <w:r w:rsidR="00657557" w:rsidRPr="00257A27">
        <w:t>(25%, 6 of 24). MER3 stream health de</w:t>
      </w:r>
      <w:r w:rsidRPr="00257A27">
        <w:t>creased from 1996 to 2008 from a total score of 1</w:t>
      </w:r>
      <w:r w:rsidR="00657557" w:rsidRPr="00257A27">
        <w:t>8</w:t>
      </w:r>
      <w:r w:rsidRPr="00257A27">
        <w:t xml:space="preserve"> to a total score of </w:t>
      </w:r>
      <w:r w:rsidR="00657557" w:rsidRPr="00257A27">
        <w:t>6</w:t>
      </w:r>
      <w:r w:rsidRPr="00257A27">
        <w:t>, and a long-term average score of 1</w:t>
      </w:r>
      <w:r w:rsidR="00657557" w:rsidRPr="00257A27">
        <w:t>3</w:t>
      </w:r>
      <w:r w:rsidRPr="00257A27">
        <w:t>.</w:t>
      </w:r>
      <w:r w:rsidR="00657557" w:rsidRPr="00257A27">
        <w:t>0</w:t>
      </w:r>
      <w:r w:rsidRPr="00257A27">
        <w:t>.</w:t>
      </w:r>
      <w:r w:rsidR="00657557" w:rsidRPr="00257A27">
        <w:t xml:space="preserve"> </w:t>
      </w:r>
      <w:r w:rsidRPr="00257A27">
        <w:t xml:space="preserve">The macroinvertebrate community </w:t>
      </w:r>
      <w:r w:rsidR="00657557" w:rsidRPr="00257A27">
        <w:t xml:space="preserve">remained </w:t>
      </w:r>
      <w:proofErr w:type="spellStart"/>
      <w:r w:rsidR="00657557" w:rsidRPr="00257A27">
        <w:t>Chironomidae</w:t>
      </w:r>
      <w:proofErr w:type="spellEnd"/>
      <w:r w:rsidR="00657557" w:rsidRPr="00257A27">
        <w:t xml:space="preserve"> dominated from</w:t>
      </w:r>
      <w:r w:rsidRPr="00257A27">
        <w:t xml:space="preserve"> 1996 to 2008. From 1996 to 2008, taxa richness </w:t>
      </w:r>
      <w:r w:rsidR="00657557" w:rsidRPr="00257A27">
        <w:t>de</w:t>
      </w:r>
      <w:r w:rsidRPr="00257A27">
        <w:t>creased from 1</w:t>
      </w:r>
      <w:r w:rsidR="00657557" w:rsidRPr="00257A27">
        <w:t>4</w:t>
      </w:r>
      <w:r w:rsidRPr="00257A27">
        <w:t xml:space="preserve"> to </w:t>
      </w:r>
      <w:r w:rsidR="00657557" w:rsidRPr="00257A27">
        <w:t>8</w:t>
      </w:r>
      <w:r w:rsidRPr="00257A27">
        <w:t xml:space="preserve">, with a long-term average of </w:t>
      </w:r>
      <w:r w:rsidR="00657557" w:rsidRPr="00257A27">
        <w:t>8</w:t>
      </w:r>
      <w:r w:rsidRPr="00257A27">
        <w:t>.</w:t>
      </w:r>
      <w:r w:rsidR="00657557" w:rsidRPr="00257A27">
        <w:t>7</w:t>
      </w:r>
      <w:r w:rsidRPr="00257A27">
        <w:t xml:space="preserve">, the EPT index </w:t>
      </w:r>
      <w:r w:rsidR="00657557" w:rsidRPr="00257A27">
        <w:t>remained steady at 2</w:t>
      </w:r>
      <w:r w:rsidRPr="00257A27">
        <w:t xml:space="preserve">, with a long-term average of </w:t>
      </w:r>
      <w:r w:rsidR="00657557" w:rsidRPr="00257A27">
        <w:t>2</w:t>
      </w:r>
      <w:r w:rsidRPr="00257A27">
        <w:t>.</w:t>
      </w:r>
      <w:r w:rsidR="00657557" w:rsidRPr="00257A27">
        <w:t>0</w:t>
      </w:r>
      <w:r w:rsidRPr="00257A27">
        <w:t xml:space="preserve">, the %EPT </w:t>
      </w:r>
      <w:r w:rsidR="00657557" w:rsidRPr="00257A27">
        <w:t>de</w:t>
      </w:r>
      <w:r w:rsidRPr="00257A27">
        <w:t xml:space="preserve">creased from </w:t>
      </w:r>
      <w:r w:rsidR="00657557" w:rsidRPr="00257A27">
        <w:t>28</w:t>
      </w:r>
      <w:r w:rsidRPr="00257A27">
        <w:t xml:space="preserve">% to </w:t>
      </w:r>
      <w:r w:rsidR="00657557" w:rsidRPr="00257A27">
        <w:t>7</w:t>
      </w:r>
      <w:r w:rsidRPr="00257A27">
        <w:t>% with a long-term average of 1</w:t>
      </w:r>
      <w:r w:rsidR="00657557" w:rsidRPr="00257A27">
        <w:t>5</w:t>
      </w:r>
      <w:r w:rsidRPr="00257A27">
        <w:t xml:space="preserve">%, Family Biotic Index </w:t>
      </w:r>
      <w:r w:rsidR="00657557" w:rsidRPr="00257A27">
        <w:t>in</w:t>
      </w:r>
      <w:r w:rsidRPr="00257A27">
        <w:t xml:space="preserve">creased from </w:t>
      </w:r>
      <w:r w:rsidR="00657557" w:rsidRPr="00257A27">
        <w:t>5</w:t>
      </w:r>
      <w:r w:rsidRPr="00257A27">
        <w:t>.</w:t>
      </w:r>
      <w:r w:rsidR="00657557" w:rsidRPr="00257A27">
        <w:t>4</w:t>
      </w:r>
      <w:r w:rsidRPr="00257A27">
        <w:t xml:space="preserve"> to </w:t>
      </w:r>
      <w:r w:rsidR="00657557" w:rsidRPr="00257A27">
        <w:t>6</w:t>
      </w:r>
      <w:r w:rsidRPr="00257A27">
        <w:t>.</w:t>
      </w:r>
      <w:r w:rsidR="00657557" w:rsidRPr="00257A27">
        <w:t>2</w:t>
      </w:r>
      <w:r w:rsidRPr="00257A27">
        <w:t xml:space="preserve"> with a long term average of </w:t>
      </w:r>
      <w:r w:rsidR="00BA28DD" w:rsidRPr="00257A27">
        <w:t>5</w:t>
      </w:r>
      <w:r w:rsidRPr="00257A27">
        <w:t>.</w:t>
      </w:r>
      <w:r w:rsidR="00BA28DD" w:rsidRPr="00257A27">
        <w:t>9</w:t>
      </w:r>
      <w:r w:rsidRPr="00257A27">
        <w:t xml:space="preserve">, %Dominant Family increased from </w:t>
      </w:r>
      <w:r w:rsidR="00BA28DD" w:rsidRPr="00257A27">
        <w:t>58</w:t>
      </w:r>
      <w:r w:rsidRPr="00257A27">
        <w:t>% to 6</w:t>
      </w:r>
      <w:r w:rsidR="00BA28DD" w:rsidRPr="00257A27">
        <w:t>3</w:t>
      </w:r>
      <w:r w:rsidRPr="00257A27">
        <w:t>% with a long-term average of 5</w:t>
      </w:r>
      <w:r w:rsidR="00BA28DD" w:rsidRPr="00257A27">
        <w:t>8</w:t>
      </w:r>
      <w:r w:rsidRPr="00257A27">
        <w:t xml:space="preserve">%, %Dipterans and Non-insects </w:t>
      </w:r>
      <w:r w:rsidR="00BA28DD" w:rsidRPr="00257A27">
        <w:t>in</w:t>
      </w:r>
      <w:r w:rsidRPr="00257A27">
        <w:t xml:space="preserve">creased from </w:t>
      </w:r>
      <w:r w:rsidR="00BA28DD" w:rsidRPr="00257A27">
        <w:t>40</w:t>
      </w:r>
      <w:r w:rsidRPr="00257A27">
        <w:t xml:space="preserve">% to </w:t>
      </w:r>
      <w:r w:rsidR="00BA28DD" w:rsidRPr="00257A27">
        <w:t>81</w:t>
      </w:r>
      <w:r w:rsidRPr="00257A27">
        <w:t>% with a long-term average of 7</w:t>
      </w:r>
      <w:r w:rsidR="00BA28DD" w:rsidRPr="00257A27">
        <w:t>1</w:t>
      </w:r>
      <w:r w:rsidRPr="00257A27">
        <w:t xml:space="preserve">%, and %Collector Gatherers increased from </w:t>
      </w:r>
      <w:r w:rsidR="00BA28DD" w:rsidRPr="00257A27">
        <w:t>51</w:t>
      </w:r>
      <w:r w:rsidRPr="00257A27">
        <w:t xml:space="preserve">% to </w:t>
      </w:r>
      <w:r w:rsidR="00BA28DD" w:rsidRPr="00257A27">
        <w:t>96</w:t>
      </w:r>
      <w:r w:rsidRPr="00257A27">
        <w:t xml:space="preserve">% with a long-term average of </w:t>
      </w:r>
      <w:r w:rsidR="00BA28DD" w:rsidRPr="00257A27">
        <w:t>52</w:t>
      </w:r>
      <w:r w:rsidRPr="00257A27">
        <w:t xml:space="preserve">%.  </w:t>
      </w:r>
    </w:p>
    <w:p w14:paraId="31D476B1" w14:textId="77777777" w:rsidR="004D17BD" w:rsidRPr="00257A27" w:rsidRDefault="00BA28DD" w:rsidP="004D17BD">
      <w:r w:rsidRPr="00257A27">
        <w:t xml:space="preserve">Stream health of lower Medicine Root Creek (MER4) is designated moderately impaired relative to other Badlands streams sampled in 2008 (100%, 24 of 24).  </w:t>
      </w:r>
      <w:r w:rsidR="004D17BD" w:rsidRPr="00257A27">
        <w:t>Medicine Root 4</w:t>
      </w:r>
      <w:r w:rsidR="00F45BAC" w:rsidRPr="00257A27">
        <w:t xml:space="preserve"> was first monitored in 2008.</w:t>
      </w:r>
      <w:r w:rsidR="004D17BD" w:rsidRPr="00257A27">
        <w:t xml:space="preserve">  </w:t>
      </w:r>
      <w:r w:rsidR="00CA00BB" w:rsidRPr="00257A27">
        <w:t xml:space="preserve">The macroinvertebrate community of </w:t>
      </w:r>
      <w:r w:rsidR="006F5183" w:rsidRPr="00257A27">
        <w:t xml:space="preserve">Medicine Root </w:t>
      </w:r>
      <w:r w:rsidR="004D17BD" w:rsidRPr="00257A27">
        <w:t>4</w:t>
      </w:r>
      <w:r w:rsidR="006F5183" w:rsidRPr="00257A27">
        <w:t xml:space="preserve"> </w:t>
      </w:r>
      <w:r w:rsidR="004D17BD" w:rsidRPr="00257A27">
        <w:t xml:space="preserve">in 2008 is </w:t>
      </w:r>
      <w:proofErr w:type="spellStart"/>
      <w:r w:rsidR="00640ACA" w:rsidRPr="00257A27">
        <w:t>h</w:t>
      </w:r>
      <w:r w:rsidR="004D17BD" w:rsidRPr="00257A27">
        <w:t>ydrophychidae</w:t>
      </w:r>
      <w:proofErr w:type="spellEnd"/>
      <w:r w:rsidR="004D17BD" w:rsidRPr="00257A27">
        <w:t xml:space="preserve"> </w:t>
      </w:r>
      <w:r w:rsidR="006F5183" w:rsidRPr="00257A27">
        <w:t xml:space="preserve">dominated. </w:t>
      </w:r>
    </w:p>
    <w:p w14:paraId="3EDA3573" w14:textId="77777777" w:rsidR="00BA28DD" w:rsidRPr="00257A27" w:rsidRDefault="00BA28DD" w:rsidP="00BA28DD">
      <w:r w:rsidRPr="00257A27">
        <w:t xml:space="preserve">Stream health of Red Water Creek (RED1) is designated moderately impaired relative to other Great Plains streams sampled in 2008 (75%, 18 of 24). RED1 stream health increased from 1996 to 2008 from a total score of 15 to a total score of 18, and a long-term average score of 15.8.  The macroinvertebrate community changed from </w:t>
      </w:r>
      <w:proofErr w:type="spellStart"/>
      <w:r w:rsidRPr="00257A27">
        <w:t>Gammaridae</w:t>
      </w:r>
      <w:proofErr w:type="spellEnd"/>
      <w:r w:rsidRPr="00257A27">
        <w:t xml:space="preserve"> dominated in 1996 to </w:t>
      </w:r>
      <w:proofErr w:type="spellStart"/>
      <w:r w:rsidRPr="00257A27">
        <w:t>Simulidae</w:t>
      </w:r>
      <w:proofErr w:type="spellEnd"/>
      <w:r w:rsidRPr="00257A27">
        <w:t xml:space="preserve"> dominated in 2008. From 1996 to 2008, taxa richness increased from 14 to 20, with a long-term average of 15.8, the EPT index increased from 2 to 3, with a long-term average of 2.5, the %EPT decreased from 19% to 12% with a long-term average of 10%, Family Biotic Index decreased from 6.4 to 5.6 with a long term average of 6.4, %Dominant Family increased from 33% to 37% with a long-term average of 39%, %Dipterans and Non-insects increased from 54% to 75% with a long-term average of 66%, and %Collector Gatherers decreased from 68% to 46% with a long-term average of 58%.  </w:t>
      </w:r>
    </w:p>
    <w:p w14:paraId="54414BC0" w14:textId="77777777" w:rsidR="00BA28DD" w:rsidRPr="00257A27" w:rsidRDefault="00BA28DD" w:rsidP="00BA28DD">
      <w:r w:rsidRPr="00257A27">
        <w:t xml:space="preserve">Stream health of White River near the Medicine Root Creek confluence (WHR3) is designated moderately impaired relative to other Badlands streams sampled in 2008 (100%, 24 of 24).  WHR3 was first monitored in 2008.  The macroinvertebrate community of </w:t>
      </w:r>
      <w:r w:rsidR="00241468" w:rsidRPr="00257A27">
        <w:t>WHR3</w:t>
      </w:r>
      <w:r w:rsidRPr="00257A27">
        <w:t xml:space="preserve"> in 2008 is </w:t>
      </w:r>
      <w:r w:rsidR="00241468" w:rsidRPr="00257A27">
        <w:t xml:space="preserve">almost (99%) </w:t>
      </w:r>
      <w:proofErr w:type="spellStart"/>
      <w:r w:rsidR="00241468" w:rsidRPr="00257A27">
        <w:t>Simulidae</w:t>
      </w:r>
      <w:proofErr w:type="spellEnd"/>
      <w:r w:rsidR="00241468" w:rsidRPr="00257A27">
        <w:t xml:space="preserve"> </w:t>
      </w:r>
      <w:r w:rsidRPr="00257A27">
        <w:t xml:space="preserve">dominated. </w:t>
      </w:r>
    </w:p>
    <w:p w14:paraId="764184BA" w14:textId="72D50EAA" w:rsidR="00E02FE9" w:rsidRPr="00AD35C1" w:rsidRDefault="00E02FE9" w:rsidP="00E02FE9">
      <w:pPr>
        <w:pStyle w:val="Heading2"/>
      </w:pPr>
      <w:bookmarkStart w:id="2699" w:name="_Toc262198178"/>
      <w:r>
        <w:t>5.6 White River / Pass Creek Subwatershed Results</w:t>
      </w:r>
      <w:bookmarkEnd w:id="2699"/>
    </w:p>
    <w:p w14:paraId="7A143AC7" w14:textId="77777777" w:rsidR="00B60A30" w:rsidRPr="00257A27" w:rsidRDefault="00B60A30" w:rsidP="00B60A30">
      <w:r w:rsidRPr="00257A27">
        <w:t xml:space="preserve">The </w:t>
      </w:r>
      <w:r w:rsidR="007B6A72" w:rsidRPr="00257A27">
        <w:t xml:space="preserve">main stem of the </w:t>
      </w:r>
      <w:r w:rsidRPr="00257A27">
        <w:t>Pass Creek subwatershed was sampled in 2</w:t>
      </w:r>
      <w:r w:rsidR="007B6A72" w:rsidRPr="00257A27">
        <w:t>010</w:t>
      </w:r>
      <w:r w:rsidRPr="00257A27">
        <w:t xml:space="preserve">.  </w:t>
      </w:r>
      <w:r w:rsidR="007B6A72" w:rsidRPr="00257A27">
        <w:t>Pass</w:t>
      </w:r>
      <w:r w:rsidRPr="00257A27">
        <w:t xml:space="preserve"> Creek headwaters (</w:t>
      </w:r>
      <w:r w:rsidR="007B6A72" w:rsidRPr="00257A27">
        <w:t>PAS</w:t>
      </w:r>
      <w:r w:rsidRPr="00257A27">
        <w:t xml:space="preserve">1 in the High Plains ecoregion and </w:t>
      </w:r>
      <w:r w:rsidR="007B6A72" w:rsidRPr="00257A27">
        <w:t>BUZ</w:t>
      </w:r>
      <w:r w:rsidRPr="00257A27">
        <w:t xml:space="preserve">1 in the Great Plains ecoregion) are at different states (Table 20) with </w:t>
      </w:r>
      <w:r w:rsidR="007B6A72" w:rsidRPr="00257A27">
        <w:t>PAS</w:t>
      </w:r>
      <w:r w:rsidRPr="00257A27">
        <w:t xml:space="preserve">1 designated as </w:t>
      </w:r>
      <w:r w:rsidR="007B6A72" w:rsidRPr="00257A27">
        <w:t>non-</w:t>
      </w:r>
      <w:r w:rsidRPr="00257A27">
        <w:t xml:space="preserve">impaired and </w:t>
      </w:r>
      <w:r w:rsidR="007B6A72" w:rsidRPr="00257A27">
        <w:t xml:space="preserve">BUZ1 designated as severely </w:t>
      </w:r>
      <w:r w:rsidRPr="00257A27">
        <w:t xml:space="preserve">impaired.  The mid-order </w:t>
      </w:r>
      <w:r w:rsidR="007B6A72" w:rsidRPr="00257A27">
        <w:t xml:space="preserve">Pass </w:t>
      </w:r>
      <w:r w:rsidRPr="00257A27">
        <w:t>Creek station (</w:t>
      </w:r>
      <w:r w:rsidR="007B6A72" w:rsidRPr="00257A27">
        <w:t>PAS2 in the High Plains ecoregion</w:t>
      </w:r>
      <w:r w:rsidRPr="00257A27">
        <w:t xml:space="preserve">) is designated </w:t>
      </w:r>
      <w:r w:rsidR="007B6A72" w:rsidRPr="00257A27">
        <w:t>non-</w:t>
      </w:r>
      <w:r w:rsidRPr="00257A27">
        <w:t xml:space="preserve">impaired.  The lower </w:t>
      </w:r>
      <w:r w:rsidR="007B6A72" w:rsidRPr="00257A27">
        <w:t>Pass</w:t>
      </w:r>
      <w:r w:rsidRPr="00257A27">
        <w:t xml:space="preserve"> Creek station (</w:t>
      </w:r>
      <w:r w:rsidR="007B6A72" w:rsidRPr="00257A27">
        <w:t>PAS3 in the Badlands</w:t>
      </w:r>
      <w:r w:rsidRPr="00257A27">
        <w:t xml:space="preserve">) is designated non-impaired.  The </w:t>
      </w:r>
      <w:r w:rsidR="00890B7F" w:rsidRPr="00257A27">
        <w:t xml:space="preserve">Black Pipe </w:t>
      </w:r>
      <w:r w:rsidRPr="00257A27">
        <w:t>tributary</w:t>
      </w:r>
      <w:r w:rsidR="00890B7F" w:rsidRPr="00257A27">
        <w:t xml:space="preserve"> of the White River is</w:t>
      </w:r>
      <w:r w:rsidRPr="00257A27">
        <w:t xml:space="preserve"> designated </w:t>
      </w:r>
      <w:r w:rsidR="00890B7F" w:rsidRPr="00257A27">
        <w:t>non-</w:t>
      </w:r>
      <w:r w:rsidRPr="00257A27">
        <w:t xml:space="preserve">impaired.   </w:t>
      </w:r>
    </w:p>
    <w:p w14:paraId="751FEF48" w14:textId="77777777" w:rsidR="00890B7F" w:rsidRPr="00257A27" w:rsidRDefault="00890B7F" w:rsidP="00890B7F">
      <w:r w:rsidRPr="00257A27">
        <w:t>Stream health of the Pass Creek headwaters (PAS1) is designated non-impaired relative to Great Plains streams sampled in 2010 (100%, 33 of 33). PAS1 stream health decreased from 1996 to 20</w:t>
      </w:r>
      <w:r w:rsidR="00D4671D" w:rsidRPr="00257A27">
        <w:t>10</w:t>
      </w:r>
      <w:r w:rsidRPr="00257A27">
        <w:t xml:space="preserve"> from a total score of </w:t>
      </w:r>
      <w:r w:rsidR="00D4671D" w:rsidRPr="00257A27">
        <w:t>36</w:t>
      </w:r>
      <w:r w:rsidRPr="00257A27">
        <w:t xml:space="preserve"> to a total score of </w:t>
      </w:r>
      <w:r w:rsidR="00D4671D" w:rsidRPr="00257A27">
        <w:t>33</w:t>
      </w:r>
      <w:r w:rsidRPr="00257A27">
        <w:t xml:space="preserve">, and a long-term average score of </w:t>
      </w:r>
      <w:r w:rsidR="00D4671D" w:rsidRPr="00257A27">
        <w:t>31</w:t>
      </w:r>
      <w:r w:rsidRPr="00257A27">
        <w:t xml:space="preserve">.  The macroinvertebrate community changed from </w:t>
      </w:r>
      <w:proofErr w:type="spellStart"/>
      <w:r w:rsidR="00D4671D" w:rsidRPr="00257A27">
        <w:t>Brachycentridae</w:t>
      </w:r>
      <w:proofErr w:type="spellEnd"/>
      <w:r w:rsidRPr="00257A27">
        <w:t xml:space="preserve"> dominated in 1996 to </w:t>
      </w:r>
      <w:proofErr w:type="spellStart"/>
      <w:r w:rsidR="00D4671D" w:rsidRPr="00257A27">
        <w:t>Leptceridae</w:t>
      </w:r>
      <w:proofErr w:type="spellEnd"/>
      <w:r w:rsidRPr="00257A27">
        <w:t xml:space="preserve"> dominated in 20</w:t>
      </w:r>
      <w:r w:rsidR="00D4671D" w:rsidRPr="00257A27">
        <w:t>10</w:t>
      </w:r>
      <w:r w:rsidRPr="00257A27">
        <w:t>. From 1996 to 20</w:t>
      </w:r>
      <w:r w:rsidR="00D4671D" w:rsidRPr="00257A27">
        <w:t>10</w:t>
      </w:r>
      <w:r w:rsidRPr="00257A27">
        <w:t xml:space="preserve">, taxa richness </w:t>
      </w:r>
      <w:r w:rsidR="00D4671D" w:rsidRPr="00257A27">
        <w:t>in</w:t>
      </w:r>
      <w:r w:rsidRPr="00257A27">
        <w:t>creased from 1</w:t>
      </w:r>
      <w:r w:rsidR="00D4671D" w:rsidRPr="00257A27">
        <w:t>4</w:t>
      </w:r>
      <w:r w:rsidRPr="00257A27">
        <w:t xml:space="preserve"> to 1</w:t>
      </w:r>
      <w:r w:rsidR="00D4671D" w:rsidRPr="00257A27">
        <w:t>6</w:t>
      </w:r>
      <w:r w:rsidRPr="00257A27">
        <w:t>, with a long-term average of 1</w:t>
      </w:r>
      <w:r w:rsidR="00D4671D" w:rsidRPr="00257A27">
        <w:t>3</w:t>
      </w:r>
      <w:r w:rsidRPr="00257A27">
        <w:t>.</w:t>
      </w:r>
      <w:r w:rsidR="00D4671D" w:rsidRPr="00257A27">
        <w:t>3</w:t>
      </w:r>
      <w:r w:rsidRPr="00257A27">
        <w:t>, the EPT index</w:t>
      </w:r>
      <w:r w:rsidR="00D4671D" w:rsidRPr="00257A27">
        <w:t xml:space="preserve"> increased from five families in 1996</w:t>
      </w:r>
      <w:r w:rsidRPr="00257A27">
        <w:t xml:space="preserve"> </w:t>
      </w:r>
      <w:r w:rsidR="00D4671D" w:rsidRPr="00257A27">
        <w:t>to six</w:t>
      </w:r>
      <w:r w:rsidRPr="00257A27">
        <w:t xml:space="preserve"> </w:t>
      </w:r>
      <w:r w:rsidR="00D4671D" w:rsidRPr="00257A27">
        <w:t>families in 2010</w:t>
      </w:r>
      <w:r w:rsidRPr="00257A27">
        <w:t xml:space="preserve">, with a long-term average of </w:t>
      </w:r>
      <w:r w:rsidR="00D4671D" w:rsidRPr="00257A27">
        <w:t>5</w:t>
      </w:r>
      <w:r w:rsidRPr="00257A27">
        <w:t>.</w:t>
      </w:r>
      <w:r w:rsidR="00D4671D" w:rsidRPr="00257A27">
        <w:t>0</w:t>
      </w:r>
      <w:r w:rsidRPr="00257A27">
        <w:t xml:space="preserve">, the %EPT </w:t>
      </w:r>
      <w:r w:rsidR="00D4671D" w:rsidRPr="00257A27">
        <w:t>de</w:t>
      </w:r>
      <w:r w:rsidRPr="00257A27">
        <w:t xml:space="preserve">creased from </w:t>
      </w:r>
      <w:r w:rsidR="00D4671D" w:rsidRPr="00257A27">
        <w:t>66</w:t>
      </w:r>
      <w:r w:rsidRPr="00257A27">
        <w:t xml:space="preserve">% to </w:t>
      </w:r>
      <w:r w:rsidR="00D4671D" w:rsidRPr="00257A27">
        <w:t>58</w:t>
      </w:r>
      <w:r w:rsidRPr="00257A27">
        <w:t xml:space="preserve">% with a long-term average of </w:t>
      </w:r>
      <w:r w:rsidR="00D4671D" w:rsidRPr="00257A27">
        <w:t>59</w:t>
      </w:r>
      <w:r w:rsidRPr="00257A27">
        <w:t xml:space="preserve">%, Family Biotic Index increased from </w:t>
      </w:r>
      <w:r w:rsidR="00D4671D" w:rsidRPr="00257A27">
        <w:t>2</w:t>
      </w:r>
      <w:r w:rsidRPr="00257A27">
        <w:t>.</w:t>
      </w:r>
      <w:r w:rsidR="00D4671D" w:rsidRPr="00257A27">
        <w:t>9</w:t>
      </w:r>
      <w:r w:rsidRPr="00257A27">
        <w:t xml:space="preserve"> to </w:t>
      </w:r>
      <w:r w:rsidR="00D4671D" w:rsidRPr="00257A27">
        <w:t>4</w:t>
      </w:r>
      <w:r w:rsidRPr="00257A27">
        <w:t>.</w:t>
      </w:r>
      <w:r w:rsidR="00D4671D" w:rsidRPr="00257A27">
        <w:t>9</w:t>
      </w:r>
      <w:r w:rsidRPr="00257A27">
        <w:t xml:space="preserve"> with a long term average of </w:t>
      </w:r>
      <w:r w:rsidR="00D4671D" w:rsidRPr="00257A27">
        <w:t>4</w:t>
      </w:r>
      <w:r w:rsidRPr="00257A27">
        <w:t>.0, %Dominant Family decreased from 5</w:t>
      </w:r>
      <w:r w:rsidR="00D4671D" w:rsidRPr="00257A27">
        <w:t>2</w:t>
      </w:r>
      <w:r w:rsidRPr="00257A27">
        <w:t>% to 2</w:t>
      </w:r>
      <w:r w:rsidR="00D4671D" w:rsidRPr="00257A27">
        <w:t>5</w:t>
      </w:r>
      <w:r w:rsidRPr="00257A27">
        <w:t>% with a long-term average of 4</w:t>
      </w:r>
      <w:r w:rsidR="00D4671D" w:rsidRPr="00257A27">
        <w:t>1</w:t>
      </w:r>
      <w:r w:rsidRPr="00257A27">
        <w:t xml:space="preserve">%, %Dipterans and Non-insects increased from </w:t>
      </w:r>
      <w:r w:rsidR="00D4671D" w:rsidRPr="00257A27">
        <w:t>20</w:t>
      </w:r>
      <w:r w:rsidRPr="00257A27">
        <w:t xml:space="preserve">% to </w:t>
      </w:r>
      <w:r w:rsidR="00D4671D" w:rsidRPr="00257A27">
        <w:t>42</w:t>
      </w:r>
      <w:r w:rsidRPr="00257A27">
        <w:t xml:space="preserve">% with a long-term average of </w:t>
      </w:r>
      <w:r w:rsidR="00D4671D" w:rsidRPr="00257A27">
        <w:t>34</w:t>
      </w:r>
      <w:r w:rsidRPr="00257A27">
        <w:t>%, and %Collector Gatherers increased from 3</w:t>
      </w:r>
      <w:r w:rsidR="00D4671D" w:rsidRPr="00257A27">
        <w:t>0</w:t>
      </w:r>
      <w:r w:rsidRPr="00257A27">
        <w:t xml:space="preserve">% to </w:t>
      </w:r>
      <w:r w:rsidR="00D4671D" w:rsidRPr="00257A27">
        <w:t>53</w:t>
      </w:r>
      <w:r w:rsidRPr="00257A27">
        <w:t xml:space="preserve">% with a long-term average of </w:t>
      </w:r>
      <w:r w:rsidR="00D4671D" w:rsidRPr="00257A27">
        <w:t>44</w:t>
      </w:r>
      <w:r w:rsidRPr="00257A27">
        <w:t xml:space="preserve">%.  </w:t>
      </w:r>
    </w:p>
    <w:p w14:paraId="652B9B42" w14:textId="77777777" w:rsidR="00D4671D" w:rsidRPr="00257A27" w:rsidRDefault="00D4671D" w:rsidP="00D4671D">
      <w:r w:rsidRPr="00257A27">
        <w:t xml:space="preserve">Stream health of Buzzard Creek (BUZ1) is designated severely impaired relative to Great Plains streams sampled in 2010 </w:t>
      </w:r>
      <w:r w:rsidR="001A5B23" w:rsidRPr="00257A27">
        <w:t>(</w:t>
      </w:r>
      <w:r w:rsidR="00640ACA" w:rsidRPr="00257A27">
        <w:t>18</w:t>
      </w:r>
      <w:r w:rsidR="001A5B23" w:rsidRPr="00257A27">
        <w:t xml:space="preserve">%, </w:t>
      </w:r>
      <w:r w:rsidR="00640ACA" w:rsidRPr="00257A27">
        <w:t>6</w:t>
      </w:r>
      <w:r w:rsidRPr="00257A27">
        <w:t xml:space="preserve"> of 33). </w:t>
      </w:r>
      <w:r w:rsidR="001A5B23" w:rsidRPr="00257A27">
        <w:t>BUZ</w:t>
      </w:r>
      <w:r w:rsidRPr="00257A27">
        <w:t xml:space="preserve">1 stream health decreased from 1996 to 2010 from a total score of </w:t>
      </w:r>
      <w:r w:rsidR="001A5B23" w:rsidRPr="00257A27">
        <w:t xml:space="preserve">15 to a total score of </w:t>
      </w:r>
      <w:r w:rsidRPr="00257A27">
        <w:t xml:space="preserve">3, and a long-term average score of </w:t>
      </w:r>
      <w:r w:rsidR="001A5B23" w:rsidRPr="00257A27">
        <w:t>9</w:t>
      </w:r>
      <w:r w:rsidRPr="00257A27">
        <w:t xml:space="preserve">.  The macroinvertebrate community changed from </w:t>
      </w:r>
      <w:proofErr w:type="spellStart"/>
      <w:r w:rsidR="001A5B23" w:rsidRPr="00257A27">
        <w:t>Hydropsych</w:t>
      </w:r>
      <w:r w:rsidRPr="00257A27">
        <w:t>idae</w:t>
      </w:r>
      <w:proofErr w:type="spellEnd"/>
      <w:r w:rsidRPr="00257A27">
        <w:t xml:space="preserve"> dominated in 1996 to </w:t>
      </w:r>
      <w:proofErr w:type="spellStart"/>
      <w:r w:rsidR="001A5B23" w:rsidRPr="00257A27">
        <w:t>Taltridae</w:t>
      </w:r>
      <w:proofErr w:type="spellEnd"/>
      <w:r w:rsidRPr="00257A27">
        <w:t xml:space="preserve"> dominated in 2010. From 1996 to 2010, taxa richness </w:t>
      </w:r>
      <w:r w:rsidR="001A5B23" w:rsidRPr="00257A27">
        <w:t>de</w:t>
      </w:r>
      <w:r w:rsidRPr="00257A27">
        <w:t>creased from 1</w:t>
      </w:r>
      <w:r w:rsidR="001A5B23" w:rsidRPr="00257A27">
        <w:t>2</w:t>
      </w:r>
      <w:r w:rsidRPr="00257A27">
        <w:t xml:space="preserve"> to </w:t>
      </w:r>
      <w:r w:rsidR="001A5B23" w:rsidRPr="00257A27">
        <w:t>7</w:t>
      </w:r>
      <w:r w:rsidRPr="00257A27">
        <w:t xml:space="preserve">, with a long-term average of </w:t>
      </w:r>
      <w:r w:rsidR="001A5B23" w:rsidRPr="00257A27">
        <w:t>8</w:t>
      </w:r>
      <w:r w:rsidRPr="00257A27">
        <w:t>.3,</w:t>
      </w:r>
      <w:r w:rsidR="00F739B5" w:rsidRPr="00257A27">
        <w:t xml:space="preserve"> </w:t>
      </w:r>
      <w:r w:rsidRPr="00257A27">
        <w:t>the EPT index increased from</w:t>
      </w:r>
      <w:r w:rsidR="00F739B5" w:rsidRPr="00257A27">
        <w:t xml:space="preserve"> </w:t>
      </w:r>
      <w:r w:rsidR="00640ACA" w:rsidRPr="00257A27">
        <w:t xml:space="preserve">two </w:t>
      </w:r>
      <w:r w:rsidR="00F739B5" w:rsidRPr="00257A27">
        <w:t>famil</w:t>
      </w:r>
      <w:r w:rsidR="00640ACA" w:rsidRPr="00257A27">
        <w:t>ies</w:t>
      </w:r>
      <w:r w:rsidR="00F739B5" w:rsidRPr="00257A27">
        <w:t xml:space="preserve"> in 1996 to</w:t>
      </w:r>
      <w:r w:rsidR="00640ACA" w:rsidRPr="00257A27">
        <w:t xml:space="preserve"> four</w:t>
      </w:r>
      <w:r w:rsidRPr="00257A27">
        <w:t xml:space="preserve"> families in 2010, with a long-term average of </w:t>
      </w:r>
      <w:r w:rsidR="00F739B5" w:rsidRPr="00257A27">
        <w:t>2</w:t>
      </w:r>
      <w:r w:rsidRPr="00257A27">
        <w:t>.</w:t>
      </w:r>
      <w:r w:rsidR="00F739B5" w:rsidRPr="00257A27">
        <w:t>3</w:t>
      </w:r>
      <w:r w:rsidRPr="00257A27">
        <w:t>,</w:t>
      </w:r>
      <w:r w:rsidR="00640ACA" w:rsidRPr="00257A27">
        <w:t xml:space="preserve"> </w:t>
      </w:r>
      <w:r w:rsidRPr="00257A27">
        <w:t xml:space="preserve">the %EPT decreased from </w:t>
      </w:r>
      <w:r w:rsidR="00F739B5" w:rsidRPr="00257A27">
        <w:t>38</w:t>
      </w:r>
      <w:r w:rsidRPr="00257A27">
        <w:t xml:space="preserve">% to </w:t>
      </w:r>
      <w:r w:rsidR="00F739B5" w:rsidRPr="00257A27">
        <w:t>15</w:t>
      </w:r>
      <w:r w:rsidRPr="00257A27">
        <w:t xml:space="preserve">% with a long-term average of </w:t>
      </w:r>
      <w:r w:rsidR="00640ACA" w:rsidRPr="00257A27">
        <w:t>1</w:t>
      </w:r>
      <w:r w:rsidRPr="00257A27">
        <w:t xml:space="preserve">9%, Family Biotic Index increased from </w:t>
      </w:r>
      <w:r w:rsidR="00640ACA" w:rsidRPr="00257A27">
        <w:t>5</w:t>
      </w:r>
      <w:r w:rsidRPr="00257A27">
        <w:t>.</w:t>
      </w:r>
      <w:r w:rsidR="00640ACA" w:rsidRPr="00257A27">
        <w:t>0</w:t>
      </w:r>
      <w:r w:rsidRPr="00257A27">
        <w:t xml:space="preserve"> to </w:t>
      </w:r>
      <w:r w:rsidR="00640ACA" w:rsidRPr="00257A27">
        <w:t>7</w:t>
      </w:r>
      <w:r w:rsidRPr="00257A27">
        <w:t>.</w:t>
      </w:r>
      <w:r w:rsidR="00640ACA" w:rsidRPr="00257A27">
        <w:t>3</w:t>
      </w:r>
      <w:r w:rsidRPr="00257A27">
        <w:t xml:space="preserve"> with a long term average of </w:t>
      </w:r>
      <w:r w:rsidR="00640ACA" w:rsidRPr="00257A27">
        <w:t>6</w:t>
      </w:r>
      <w:r w:rsidRPr="00257A27">
        <w:t>.</w:t>
      </w:r>
      <w:r w:rsidR="00640ACA" w:rsidRPr="00257A27">
        <w:t>2</w:t>
      </w:r>
      <w:r w:rsidRPr="00257A27">
        <w:t xml:space="preserve">, %Dominant Family decreased from </w:t>
      </w:r>
      <w:r w:rsidR="00640ACA" w:rsidRPr="00257A27">
        <w:t>38</w:t>
      </w:r>
      <w:r w:rsidRPr="00257A27">
        <w:t xml:space="preserve">% to </w:t>
      </w:r>
      <w:r w:rsidR="00640ACA" w:rsidRPr="00257A27">
        <w:t>6</w:t>
      </w:r>
      <w:r w:rsidRPr="00257A27">
        <w:t>5% with a long-term average of 4</w:t>
      </w:r>
      <w:r w:rsidR="00640ACA" w:rsidRPr="00257A27">
        <w:t>8</w:t>
      </w:r>
      <w:r w:rsidRPr="00257A27">
        <w:t xml:space="preserve">%, %Dipterans and Non-insects increased from </w:t>
      </w:r>
      <w:r w:rsidR="00640ACA" w:rsidRPr="00257A27">
        <w:t>51</w:t>
      </w:r>
      <w:r w:rsidRPr="00257A27">
        <w:t xml:space="preserve">% to </w:t>
      </w:r>
      <w:r w:rsidR="00640ACA" w:rsidRPr="00257A27">
        <w:t>69</w:t>
      </w:r>
      <w:r w:rsidRPr="00257A27">
        <w:t xml:space="preserve">% with a long-term average of </w:t>
      </w:r>
      <w:r w:rsidR="00640ACA" w:rsidRPr="00257A27">
        <w:t>67</w:t>
      </w:r>
      <w:r w:rsidRPr="00257A27">
        <w:t xml:space="preserve">%, and %Collector Gatherers increased from </w:t>
      </w:r>
      <w:r w:rsidR="00640ACA" w:rsidRPr="00257A27">
        <w:t>29</w:t>
      </w:r>
      <w:r w:rsidRPr="00257A27">
        <w:t xml:space="preserve">% to </w:t>
      </w:r>
      <w:r w:rsidR="00640ACA" w:rsidRPr="00257A27">
        <w:t>71</w:t>
      </w:r>
      <w:r w:rsidRPr="00257A27">
        <w:t xml:space="preserve">% with a long-term average of </w:t>
      </w:r>
      <w:r w:rsidR="00640ACA" w:rsidRPr="00257A27">
        <w:t>63</w:t>
      </w:r>
      <w:r w:rsidRPr="00257A27">
        <w:t xml:space="preserve">%.  </w:t>
      </w:r>
    </w:p>
    <w:p w14:paraId="54F027CA" w14:textId="77777777" w:rsidR="00640ACA" w:rsidRPr="00257A27" w:rsidRDefault="00640ACA" w:rsidP="00640ACA">
      <w:r w:rsidRPr="00257A27">
        <w:t xml:space="preserve">Stream health of middle Pass Creek (PAS2) is designated non-impaired relative to other Great Plains streams sampled in 2010 </w:t>
      </w:r>
      <w:r w:rsidR="001F1331" w:rsidRPr="00257A27">
        <w:t xml:space="preserve">(100%, </w:t>
      </w:r>
      <w:r w:rsidRPr="00257A27">
        <w:t xml:space="preserve">33 of 33). PAS2 stream health increased from 1996 to 2010 from a total score of 18 to a total score of 33, and a long-term average score of 28.  The macroinvertebrate community changed from </w:t>
      </w:r>
      <w:proofErr w:type="spellStart"/>
      <w:r w:rsidRPr="00257A27">
        <w:t>Cecidumyiidae</w:t>
      </w:r>
      <w:proofErr w:type="spellEnd"/>
      <w:r w:rsidRPr="00257A27">
        <w:t xml:space="preserve"> dominated in 1996 to </w:t>
      </w:r>
      <w:proofErr w:type="spellStart"/>
      <w:r w:rsidRPr="00257A27">
        <w:t>Hyd</w:t>
      </w:r>
      <w:r w:rsidR="00751244" w:rsidRPr="00257A27">
        <w:t>ropsychidae</w:t>
      </w:r>
      <w:proofErr w:type="spellEnd"/>
      <w:r w:rsidR="00751244" w:rsidRPr="00257A27">
        <w:t xml:space="preserve"> dominated </w:t>
      </w:r>
      <w:r w:rsidRPr="00257A27">
        <w:t>in 2010. From 1996 to 2010, taxa richness decreased from 13 to 12, with a long-term average of 10.8, the EPT index increased from two families in 1996 to four families in 2010, with a long-term average of 3.5, the %EPT increased from 3% to 85% with a long-term average of 51%, Family Biotic Index decreased from 5.9 to 4.1 with a long term average of 3.8,</w:t>
      </w:r>
      <w:r w:rsidR="00751244" w:rsidRPr="00257A27">
        <w:t xml:space="preserve"> </w:t>
      </w:r>
      <w:r w:rsidRPr="00257A27">
        <w:t>%Dominant Family increased from 43% to 5</w:t>
      </w:r>
      <w:r w:rsidR="00751244" w:rsidRPr="00257A27">
        <w:t>9</w:t>
      </w:r>
      <w:r w:rsidRPr="00257A27">
        <w:t xml:space="preserve">% with a long-term average of </w:t>
      </w:r>
      <w:r w:rsidR="00751244" w:rsidRPr="00257A27">
        <w:t>52</w:t>
      </w:r>
      <w:r w:rsidRPr="00257A27">
        <w:t xml:space="preserve">%, %Dipterans and Non-insects </w:t>
      </w:r>
      <w:r w:rsidR="00751244" w:rsidRPr="00257A27">
        <w:t>de</w:t>
      </w:r>
      <w:r w:rsidRPr="00257A27">
        <w:t xml:space="preserve">creased from </w:t>
      </w:r>
      <w:r w:rsidR="00751244" w:rsidRPr="00257A27">
        <w:t>79</w:t>
      </w:r>
      <w:r w:rsidRPr="00257A27">
        <w:t xml:space="preserve">% to </w:t>
      </w:r>
      <w:r w:rsidR="00751244" w:rsidRPr="00257A27">
        <w:t>7</w:t>
      </w:r>
      <w:r w:rsidRPr="00257A27">
        <w:t xml:space="preserve">% with a long-term average of </w:t>
      </w:r>
      <w:r w:rsidR="00751244" w:rsidRPr="00257A27">
        <w:t>26</w:t>
      </w:r>
      <w:r w:rsidRPr="00257A27">
        <w:t xml:space="preserve">%, and %Collector Gatherers increased from </w:t>
      </w:r>
      <w:r w:rsidR="00751244" w:rsidRPr="00257A27">
        <w:t>17</w:t>
      </w:r>
      <w:r w:rsidRPr="00257A27">
        <w:t xml:space="preserve">% to </w:t>
      </w:r>
      <w:r w:rsidR="00751244" w:rsidRPr="00257A27">
        <w:t>26</w:t>
      </w:r>
      <w:r w:rsidRPr="00257A27">
        <w:t xml:space="preserve">% with a long-term average of </w:t>
      </w:r>
      <w:r w:rsidR="00751244" w:rsidRPr="00257A27">
        <w:t>15</w:t>
      </w:r>
      <w:r w:rsidRPr="00257A27">
        <w:t xml:space="preserve">%.  </w:t>
      </w:r>
    </w:p>
    <w:p w14:paraId="1C33510B" w14:textId="77777777" w:rsidR="00751244" w:rsidRPr="00257A27" w:rsidRDefault="001F1331" w:rsidP="00751244">
      <w:r w:rsidRPr="00257A27">
        <w:t xml:space="preserve">Stream health of lower Pass Creek (PAS3) is designated non-impaired relative to other Great Plains streams sampled in 2010 (100%, 30 of 30).  </w:t>
      </w:r>
      <w:r w:rsidR="00751244" w:rsidRPr="00257A27">
        <w:t xml:space="preserve">PAS3 stream health increased from 1996 to 2010 from a total score of 18 to a total score of 30, and a long-term average score of 15.8.  The macroinvertebrate community changed from </w:t>
      </w:r>
      <w:proofErr w:type="spellStart"/>
      <w:r w:rsidR="00751244" w:rsidRPr="00257A27">
        <w:t>Leptophlebiidae</w:t>
      </w:r>
      <w:proofErr w:type="spellEnd"/>
      <w:r w:rsidR="00751244" w:rsidRPr="00257A27">
        <w:t xml:space="preserve"> dominated in 1996 to </w:t>
      </w:r>
      <w:proofErr w:type="spellStart"/>
      <w:r w:rsidR="00751244" w:rsidRPr="00257A27">
        <w:t>Baetidae</w:t>
      </w:r>
      <w:proofErr w:type="spellEnd"/>
      <w:r w:rsidR="00751244" w:rsidRPr="00257A27">
        <w:t xml:space="preserve"> dominated in 2010. From 1996 to 2010, taxa richness increased from </w:t>
      </w:r>
      <w:r w:rsidRPr="00257A27">
        <w:t>six</w:t>
      </w:r>
      <w:r w:rsidR="00751244" w:rsidRPr="00257A27">
        <w:t xml:space="preserve"> to </w:t>
      </w:r>
      <w:r w:rsidRPr="00257A27">
        <w:t>nine</w:t>
      </w:r>
      <w:r w:rsidR="00751244" w:rsidRPr="00257A27">
        <w:t>, with a long-term average of 6.0, the EPT index increased from two families in 1996 to five families in 2010, with a long-term average of 2.3, the %EPT decreased from 81% to 62% with a long-term average of 55%,</w:t>
      </w:r>
      <w:r w:rsidRPr="00257A27">
        <w:t xml:space="preserve"> </w:t>
      </w:r>
      <w:r w:rsidR="00751244" w:rsidRPr="00257A27">
        <w:t xml:space="preserve">Family Biotic Index decreased from 4.9 to 4.6 with a long term average of 5.2, %Dominant Family decreased from 75% to </w:t>
      </w:r>
      <w:r w:rsidRPr="00257A27">
        <w:t>27</w:t>
      </w:r>
      <w:r w:rsidR="00751244" w:rsidRPr="00257A27">
        <w:t xml:space="preserve">% with a long-term average of </w:t>
      </w:r>
      <w:r w:rsidRPr="00257A27">
        <w:t>60</w:t>
      </w:r>
      <w:r w:rsidR="00751244" w:rsidRPr="00257A27">
        <w:t xml:space="preserve">%, %Dipterans and Non-insects </w:t>
      </w:r>
      <w:r w:rsidRPr="00257A27">
        <w:t>in</w:t>
      </w:r>
      <w:r w:rsidR="00751244" w:rsidRPr="00257A27">
        <w:t xml:space="preserve">creased from </w:t>
      </w:r>
      <w:r w:rsidRPr="00257A27">
        <w:t>14</w:t>
      </w:r>
      <w:r w:rsidR="00751244" w:rsidRPr="00257A27">
        <w:t xml:space="preserve">% to </w:t>
      </w:r>
      <w:r w:rsidRPr="00257A27">
        <w:t>36</w:t>
      </w:r>
      <w:r w:rsidR="00751244" w:rsidRPr="00257A27">
        <w:t xml:space="preserve">% with a long-term average of </w:t>
      </w:r>
      <w:r w:rsidRPr="00257A27">
        <w:t>31</w:t>
      </w:r>
      <w:r w:rsidR="00751244" w:rsidRPr="00257A27">
        <w:t xml:space="preserve">%, and %Collector Gatherers </w:t>
      </w:r>
      <w:r w:rsidRPr="00257A27">
        <w:t>in</w:t>
      </w:r>
      <w:r w:rsidR="00751244" w:rsidRPr="00257A27">
        <w:t xml:space="preserve">creased from </w:t>
      </w:r>
      <w:r w:rsidRPr="00257A27">
        <w:t>80</w:t>
      </w:r>
      <w:r w:rsidR="00751244" w:rsidRPr="00257A27">
        <w:t xml:space="preserve">% to </w:t>
      </w:r>
      <w:r w:rsidRPr="00257A27">
        <w:t>41</w:t>
      </w:r>
      <w:r w:rsidR="00751244" w:rsidRPr="00257A27">
        <w:t>% with a long-term average</w:t>
      </w:r>
      <w:r w:rsidRPr="00257A27">
        <w:t xml:space="preserve"> of 6</w:t>
      </w:r>
      <w:r w:rsidR="00751244" w:rsidRPr="00257A27">
        <w:t xml:space="preserve">5%.  </w:t>
      </w:r>
    </w:p>
    <w:p w14:paraId="77B8D29B" w14:textId="77777777" w:rsidR="00B60A30" w:rsidRPr="00257A27" w:rsidRDefault="001F1331" w:rsidP="00B60A30">
      <w:r w:rsidRPr="00257A27">
        <w:t xml:space="preserve">Stream health of lower Black Pipe Creek (BLP1) is designated non-impaired relative to other Great Plains streams sampled in 2010 (91%, 30 of 33).  BLP1 stream health remained steady from 1996 to 2010 with a total score of 30, and a long-term average score of 29.3.  The macroinvertebrate community remained </w:t>
      </w:r>
      <w:proofErr w:type="spellStart"/>
      <w:r w:rsidRPr="00257A27">
        <w:t>Brachycentridae</w:t>
      </w:r>
      <w:proofErr w:type="spellEnd"/>
      <w:r w:rsidRPr="00257A27">
        <w:t xml:space="preserve"> dominated between 1996 and 2010. From 1996 to 2010, taxa richness increased from 8 to 11, with a long-term average of 9.5, the EPT index increased from three families in 1996 to five families in 2010, with a long-term average of 3.3, the %EPT decreased from 81% to 70% with a long-term average of 71%, Family Biotic Index </w:t>
      </w:r>
      <w:r w:rsidR="009458F8" w:rsidRPr="00257A27">
        <w:t>in</w:t>
      </w:r>
      <w:r w:rsidRPr="00257A27">
        <w:t xml:space="preserve">creased from </w:t>
      </w:r>
      <w:r w:rsidR="009458F8" w:rsidRPr="00257A27">
        <w:t>1</w:t>
      </w:r>
      <w:r w:rsidRPr="00257A27">
        <w:t>.</w:t>
      </w:r>
      <w:r w:rsidR="009458F8" w:rsidRPr="00257A27">
        <w:t>7</w:t>
      </w:r>
      <w:r w:rsidRPr="00257A27">
        <w:t xml:space="preserve"> to </w:t>
      </w:r>
      <w:r w:rsidR="009458F8" w:rsidRPr="00257A27">
        <w:t>3</w:t>
      </w:r>
      <w:r w:rsidRPr="00257A27">
        <w:t>.</w:t>
      </w:r>
      <w:r w:rsidR="009458F8" w:rsidRPr="00257A27">
        <w:t>0</w:t>
      </w:r>
      <w:r w:rsidRPr="00257A27">
        <w:t xml:space="preserve"> with a long term average of </w:t>
      </w:r>
      <w:r w:rsidR="009458F8" w:rsidRPr="00257A27">
        <w:t>2.</w:t>
      </w:r>
      <w:r w:rsidRPr="00257A27">
        <w:t>5,</w:t>
      </w:r>
      <w:r w:rsidR="009458F8" w:rsidRPr="00257A27">
        <w:t xml:space="preserve"> </w:t>
      </w:r>
      <w:r w:rsidRPr="00257A27">
        <w:t>%Dominant Family decreased from 7</w:t>
      </w:r>
      <w:r w:rsidR="009458F8" w:rsidRPr="00257A27">
        <w:t>9</w:t>
      </w:r>
      <w:r w:rsidRPr="00257A27">
        <w:t xml:space="preserve">% to </w:t>
      </w:r>
      <w:r w:rsidR="009458F8" w:rsidRPr="00257A27">
        <w:t>61</w:t>
      </w:r>
      <w:r w:rsidRPr="00257A27">
        <w:t>% with a long-term average of 6</w:t>
      </w:r>
      <w:r w:rsidR="009458F8" w:rsidRPr="00257A27">
        <w:t>7</w:t>
      </w:r>
      <w:r w:rsidRPr="00257A27">
        <w:t xml:space="preserve">%, %Dipterans and Non-insects increased from 4% to </w:t>
      </w:r>
      <w:r w:rsidR="009458F8" w:rsidRPr="00257A27">
        <w:t>24</w:t>
      </w:r>
      <w:r w:rsidRPr="00257A27">
        <w:t xml:space="preserve">% with a long-term average of </w:t>
      </w:r>
      <w:r w:rsidR="009458F8" w:rsidRPr="00257A27">
        <w:t>18</w:t>
      </w:r>
      <w:r w:rsidRPr="00257A27">
        <w:t xml:space="preserve">%, and %Collector Gatherers increased from </w:t>
      </w:r>
      <w:r w:rsidR="009458F8" w:rsidRPr="00257A27">
        <w:t>1</w:t>
      </w:r>
      <w:r w:rsidRPr="00257A27">
        <w:t xml:space="preserve">0% to </w:t>
      </w:r>
      <w:r w:rsidR="009458F8" w:rsidRPr="00257A27">
        <w:t>29</w:t>
      </w:r>
      <w:r w:rsidRPr="00257A27">
        <w:t xml:space="preserve">% with a long-term average of </w:t>
      </w:r>
      <w:r w:rsidR="009458F8" w:rsidRPr="00257A27">
        <w:t>18</w:t>
      </w:r>
      <w:r w:rsidRPr="00257A27">
        <w:t xml:space="preserve">%.  </w:t>
      </w:r>
    </w:p>
    <w:p w14:paraId="747A0D77" w14:textId="4E04C9AC" w:rsidR="00E02FE9" w:rsidRPr="00AD35C1" w:rsidRDefault="00E02FE9" w:rsidP="00E02FE9">
      <w:pPr>
        <w:pStyle w:val="Heading2"/>
      </w:pPr>
      <w:bookmarkStart w:id="2700" w:name="_Toc262198179"/>
      <w:r>
        <w:t>5.6 White River / Little White River Subwatershed Results</w:t>
      </w:r>
      <w:bookmarkEnd w:id="2700"/>
    </w:p>
    <w:p w14:paraId="7A45B929" w14:textId="77777777" w:rsidR="00496417" w:rsidRPr="00050445" w:rsidRDefault="00496417" w:rsidP="00496417">
      <w:r w:rsidRPr="00050445">
        <w:t xml:space="preserve">Stream health at </w:t>
      </w:r>
      <w:r w:rsidR="008B25D9" w:rsidRPr="00050445">
        <w:t xml:space="preserve">upper </w:t>
      </w:r>
      <w:r w:rsidRPr="00050445">
        <w:t xml:space="preserve">Little White River </w:t>
      </w:r>
      <w:r w:rsidR="008B25D9" w:rsidRPr="00050445">
        <w:t>(LWR</w:t>
      </w:r>
      <w:r w:rsidRPr="00050445">
        <w:t>1</w:t>
      </w:r>
      <w:r w:rsidR="008B25D9" w:rsidRPr="00050445">
        <w:t>)</w:t>
      </w:r>
      <w:r w:rsidRPr="00050445">
        <w:t xml:space="preserve"> is </w:t>
      </w:r>
      <w:r w:rsidR="008B25D9" w:rsidRPr="00050445">
        <w:t>designated</w:t>
      </w:r>
      <w:r w:rsidRPr="00050445">
        <w:t xml:space="preserve"> severely impaired </w:t>
      </w:r>
      <w:r w:rsidR="008B25D9" w:rsidRPr="00050445">
        <w:t xml:space="preserve">relative to other Sandhills streams sampled </w:t>
      </w:r>
      <w:r w:rsidRPr="00050445">
        <w:t>in 2010</w:t>
      </w:r>
      <w:r w:rsidR="008B25D9" w:rsidRPr="00050445">
        <w:t xml:space="preserve"> (18%, 6 of </w:t>
      </w:r>
      <w:r w:rsidRPr="00050445">
        <w:t>33) and moder</w:t>
      </w:r>
      <w:r w:rsidR="00203CFB" w:rsidRPr="00050445">
        <w:t>ately impaired relative to other Sandhills streams sampled in 2011 (</w:t>
      </w:r>
      <w:r w:rsidR="00A859CF" w:rsidRPr="00050445">
        <w:t>32</w:t>
      </w:r>
      <w:r w:rsidR="00203CFB" w:rsidRPr="00050445">
        <w:t>%</w:t>
      </w:r>
      <w:r w:rsidR="00A859CF" w:rsidRPr="00050445">
        <w:t>,</w:t>
      </w:r>
      <w:r w:rsidR="00203CFB" w:rsidRPr="00050445">
        <w:t xml:space="preserve"> </w:t>
      </w:r>
      <w:r w:rsidR="00A859CF" w:rsidRPr="00050445">
        <w:t>10.5</w:t>
      </w:r>
      <w:r w:rsidR="00203CFB" w:rsidRPr="00050445">
        <w:t xml:space="preserve"> of </w:t>
      </w:r>
      <w:r w:rsidR="00A859CF" w:rsidRPr="00050445">
        <w:t>33</w:t>
      </w:r>
      <w:r w:rsidRPr="00050445">
        <w:t>).</w:t>
      </w:r>
      <w:r w:rsidR="00203CFB" w:rsidRPr="00050445">
        <w:t xml:space="preserve"> LWR1 </w:t>
      </w:r>
      <w:r w:rsidR="00A859CF" w:rsidRPr="00050445">
        <w:t xml:space="preserve">stream health </w:t>
      </w:r>
      <w:r w:rsidR="00203CFB" w:rsidRPr="00050445">
        <w:t xml:space="preserve">declined from 1996 to </w:t>
      </w:r>
      <w:r w:rsidR="00A859CF" w:rsidRPr="00050445">
        <w:t xml:space="preserve">2010 and 2011 from a total score of 21 to a total score of 6 in 2010, and a total score of 10.5 in 2011 and a long-term average score of 12.0.  The macroinvertebrate community changed from </w:t>
      </w:r>
      <w:proofErr w:type="spellStart"/>
      <w:r w:rsidR="00A859CF" w:rsidRPr="00050445">
        <w:t>Hydropsychidae</w:t>
      </w:r>
      <w:proofErr w:type="spellEnd"/>
      <w:r w:rsidR="00A859CF" w:rsidRPr="00050445">
        <w:t xml:space="preserve"> dominant</w:t>
      </w:r>
      <w:r w:rsidRPr="00050445">
        <w:t xml:space="preserve"> in 1996 and </w:t>
      </w:r>
      <w:r w:rsidR="00A859CF" w:rsidRPr="00050445">
        <w:t xml:space="preserve">to </w:t>
      </w:r>
      <w:proofErr w:type="spellStart"/>
      <w:r w:rsidRPr="00050445">
        <w:t>Culci</w:t>
      </w:r>
      <w:r w:rsidR="002507E4" w:rsidRPr="00050445">
        <w:t>d</w:t>
      </w:r>
      <w:r w:rsidR="00A859CF" w:rsidRPr="00050445">
        <w:t>ae</w:t>
      </w:r>
      <w:proofErr w:type="spellEnd"/>
      <w:r w:rsidR="00A859CF" w:rsidRPr="00050445">
        <w:t xml:space="preserve"> dominant</w:t>
      </w:r>
      <w:r w:rsidRPr="00050445">
        <w:t xml:space="preserve"> in 2010 and </w:t>
      </w:r>
      <w:proofErr w:type="spellStart"/>
      <w:r w:rsidRPr="00050445">
        <w:t>Taltridae-Chironomidae</w:t>
      </w:r>
      <w:proofErr w:type="spellEnd"/>
      <w:r w:rsidRPr="00050445">
        <w:t xml:space="preserve"> </w:t>
      </w:r>
      <w:r w:rsidR="00A859CF" w:rsidRPr="00050445">
        <w:t>co-dominant</w:t>
      </w:r>
      <w:r w:rsidRPr="00050445">
        <w:t xml:space="preserve"> in 2011.  </w:t>
      </w:r>
      <w:r w:rsidR="00A859CF" w:rsidRPr="00050445">
        <w:t xml:space="preserve">From 1996 to 2010 and 2011, taxa richness </w:t>
      </w:r>
      <w:r w:rsidRPr="00050445">
        <w:t xml:space="preserve">decreased from 14 families in 1996 to 11 families </w:t>
      </w:r>
      <w:r w:rsidR="00A859CF" w:rsidRPr="00050445">
        <w:t xml:space="preserve">in 2010 and </w:t>
      </w:r>
      <w:r w:rsidRPr="00050445">
        <w:t>an average of 10 families in 2011, w</w:t>
      </w:r>
      <w:r w:rsidR="00A859CF" w:rsidRPr="00050445">
        <w:t>ith a long-term average of 9.3,</w:t>
      </w:r>
      <w:r w:rsidRPr="00050445">
        <w:t xml:space="preserve"> </w:t>
      </w:r>
      <w:r w:rsidR="00A859CF" w:rsidRPr="00050445">
        <w:t xml:space="preserve">the </w:t>
      </w:r>
      <w:r w:rsidRPr="00050445">
        <w:t xml:space="preserve">EPT Index declined from 4 families in 1996 to 1 family </w:t>
      </w:r>
      <w:r w:rsidR="00A859CF" w:rsidRPr="00050445">
        <w:t xml:space="preserve">in 2010 </w:t>
      </w:r>
      <w:r w:rsidRPr="00050445">
        <w:t xml:space="preserve">and 2 families </w:t>
      </w:r>
      <w:r w:rsidR="00A859CF" w:rsidRPr="00050445">
        <w:t>in 2011</w:t>
      </w:r>
      <w:r w:rsidRPr="00050445">
        <w:t xml:space="preserve"> wi</w:t>
      </w:r>
      <w:r w:rsidR="00A859CF" w:rsidRPr="00050445">
        <w:t>th a long-term average of 1.5, t</w:t>
      </w:r>
      <w:r w:rsidRPr="00050445">
        <w:t xml:space="preserve">he %EPT declined from 57% in 1996 to 10% </w:t>
      </w:r>
      <w:r w:rsidR="00A859CF" w:rsidRPr="00050445">
        <w:t xml:space="preserve">in 2010 </w:t>
      </w:r>
      <w:r w:rsidRPr="00050445">
        <w:t>and 11.5% in 2011, wi</w:t>
      </w:r>
      <w:r w:rsidR="00A859CF" w:rsidRPr="00050445">
        <w:t xml:space="preserve">th a long-term average of 15%, </w:t>
      </w:r>
      <w:r w:rsidRPr="00050445">
        <w:t xml:space="preserve">Family Biotic Index increased from 5.2 in 1996 to 7.4 </w:t>
      </w:r>
      <w:r w:rsidR="00A859CF" w:rsidRPr="00050445">
        <w:t xml:space="preserve">in 2010 </w:t>
      </w:r>
      <w:r w:rsidRPr="00050445">
        <w:t xml:space="preserve">and an average of 6.4 </w:t>
      </w:r>
      <w:r w:rsidR="00A859CF" w:rsidRPr="00050445">
        <w:t>in</w:t>
      </w:r>
      <w:r w:rsidRPr="00050445">
        <w:t xml:space="preserve"> 2011, with a long-term average of 6.3</w:t>
      </w:r>
      <w:r w:rsidR="002B5E20" w:rsidRPr="00050445">
        <w:t xml:space="preserve">, %Dominant Family decreased from 50% in 1996 to 64% in 2010 and an average of 37.5% in 2011, with a long-term average of 48%, </w:t>
      </w:r>
      <w:r w:rsidR="00501CE6" w:rsidRPr="00050445">
        <w:t>%</w:t>
      </w:r>
      <w:r w:rsidR="002B5E20" w:rsidRPr="00050445">
        <w:t>D</w:t>
      </w:r>
      <w:r w:rsidRPr="00050445">
        <w:t>ipteran &amp; Non-insects increased from 39% in 1996 to 89%</w:t>
      </w:r>
      <w:r w:rsidR="00AC0267" w:rsidRPr="00050445">
        <w:t xml:space="preserve"> in 2010</w:t>
      </w:r>
      <w:r w:rsidRPr="00050445">
        <w:t xml:space="preserve"> and an average of 79% in</w:t>
      </w:r>
      <w:r w:rsidR="00AC0267" w:rsidRPr="00050445">
        <w:t xml:space="preserve"> 2011, </w:t>
      </w:r>
      <w:r w:rsidRPr="00050445">
        <w:t>w</w:t>
      </w:r>
      <w:r w:rsidR="002B5E20" w:rsidRPr="00050445">
        <w:t>ith a long-term average of 80%, t</w:t>
      </w:r>
      <w:r w:rsidRPr="00050445">
        <w:t xml:space="preserve">he %Collector Gatherer increased from 39% in 1996 to 80% </w:t>
      </w:r>
      <w:r w:rsidR="002B5E20" w:rsidRPr="00050445">
        <w:t>in 2010 and 76% in 2011</w:t>
      </w:r>
      <w:r w:rsidRPr="00050445">
        <w:t>, with a lon</w:t>
      </w:r>
      <w:r w:rsidR="002B5E20" w:rsidRPr="00050445">
        <w:t xml:space="preserve">g-term average of 47%. </w:t>
      </w:r>
    </w:p>
    <w:p w14:paraId="5FDD64CF" w14:textId="77777777" w:rsidR="002507E4" w:rsidRPr="00050445" w:rsidRDefault="002B5E20" w:rsidP="002507E4">
      <w:r w:rsidRPr="00050445">
        <w:t>Stream health at Little White River at Martin (LWR2) is designated non-impaired relative to other Sandhills streams sampled in 2011 (100%, 33 of 33).</w:t>
      </w:r>
      <w:r w:rsidR="00501CE6" w:rsidRPr="00050445">
        <w:t xml:space="preserve">  </w:t>
      </w:r>
      <w:r w:rsidRPr="00050445">
        <w:t xml:space="preserve">LWR2 stream health improved from 1996 to 2011 from a total score of 30 to a total score of 33 in 2011, with a long-term average score of </w:t>
      </w:r>
      <w:r w:rsidR="00501CE6" w:rsidRPr="00050445">
        <w:t>31</w:t>
      </w:r>
      <w:r w:rsidRPr="00050445">
        <w:t xml:space="preserve">.0.  </w:t>
      </w:r>
      <w:r w:rsidR="002507E4" w:rsidRPr="00050445">
        <w:t xml:space="preserve">The </w:t>
      </w:r>
      <w:r w:rsidR="00501CE6" w:rsidRPr="00050445">
        <w:t xml:space="preserve">LWR2 macroinvertebrate community changed from </w:t>
      </w:r>
      <w:proofErr w:type="spellStart"/>
      <w:r w:rsidR="00501CE6" w:rsidRPr="00050445">
        <w:t>Siphlonuridae</w:t>
      </w:r>
      <w:proofErr w:type="spellEnd"/>
      <w:r w:rsidR="00501CE6" w:rsidRPr="00050445">
        <w:t xml:space="preserve"> dominated to </w:t>
      </w:r>
      <w:proofErr w:type="spellStart"/>
      <w:r w:rsidR="002507E4" w:rsidRPr="00050445">
        <w:t>Caenidae</w:t>
      </w:r>
      <w:proofErr w:type="spellEnd"/>
      <w:r w:rsidR="002507E4" w:rsidRPr="00050445">
        <w:t xml:space="preserve"> dominat</w:t>
      </w:r>
      <w:r w:rsidR="00501CE6" w:rsidRPr="00050445">
        <w:t>ed</w:t>
      </w:r>
      <w:r w:rsidR="002507E4" w:rsidRPr="00050445">
        <w:t xml:space="preserve"> in 2011.</w:t>
      </w:r>
      <w:r w:rsidR="00501CE6" w:rsidRPr="00050445">
        <w:t xml:space="preserve">  From 1996 to 2010, t</w:t>
      </w:r>
      <w:r w:rsidR="002507E4" w:rsidRPr="00050445">
        <w:t xml:space="preserve">axa </w:t>
      </w:r>
      <w:r w:rsidR="00501CE6" w:rsidRPr="00050445">
        <w:t>r</w:t>
      </w:r>
      <w:r w:rsidR="002507E4" w:rsidRPr="00050445">
        <w:t>ichness increased from 15 families in 1996 to 16 families in 2011, wi</w:t>
      </w:r>
      <w:r w:rsidR="00501CE6" w:rsidRPr="00050445">
        <w:t>th a long-term average of 12.7,</w:t>
      </w:r>
      <w:r w:rsidR="002507E4" w:rsidRPr="00050445">
        <w:t xml:space="preserve"> EPT Index increased from 8 families in 1996 to 10 families in 201</w:t>
      </w:r>
      <w:r w:rsidR="00501CE6" w:rsidRPr="00050445">
        <w:t>1</w:t>
      </w:r>
      <w:r w:rsidR="002507E4" w:rsidRPr="00050445">
        <w:t>, w</w:t>
      </w:r>
      <w:r w:rsidR="00501CE6" w:rsidRPr="00050445">
        <w:t>ith a long-term average of 7.3, t</w:t>
      </w:r>
      <w:r w:rsidR="002507E4" w:rsidRPr="00050445">
        <w:t xml:space="preserve">he %EPT </w:t>
      </w:r>
      <w:r w:rsidR="00501CE6" w:rsidRPr="00050445">
        <w:t>was</w:t>
      </w:r>
      <w:r w:rsidR="002507E4" w:rsidRPr="00050445">
        <w:t xml:space="preserve"> steady </w:t>
      </w:r>
      <w:r w:rsidR="00501CE6" w:rsidRPr="00050445">
        <w:t xml:space="preserve">from 1996 to 2011 </w:t>
      </w:r>
      <w:r w:rsidR="002507E4" w:rsidRPr="00050445">
        <w:t>at 78%, wi</w:t>
      </w:r>
      <w:r w:rsidR="00501CE6" w:rsidRPr="00050445">
        <w:t xml:space="preserve">th a long-term average of 72%, </w:t>
      </w:r>
      <w:r w:rsidR="002507E4" w:rsidRPr="00050445">
        <w:t xml:space="preserve">Family Biotic Index decreased </w:t>
      </w:r>
      <w:r w:rsidR="00501CE6" w:rsidRPr="00050445">
        <w:t xml:space="preserve">from 1996 to 2011 </w:t>
      </w:r>
      <w:r w:rsidR="002507E4" w:rsidRPr="00050445">
        <w:t xml:space="preserve">from 4.3 </w:t>
      </w:r>
      <w:r w:rsidR="00501CE6" w:rsidRPr="00050445">
        <w:t xml:space="preserve">to 4.0, </w:t>
      </w:r>
      <w:r w:rsidR="002507E4" w:rsidRPr="00050445">
        <w:t xml:space="preserve">with a long-term average of 4.0.  The %Dominant Family </w:t>
      </w:r>
      <w:r w:rsidR="00501CE6" w:rsidRPr="00050445">
        <w:t xml:space="preserve">decreased from 1996 to 2011 from </w:t>
      </w:r>
      <w:r w:rsidR="002507E4" w:rsidRPr="00050445">
        <w:t>33% to 24%, with a long-term average of 28%</w:t>
      </w:r>
      <w:r w:rsidR="00501CE6" w:rsidRPr="00050445">
        <w:t>,</w:t>
      </w:r>
      <w:r w:rsidR="002507E4" w:rsidRPr="00050445">
        <w:t xml:space="preserve"> </w:t>
      </w:r>
      <w:r w:rsidR="00501CE6" w:rsidRPr="00050445">
        <w:t>%</w:t>
      </w:r>
      <w:r w:rsidR="002507E4" w:rsidRPr="00050445">
        <w:t>Dipteran &amp; Non-insects decreased from 16% in 1996 to 13% in 2011, with a long-term average of 21%</w:t>
      </w:r>
      <w:proofErr w:type="gramStart"/>
      <w:r w:rsidR="002507E4" w:rsidRPr="00050445">
        <w:t>.,</w:t>
      </w:r>
      <w:proofErr w:type="gramEnd"/>
      <w:r w:rsidR="002507E4" w:rsidRPr="00050445">
        <w:t xml:space="preserve"> the %Collector Gatherer increased from </w:t>
      </w:r>
      <w:r w:rsidR="00501CE6" w:rsidRPr="00050445">
        <w:t xml:space="preserve">1996 to 2011 from </w:t>
      </w:r>
      <w:r w:rsidR="002507E4" w:rsidRPr="00050445">
        <w:t xml:space="preserve">55% to 62%, with a long-term average of 44%. </w:t>
      </w:r>
    </w:p>
    <w:p w14:paraId="4B715069" w14:textId="77777777" w:rsidR="002507E4" w:rsidRPr="00050445" w:rsidRDefault="00501CE6" w:rsidP="00501CE6">
      <w:r w:rsidRPr="00050445">
        <w:t xml:space="preserve">Stream health at Little White River at </w:t>
      </w:r>
      <w:proofErr w:type="spellStart"/>
      <w:r w:rsidRPr="00050445">
        <w:t>Tuthill</w:t>
      </w:r>
      <w:proofErr w:type="spellEnd"/>
      <w:r w:rsidRPr="00050445">
        <w:t xml:space="preserve"> (LWR3) is designated non-impaired relative to other Sandhills streams sampled in 2010 (100%, 33 of 33) and </w:t>
      </w:r>
      <w:r w:rsidR="002507E4" w:rsidRPr="00050445">
        <w:t xml:space="preserve">moderately impaired in 2011 (72%; 24/33).  </w:t>
      </w:r>
      <w:r w:rsidRPr="00050445">
        <w:t xml:space="preserve">LWR3 stream health </w:t>
      </w:r>
      <w:r w:rsidR="00AE1539" w:rsidRPr="00050445">
        <w:t xml:space="preserve">was steady between 1996 and 2010 (100%, 33 of 33) then moderately declined in 2011 (72%; 24 of </w:t>
      </w:r>
      <w:r w:rsidR="002507E4" w:rsidRPr="00050445">
        <w:t>33)</w:t>
      </w:r>
      <w:r w:rsidR="00AE1539" w:rsidRPr="00050445">
        <w:t>, with a long-term average stream health score of 32</w:t>
      </w:r>
      <w:r w:rsidR="002507E4" w:rsidRPr="00050445">
        <w:t xml:space="preserve">.  </w:t>
      </w:r>
      <w:r w:rsidR="00AE1539" w:rsidRPr="00050445">
        <w:t xml:space="preserve">The LWR3 </w:t>
      </w:r>
      <w:r w:rsidR="002507E4" w:rsidRPr="00050445">
        <w:t xml:space="preserve">macroinvertebrate community was </w:t>
      </w:r>
      <w:proofErr w:type="spellStart"/>
      <w:r w:rsidR="002507E4" w:rsidRPr="00050445">
        <w:t>Oligoneuriidae</w:t>
      </w:r>
      <w:proofErr w:type="spellEnd"/>
      <w:r w:rsidR="002507E4" w:rsidRPr="00050445">
        <w:t xml:space="preserve"> dominated in 1996, changing to </w:t>
      </w:r>
      <w:proofErr w:type="spellStart"/>
      <w:r w:rsidR="002507E4" w:rsidRPr="00050445">
        <w:t>Polymitoreyidae</w:t>
      </w:r>
      <w:proofErr w:type="spellEnd"/>
      <w:r w:rsidR="002507E4" w:rsidRPr="00050445">
        <w:t xml:space="preserve"> dominated in 2010 and </w:t>
      </w:r>
      <w:proofErr w:type="spellStart"/>
      <w:r w:rsidR="002507E4" w:rsidRPr="00050445">
        <w:t>Caenidae</w:t>
      </w:r>
      <w:proofErr w:type="spellEnd"/>
      <w:r w:rsidR="002507E4" w:rsidRPr="00050445">
        <w:t xml:space="preserve"> dominated in 2011. </w:t>
      </w:r>
      <w:r w:rsidR="00AE1539" w:rsidRPr="00050445">
        <w:t xml:space="preserve">From 1996 to 2011, </w:t>
      </w:r>
      <w:r w:rsidR="002507E4" w:rsidRPr="00050445">
        <w:t>Taxa Richness increased from 10 families in 1996 to and average of 12 families in 2010, then decreased to 10 families in 2011, with a long-term average of 11.2</w:t>
      </w:r>
      <w:r w:rsidR="00AE1539" w:rsidRPr="00050445">
        <w:t xml:space="preserve"> families,</w:t>
      </w:r>
      <w:r w:rsidR="002507E4" w:rsidRPr="00050445">
        <w:t xml:space="preserve"> EPT Index decreased from </w:t>
      </w:r>
      <w:r w:rsidR="00AE1539" w:rsidRPr="00050445">
        <w:t xml:space="preserve">seven </w:t>
      </w:r>
      <w:r w:rsidR="002507E4" w:rsidRPr="00050445">
        <w:t xml:space="preserve">families in 1996 to an average of </w:t>
      </w:r>
      <w:r w:rsidR="00AE1539" w:rsidRPr="00050445">
        <w:t>six</w:t>
      </w:r>
      <w:r w:rsidR="002507E4" w:rsidRPr="00050445">
        <w:t xml:space="preserve"> families</w:t>
      </w:r>
      <w:r w:rsidR="00AE1539" w:rsidRPr="00050445">
        <w:t xml:space="preserve"> in 2010</w:t>
      </w:r>
      <w:r w:rsidR="002507E4" w:rsidRPr="00050445">
        <w:t xml:space="preserve"> and </w:t>
      </w:r>
      <w:r w:rsidR="00AE1539" w:rsidRPr="00050445">
        <w:t>five families in 2011</w:t>
      </w:r>
      <w:r w:rsidR="002507E4" w:rsidRPr="00050445">
        <w:t xml:space="preserve">, </w:t>
      </w:r>
      <w:r w:rsidR="00AE1539" w:rsidRPr="00050445">
        <w:t>with a long-term average of 5.8, t</w:t>
      </w:r>
      <w:r w:rsidR="002507E4" w:rsidRPr="00050445">
        <w:t xml:space="preserve">he %EPT declined from 83% in 1996 to 81% </w:t>
      </w:r>
      <w:r w:rsidR="00AE1539" w:rsidRPr="00050445">
        <w:t>in 2010 and 60% in 2011</w:t>
      </w:r>
      <w:r w:rsidR="002507E4" w:rsidRPr="00050445">
        <w:t>, w</w:t>
      </w:r>
      <w:r w:rsidR="00AE1539" w:rsidRPr="00050445">
        <w:t xml:space="preserve">ith a long-term average of 81%, </w:t>
      </w:r>
      <w:r w:rsidR="002507E4" w:rsidRPr="00050445">
        <w:t xml:space="preserve">Family Biotic Index increased from 3.4 in 1996 to an average of 4.0 </w:t>
      </w:r>
      <w:r w:rsidR="00AE1539" w:rsidRPr="00050445">
        <w:t xml:space="preserve">in 2010 and </w:t>
      </w:r>
      <w:r w:rsidR="002507E4" w:rsidRPr="00050445">
        <w:t xml:space="preserve">6.0 in </w:t>
      </w:r>
      <w:r w:rsidR="00AE1539" w:rsidRPr="00050445">
        <w:t>2011</w:t>
      </w:r>
      <w:r w:rsidR="002507E4" w:rsidRPr="00050445">
        <w:t>, with a long-term average of 3.8</w:t>
      </w:r>
      <w:r w:rsidR="00AE1539" w:rsidRPr="00050445">
        <w:t>,</w:t>
      </w:r>
      <w:r w:rsidR="002507E4" w:rsidRPr="00050445">
        <w:t xml:space="preserve"> </w:t>
      </w:r>
      <w:r w:rsidR="00AE1539" w:rsidRPr="00050445">
        <w:t>t</w:t>
      </w:r>
      <w:r w:rsidR="002507E4" w:rsidRPr="00050445">
        <w:t xml:space="preserve">he %Dominant Family increased from 32% in 1996 to an average of 34.3% </w:t>
      </w:r>
      <w:r w:rsidR="00AE1539" w:rsidRPr="00050445">
        <w:t xml:space="preserve">in 2010 </w:t>
      </w:r>
      <w:r w:rsidR="002507E4" w:rsidRPr="00050445">
        <w:t>and 39% i</w:t>
      </w:r>
      <w:r w:rsidR="00AE1539" w:rsidRPr="00050445">
        <w:t>n 2011</w:t>
      </w:r>
      <w:r w:rsidR="002507E4" w:rsidRPr="00050445">
        <w:t>, wi</w:t>
      </w:r>
      <w:r w:rsidR="00AE1539" w:rsidRPr="00050445">
        <w:t>th a long-term average of 41%, t</w:t>
      </w:r>
      <w:r w:rsidR="002507E4" w:rsidRPr="00050445">
        <w:t xml:space="preserve">he %Dipteran &amp; Non-insects increased from 7% in 1996 to an average of 16.3% </w:t>
      </w:r>
      <w:r w:rsidR="00AE1539" w:rsidRPr="00050445">
        <w:t>in 2010 and 21% in 2011</w:t>
      </w:r>
      <w:r w:rsidR="002507E4" w:rsidRPr="00050445">
        <w:t>, with a long-term average of 13%</w:t>
      </w:r>
      <w:r w:rsidR="00AE1539" w:rsidRPr="00050445">
        <w:t>,</w:t>
      </w:r>
      <w:r w:rsidR="002507E4" w:rsidRPr="00050445">
        <w:t xml:space="preserve"> </w:t>
      </w:r>
      <w:r w:rsidR="00AE1539" w:rsidRPr="00050445">
        <w:t>t</w:t>
      </w:r>
      <w:r w:rsidR="002507E4" w:rsidRPr="00050445">
        <w:t>he %Collector Gatherer increased from 29% in 1996 to an average of 66%</w:t>
      </w:r>
      <w:r w:rsidR="00AE1539" w:rsidRPr="00050445">
        <w:t xml:space="preserve"> in 2010 and 90% in 2011</w:t>
      </w:r>
      <w:r w:rsidR="002507E4" w:rsidRPr="00050445">
        <w:t xml:space="preserve">, with a long-term average of 54%. </w:t>
      </w:r>
    </w:p>
    <w:p w14:paraId="46AC26DE" w14:textId="525B965B" w:rsidR="006E353F" w:rsidRPr="00257A27" w:rsidRDefault="00AE1539" w:rsidP="009F5AB1">
      <w:r w:rsidRPr="00050445">
        <w:t xml:space="preserve">Stream health at Little White River at </w:t>
      </w:r>
      <w:proofErr w:type="spellStart"/>
      <w:r w:rsidRPr="00050445">
        <w:t>Vetal</w:t>
      </w:r>
      <w:proofErr w:type="spellEnd"/>
      <w:r w:rsidRPr="00050445">
        <w:t xml:space="preserve"> (LWR4) is designated non-impaired relative to other Sandhills streams sampled in 2010 </w:t>
      </w:r>
      <w:r w:rsidR="002507E4" w:rsidRPr="00050445">
        <w:t xml:space="preserve">(82%; 27/33). </w:t>
      </w:r>
      <w:r w:rsidR="004559B3" w:rsidRPr="00050445">
        <w:t xml:space="preserve"> LWR4 stream health between 1994 and 2010 was</w:t>
      </w:r>
      <w:r w:rsidR="002507E4" w:rsidRPr="00050445">
        <w:t xml:space="preserve"> steady  (100%; 27/27)</w:t>
      </w:r>
      <w:r w:rsidR="004559B3" w:rsidRPr="00050445">
        <w:t>, with a long-term average stream health score of 29</w:t>
      </w:r>
      <w:r w:rsidR="002507E4" w:rsidRPr="00050445">
        <w:t xml:space="preserve">. </w:t>
      </w:r>
      <w:r w:rsidR="004559B3" w:rsidRPr="00050445">
        <w:t xml:space="preserve">The LWR4 macroinvertebrate community </w:t>
      </w:r>
      <w:r w:rsidR="002507E4" w:rsidRPr="00050445">
        <w:t xml:space="preserve">was </w:t>
      </w:r>
      <w:proofErr w:type="spellStart"/>
      <w:r w:rsidR="002507E4" w:rsidRPr="00050445">
        <w:t>Caenidae</w:t>
      </w:r>
      <w:proofErr w:type="spellEnd"/>
      <w:r w:rsidR="002507E4" w:rsidRPr="00050445">
        <w:t xml:space="preserve"> dominated in 1994 chang</w:t>
      </w:r>
      <w:r w:rsidR="004559B3" w:rsidRPr="00050445">
        <w:t>ing</w:t>
      </w:r>
      <w:r w:rsidR="002507E4" w:rsidRPr="00050445">
        <w:t xml:space="preserve"> to </w:t>
      </w:r>
      <w:proofErr w:type="spellStart"/>
      <w:r w:rsidR="002507E4" w:rsidRPr="00050445">
        <w:t>Simuliidae</w:t>
      </w:r>
      <w:proofErr w:type="spellEnd"/>
      <w:r w:rsidR="002507E4" w:rsidRPr="00050445">
        <w:t xml:space="preserve"> dominated in 2010. </w:t>
      </w:r>
      <w:r w:rsidR="004559B3" w:rsidRPr="00050445">
        <w:t xml:space="preserve">From 1994 to 2010, </w:t>
      </w:r>
      <w:r w:rsidR="002507E4" w:rsidRPr="00050445">
        <w:t>Taxa Richness increased from 12 families in 1994 to 15 families in 2010, with a long-term average of 12</w:t>
      </w:r>
      <w:r w:rsidR="004559B3" w:rsidRPr="00050445">
        <w:t>,</w:t>
      </w:r>
      <w:r w:rsidR="002507E4" w:rsidRPr="00050445">
        <w:t xml:space="preserve"> EPT Index decreased from </w:t>
      </w:r>
      <w:r w:rsidR="004559B3" w:rsidRPr="00050445">
        <w:t>seven</w:t>
      </w:r>
      <w:r w:rsidR="002507E4" w:rsidRPr="00050445">
        <w:t xml:space="preserve"> families in 1994 to </w:t>
      </w:r>
      <w:r w:rsidR="004559B3" w:rsidRPr="00050445">
        <w:t>eight</w:t>
      </w:r>
      <w:r w:rsidR="002507E4" w:rsidRPr="00050445">
        <w:t xml:space="preserve"> families in 2010, with a long-term average of 6.7 families.  The %EPT declined from 88% in 1994 to 59% in 2011, with a long-term average of 72%. Family Biotic Index decreased from 5.4 in 1994 to 5.2 in 2010, with a long-term average of 4.6.  The %Dominant Family decreased from 51% in 1994 to 29% in 2010, with a long-term </w:t>
      </w:r>
      <w:r w:rsidR="004559B3" w:rsidRPr="00050445">
        <w:t>average of 45%, t</w:t>
      </w:r>
      <w:r w:rsidR="002507E4" w:rsidRPr="00050445">
        <w:t xml:space="preserve">he %Dipteran &amp; Non-insects increased from 8% in 1994 to </w:t>
      </w:r>
      <w:r w:rsidR="004559B3" w:rsidRPr="00050445">
        <w:t>36%</w:t>
      </w:r>
      <w:r w:rsidR="002507E4" w:rsidRPr="00050445">
        <w:t xml:space="preserve"> in 2010, with a long-term average of 1</w:t>
      </w:r>
      <w:r w:rsidR="004559B3" w:rsidRPr="00050445">
        <w:t>5</w:t>
      </w:r>
      <w:r w:rsidR="002507E4" w:rsidRPr="00050445">
        <w:t>%. The %Collector Gatherer decreased from 75% in 1994 to 63% in 2010, with a long-term average of 49%.</w:t>
      </w:r>
      <w:r w:rsidR="002507E4" w:rsidRPr="00257A27">
        <w:t xml:space="preserve"> </w:t>
      </w:r>
    </w:p>
    <w:p w14:paraId="530E4E22" w14:textId="63DE294B" w:rsidR="009F5AB1" w:rsidRPr="00AD35C1" w:rsidRDefault="009F5AB1" w:rsidP="009F5AB1">
      <w:pPr>
        <w:pStyle w:val="Heading2"/>
      </w:pPr>
      <w:bookmarkStart w:id="2701" w:name="_Toc262198180"/>
      <w:r>
        <w:t>5.6 Cheyenne River Subwatershed Results</w:t>
      </w:r>
      <w:bookmarkEnd w:id="2701"/>
    </w:p>
    <w:p w14:paraId="555BDA47" w14:textId="77777777" w:rsidR="00961E38" w:rsidRPr="00257A27" w:rsidRDefault="00961E38" w:rsidP="00961E38">
      <w:r w:rsidRPr="00257A27">
        <w:t xml:space="preserve">Stream health at </w:t>
      </w:r>
      <w:r w:rsidR="0036199F" w:rsidRPr="00257A27">
        <w:t xml:space="preserve">the upstream </w:t>
      </w:r>
      <w:r w:rsidRPr="00257A27">
        <w:t xml:space="preserve">Cheyenne River </w:t>
      </w:r>
      <w:r w:rsidR="0036199F" w:rsidRPr="00257A27">
        <w:t>station (CHR</w:t>
      </w:r>
      <w:r w:rsidRPr="00257A27">
        <w:t>1</w:t>
      </w:r>
      <w:r w:rsidR="0036199F" w:rsidRPr="00257A27">
        <w:t>)</w:t>
      </w:r>
      <w:r w:rsidRPr="00257A27">
        <w:t xml:space="preserve"> is </w:t>
      </w:r>
      <w:r w:rsidR="0036199F" w:rsidRPr="00257A27">
        <w:t>designated</w:t>
      </w:r>
      <w:r w:rsidRPr="00257A27">
        <w:t xml:space="preserve"> non-impaired in 2011 (92%</w:t>
      </w:r>
      <w:r w:rsidR="0036199F" w:rsidRPr="00257A27">
        <w:t xml:space="preserve">, 36 of </w:t>
      </w:r>
      <w:r w:rsidRPr="00257A27">
        <w:t xml:space="preserve">39) relative to </w:t>
      </w:r>
      <w:r w:rsidR="0036199F" w:rsidRPr="00257A27">
        <w:t xml:space="preserve">the downstream Cheyenne River station, with a long-term average health of 33.0.  </w:t>
      </w:r>
      <w:r w:rsidRPr="00257A27">
        <w:t>C</w:t>
      </w:r>
      <w:r w:rsidR="0036199F" w:rsidRPr="00257A27">
        <w:t>HR</w:t>
      </w:r>
      <w:r w:rsidRPr="00257A27">
        <w:t>1</w:t>
      </w:r>
      <w:r w:rsidR="0036199F" w:rsidRPr="00257A27">
        <w:t xml:space="preserve"> health scores improved slightly </w:t>
      </w:r>
      <w:r w:rsidRPr="00257A27">
        <w:t>relative to its maximum health in the 1990s (110%; 36</w:t>
      </w:r>
      <w:r w:rsidR="0036199F" w:rsidRPr="00257A27">
        <w:t xml:space="preserve"> vs. </w:t>
      </w:r>
      <w:r w:rsidRPr="00257A27">
        <w:t xml:space="preserve">33).  </w:t>
      </w:r>
      <w:r w:rsidR="0036199F" w:rsidRPr="00257A27">
        <w:t xml:space="preserve">The CHR1 </w:t>
      </w:r>
      <w:r w:rsidRPr="00257A27">
        <w:t xml:space="preserve">macroinvertebrate community </w:t>
      </w:r>
      <w:r w:rsidR="0036199F" w:rsidRPr="00257A27">
        <w:t>changed from</w:t>
      </w:r>
      <w:r w:rsidRPr="00257A27">
        <w:t xml:space="preserve"> </w:t>
      </w:r>
      <w:proofErr w:type="spellStart"/>
      <w:r w:rsidRPr="00257A27">
        <w:t>Helicopsychidae</w:t>
      </w:r>
      <w:proofErr w:type="spellEnd"/>
      <w:r w:rsidRPr="00257A27">
        <w:t xml:space="preserve"> dominated in 1994 to </w:t>
      </w:r>
      <w:proofErr w:type="spellStart"/>
      <w:r w:rsidRPr="00257A27">
        <w:t>Hydroptilidae</w:t>
      </w:r>
      <w:proofErr w:type="spellEnd"/>
      <w:r w:rsidRPr="00257A27">
        <w:t xml:space="preserve"> dominated in 1996 and </w:t>
      </w:r>
      <w:proofErr w:type="spellStart"/>
      <w:r w:rsidRPr="00257A27">
        <w:t>Heptageniidae</w:t>
      </w:r>
      <w:proofErr w:type="spellEnd"/>
      <w:r w:rsidRPr="00257A27">
        <w:t xml:space="preserve"> dominated in 2011. </w:t>
      </w:r>
      <w:r w:rsidR="0036199F" w:rsidRPr="00257A27">
        <w:t xml:space="preserve">From 1994 to 2010, </w:t>
      </w:r>
      <w:r w:rsidRPr="00257A27">
        <w:t>Taxa Richness increased from 10 families in 1996 to 11 families</w:t>
      </w:r>
      <w:r w:rsidR="0036199F" w:rsidRPr="00257A27">
        <w:t xml:space="preserve"> in 2011</w:t>
      </w:r>
      <w:r w:rsidRPr="00257A27">
        <w:t>, w</w:t>
      </w:r>
      <w:r w:rsidR="0036199F" w:rsidRPr="00257A27">
        <w:t>ith a long-term average of 9.7,</w:t>
      </w:r>
      <w:r w:rsidRPr="00257A27">
        <w:t xml:space="preserve"> </w:t>
      </w:r>
      <w:r w:rsidR="0036199F" w:rsidRPr="00257A27">
        <w:t xml:space="preserve">the </w:t>
      </w:r>
      <w:r w:rsidRPr="00257A27">
        <w:t>EPT Index increased from 4 families in 1996 to 7 families in 2011, w</w:t>
      </w:r>
      <w:r w:rsidR="0036199F" w:rsidRPr="00257A27">
        <w:t>ith a long-term average of 5.7, t</w:t>
      </w:r>
      <w:r w:rsidRPr="00257A27">
        <w:t>he %EPT increased from 80% in 1996 to 89% in 2011, w</w:t>
      </w:r>
      <w:r w:rsidR="0036199F" w:rsidRPr="00257A27">
        <w:t>ith a long-term average of 87%,</w:t>
      </w:r>
      <w:r w:rsidRPr="00257A27">
        <w:t xml:space="preserve"> Family Biotic Index decreased from 4.3 in 1996 to 3.9 in 2011, w</w:t>
      </w:r>
      <w:r w:rsidR="00C9540D" w:rsidRPr="00257A27">
        <w:t>ith a long-term average of 4.0, the %Dominant Family increased from 40% in 1996 to 45% in 2011, with a long-term average of 43%, %</w:t>
      </w:r>
      <w:r w:rsidRPr="00257A27">
        <w:t>Dipteran &amp; Non-insects increased from 3% in 1996 to 7% in 2011,</w:t>
      </w:r>
      <w:r w:rsidR="00C9540D" w:rsidRPr="00257A27">
        <w:t xml:space="preserve"> with a long-term average of 4%,</w:t>
      </w:r>
      <w:r w:rsidRPr="00257A27">
        <w:t xml:space="preserve"> </w:t>
      </w:r>
      <w:r w:rsidR="00C9540D" w:rsidRPr="00257A27">
        <w:t>t</w:t>
      </w:r>
      <w:r w:rsidRPr="00257A27">
        <w:t>he %Collector Gatherer decreased from 46% in 1996 to 39% in 2011, w</w:t>
      </w:r>
      <w:r w:rsidR="00C9540D" w:rsidRPr="00257A27">
        <w:t>ith a long-term average of 40%.</w:t>
      </w:r>
      <w:r w:rsidRPr="00257A27">
        <w:t xml:space="preserve"> </w:t>
      </w:r>
    </w:p>
    <w:p w14:paraId="3FD1C882" w14:textId="77777777" w:rsidR="00C9540D" w:rsidRPr="00257A27" w:rsidRDefault="00C9540D" w:rsidP="00961E38">
      <w:r w:rsidRPr="00257A27">
        <w:t xml:space="preserve">Stream health at the downstream Cheyenne River station (CHR2) is designated non-impaired in 2011 (100%, 39 of 39) relative to the upstream Cheyenne River station.  The Cheyenne River 2 station was first sampled in 2011.  The CHR1 macroinvertebrate community is </w:t>
      </w:r>
      <w:proofErr w:type="spellStart"/>
      <w:r w:rsidRPr="00257A27">
        <w:t>Hydropsychidae</w:t>
      </w:r>
      <w:proofErr w:type="spellEnd"/>
      <w:r w:rsidRPr="00257A27">
        <w:t xml:space="preserve"> dominated in 2011.</w:t>
      </w:r>
    </w:p>
    <w:p w14:paraId="108D0AF2" w14:textId="2675E928" w:rsidR="009F5AB1" w:rsidRPr="00AD35C1" w:rsidRDefault="009F5AB1" w:rsidP="009F5AB1">
      <w:pPr>
        <w:pStyle w:val="Heading2"/>
      </w:pPr>
      <w:bookmarkStart w:id="2702" w:name="_Toc262198181"/>
      <w:r>
        <w:t>5.7 Macroinvertebrate Metric Analysis Results</w:t>
      </w:r>
      <w:bookmarkEnd w:id="2702"/>
    </w:p>
    <w:p w14:paraId="775160C4" w14:textId="7825AFD7" w:rsidR="00551F4C" w:rsidRDefault="00551F4C" w:rsidP="006E353F">
      <w:r>
        <w:t>I conducted a</w:t>
      </w:r>
      <w:r w:rsidR="00B6409A">
        <w:t xml:space="preserve">n analysis </w:t>
      </w:r>
      <w:r>
        <w:t xml:space="preserve">of the macroinvertebrate </w:t>
      </w:r>
      <w:r w:rsidR="00BF2B66">
        <w:t xml:space="preserve">stream health </w:t>
      </w:r>
      <w:r>
        <w:t>metrics to determine</w:t>
      </w:r>
      <w:r w:rsidR="00B6409A">
        <w:t>:</w:t>
      </w:r>
      <w:r>
        <w:t xml:space="preserve"> 1) how effective </w:t>
      </w:r>
      <w:r w:rsidR="00BF2B66">
        <w:t xml:space="preserve">individual </w:t>
      </w:r>
      <w:r>
        <w:t xml:space="preserve">the stream health variables: taxa richness, EPT index, %EPT, FBI, %Dominant Family, Dipteran and Non-Insect, and Collector Gatherer were in predicting </w:t>
      </w:r>
      <w:r w:rsidR="00BF2B66">
        <w:t xml:space="preserve">effects of </w:t>
      </w:r>
      <w:r>
        <w:t xml:space="preserve">land use intensity, </w:t>
      </w:r>
      <w:r w:rsidR="004559B3">
        <w:t xml:space="preserve">2) </w:t>
      </w:r>
      <w:r>
        <w:t xml:space="preserve">if differences exist between ecoregions, and </w:t>
      </w:r>
      <w:r w:rsidR="004559B3">
        <w:t xml:space="preserve">3) </w:t>
      </w:r>
      <w:r>
        <w:t>if changes</w:t>
      </w:r>
      <w:r w:rsidR="00BF2B66">
        <w:t xml:space="preserve"> in stream health</w:t>
      </w:r>
      <w:r>
        <w:t xml:space="preserve"> are occurring over time. </w:t>
      </w:r>
      <w:r w:rsidR="00BF2B66">
        <w:t xml:space="preserve">  Because independent measurements of land use intensity were unavailable,</w:t>
      </w:r>
      <w:r>
        <w:t xml:space="preserve"> I used the life history for the dominant family in a macroinvertebrate sample to estimate the land use such that EPT dominant samples were classified as low intensity, </w:t>
      </w:r>
      <w:r w:rsidR="00BF2B66">
        <w:t xml:space="preserve">non-EPT and </w:t>
      </w:r>
      <w:r w:rsidR="00B6409A">
        <w:t>non-dipteran</w:t>
      </w:r>
      <w:r>
        <w:t xml:space="preserve"> </w:t>
      </w:r>
      <w:r w:rsidR="00BF2B66">
        <w:t>and non-</w:t>
      </w:r>
      <w:r>
        <w:t xml:space="preserve">insect dominant samples were classified as moderate intensity, and </w:t>
      </w:r>
      <w:r w:rsidR="00B6409A">
        <w:t xml:space="preserve">dipteran and non-insect dominant samples were classified as high intensity. </w:t>
      </w:r>
      <w:r>
        <w:t xml:space="preserve">I used </w:t>
      </w:r>
      <w:r w:rsidR="00050445">
        <w:t>a</w:t>
      </w:r>
      <w:r>
        <w:t xml:space="preserve"> multivariate analysis of variance (MANOVA) test in SPSS version 20 </w:t>
      </w:r>
      <w:r w:rsidR="00050445">
        <w:t>(IBM Corporation</w:t>
      </w:r>
      <w:r w:rsidR="00050445" w:rsidRPr="003B35B3">
        <w:t xml:space="preserve"> 2012</w:t>
      </w:r>
      <w:r w:rsidR="00050445">
        <w:t xml:space="preserve">) </w:t>
      </w:r>
      <w:r w:rsidR="00BF2B66">
        <w:t xml:space="preserve">to test for differences </w:t>
      </w:r>
      <w:r w:rsidR="008E42F4">
        <w:t xml:space="preserve">in stream health </w:t>
      </w:r>
      <w:r w:rsidR="00BF2B66">
        <w:t xml:space="preserve">between </w:t>
      </w:r>
      <w:r w:rsidR="008E42F4">
        <w:t xml:space="preserve">land use intensities, ecoregions and decades </w:t>
      </w:r>
      <w:r w:rsidR="008E42F4" w:rsidRPr="00050445">
        <w:t>(</w:t>
      </w:r>
      <w:r w:rsidR="00050445" w:rsidRPr="00050445">
        <w:t>A</w:t>
      </w:r>
      <w:r w:rsidR="008E42F4" w:rsidRPr="00050445">
        <w:t xml:space="preserve">ppendix </w:t>
      </w:r>
      <w:r w:rsidR="00050445" w:rsidRPr="00050445">
        <w:t>B</w:t>
      </w:r>
      <w:r w:rsidR="008E42F4" w:rsidRPr="00050445">
        <w:t>).</w:t>
      </w:r>
      <w:r w:rsidR="008E42F4">
        <w:t xml:space="preserve">  </w:t>
      </w:r>
      <w:r>
        <w:t xml:space="preserve">I found that </w:t>
      </w:r>
      <w:r w:rsidR="00B6409A">
        <w:t xml:space="preserve">the combined stream health variables </w:t>
      </w:r>
      <w:r w:rsidR="008E42F4">
        <w:t xml:space="preserve">(e.g. the total stream health score) </w:t>
      </w:r>
      <w:r w:rsidR="00B6409A">
        <w:t>could detect differences in land use intensit</w:t>
      </w:r>
      <w:r w:rsidR="00453A40">
        <w:t>y, and ecoregion, as well as a</w:t>
      </w:r>
      <w:r w:rsidR="008E42F4">
        <w:t xml:space="preserve">n interaction between </w:t>
      </w:r>
      <w:r w:rsidR="00B6409A">
        <w:t>ecoregion and land use.</w:t>
      </w:r>
      <w:r w:rsidR="008E42F4">
        <w:t xml:space="preserve">  However,</w:t>
      </w:r>
      <w:r w:rsidR="00B6409A">
        <w:t xml:space="preserve"> </w:t>
      </w:r>
      <w:r w:rsidR="008E42F4">
        <w:t>t</w:t>
      </w:r>
      <w:r w:rsidR="00B6409A">
        <w:t xml:space="preserve">he combined stream health </w:t>
      </w:r>
      <w:r w:rsidR="008E42F4">
        <w:t>variable</w:t>
      </w:r>
      <w:r w:rsidR="00B6409A">
        <w:t>s did not identify differences between 1990s and 200</w:t>
      </w:r>
      <w:r w:rsidR="008E42F4">
        <w:t>0</w:t>
      </w:r>
      <w:r w:rsidR="00B6409A">
        <w:t xml:space="preserve">s </w:t>
      </w:r>
      <w:r w:rsidR="008E42F4">
        <w:t>stream health scores</w:t>
      </w:r>
      <w:r w:rsidR="00B6409A">
        <w:t xml:space="preserve">. </w:t>
      </w:r>
      <w:proofErr w:type="spellStart"/>
      <w:r w:rsidR="008E42F4">
        <w:t>Univariate</w:t>
      </w:r>
      <w:proofErr w:type="spellEnd"/>
      <w:r w:rsidR="008E42F4">
        <w:t xml:space="preserve"> ANOVA tests</w:t>
      </w:r>
      <w:r w:rsidR="00B6409A">
        <w:t xml:space="preserve"> and </w:t>
      </w:r>
      <w:proofErr w:type="spellStart"/>
      <w:r w:rsidR="00B6409A">
        <w:t>Tukey’s</w:t>
      </w:r>
      <w:proofErr w:type="spellEnd"/>
      <w:r w:rsidR="00B6409A">
        <w:t xml:space="preserve"> post-hoc tests were conducted as follow up tests to the MANOVA t</w:t>
      </w:r>
      <w:r w:rsidR="006C40A8">
        <w:t>est.  The</w:t>
      </w:r>
      <w:r w:rsidR="008E42F4">
        <w:t xml:space="preserve"> follow-up tests</w:t>
      </w:r>
      <w:r w:rsidR="006C40A8">
        <w:t xml:space="preserve"> indicate</w:t>
      </w:r>
      <w:r w:rsidR="00050445">
        <w:t>:</w:t>
      </w:r>
      <w:r w:rsidR="006C40A8">
        <w:t xml:space="preserve"> </w:t>
      </w:r>
      <w:r w:rsidR="008E42F4">
        <w:t xml:space="preserve">1) </w:t>
      </w:r>
      <w:r w:rsidR="00B6409A">
        <w:t xml:space="preserve">the stream health metrics: </w:t>
      </w:r>
      <w:r w:rsidR="00B6409A" w:rsidRPr="00B6474E">
        <w:t xml:space="preserve">EPT Index, %EPT, FBI, </w:t>
      </w:r>
      <w:r w:rsidR="00B6409A">
        <w:t>%</w:t>
      </w:r>
      <w:r w:rsidR="00B6409A" w:rsidRPr="00B153F1">
        <w:t xml:space="preserve">Dipteran and Non-Insect, and </w:t>
      </w:r>
      <w:r w:rsidR="00B6409A">
        <w:t>%</w:t>
      </w:r>
      <w:r w:rsidR="00050445">
        <w:t>Collector Gatherer metrics</w:t>
      </w:r>
      <w:r w:rsidR="00B6409A">
        <w:t xml:space="preserve"> distinguish between the different </w:t>
      </w:r>
      <w:r w:rsidR="006C40A8">
        <w:t>land use intensities</w:t>
      </w:r>
      <w:r w:rsidR="008E42F4">
        <w:t>,</w:t>
      </w:r>
      <w:r w:rsidR="00B6409A">
        <w:t xml:space="preserve"> </w:t>
      </w:r>
      <w:r w:rsidR="008E42F4">
        <w:t>h</w:t>
      </w:r>
      <w:r w:rsidR="00B6409A">
        <w:t xml:space="preserve">owever, </w:t>
      </w:r>
      <w:r w:rsidR="006C40A8">
        <w:t>Taxa Richness, a</w:t>
      </w:r>
      <w:r w:rsidR="008E42F4">
        <w:t>nd %Dominance did not detect</w:t>
      </w:r>
      <w:r w:rsidR="006C40A8">
        <w:t xml:space="preserve"> </w:t>
      </w:r>
      <w:r w:rsidR="008E42F4">
        <w:t xml:space="preserve">land use intensity </w:t>
      </w:r>
      <w:r w:rsidR="006C40A8">
        <w:t>differences</w:t>
      </w:r>
      <w:r w:rsidR="008E42F4">
        <w:t>, 2)</w:t>
      </w:r>
      <w:r w:rsidR="006C40A8">
        <w:t xml:space="preserve"> significant increase in FBI scores and %Collector Gatherers </w:t>
      </w:r>
      <w:r w:rsidR="008E42F4">
        <w:t xml:space="preserve">occurred </w:t>
      </w:r>
      <w:r w:rsidR="006C40A8">
        <w:t>between the 1990’s and 2000’s samples</w:t>
      </w:r>
      <w:r w:rsidR="008E42F4">
        <w:t xml:space="preserve">, 3) </w:t>
      </w:r>
      <w:r w:rsidR="006C40A8">
        <w:t xml:space="preserve">%EPT and %Collector Gather </w:t>
      </w:r>
      <w:r w:rsidR="008E42F4">
        <w:t xml:space="preserve">scores are significantly different when </w:t>
      </w:r>
      <w:r w:rsidR="006C40A8">
        <w:t>combin</w:t>
      </w:r>
      <w:r w:rsidR="008E42F4">
        <w:t>ing</w:t>
      </w:r>
      <w:r w:rsidR="006C40A8">
        <w:t xml:space="preserve"> land use and ecoregion</w:t>
      </w:r>
      <w:r w:rsidR="008E42F4">
        <w:t xml:space="preserve"> </w:t>
      </w:r>
      <w:r w:rsidR="006C40A8">
        <w:t xml:space="preserve">indicating that the Badlands ecoregion has higher %EPT and %Collector Gatherer </w:t>
      </w:r>
      <w:r w:rsidR="008E42F4">
        <w:t xml:space="preserve">scores </w:t>
      </w:r>
      <w:r w:rsidR="006C40A8">
        <w:t>than the other ecoregions with the same land use intensity.</w:t>
      </w:r>
    </w:p>
    <w:p w14:paraId="43DAD241" w14:textId="6A79E9B8" w:rsidR="009F5AB1" w:rsidRPr="00AD35C1" w:rsidRDefault="009F5AB1" w:rsidP="009F5AB1">
      <w:pPr>
        <w:pStyle w:val="Heading2"/>
      </w:pPr>
      <w:bookmarkStart w:id="2703" w:name="_Toc262198182"/>
      <w:r>
        <w:t>5.8 Stream Flow and Stream Health Results</w:t>
      </w:r>
      <w:bookmarkEnd w:id="2703"/>
    </w:p>
    <w:p w14:paraId="26090E69" w14:textId="77777777" w:rsidR="004402EA" w:rsidRPr="004402EA" w:rsidRDefault="00FA2B43" w:rsidP="004402EA">
      <w:r>
        <w:t xml:space="preserve">Stream </w:t>
      </w:r>
      <w:r w:rsidR="00556917">
        <w:t>health is correlated</w:t>
      </w:r>
      <w:r>
        <w:t xml:space="preserve"> with annual stream flow volume</w:t>
      </w:r>
      <w:r w:rsidR="00556917">
        <w:t xml:space="preserve">.  </w:t>
      </w:r>
      <w:r w:rsidR="003D4EE5">
        <w:t xml:space="preserve">Annual stream flow in Pine Ridge Reservation streams vary by a wide magnitude.  The annual stream flow for years in which macroinvertebrate samples were taken is 95,000 cubic feet, with low flows of 8,740 cubic feet (2008), and 34,600 cubic feet (2011) and high flows of 189,000 cubic feet (1996) and 154,000 cubic feet (2010) for the White River near Interior.  </w:t>
      </w:r>
      <w:r>
        <w:t>Strea</w:t>
      </w:r>
      <w:r w:rsidR="00E54167">
        <w:t>m health was regressed against</w:t>
      </w:r>
      <w:r w:rsidR="00556917">
        <w:t xml:space="preserve"> annual stream flow</w:t>
      </w:r>
      <w:r w:rsidR="00E54167">
        <w:t xml:space="preserve"> (Figure 25)</w:t>
      </w:r>
      <w:r w:rsidR="00556917">
        <w:t>.</w:t>
      </w:r>
      <w:r w:rsidR="00E54167">
        <w:t xml:space="preserve"> </w:t>
      </w:r>
      <w:r>
        <w:t xml:space="preserve"> </w:t>
      </w:r>
      <w:r w:rsidR="00E54167">
        <w:t>A semi-log model best fit the data, explaining 11</w:t>
      </w:r>
      <w:r>
        <w:t>% of</w:t>
      </w:r>
      <w:r w:rsidR="00E54167">
        <w:t xml:space="preserve"> the variance in stream health.</w:t>
      </w:r>
    </w:p>
    <w:p w14:paraId="63754517" w14:textId="0A3948A8" w:rsidR="00557C67" w:rsidRDefault="00E54167" w:rsidP="00050445">
      <w:r>
        <w:rPr>
          <w:noProof/>
        </w:rPr>
        <w:drawing>
          <wp:inline distT="0" distB="0" distL="0" distR="0" wp14:anchorId="33A7F368" wp14:editId="2135AA0A">
            <wp:extent cx="5486400" cy="2362200"/>
            <wp:effectExtent l="0" t="0" r="25400" b="2540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bookmarkStart w:id="2704" w:name="_Toc262198183"/>
    <w:p w14:paraId="5225064B" w14:textId="58B03533" w:rsidR="00557C67" w:rsidRDefault="00050445" w:rsidP="00050445">
      <w:pPr>
        <w:pStyle w:val="Heading2"/>
      </w:pPr>
      <w:r>
        <w:rPr>
          <w:noProof/>
          <w:color w:val="3366FF"/>
        </w:rPr>
        <mc:AlternateContent>
          <mc:Choice Requires="wps">
            <w:drawing>
              <wp:anchor distT="0" distB="0" distL="114300" distR="114300" simplePos="0" relativeHeight="251755520" behindDoc="0" locked="0" layoutInCell="1" allowOverlap="1" wp14:anchorId="064C0E0B" wp14:editId="22C8F3C3">
                <wp:simplePos x="0" y="0"/>
                <wp:positionH relativeFrom="column">
                  <wp:posOffset>0</wp:posOffset>
                </wp:positionH>
                <wp:positionV relativeFrom="paragraph">
                  <wp:posOffset>51435</wp:posOffset>
                </wp:positionV>
                <wp:extent cx="4889500" cy="342900"/>
                <wp:effectExtent l="0" t="0" r="0" b="12700"/>
                <wp:wrapSquare wrapText="bothSides"/>
                <wp:docPr id="104" name="Text Box 104"/>
                <wp:cNvGraphicFramePr/>
                <a:graphic xmlns:a="http://schemas.openxmlformats.org/drawingml/2006/main">
                  <a:graphicData uri="http://schemas.microsoft.com/office/word/2010/wordprocessingShape">
                    <wps:wsp>
                      <wps:cNvSpPr txBox="1"/>
                      <wps:spPr>
                        <a:xfrm>
                          <a:off x="0" y="0"/>
                          <a:ext cx="4889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B00043" w14:textId="77777777" w:rsidR="00BC3CF2" w:rsidRPr="00CB07D1" w:rsidRDefault="00BC3CF2" w:rsidP="00FA2B43">
                            <w:pPr>
                              <w:pStyle w:val="Caption"/>
                              <w:rPr>
                                <w:noProof/>
                                <w:color w:val="3366FF"/>
                                <w:sz w:val="22"/>
                                <w:szCs w:val="22"/>
                              </w:rPr>
                            </w:pPr>
                            <w:r>
                              <w:t xml:space="preserve">Figure </w:t>
                            </w:r>
                            <w:fldSimple w:instr=" SEQ Figure \* ARABIC ">
                              <w:r>
                                <w:rPr>
                                  <w:noProof/>
                                </w:rPr>
                                <w:t>25</w:t>
                              </w:r>
                            </w:fldSimple>
                            <w:r>
                              <w:t xml:space="preserve">:  Individual stream health vs. annual flow at the White River at Interior. </w:t>
                            </w:r>
                          </w:p>
                          <w:p w14:paraId="1206C8FC" w14:textId="77777777" w:rsidR="00BC3CF2" w:rsidRDefault="00BC3C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 o:spid="_x0000_s1058" type="#_x0000_t202" style="position:absolute;margin-left:0;margin-top:4.05pt;width:385pt;height:2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" filled="f" stroked="f">
                <v:textbox>
                  <w:txbxContent>
                    <w:p w14:paraId="03B00043" w14:textId="77777777" w:rsidR="00D80AAB" w:rsidRPr="00CB07D1" w:rsidRDefault="00D80AAB" w:rsidP="00FA2B43">
                      <w:pPr>
                        <w:pStyle w:val="Caption"/>
                        <w:rPr>
                          <w:noProof/>
                          <w:color w:val="3366FF"/>
                          <w:sz w:val="22"/>
                          <w:szCs w:val="22"/>
                        </w:rPr>
                      </w:pPr>
                      <w:r>
                        <w:t xml:space="preserve">Figure </w:t>
                      </w:r>
                      <w:fldSimple w:instr=" SEQ Figure \* ARABIC ">
                        <w:r>
                          <w:rPr>
                            <w:noProof/>
                          </w:rPr>
                          <w:t>25</w:t>
                        </w:r>
                      </w:fldSimple>
                      <w:r>
                        <w:t xml:space="preserve">:  Individual stream health vs. annual flow at the White River at Interior. </w:t>
                      </w:r>
                    </w:p>
                    <w:p w14:paraId="1206C8FC" w14:textId="77777777" w:rsidR="00D80AAB" w:rsidRDefault="00D80AAB"/>
                  </w:txbxContent>
                </v:textbox>
                <w10:wrap type="square"/>
              </v:shape>
            </w:pict>
          </mc:Fallback>
        </mc:AlternateContent>
      </w:r>
      <w:r w:rsidR="00557C67">
        <w:t>6</w:t>
      </w:r>
      <w:r w:rsidR="00557C67" w:rsidRPr="00A94A0C">
        <w:t>.0</w:t>
      </w:r>
      <w:r w:rsidR="00557C67" w:rsidRPr="00A94A0C">
        <w:tab/>
      </w:r>
      <w:r w:rsidR="00557C67">
        <w:t>Combined Stream Health Results</w:t>
      </w:r>
      <w:bookmarkEnd w:id="2704"/>
    </w:p>
    <w:p w14:paraId="1003A942" w14:textId="1E2E0C72" w:rsidR="005F250A" w:rsidRDefault="005F250A" w:rsidP="00FA2B43">
      <w:r>
        <w:t>A cross</w:t>
      </w:r>
      <w:r w:rsidR="00FA2B43" w:rsidRPr="00D23B50">
        <w:t xml:space="preserve">walk of stream health and impairment status indicates </w:t>
      </w:r>
      <w:r w:rsidR="00072064" w:rsidRPr="00D23B50">
        <w:t>stream health is broadly correlated with the nu</w:t>
      </w:r>
      <w:r w:rsidR="00AA2167" w:rsidRPr="00D23B50">
        <w:t xml:space="preserve">mber of impairments (Table 21). </w:t>
      </w:r>
      <w:r w:rsidR="00833264" w:rsidRPr="00D23B50">
        <w:t>The prioritization metric scores a ‘1’ for each unimpaired water quality metric, a ‘2’ for a threatened state, and a ‘3’ for an impaired state.  The metrics are then averaged to provide a total chemical score.  Biological condition is treated in the same fashion to provide a total biological score.  The two scores are added together to provide a total ranking value.  A pristine section of stream would score a ‘2’ by the metric and a</w:t>
      </w:r>
      <w:r w:rsidR="00D23B50" w:rsidRPr="00D23B50">
        <w:t xml:space="preserve"> totally impaired section of stream would score a ‘6’.</w:t>
      </w:r>
      <w:r w:rsidR="00833264" w:rsidRPr="00D23B50">
        <w:t xml:space="preserve"> </w:t>
      </w:r>
      <w:r w:rsidRPr="00D23B50">
        <w:t>These data are quantified in tables 22 to 26 using the watershed prioritization metric developed by Matrix (2010).</w:t>
      </w:r>
    </w:p>
    <w:p w14:paraId="47F26EA2" w14:textId="628BB100" w:rsidR="005F250A" w:rsidRDefault="005F250A" w:rsidP="00FA2B43">
      <w:r>
        <w:t>The overall change in stream health over the previous period was a 3% overall improvement in combined stream health over the previous period.  The improvement was caused by a 22% improvement in the Little White River subwatershed, a 13% improvement in the Pass Creek subwatershed, and an 11% improvement in the Wounded Knee Creek subwatershed.  The Upper White River subwatershed declined by 18% and the Cheyenne River subwatershed declined by 10%.  The Medicine Root subwatershed combined stream health improved by 1%.</w:t>
      </w:r>
    </w:p>
    <w:p w14:paraId="19878DB6" w14:textId="77777777" w:rsidR="00072064" w:rsidRPr="00072064" w:rsidRDefault="00072064" w:rsidP="00072064">
      <w:pPr>
        <w:pStyle w:val="Caption"/>
        <w:rPr>
          <w:sz w:val="24"/>
          <w:szCs w:val="24"/>
        </w:rPr>
      </w:pPr>
      <w:r w:rsidRPr="005858BC">
        <w:rPr>
          <w:sz w:val="24"/>
          <w:szCs w:val="24"/>
        </w:rPr>
        <w:t xml:space="preserve">Table </w:t>
      </w:r>
      <w:r>
        <w:rPr>
          <w:sz w:val="24"/>
          <w:szCs w:val="24"/>
        </w:rPr>
        <w:t>21</w:t>
      </w:r>
      <w:r w:rsidRPr="005858BC">
        <w:rPr>
          <w:sz w:val="24"/>
          <w:szCs w:val="24"/>
        </w:rPr>
        <w:t xml:space="preserve">: </w:t>
      </w:r>
      <w:proofErr w:type="gramStart"/>
      <w:r>
        <w:rPr>
          <w:sz w:val="24"/>
          <w:szCs w:val="24"/>
        </w:rPr>
        <w:t>Cross-walk</w:t>
      </w:r>
      <w:proofErr w:type="gramEnd"/>
      <w:r>
        <w:rPr>
          <w:sz w:val="24"/>
          <w:szCs w:val="24"/>
        </w:rPr>
        <w:t xml:space="preserve"> of Water Quality and Stream Health Results </w:t>
      </w:r>
      <w:r w:rsidRPr="005858BC">
        <w:rPr>
          <w:sz w:val="24"/>
          <w:szCs w:val="24"/>
        </w:rPr>
        <w:t>for Pine Ridge Reservation Streams 2008 – 2011</w:t>
      </w:r>
      <w:r>
        <w:rPr>
          <w:sz w:val="24"/>
          <w:szCs w:val="24"/>
        </w:rPr>
        <w:t xml:space="preserve"> </w:t>
      </w:r>
    </w:p>
    <w:tbl>
      <w:tblPr>
        <w:tblStyle w:val="TableGrid"/>
        <w:tblW w:w="9540" w:type="dxa"/>
        <w:tblLook w:val="04A0" w:firstRow="1" w:lastRow="0" w:firstColumn="1" w:lastColumn="0" w:noHBand="0" w:noVBand="1"/>
      </w:tblPr>
      <w:tblGrid>
        <w:gridCol w:w="1548"/>
        <w:gridCol w:w="2070"/>
        <w:gridCol w:w="2160"/>
        <w:gridCol w:w="3762"/>
      </w:tblGrid>
      <w:tr w:rsidR="00D82A10" w:rsidRPr="00257A27" w14:paraId="4E7DAD32" w14:textId="77777777" w:rsidTr="00FC6FEB">
        <w:tc>
          <w:tcPr>
            <w:tcW w:w="1548" w:type="dxa"/>
            <w:tcBorders>
              <w:top w:val="nil"/>
              <w:left w:val="nil"/>
              <w:right w:val="nil"/>
            </w:tcBorders>
            <w:vAlign w:val="bottom"/>
          </w:tcPr>
          <w:p w14:paraId="00544A33" w14:textId="77777777" w:rsidR="00D82A10" w:rsidRPr="00257A27" w:rsidRDefault="00D82A10" w:rsidP="00B42CDF">
            <w:pPr>
              <w:jc w:val="center"/>
              <w:rPr>
                <w:b/>
                <w:sz w:val="24"/>
                <w:szCs w:val="24"/>
              </w:rPr>
            </w:pPr>
            <w:r w:rsidRPr="00257A27">
              <w:rPr>
                <w:b/>
                <w:sz w:val="24"/>
                <w:szCs w:val="24"/>
              </w:rPr>
              <w:t>Watershed Name</w:t>
            </w:r>
          </w:p>
        </w:tc>
        <w:tc>
          <w:tcPr>
            <w:tcW w:w="2070" w:type="dxa"/>
            <w:tcBorders>
              <w:top w:val="nil"/>
              <w:left w:val="nil"/>
              <w:right w:val="nil"/>
            </w:tcBorders>
            <w:vAlign w:val="bottom"/>
          </w:tcPr>
          <w:p w14:paraId="3CAF3A27" w14:textId="77777777" w:rsidR="00D82A10" w:rsidRPr="00257A27" w:rsidRDefault="00D82A10" w:rsidP="00B42CDF">
            <w:pPr>
              <w:jc w:val="center"/>
              <w:rPr>
                <w:b/>
                <w:sz w:val="24"/>
                <w:szCs w:val="24"/>
              </w:rPr>
            </w:pPr>
            <w:r w:rsidRPr="00257A27">
              <w:rPr>
                <w:b/>
                <w:sz w:val="24"/>
                <w:szCs w:val="24"/>
              </w:rPr>
              <w:t>Station Name</w:t>
            </w:r>
          </w:p>
        </w:tc>
        <w:tc>
          <w:tcPr>
            <w:tcW w:w="2160" w:type="dxa"/>
            <w:tcBorders>
              <w:top w:val="nil"/>
              <w:left w:val="nil"/>
              <w:right w:val="nil"/>
            </w:tcBorders>
            <w:vAlign w:val="bottom"/>
          </w:tcPr>
          <w:p w14:paraId="2956C9C8" w14:textId="77777777" w:rsidR="00D82A10" w:rsidRPr="00257A27" w:rsidRDefault="00D82A10" w:rsidP="00366D55">
            <w:pPr>
              <w:ind w:right="-165"/>
              <w:jc w:val="center"/>
              <w:rPr>
                <w:b/>
                <w:sz w:val="24"/>
                <w:szCs w:val="24"/>
              </w:rPr>
            </w:pPr>
            <w:r w:rsidRPr="00257A27">
              <w:rPr>
                <w:b/>
                <w:sz w:val="24"/>
                <w:szCs w:val="24"/>
              </w:rPr>
              <w:t xml:space="preserve">Stream Health </w:t>
            </w:r>
          </w:p>
        </w:tc>
        <w:tc>
          <w:tcPr>
            <w:tcW w:w="3762" w:type="dxa"/>
            <w:tcBorders>
              <w:top w:val="nil"/>
              <w:left w:val="nil"/>
              <w:right w:val="nil"/>
            </w:tcBorders>
            <w:vAlign w:val="bottom"/>
          </w:tcPr>
          <w:p w14:paraId="0187B6D5" w14:textId="77777777" w:rsidR="00D82A10" w:rsidRPr="00257A27" w:rsidRDefault="00D82A10" w:rsidP="00B42CDF">
            <w:pPr>
              <w:jc w:val="center"/>
              <w:rPr>
                <w:b/>
                <w:sz w:val="24"/>
                <w:szCs w:val="24"/>
              </w:rPr>
            </w:pPr>
            <w:r w:rsidRPr="00257A27">
              <w:rPr>
                <w:b/>
                <w:sz w:val="24"/>
                <w:szCs w:val="24"/>
              </w:rPr>
              <w:t>Impairment Status and Percentage</w:t>
            </w:r>
          </w:p>
        </w:tc>
      </w:tr>
      <w:tr w:rsidR="00D82A10" w:rsidRPr="00257A27" w14:paraId="336DEF54" w14:textId="77777777" w:rsidTr="00FC6FEB">
        <w:tc>
          <w:tcPr>
            <w:tcW w:w="1548" w:type="dxa"/>
            <w:vMerge w:val="restart"/>
            <w:vAlign w:val="center"/>
          </w:tcPr>
          <w:p w14:paraId="466A2A43" w14:textId="77777777" w:rsidR="00D82A10" w:rsidRPr="00257A27" w:rsidRDefault="00D82A10" w:rsidP="00B42CDF">
            <w:pPr>
              <w:jc w:val="center"/>
            </w:pPr>
            <w:r w:rsidRPr="00257A27">
              <w:t>Upper White River</w:t>
            </w:r>
          </w:p>
        </w:tc>
        <w:tc>
          <w:tcPr>
            <w:tcW w:w="2070" w:type="dxa"/>
            <w:vAlign w:val="center"/>
          </w:tcPr>
          <w:p w14:paraId="71E41C23" w14:textId="77777777" w:rsidR="00D82A10" w:rsidRPr="00257A27" w:rsidRDefault="00D82A10" w:rsidP="00B42CDF">
            <w:pPr>
              <w:jc w:val="center"/>
            </w:pPr>
            <w:r w:rsidRPr="00257A27">
              <w:t>White Clay Creek 1</w:t>
            </w:r>
          </w:p>
        </w:tc>
        <w:tc>
          <w:tcPr>
            <w:tcW w:w="2160" w:type="dxa"/>
            <w:vAlign w:val="center"/>
          </w:tcPr>
          <w:p w14:paraId="571855B6" w14:textId="77777777" w:rsidR="00D82A10" w:rsidRPr="00257A27" w:rsidRDefault="00D82A10" w:rsidP="00366D55">
            <w:pPr>
              <w:jc w:val="center"/>
            </w:pPr>
            <w:r w:rsidRPr="00257A27">
              <w:t>Moderately Impaired (</w:t>
            </w:r>
            <w:r w:rsidR="00366D55" w:rsidRPr="00257A27">
              <w:t>2</w:t>
            </w:r>
            <w:r w:rsidRPr="00257A27">
              <w:t>5%)</w:t>
            </w:r>
            <w:r w:rsidR="002B57FC" w:rsidRPr="00257A27">
              <w:t xml:space="preserve"> in 2011</w:t>
            </w:r>
          </w:p>
        </w:tc>
        <w:tc>
          <w:tcPr>
            <w:tcW w:w="3762" w:type="dxa"/>
            <w:vAlign w:val="center"/>
          </w:tcPr>
          <w:p w14:paraId="5B9D0FA4" w14:textId="77777777" w:rsidR="00D82A10" w:rsidRPr="00257A27" w:rsidRDefault="00D82A10" w:rsidP="00B42CDF">
            <w:pPr>
              <w:jc w:val="center"/>
            </w:pPr>
            <w:r w:rsidRPr="00257A27">
              <w:t>Impaired in Fecal Coliform  (45%) and E-Coli (82%)</w:t>
            </w:r>
            <w:r w:rsidR="002B57FC" w:rsidRPr="00257A27">
              <w:t xml:space="preserve"> in 2009 and 2011 samples</w:t>
            </w:r>
          </w:p>
        </w:tc>
      </w:tr>
      <w:tr w:rsidR="00D82A10" w:rsidRPr="00257A27" w14:paraId="261B4E72" w14:textId="77777777" w:rsidTr="00FC6FEB">
        <w:tc>
          <w:tcPr>
            <w:tcW w:w="1548" w:type="dxa"/>
            <w:vMerge/>
          </w:tcPr>
          <w:p w14:paraId="1B8340CF" w14:textId="77777777" w:rsidR="00D82A10" w:rsidRPr="00257A27" w:rsidRDefault="00D82A10" w:rsidP="00B42CDF">
            <w:pPr>
              <w:jc w:val="center"/>
            </w:pPr>
          </w:p>
        </w:tc>
        <w:tc>
          <w:tcPr>
            <w:tcW w:w="2070" w:type="dxa"/>
            <w:vAlign w:val="center"/>
          </w:tcPr>
          <w:p w14:paraId="155A1021" w14:textId="77777777" w:rsidR="00D82A10" w:rsidRPr="00257A27" w:rsidRDefault="00D82A10" w:rsidP="00B42CDF">
            <w:pPr>
              <w:jc w:val="center"/>
            </w:pPr>
            <w:r w:rsidRPr="00257A27">
              <w:t>Wolf Creek</w:t>
            </w:r>
          </w:p>
        </w:tc>
        <w:tc>
          <w:tcPr>
            <w:tcW w:w="2160" w:type="dxa"/>
            <w:vAlign w:val="center"/>
          </w:tcPr>
          <w:p w14:paraId="3B298E0B" w14:textId="77777777" w:rsidR="00D82A10" w:rsidRPr="00257A27" w:rsidRDefault="00D82A10" w:rsidP="00B42CDF">
            <w:pPr>
              <w:jc w:val="center"/>
            </w:pPr>
            <w:r w:rsidRPr="00257A27">
              <w:t>Moderately Impaired (</w:t>
            </w:r>
            <w:r w:rsidR="000A0B31" w:rsidRPr="00257A27">
              <w:t>7</w:t>
            </w:r>
            <w:r w:rsidRPr="00257A27">
              <w:t>5%)</w:t>
            </w:r>
            <w:r w:rsidR="002B57FC" w:rsidRPr="00257A27">
              <w:t xml:space="preserve"> in 2011</w:t>
            </w:r>
          </w:p>
        </w:tc>
        <w:tc>
          <w:tcPr>
            <w:tcW w:w="3762" w:type="dxa"/>
            <w:vAlign w:val="center"/>
          </w:tcPr>
          <w:p w14:paraId="443AFD7C" w14:textId="77777777" w:rsidR="00D82A10" w:rsidRPr="00257A27" w:rsidRDefault="00D82A10" w:rsidP="00B42CDF">
            <w:pPr>
              <w:jc w:val="center"/>
            </w:pPr>
            <w:r w:rsidRPr="00257A27">
              <w:t>Impaired in E-Coli (18%)</w:t>
            </w:r>
            <w:r w:rsidR="002B57FC" w:rsidRPr="00257A27">
              <w:t xml:space="preserve"> in 2009 and 2011 samples</w:t>
            </w:r>
          </w:p>
        </w:tc>
      </w:tr>
      <w:tr w:rsidR="00D82A10" w:rsidRPr="00257A27" w14:paraId="77E55421" w14:textId="77777777" w:rsidTr="00FC6FEB">
        <w:tc>
          <w:tcPr>
            <w:tcW w:w="1548" w:type="dxa"/>
            <w:vMerge/>
          </w:tcPr>
          <w:p w14:paraId="009D4170" w14:textId="77777777" w:rsidR="00D82A10" w:rsidRPr="00257A27" w:rsidRDefault="00D82A10" w:rsidP="00B42CDF">
            <w:pPr>
              <w:jc w:val="center"/>
            </w:pPr>
          </w:p>
        </w:tc>
        <w:tc>
          <w:tcPr>
            <w:tcW w:w="2070" w:type="dxa"/>
            <w:vAlign w:val="center"/>
          </w:tcPr>
          <w:p w14:paraId="2BE406E2" w14:textId="77777777" w:rsidR="00D82A10" w:rsidRPr="00257A27" w:rsidRDefault="00D82A10" w:rsidP="00B42CDF">
            <w:pPr>
              <w:jc w:val="center"/>
            </w:pPr>
            <w:r w:rsidRPr="00257A27">
              <w:t>White Clay Creek 2</w:t>
            </w:r>
          </w:p>
        </w:tc>
        <w:tc>
          <w:tcPr>
            <w:tcW w:w="2160" w:type="dxa"/>
            <w:vAlign w:val="center"/>
          </w:tcPr>
          <w:p w14:paraId="65E8D17C" w14:textId="77777777" w:rsidR="00D82A10" w:rsidRPr="00257A27" w:rsidRDefault="00D82A10" w:rsidP="00072064">
            <w:pPr>
              <w:jc w:val="center"/>
            </w:pPr>
            <w:r w:rsidRPr="00257A27">
              <w:t>Moderately Impaired (</w:t>
            </w:r>
            <w:r w:rsidR="00366D55" w:rsidRPr="00257A27">
              <w:t>38</w:t>
            </w:r>
            <w:r w:rsidRPr="00257A27">
              <w:t>%)</w:t>
            </w:r>
            <w:r w:rsidR="002B57FC" w:rsidRPr="00257A27">
              <w:t xml:space="preserve"> in 2011</w:t>
            </w:r>
          </w:p>
        </w:tc>
        <w:tc>
          <w:tcPr>
            <w:tcW w:w="3762" w:type="dxa"/>
            <w:vAlign w:val="center"/>
          </w:tcPr>
          <w:p w14:paraId="2FB96F08" w14:textId="77777777" w:rsidR="00D82A10" w:rsidRPr="00257A27" w:rsidRDefault="00D82A10" w:rsidP="00B42CDF">
            <w:pPr>
              <w:jc w:val="center"/>
            </w:pPr>
            <w:r w:rsidRPr="00257A27">
              <w:t>Impaired in Fecal Coliform (55%) and E-Coli (45%)</w:t>
            </w:r>
            <w:r w:rsidR="00FC6FEB" w:rsidRPr="00257A27">
              <w:t xml:space="preserve"> in 2009 and 2011 samples</w:t>
            </w:r>
          </w:p>
        </w:tc>
      </w:tr>
      <w:tr w:rsidR="00D82A10" w:rsidRPr="00257A27" w14:paraId="0F39AA89" w14:textId="77777777" w:rsidTr="00FC6FEB">
        <w:tc>
          <w:tcPr>
            <w:tcW w:w="1548" w:type="dxa"/>
            <w:vMerge/>
          </w:tcPr>
          <w:p w14:paraId="33D9681B" w14:textId="77777777" w:rsidR="00D82A10" w:rsidRPr="00257A27" w:rsidRDefault="00D82A10" w:rsidP="00B42CDF">
            <w:pPr>
              <w:jc w:val="center"/>
            </w:pPr>
          </w:p>
        </w:tc>
        <w:tc>
          <w:tcPr>
            <w:tcW w:w="2070" w:type="dxa"/>
            <w:vAlign w:val="center"/>
          </w:tcPr>
          <w:p w14:paraId="367B9FDD" w14:textId="77777777" w:rsidR="00D82A10" w:rsidRPr="00257A27" w:rsidRDefault="00D82A10" w:rsidP="00B42CDF">
            <w:pPr>
              <w:jc w:val="center"/>
            </w:pPr>
            <w:r w:rsidRPr="00257A27">
              <w:t>White Clay Creek 3</w:t>
            </w:r>
          </w:p>
        </w:tc>
        <w:tc>
          <w:tcPr>
            <w:tcW w:w="2160" w:type="dxa"/>
            <w:vAlign w:val="center"/>
          </w:tcPr>
          <w:p w14:paraId="3FB0A2C6" w14:textId="77777777" w:rsidR="00D82A10" w:rsidRPr="00257A27" w:rsidRDefault="00D82A10" w:rsidP="00B42CDF">
            <w:pPr>
              <w:jc w:val="center"/>
            </w:pPr>
            <w:r w:rsidRPr="00257A27">
              <w:t>Moderately Impaired (</w:t>
            </w:r>
            <w:r w:rsidR="000A0B31" w:rsidRPr="00257A27">
              <w:t>2</w:t>
            </w:r>
            <w:r w:rsidR="00B42CDF" w:rsidRPr="00257A27">
              <w:t>5</w:t>
            </w:r>
            <w:r w:rsidRPr="00257A27">
              <w:t>%)</w:t>
            </w:r>
            <w:r w:rsidR="002B57FC" w:rsidRPr="00257A27">
              <w:t xml:space="preserve"> in 2011</w:t>
            </w:r>
          </w:p>
        </w:tc>
        <w:tc>
          <w:tcPr>
            <w:tcW w:w="3762" w:type="dxa"/>
            <w:vAlign w:val="center"/>
          </w:tcPr>
          <w:p w14:paraId="76615653" w14:textId="77777777" w:rsidR="00D82A10" w:rsidRPr="00257A27" w:rsidRDefault="00D82A10" w:rsidP="00B42CDF">
            <w:pPr>
              <w:jc w:val="center"/>
            </w:pPr>
            <w:r w:rsidRPr="00257A27">
              <w:t>Threatened in Fecal Coliform (33%) and E-Coli (56%)</w:t>
            </w:r>
            <w:r w:rsidR="00FC6FEB" w:rsidRPr="00257A27">
              <w:t xml:space="preserve"> in 2009 and 2011 samples</w:t>
            </w:r>
          </w:p>
        </w:tc>
      </w:tr>
      <w:tr w:rsidR="00D82A10" w:rsidRPr="00257A27" w14:paraId="0247DF07" w14:textId="77777777" w:rsidTr="00FC6FEB">
        <w:tc>
          <w:tcPr>
            <w:tcW w:w="1548" w:type="dxa"/>
            <w:vMerge/>
          </w:tcPr>
          <w:p w14:paraId="32501154" w14:textId="77777777" w:rsidR="00D82A10" w:rsidRPr="00257A27" w:rsidRDefault="00D82A10" w:rsidP="00B42CDF">
            <w:pPr>
              <w:jc w:val="center"/>
            </w:pPr>
          </w:p>
        </w:tc>
        <w:tc>
          <w:tcPr>
            <w:tcW w:w="2070" w:type="dxa"/>
            <w:vAlign w:val="center"/>
          </w:tcPr>
          <w:p w14:paraId="44B588E6" w14:textId="77777777" w:rsidR="00D82A10" w:rsidRPr="00257A27" w:rsidRDefault="00D82A10" w:rsidP="00B42CDF">
            <w:pPr>
              <w:jc w:val="center"/>
            </w:pPr>
            <w:r w:rsidRPr="00257A27">
              <w:t>White River 1</w:t>
            </w:r>
          </w:p>
        </w:tc>
        <w:tc>
          <w:tcPr>
            <w:tcW w:w="2160" w:type="dxa"/>
            <w:vAlign w:val="center"/>
          </w:tcPr>
          <w:p w14:paraId="0351C10A" w14:textId="77777777" w:rsidR="00D82A10" w:rsidRPr="00257A27" w:rsidRDefault="00B42CDF" w:rsidP="00B42CDF">
            <w:pPr>
              <w:jc w:val="center"/>
            </w:pPr>
            <w:r w:rsidRPr="00257A27">
              <w:t>Non-impaired (</w:t>
            </w:r>
            <w:r w:rsidR="000A0B31" w:rsidRPr="00257A27">
              <w:t>10</w:t>
            </w:r>
            <w:r w:rsidR="00D82A10" w:rsidRPr="00257A27">
              <w:t>0%)</w:t>
            </w:r>
            <w:r w:rsidR="002B57FC" w:rsidRPr="00257A27">
              <w:t xml:space="preserve"> in 2011</w:t>
            </w:r>
          </w:p>
        </w:tc>
        <w:tc>
          <w:tcPr>
            <w:tcW w:w="3762" w:type="dxa"/>
            <w:vAlign w:val="center"/>
          </w:tcPr>
          <w:p w14:paraId="72675C2B" w14:textId="77777777" w:rsidR="00D82A10" w:rsidRPr="00257A27" w:rsidRDefault="00D82A10" w:rsidP="00B42CDF">
            <w:pPr>
              <w:jc w:val="center"/>
            </w:pPr>
            <w:r w:rsidRPr="00257A27">
              <w:t>Threatened in Fecal Coliform (83%) and E-coli (100%)</w:t>
            </w:r>
            <w:r w:rsidR="00FC6FEB" w:rsidRPr="00257A27">
              <w:t xml:space="preserve"> in 2009 and 2011 samples</w:t>
            </w:r>
          </w:p>
        </w:tc>
      </w:tr>
      <w:tr w:rsidR="00D82A10" w:rsidRPr="00257A27" w14:paraId="50ECB690" w14:textId="77777777" w:rsidTr="00FC6FEB">
        <w:tc>
          <w:tcPr>
            <w:tcW w:w="1548" w:type="dxa"/>
            <w:vMerge/>
          </w:tcPr>
          <w:p w14:paraId="1A43CE43" w14:textId="77777777" w:rsidR="00D82A10" w:rsidRPr="00257A27" w:rsidRDefault="00D82A10" w:rsidP="00B42CDF">
            <w:pPr>
              <w:jc w:val="center"/>
            </w:pPr>
          </w:p>
        </w:tc>
        <w:tc>
          <w:tcPr>
            <w:tcW w:w="2070" w:type="dxa"/>
            <w:vAlign w:val="center"/>
          </w:tcPr>
          <w:p w14:paraId="364C9518" w14:textId="77777777" w:rsidR="00D82A10" w:rsidRPr="00257A27" w:rsidRDefault="00D82A10" w:rsidP="00B42CDF">
            <w:pPr>
              <w:jc w:val="center"/>
            </w:pPr>
            <w:r w:rsidRPr="00257A27">
              <w:t>White River 2</w:t>
            </w:r>
          </w:p>
        </w:tc>
        <w:tc>
          <w:tcPr>
            <w:tcW w:w="2160" w:type="dxa"/>
            <w:vAlign w:val="center"/>
          </w:tcPr>
          <w:p w14:paraId="33007F67" w14:textId="77777777" w:rsidR="00D82A10" w:rsidRPr="00257A27" w:rsidRDefault="000A0B31" w:rsidP="00B42CDF">
            <w:pPr>
              <w:jc w:val="center"/>
            </w:pPr>
            <w:r w:rsidRPr="00257A27">
              <w:t>Moderately Impaired (5</w:t>
            </w:r>
            <w:r w:rsidR="00B42CDF" w:rsidRPr="00257A27">
              <w:t>6</w:t>
            </w:r>
            <w:r w:rsidR="00D82A10" w:rsidRPr="00257A27">
              <w:t>%)</w:t>
            </w:r>
            <w:r w:rsidR="002B57FC" w:rsidRPr="00257A27">
              <w:t xml:space="preserve"> in 2011</w:t>
            </w:r>
          </w:p>
        </w:tc>
        <w:tc>
          <w:tcPr>
            <w:tcW w:w="3762" w:type="dxa"/>
            <w:vAlign w:val="center"/>
          </w:tcPr>
          <w:p w14:paraId="35246969" w14:textId="77777777" w:rsidR="00D82A10" w:rsidRPr="00257A27" w:rsidRDefault="00D82A10" w:rsidP="00B42CDF">
            <w:pPr>
              <w:jc w:val="center"/>
            </w:pPr>
            <w:r w:rsidRPr="00257A27">
              <w:t>Threatened in Fecal Coliform (66%) and E-coli (83%)</w:t>
            </w:r>
            <w:r w:rsidR="00FC6FEB" w:rsidRPr="00257A27">
              <w:t xml:space="preserve"> in 2009 and 2011 samples</w:t>
            </w:r>
          </w:p>
        </w:tc>
      </w:tr>
      <w:tr w:rsidR="00D82A10" w:rsidRPr="00257A27" w14:paraId="058CB4D3" w14:textId="77777777" w:rsidTr="00FC6FEB">
        <w:tc>
          <w:tcPr>
            <w:tcW w:w="1548" w:type="dxa"/>
            <w:vMerge w:val="restart"/>
            <w:vAlign w:val="center"/>
          </w:tcPr>
          <w:p w14:paraId="24248EDA" w14:textId="77777777" w:rsidR="00D82A10" w:rsidRPr="00257A27" w:rsidRDefault="00D82A10" w:rsidP="00B42CDF">
            <w:pPr>
              <w:jc w:val="center"/>
            </w:pPr>
            <w:r w:rsidRPr="00257A27">
              <w:t>White River/ Wounded Knee Creek Sub Watershed</w:t>
            </w:r>
          </w:p>
        </w:tc>
        <w:tc>
          <w:tcPr>
            <w:tcW w:w="2070" w:type="dxa"/>
            <w:vAlign w:val="center"/>
          </w:tcPr>
          <w:p w14:paraId="29890130" w14:textId="77777777" w:rsidR="00D82A10" w:rsidRPr="00257A27" w:rsidRDefault="00D82A10" w:rsidP="00B42CDF">
            <w:pPr>
              <w:jc w:val="center"/>
            </w:pPr>
            <w:r w:rsidRPr="00257A27">
              <w:t>Wounded Knee Creek 1</w:t>
            </w:r>
          </w:p>
        </w:tc>
        <w:tc>
          <w:tcPr>
            <w:tcW w:w="2160" w:type="dxa"/>
            <w:vAlign w:val="center"/>
          </w:tcPr>
          <w:p w14:paraId="07FF4690" w14:textId="77777777" w:rsidR="00D82A10" w:rsidRPr="00257A27" w:rsidRDefault="00D82A10" w:rsidP="00E90365">
            <w:pPr>
              <w:jc w:val="center"/>
            </w:pPr>
            <w:r w:rsidRPr="00257A27">
              <w:t xml:space="preserve">Non-impaired </w:t>
            </w:r>
            <w:r w:rsidR="00E90365" w:rsidRPr="00257A27">
              <w:t>in 2010</w:t>
            </w:r>
            <w:r w:rsidR="00CA6413" w:rsidRPr="00257A27">
              <w:t xml:space="preserve"> (100%)</w:t>
            </w:r>
            <w:r w:rsidR="00E90365" w:rsidRPr="00257A27">
              <w:t xml:space="preserve"> Moderately Impaired in </w:t>
            </w:r>
            <w:r w:rsidR="002B57FC" w:rsidRPr="00257A27">
              <w:t>2011</w:t>
            </w:r>
            <w:r w:rsidR="00CA6413" w:rsidRPr="00257A27">
              <w:t xml:space="preserve"> (64%)</w:t>
            </w:r>
          </w:p>
        </w:tc>
        <w:tc>
          <w:tcPr>
            <w:tcW w:w="3762" w:type="dxa"/>
            <w:vAlign w:val="center"/>
          </w:tcPr>
          <w:p w14:paraId="6742B7A9" w14:textId="77777777" w:rsidR="00D82A10" w:rsidRPr="00257A27" w:rsidRDefault="00D82A10" w:rsidP="00D80666">
            <w:pPr>
              <w:jc w:val="center"/>
            </w:pPr>
            <w:r w:rsidRPr="00257A27">
              <w:t>Impaired in Fecal Coliform (</w:t>
            </w:r>
            <w:r w:rsidR="00D80666" w:rsidRPr="00257A27">
              <w:t>30%) and E-coli (4</w:t>
            </w:r>
            <w:r w:rsidRPr="00257A27">
              <w:t>0</w:t>
            </w:r>
            <w:r w:rsidR="00D80666" w:rsidRPr="00257A27">
              <w:t>%</w:t>
            </w:r>
            <w:r w:rsidRPr="00257A27">
              <w:t>)</w:t>
            </w:r>
            <w:r w:rsidR="00FC6FEB" w:rsidRPr="00257A27">
              <w:t xml:space="preserve"> in 2008 and 2011 samples</w:t>
            </w:r>
          </w:p>
        </w:tc>
      </w:tr>
      <w:tr w:rsidR="00D82A10" w:rsidRPr="00257A27" w14:paraId="67762547" w14:textId="77777777" w:rsidTr="00FC6FEB">
        <w:tc>
          <w:tcPr>
            <w:tcW w:w="1548" w:type="dxa"/>
            <w:vMerge/>
          </w:tcPr>
          <w:p w14:paraId="0201C1BF" w14:textId="77777777" w:rsidR="00D82A10" w:rsidRPr="00257A27" w:rsidRDefault="00D82A10" w:rsidP="00B42CDF">
            <w:pPr>
              <w:jc w:val="center"/>
            </w:pPr>
          </w:p>
        </w:tc>
        <w:tc>
          <w:tcPr>
            <w:tcW w:w="2070" w:type="dxa"/>
            <w:vAlign w:val="center"/>
          </w:tcPr>
          <w:p w14:paraId="18726D9E" w14:textId="77777777" w:rsidR="00D82A10" w:rsidRPr="00257A27" w:rsidRDefault="00D82A10" w:rsidP="00B42CDF">
            <w:pPr>
              <w:jc w:val="center"/>
            </w:pPr>
            <w:r w:rsidRPr="00257A27">
              <w:t>Wounded Knee Creek 2</w:t>
            </w:r>
          </w:p>
        </w:tc>
        <w:tc>
          <w:tcPr>
            <w:tcW w:w="2160" w:type="dxa"/>
            <w:vAlign w:val="center"/>
          </w:tcPr>
          <w:p w14:paraId="78E406D6" w14:textId="77777777" w:rsidR="00D82A10" w:rsidRPr="00257A27" w:rsidRDefault="00D82A10" w:rsidP="003D5FC6">
            <w:pPr>
              <w:jc w:val="center"/>
            </w:pPr>
            <w:r w:rsidRPr="00257A27">
              <w:t xml:space="preserve">Non-impaired </w:t>
            </w:r>
            <w:r w:rsidR="00B42CDF" w:rsidRPr="00257A27">
              <w:t>(</w:t>
            </w:r>
            <w:r w:rsidR="003D5FC6" w:rsidRPr="00257A27">
              <w:t>100</w:t>
            </w:r>
            <w:r w:rsidRPr="00257A27">
              <w:t>%)</w:t>
            </w:r>
            <w:r w:rsidR="002B57FC" w:rsidRPr="00257A27">
              <w:t xml:space="preserve"> in 2010 and 2011</w:t>
            </w:r>
          </w:p>
        </w:tc>
        <w:tc>
          <w:tcPr>
            <w:tcW w:w="3762" w:type="dxa"/>
            <w:vAlign w:val="center"/>
          </w:tcPr>
          <w:p w14:paraId="5EE738AD" w14:textId="77777777" w:rsidR="00D82A10" w:rsidRPr="00257A27" w:rsidRDefault="00D82A10" w:rsidP="00B42CDF">
            <w:pPr>
              <w:jc w:val="center"/>
              <w:rPr>
                <w:highlight w:val="yellow"/>
              </w:rPr>
            </w:pPr>
            <w:r w:rsidRPr="00257A27">
              <w:t>Threatened in Fecal Coliform (22%) and E-coli (11%)</w:t>
            </w:r>
            <w:r w:rsidR="007361A9" w:rsidRPr="00257A27">
              <w:t xml:space="preserve"> in 2008 and 2011 samples</w:t>
            </w:r>
          </w:p>
        </w:tc>
      </w:tr>
      <w:tr w:rsidR="00D82A10" w:rsidRPr="00257A27" w14:paraId="53069DB5" w14:textId="77777777" w:rsidTr="00FC6FEB">
        <w:tc>
          <w:tcPr>
            <w:tcW w:w="1548" w:type="dxa"/>
            <w:vMerge/>
          </w:tcPr>
          <w:p w14:paraId="3A810C3B" w14:textId="77777777" w:rsidR="00D82A10" w:rsidRPr="00257A27" w:rsidRDefault="00D82A10" w:rsidP="00B42CDF">
            <w:pPr>
              <w:jc w:val="center"/>
            </w:pPr>
          </w:p>
        </w:tc>
        <w:tc>
          <w:tcPr>
            <w:tcW w:w="2070" w:type="dxa"/>
            <w:vAlign w:val="center"/>
          </w:tcPr>
          <w:p w14:paraId="03BEFB72" w14:textId="77777777" w:rsidR="00D82A10" w:rsidRPr="00257A27" w:rsidRDefault="00D82A10" w:rsidP="00B42CDF">
            <w:pPr>
              <w:jc w:val="center"/>
            </w:pPr>
            <w:r w:rsidRPr="00257A27">
              <w:t>Wounded Knee Creek 3</w:t>
            </w:r>
          </w:p>
        </w:tc>
        <w:tc>
          <w:tcPr>
            <w:tcW w:w="2160" w:type="dxa"/>
            <w:vAlign w:val="center"/>
          </w:tcPr>
          <w:p w14:paraId="50C0E6E1" w14:textId="77777777" w:rsidR="00D82A10" w:rsidRPr="00257A27" w:rsidRDefault="00D82A10" w:rsidP="003D5FC6">
            <w:pPr>
              <w:jc w:val="center"/>
            </w:pPr>
            <w:r w:rsidRPr="00257A27">
              <w:t>Moderately Impaired (</w:t>
            </w:r>
            <w:r w:rsidR="003D5FC6" w:rsidRPr="00257A27">
              <w:t>75</w:t>
            </w:r>
            <w:r w:rsidRPr="00257A27">
              <w:t>%)</w:t>
            </w:r>
            <w:r w:rsidR="002B57FC" w:rsidRPr="00257A27">
              <w:t xml:space="preserve"> in 2010 and 2011</w:t>
            </w:r>
          </w:p>
        </w:tc>
        <w:tc>
          <w:tcPr>
            <w:tcW w:w="3762" w:type="dxa"/>
            <w:vAlign w:val="center"/>
          </w:tcPr>
          <w:p w14:paraId="136634DC" w14:textId="77777777" w:rsidR="00D82A10" w:rsidRPr="00257A27" w:rsidRDefault="00D82A10" w:rsidP="00B42CDF">
            <w:pPr>
              <w:jc w:val="center"/>
            </w:pPr>
            <w:r w:rsidRPr="00257A27">
              <w:t>Impaired in Fecal Coliform (55%) and E-coli (45%)</w:t>
            </w:r>
            <w:r w:rsidR="007361A9" w:rsidRPr="00257A27">
              <w:t xml:space="preserve"> in 2008 and 2011 samples</w:t>
            </w:r>
          </w:p>
        </w:tc>
      </w:tr>
      <w:tr w:rsidR="00D82A10" w:rsidRPr="00257A27" w14:paraId="6D5D8990" w14:textId="77777777" w:rsidTr="00FC6FEB">
        <w:tc>
          <w:tcPr>
            <w:tcW w:w="1548" w:type="dxa"/>
            <w:vMerge/>
          </w:tcPr>
          <w:p w14:paraId="3FDD1507" w14:textId="77777777" w:rsidR="00D82A10" w:rsidRPr="00257A27" w:rsidRDefault="00D82A10" w:rsidP="00B42CDF">
            <w:pPr>
              <w:jc w:val="center"/>
            </w:pPr>
          </w:p>
        </w:tc>
        <w:tc>
          <w:tcPr>
            <w:tcW w:w="2070" w:type="dxa"/>
            <w:vAlign w:val="center"/>
          </w:tcPr>
          <w:p w14:paraId="1F7C7314" w14:textId="77777777" w:rsidR="00D82A10" w:rsidRPr="00257A27" w:rsidRDefault="00D82A10" w:rsidP="00B42CDF">
            <w:pPr>
              <w:jc w:val="center"/>
            </w:pPr>
            <w:r w:rsidRPr="00257A27">
              <w:t>Wounded Knee Creek 4</w:t>
            </w:r>
          </w:p>
        </w:tc>
        <w:tc>
          <w:tcPr>
            <w:tcW w:w="2160" w:type="dxa"/>
            <w:vAlign w:val="center"/>
          </w:tcPr>
          <w:p w14:paraId="04578F53" w14:textId="77777777" w:rsidR="00D82A10" w:rsidRPr="00257A27" w:rsidRDefault="003D5FC6" w:rsidP="003D5FC6">
            <w:pPr>
              <w:jc w:val="center"/>
            </w:pPr>
            <w:r w:rsidRPr="00257A27">
              <w:t>Moderately Impaired (44%</w:t>
            </w:r>
            <w:r w:rsidR="00D82A10" w:rsidRPr="00257A27">
              <w:t>)</w:t>
            </w:r>
            <w:r w:rsidR="002B57FC" w:rsidRPr="00257A27">
              <w:t xml:space="preserve"> in 2010 and 2011</w:t>
            </w:r>
          </w:p>
        </w:tc>
        <w:tc>
          <w:tcPr>
            <w:tcW w:w="3762" w:type="dxa"/>
            <w:vAlign w:val="center"/>
          </w:tcPr>
          <w:p w14:paraId="2E221A73" w14:textId="77777777" w:rsidR="00D82A10" w:rsidRPr="00257A27" w:rsidRDefault="00D82A10" w:rsidP="00B42CDF">
            <w:pPr>
              <w:jc w:val="center"/>
            </w:pPr>
            <w:r w:rsidRPr="00257A27">
              <w:t xml:space="preserve">Impaired in Fecal Coliform (90%) and Total Suspended Solids (40%) </w:t>
            </w:r>
            <w:r w:rsidR="007361A9" w:rsidRPr="00257A27">
              <w:t xml:space="preserve">in 2008 and 2011 samples </w:t>
            </w:r>
            <w:r w:rsidRPr="00257A27">
              <w:t>Threatened in E-coli (78%)</w:t>
            </w:r>
            <w:r w:rsidR="007361A9" w:rsidRPr="00257A27">
              <w:t xml:space="preserve"> in 2008 and 2011 samples</w:t>
            </w:r>
          </w:p>
        </w:tc>
      </w:tr>
      <w:tr w:rsidR="00D82A10" w:rsidRPr="00257A27" w14:paraId="725155D8" w14:textId="77777777" w:rsidTr="00FC6FEB">
        <w:tc>
          <w:tcPr>
            <w:tcW w:w="1548" w:type="dxa"/>
            <w:vMerge/>
          </w:tcPr>
          <w:p w14:paraId="387346B5" w14:textId="77777777" w:rsidR="00D82A10" w:rsidRPr="00257A27" w:rsidRDefault="00D82A10" w:rsidP="00B42CDF">
            <w:pPr>
              <w:jc w:val="center"/>
            </w:pPr>
          </w:p>
        </w:tc>
        <w:tc>
          <w:tcPr>
            <w:tcW w:w="2070" w:type="dxa"/>
            <w:vAlign w:val="center"/>
          </w:tcPr>
          <w:p w14:paraId="396C6F16" w14:textId="77777777" w:rsidR="00D82A10" w:rsidRPr="00257A27" w:rsidRDefault="00D82A10" w:rsidP="00B42CDF">
            <w:pPr>
              <w:jc w:val="center"/>
            </w:pPr>
            <w:r w:rsidRPr="00257A27">
              <w:t>Porcupine Creek 1</w:t>
            </w:r>
          </w:p>
        </w:tc>
        <w:tc>
          <w:tcPr>
            <w:tcW w:w="2160" w:type="dxa"/>
            <w:vAlign w:val="center"/>
          </w:tcPr>
          <w:p w14:paraId="0FEE76F6" w14:textId="77777777" w:rsidR="00D82A10" w:rsidRPr="00257A27" w:rsidRDefault="00D82A10" w:rsidP="00B42CDF">
            <w:pPr>
              <w:jc w:val="center"/>
            </w:pPr>
            <w:r w:rsidRPr="00257A27">
              <w:t>Non-impaired (</w:t>
            </w:r>
            <w:r w:rsidR="003D5FC6" w:rsidRPr="00257A27">
              <w:t>10</w:t>
            </w:r>
            <w:r w:rsidRPr="00257A27">
              <w:t>0%)</w:t>
            </w:r>
            <w:r w:rsidR="002B57FC" w:rsidRPr="00257A27">
              <w:t xml:space="preserve"> in 2010 and 2011</w:t>
            </w:r>
          </w:p>
        </w:tc>
        <w:tc>
          <w:tcPr>
            <w:tcW w:w="3762" w:type="dxa"/>
            <w:vAlign w:val="center"/>
          </w:tcPr>
          <w:p w14:paraId="4A567849" w14:textId="77777777" w:rsidR="00D82A10" w:rsidRPr="00257A27" w:rsidRDefault="00D82A10" w:rsidP="00B42CDF">
            <w:pPr>
              <w:jc w:val="center"/>
            </w:pPr>
            <w:r w:rsidRPr="00257A27">
              <w:t>Impaired in Fecal Coliform (18%)</w:t>
            </w:r>
            <w:r w:rsidR="007361A9" w:rsidRPr="00257A27">
              <w:t xml:space="preserve"> in 2008 and 2011 samples</w:t>
            </w:r>
          </w:p>
        </w:tc>
      </w:tr>
      <w:tr w:rsidR="00D82A10" w:rsidRPr="00257A27" w14:paraId="7613FEBE" w14:textId="77777777" w:rsidTr="00FC6FEB">
        <w:tc>
          <w:tcPr>
            <w:tcW w:w="1548" w:type="dxa"/>
            <w:vMerge/>
          </w:tcPr>
          <w:p w14:paraId="35572AB1" w14:textId="77777777" w:rsidR="00D82A10" w:rsidRPr="00257A27" w:rsidRDefault="00D82A10" w:rsidP="00B42CDF">
            <w:pPr>
              <w:jc w:val="center"/>
            </w:pPr>
          </w:p>
        </w:tc>
        <w:tc>
          <w:tcPr>
            <w:tcW w:w="2070" w:type="dxa"/>
            <w:vAlign w:val="center"/>
          </w:tcPr>
          <w:p w14:paraId="6C0D9F71" w14:textId="77777777" w:rsidR="00D82A10" w:rsidRPr="00257A27" w:rsidRDefault="00D82A10" w:rsidP="00B42CDF">
            <w:pPr>
              <w:jc w:val="center"/>
            </w:pPr>
            <w:r w:rsidRPr="00257A27">
              <w:t>Porcupine Creek 2</w:t>
            </w:r>
          </w:p>
        </w:tc>
        <w:tc>
          <w:tcPr>
            <w:tcW w:w="2160" w:type="dxa"/>
            <w:vAlign w:val="center"/>
          </w:tcPr>
          <w:p w14:paraId="61AA9567" w14:textId="77777777" w:rsidR="00D82A10" w:rsidRPr="00257A27" w:rsidRDefault="00D82A10" w:rsidP="00B42CDF">
            <w:pPr>
              <w:jc w:val="center"/>
            </w:pPr>
            <w:r w:rsidRPr="00257A27">
              <w:t>Moderately Impaired (</w:t>
            </w:r>
            <w:r w:rsidR="003D5FC6" w:rsidRPr="00257A27">
              <w:t>38</w:t>
            </w:r>
            <w:r w:rsidRPr="00257A27">
              <w:t>%)</w:t>
            </w:r>
            <w:r w:rsidR="002B57FC" w:rsidRPr="00257A27">
              <w:t xml:space="preserve"> in 2010 and 2011</w:t>
            </w:r>
          </w:p>
        </w:tc>
        <w:tc>
          <w:tcPr>
            <w:tcW w:w="3762" w:type="dxa"/>
            <w:vAlign w:val="center"/>
          </w:tcPr>
          <w:p w14:paraId="68328B39" w14:textId="77777777" w:rsidR="00D82A10" w:rsidRPr="00257A27" w:rsidRDefault="00D82A10" w:rsidP="00B42CDF">
            <w:pPr>
              <w:jc w:val="center"/>
            </w:pPr>
            <w:r w:rsidRPr="00257A27">
              <w:t>Impaired in Fecal Coliform (27%)</w:t>
            </w:r>
            <w:r w:rsidR="007361A9" w:rsidRPr="00257A27">
              <w:t xml:space="preserve"> in 2008 and 2011 samples</w:t>
            </w:r>
          </w:p>
        </w:tc>
      </w:tr>
      <w:tr w:rsidR="00D82A10" w:rsidRPr="00257A27" w14:paraId="189C06C0" w14:textId="77777777" w:rsidTr="00FC6FEB">
        <w:tc>
          <w:tcPr>
            <w:tcW w:w="1548" w:type="dxa"/>
            <w:vMerge/>
          </w:tcPr>
          <w:p w14:paraId="7820B495" w14:textId="77777777" w:rsidR="00D82A10" w:rsidRPr="00257A27" w:rsidRDefault="00D82A10" w:rsidP="00B42CDF">
            <w:pPr>
              <w:jc w:val="center"/>
            </w:pPr>
          </w:p>
        </w:tc>
        <w:tc>
          <w:tcPr>
            <w:tcW w:w="2070" w:type="dxa"/>
            <w:vAlign w:val="center"/>
          </w:tcPr>
          <w:p w14:paraId="19BCB82F" w14:textId="77777777" w:rsidR="00D82A10" w:rsidRPr="00257A27" w:rsidRDefault="00D82A10" w:rsidP="00B42CDF">
            <w:pPr>
              <w:jc w:val="center"/>
            </w:pPr>
            <w:r w:rsidRPr="00257A27">
              <w:t>Porcupine Creek 3</w:t>
            </w:r>
          </w:p>
        </w:tc>
        <w:tc>
          <w:tcPr>
            <w:tcW w:w="2160" w:type="dxa"/>
            <w:vAlign w:val="center"/>
          </w:tcPr>
          <w:p w14:paraId="77F2A6E2" w14:textId="77777777" w:rsidR="00D82A10" w:rsidRPr="00257A27" w:rsidRDefault="00D82A10" w:rsidP="00B42CDF">
            <w:pPr>
              <w:jc w:val="center"/>
            </w:pPr>
            <w:r w:rsidRPr="00257A27">
              <w:t>Moderately Impaired (</w:t>
            </w:r>
            <w:r w:rsidR="003D5FC6" w:rsidRPr="00257A27">
              <w:t>78</w:t>
            </w:r>
            <w:r w:rsidRPr="00257A27">
              <w:t>%)</w:t>
            </w:r>
            <w:r w:rsidR="002B57FC" w:rsidRPr="00257A27">
              <w:t xml:space="preserve"> in 2010 and 2011</w:t>
            </w:r>
          </w:p>
        </w:tc>
        <w:tc>
          <w:tcPr>
            <w:tcW w:w="3762" w:type="dxa"/>
            <w:vAlign w:val="center"/>
          </w:tcPr>
          <w:p w14:paraId="32F914B4" w14:textId="77777777" w:rsidR="00D82A10" w:rsidRPr="00257A27" w:rsidRDefault="00D82A10" w:rsidP="00B42CDF">
            <w:pPr>
              <w:jc w:val="center"/>
            </w:pPr>
            <w:r w:rsidRPr="00257A27">
              <w:t>Impaired in Fecal Coliform (60%) and Threatened in E-coli (78%)</w:t>
            </w:r>
            <w:r w:rsidR="007361A9" w:rsidRPr="00257A27">
              <w:t xml:space="preserve"> in 2008 and 2011 samples</w:t>
            </w:r>
          </w:p>
        </w:tc>
      </w:tr>
      <w:tr w:rsidR="00D82A10" w:rsidRPr="00257A27" w14:paraId="54254B35" w14:textId="77777777" w:rsidTr="00FC6FEB">
        <w:tc>
          <w:tcPr>
            <w:tcW w:w="1548" w:type="dxa"/>
            <w:vMerge w:val="restart"/>
            <w:vAlign w:val="center"/>
          </w:tcPr>
          <w:p w14:paraId="34BBA08F" w14:textId="77777777" w:rsidR="00D82A10" w:rsidRPr="00257A27" w:rsidRDefault="00D82A10" w:rsidP="00B42CDF">
            <w:pPr>
              <w:jc w:val="center"/>
            </w:pPr>
            <w:r w:rsidRPr="00257A27">
              <w:t>White River / Medicine Root Sub Watershed</w:t>
            </w:r>
          </w:p>
        </w:tc>
        <w:tc>
          <w:tcPr>
            <w:tcW w:w="2070" w:type="dxa"/>
            <w:vAlign w:val="center"/>
          </w:tcPr>
          <w:p w14:paraId="1D0B5941" w14:textId="77777777" w:rsidR="00D82A10" w:rsidRPr="00257A27" w:rsidRDefault="00D82A10" w:rsidP="00B42CDF">
            <w:pPr>
              <w:jc w:val="center"/>
            </w:pPr>
            <w:r w:rsidRPr="00257A27">
              <w:t>American Horse Creek</w:t>
            </w:r>
          </w:p>
        </w:tc>
        <w:tc>
          <w:tcPr>
            <w:tcW w:w="2160" w:type="dxa"/>
            <w:vAlign w:val="center"/>
          </w:tcPr>
          <w:p w14:paraId="576BDB25" w14:textId="77777777" w:rsidR="00D82A10" w:rsidRPr="00257A27" w:rsidRDefault="00D82A10" w:rsidP="003D5FC6">
            <w:pPr>
              <w:jc w:val="center"/>
            </w:pPr>
            <w:r w:rsidRPr="00257A27">
              <w:t>Moderately Impaired (</w:t>
            </w:r>
            <w:r w:rsidR="003D5FC6" w:rsidRPr="00257A27">
              <w:t>38</w:t>
            </w:r>
            <w:r w:rsidRPr="00257A27">
              <w:t>%)</w:t>
            </w:r>
            <w:r w:rsidR="002B57FC" w:rsidRPr="00257A27">
              <w:t xml:space="preserve"> in 2008</w:t>
            </w:r>
          </w:p>
        </w:tc>
        <w:tc>
          <w:tcPr>
            <w:tcW w:w="3762" w:type="dxa"/>
            <w:vAlign w:val="center"/>
          </w:tcPr>
          <w:p w14:paraId="5FC2EDAF" w14:textId="77777777" w:rsidR="00D82A10" w:rsidRPr="00257A27" w:rsidRDefault="00D82A10" w:rsidP="00B42CDF">
            <w:pPr>
              <w:jc w:val="center"/>
            </w:pPr>
            <w:r w:rsidRPr="00257A27">
              <w:t>Threatened in Fecal Coliform (50%) and E-coli (50%)</w:t>
            </w:r>
            <w:r w:rsidR="007361A9" w:rsidRPr="00257A27">
              <w:t xml:space="preserve"> in 2010 samples</w:t>
            </w:r>
          </w:p>
        </w:tc>
      </w:tr>
      <w:tr w:rsidR="00D82A10" w:rsidRPr="00257A27" w14:paraId="669D55AF" w14:textId="77777777" w:rsidTr="00FC6FEB">
        <w:tc>
          <w:tcPr>
            <w:tcW w:w="1548" w:type="dxa"/>
            <w:vMerge/>
          </w:tcPr>
          <w:p w14:paraId="35C31B07" w14:textId="77777777" w:rsidR="00D82A10" w:rsidRPr="00257A27" w:rsidRDefault="00D82A10" w:rsidP="00B42CDF">
            <w:pPr>
              <w:jc w:val="center"/>
            </w:pPr>
          </w:p>
        </w:tc>
        <w:tc>
          <w:tcPr>
            <w:tcW w:w="2070" w:type="dxa"/>
            <w:vAlign w:val="center"/>
          </w:tcPr>
          <w:p w14:paraId="18F0AF2A" w14:textId="77777777" w:rsidR="00D82A10" w:rsidRPr="00257A27" w:rsidRDefault="00D82A10" w:rsidP="00B42CDF">
            <w:pPr>
              <w:jc w:val="center"/>
            </w:pPr>
            <w:r w:rsidRPr="00257A27">
              <w:t>No Flesh Creek</w:t>
            </w:r>
          </w:p>
        </w:tc>
        <w:tc>
          <w:tcPr>
            <w:tcW w:w="2160" w:type="dxa"/>
            <w:vAlign w:val="center"/>
          </w:tcPr>
          <w:p w14:paraId="647CAD01" w14:textId="77777777" w:rsidR="00D82A10" w:rsidRPr="00257A27" w:rsidRDefault="00B42CDF" w:rsidP="00B42CDF">
            <w:pPr>
              <w:jc w:val="center"/>
            </w:pPr>
            <w:r w:rsidRPr="00257A27">
              <w:t>Non-impaired (</w:t>
            </w:r>
            <w:r w:rsidR="003D5FC6" w:rsidRPr="00257A27">
              <w:t>10</w:t>
            </w:r>
            <w:r w:rsidR="00D82A10" w:rsidRPr="00257A27">
              <w:t>0%)</w:t>
            </w:r>
            <w:r w:rsidR="002B57FC" w:rsidRPr="00257A27">
              <w:t xml:space="preserve"> in 2008</w:t>
            </w:r>
          </w:p>
        </w:tc>
        <w:tc>
          <w:tcPr>
            <w:tcW w:w="3762" w:type="dxa"/>
            <w:vAlign w:val="center"/>
          </w:tcPr>
          <w:p w14:paraId="1E05FBE6" w14:textId="77777777" w:rsidR="00D82A10" w:rsidRPr="00257A27" w:rsidRDefault="00D82A10" w:rsidP="00B42CDF">
            <w:pPr>
              <w:jc w:val="center"/>
            </w:pPr>
            <w:r w:rsidRPr="00257A27">
              <w:t>Non-impaired</w:t>
            </w:r>
            <w:r w:rsidR="007361A9" w:rsidRPr="00257A27">
              <w:t xml:space="preserve"> in 2010 samples</w:t>
            </w:r>
          </w:p>
        </w:tc>
      </w:tr>
      <w:tr w:rsidR="00D82A10" w:rsidRPr="00257A27" w14:paraId="3D70C594" w14:textId="77777777" w:rsidTr="00FC6FEB">
        <w:tc>
          <w:tcPr>
            <w:tcW w:w="1548" w:type="dxa"/>
            <w:vMerge/>
          </w:tcPr>
          <w:p w14:paraId="3CECFE14" w14:textId="77777777" w:rsidR="00D82A10" w:rsidRPr="00257A27" w:rsidRDefault="00D82A10" w:rsidP="00B42CDF">
            <w:pPr>
              <w:jc w:val="center"/>
            </w:pPr>
          </w:p>
        </w:tc>
        <w:tc>
          <w:tcPr>
            <w:tcW w:w="2070" w:type="dxa"/>
            <w:vAlign w:val="center"/>
          </w:tcPr>
          <w:p w14:paraId="6ADC277F" w14:textId="77777777" w:rsidR="00D82A10" w:rsidRPr="00257A27" w:rsidRDefault="00D82A10" w:rsidP="00B42CDF">
            <w:pPr>
              <w:jc w:val="center"/>
            </w:pPr>
            <w:r w:rsidRPr="00257A27">
              <w:t>Medicine Root Creek 1</w:t>
            </w:r>
          </w:p>
        </w:tc>
        <w:tc>
          <w:tcPr>
            <w:tcW w:w="2160" w:type="dxa"/>
            <w:vAlign w:val="center"/>
          </w:tcPr>
          <w:p w14:paraId="1AE41200" w14:textId="77777777" w:rsidR="00D82A10" w:rsidRPr="00257A27" w:rsidRDefault="00D82A10" w:rsidP="00B42CDF">
            <w:pPr>
              <w:jc w:val="center"/>
            </w:pPr>
            <w:r w:rsidRPr="00257A27">
              <w:t xml:space="preserve">Severely </w:t>
            </w:r>
            <w:r w:rsidR="003D5FC6" w:rsidRPr="00257A27">
              <w:t>Impaired (2</w:t>
            </w:r>
            <w:r w:rsidRPr="00257A27">
              <w:t>5%)</w:t>
            </w:r>
            <w:r w:rsidR="00FC6FEB" w:rsidRPr="00257A27">
              <w:t xml:space="preserve"> in 2008</w:t>
            </w:r>
          </w:p>
        </w:tc>
        <w:tc>
          <w:tcPr>
            <w:tcW w:w="3762" w:type="dxa"/>
            <w:vAlign w:val="center"/>
          </w:tcPr>
          <w:p w14:paraId="3A933BFA" w14:textId="77777777" w:rsidR="00D82A10" w:rsidRPr="00257A27" w:rsidRDefault="00D82A10" w:rsidP="00B42CDF">
            <w:pPr>
              <w:jc w:val="center"/>
            </w:pPr>
            <w:r w:rsidRPr="00257A27">
              <w:t>Threatened in E-coli (25%)</w:t>
            </w:r>
            <w:r w:rsidR="007361A9" w:rsidRPr="00257A27">
              <w:t xml:space="preserve"> in 2010 samples</w:t>
            </w:r>
          </w:p>
        </w:tc>
      </w:tr>
      <w:tr w:rsidR="00D82A10" w:rsidRPr="00257A27" w14:paraId="01C35BF5" w14:textId="77777777" w:rsidTr="00FC6FEB">
        <w:tc>
          <w:tcPr>
            <w:tcW w:w="1548" w:type="dxa"/>
            <w:vMerge/>
          </w:tcPr>
          <w:p w14:paraId="2A589DDA" w14:textId="77777777" w:rsidR="00D82A10" w:rsidRPr="00257A27" w:rsidRDefault="00D82A10" w:rsidP="00B42CDF">
            <w:pPr>
              <w:jc w:val="center"/>
            </w:pPr>
          </w:p>
        </w:tc>
        <w:tc>
          <w:tcPr>
            <w:tcW w:w="2070" w:type="dxa"/>
            <w:vAlign w:val="center"/>
          </w:tcPr>
          <w:p w14:paraId="24AC7AEE" w14:textId="77777777" w:rsidR="00D82A10" w:rsidRPr="00257A27" w:rsidRDefault="00D82A10" w:rsidP="00B42CDF">
            <w:pPr>
              <w:jc w:val="center"/>
            </w:pPr>
            <w:r w:rsidRPr="00257A27">
              <w:t>Medicine Root Creek 3</w:t>
            </w:r>
          </w:p>
          <w:p w14:paraId="07F4C1EC" w14:textId="77777777" w:rsidR="00D82A10" w:rsidRPr="00257A27" w:rsidRDefault="00D82A10" w:rsidP="00B42CDF">
            <w:pPr>
              <w:jc w:val="center"/>
            </w:pPr>
          </w:p>
        </w:tc>
        <w:tc>
          <w:tcPr>
            <w:tcW w:w="2160" w:type="dxa"/>
            <w:vAlign w:val="center"/>
          </w:tcPr>
          <w:p w14:paraId="53C03CD2" w14:textId="77777777" w:rsidR="00D82A10" w:rsidRPr="00257A27" w:rsidRDefault="003D5FC6" w:rsidP="00B42CDF">
            <w:pPr>
              <w:jc w:val="center"/>
            </w:pPr>
            <w:r w:rsidRPr="00257A27">
              <w:t>Severely Impaired (2</w:t>
            </w:r>
            <w:r w:rsidR="00D82A10" w:rsidRPr="00257A27">
              <w:t>5%)</w:t>
            </w:r>
            <w:r w:rsidR="00FC6FEB" w:rsidRPr="00257A27">
              <w:t xml:space="preserve"> in 2008</w:t>
            </w:r>
          </w:p>
        </w:tc>
        <w:tc>
          <w:tcPr>
            <w:tcW w:w="3762" w:type="dxa"/>
            <w:vAlign w:val="center"/>
          </w:tcPr>
          <w:p w14:paraId="10EA2613" w14:textId="77777777" w:rsidR="00D82A10" w:rsidRPr="00257A27" w:rsidRDefault="00D82A10" w:rsidP="00B42CDF">
            <w:pPr>
              <w:jc w:val="center"/>
            </w:pPr>
            <w:r w:rsidRPr="00257A27">
              <w:t>Threatened in Fecal Coliform (20%) and E-coli (20%)</w:t>
            </w:r>
            <w:r w:rsidR="007361A9" w:rsidRPr="00257A27">
              <w:t xml:space="preserve"> in 2010 samples</w:t>
            </w:r>
          </w:p>
        </w:tc>
      </w:tr>
      <w:tr w:rsidR="00D82A10" w:rsidRPr="00257A27" w14:paraId="5EF29D36" w14:textId="77777777" w:rsidTr="00FC6FEB">
        <w:tc>
          <w:tcPr>
            <w:tcW w:w="1548" w:type="dxa"/>
            <w:vMerge/>
          </w:tcPr>
          <w:p w14:paraId="3EAB6A32" w14:textId="77777777" w:rsidR="00D82A10" w:rsidRPr="00257A27" w:rsidRDefault="00D82A10" w:rsidP="00B42CDF">
            <w:pPr>
              <w:jc w:val="center"/>
            </w:pPr>
          </w:p>
        </w:tc>
        <w:tc>
          <w:tcPr>
            <w:tcW w:w="2070" w:type="dxa"/>
            <w:vAlign w:val="center"/>
          </w:tcPr>
          <w:p w14:paraId="5115CFBD" w14:textId="77777777" w:rsidR="00D82A10" w:rsidRPr="00257A27" w:rsidRDefault="00D82A10" w:rsidP="00B42CDF">
            <w:pPr>
              <w:jc w:val="center"/>
            </w:pPr>
            <w:r w:rsidRPr="00257A27">
              <w:t>Medicine Root Creek 4</w:t>
            </w:r>
          </w:p>
          <w:p w14:paraId="4CCF72C1" w14:textId="77777777" w:rsidR="00D82A10" w:rsidRPr="00257A27" w:rsidRDefault="00D82A10" w:rsidP="00B42CDF">
            <w:pPr>
              <w:jc w:val="center"/>
            </w:pPr>
          </w:p>
        </w:tc>
        <w:tc>
          <w:tcPr>
            <w:tcW w:w="2160" w:type="dxa"/>
            <w:vAlign w:val="center"/>
          </w:tcPr>
          <w:p w14:paraId="4D7241EF" w14:textId="77777777" w:rsidR="00D82A10" w:rsidRPr="00257A27" w:rsidRDefault="00D82A10" w:rsidP="00B42CDF">
            <w:pPr>
              <w:jc w:val="center"/>
            </w:pPr>
            <w:r w:rsidRPr="00257A27">
              <w:t>Non-impaired (</w:t>
            </w:r>
            <w:r w:rsidR="003D5FC6" w:rsidRPr="00257A27">
              <w:t>10</w:t>
            </w:r>
            <w:r w:rsidRPr="00257A27">
              <w:t>0%)</w:t>
            </w:r>
            <w:r w:rsidR="00FC6FEB" w:rsidRPr="00257A27">
              <w:t xml:space="preserve"> in 2008</w:t>
            </w:r>
          </w:p>
        </w:tc>
        <w:tc>
          <w:tcPr>
            <w:tcW w:w="3762" w:type="dxa"/>
            <w:vAlign w:val="center"/>
          </w:tcPr>
          <w:p w14:paraId="33585646" w14:textId="77777777" w:rsidR="00D82A10" w:rsidRPr="00257A27" w:rsidRDefault="00D82A10" w:rsidP="00B42CDF">
            <w:pPr>
              <w:jc w:val="center"/>
            </w:pPr>
            <w:r w:rsidRPr="00257A27">
              <w:t>Threatened in Fecal Coliform (20%), E-coli (60%), and TSS (60%)</w:t>
            </w:r>
            <w:r w:rsidR="007361A9" w:rsidRPr="00257A27">
              <w:t xml:space="preserve"> in 2010 samples</w:t>
            </w:r>
          </w:p>
        </w:tc>
      </w:tr>
      <w:tr w:rsidR="00D82A10" w:rsidRPr="00257A27" w14:paraId="5DCC85F7" w14:textId="77777777" w:rsidTr="00FC6FEB">
        <w:tc>
          <w:tcPr>
            <w:tcW w:w="1548" w:type="dxa"/>
            <w:vMerge/>
          </w:tcPr>
          <w:p w14:paraId="1C85FC08" w14:textId="77777777" w:rsidR="00D82A10" w:rsidRPr="00257A27" w:rsidRDefault="00D82A10" w:rsidP="00B42CDF">
            <w:pPr>
              <w:jc w:val="center"/>
            </w:pPr>
          </w:p>
        </w:tc>
        <w:tc>
          <w:tcPr>
            <w:tcW w:w="2070" w:type="dxa"/>
            <w:vAlign w:val="center"/>
          </w:tcPr>
          <w:p w14:paraId="5B228975" w14:textId="77777777" w:rsidR="00D82A10" w:rsidRPr="00257A27" w:rsidRDefault="00D82A10" w:rsidP="00B42CDF">
            <w:pPr>
              <w:jc w:val="center"/>
            </w:pPr>
            <w:r w:rsidRPr="00257A27">
              <w:t>White River 3</w:t>
            </w:r>
          </w:p>
        </w:tc>
        <w:tc>
          <w:tcPr>
            <w:tcW w:w="2160" w:type="dxa"/>
            <w:vAlign w:val="center"/>
          </w:tcPr>
          <w:p w14:paraId="57004371" w14:textId="77777777" w:rsidR="00D82A10" w:rsidRPr="00257A27" w:rsidRDefault="00D82A10" w:rsidP="00B42CDF">
            <w:pPr>
              <w:jc w:val="center"/>
            </w:pPr>
            <w:r w:rsidRPr="00257A27">
              <w:t>Moderately Impaired (</w:t>
            </w:r>
            <w:r w:rsidR="003D5FC6" w:rsidRPr="00257A27">
              <w:t>28</w:t>
            </w:r>
            <w:r w:rsidRPr="00257A27">
              <w:t>%)</w:t>
            </w:r>
            <w:r w:rsidR="00FC6FEB" w:rsidRPr="00257A27">
              <w:t xml:space="preserve"> in 2008</w:t>
            </w:r>
          </w:p>
        </w:tc>
        <w:tc>
          <w:tcPr>
            <w:tcW w:w="3762" w:type="dxa"/>
            <w:vAlign w:val="center"/>
          </w:tcPr>
          <w:p w14:paraId="40281C25" w14:textId="77777777" w:rsidR="00D82A10" w:rsidRPr="00257A27" w:rsidRDefault="00D82A10" w:rsidP="00B42CDF">
            <w:pPr>
              <w:jc w:val="center"/>
            </w:pPr>
            <w:r w:rsidRPr="00257A27">
              <w:t>Threatened in Fecal Coliform (75%), E-coli (100%) and TSS (25%)</w:t>
            </w:r>
            <w:r w:rsidR="007361A9" w:rsidRPr="00257A27">
              <w:t xml:space="preserve"> in 2010 samples</w:t>
            </w:r>
          </w:p>
        </w:tc>
      </w:tr>
      <w:tr w:rsidR="00D82A10" w:rsidRPr="00257A27" w14:paraId="410DDDCA" w14:textId="77777777" w:rsidTr="00FC6FEB">
        <w:tc>
          <w:tcPr>
            <w:tcW w:w="1548" w:type="dxa"/>
            <w:vMerge/>
          </w:tcPr>
          <w:p w14:paraId="0A3C3C5C" w14:textId="77777777" w:rsidR="00D82A10" w:rsidRPr="00257A27" w:rsidRDefault="00D82A10" w:rsidP="00B42CDF">
            <w:pPr>
              <w:jc w:val="center"/>
            </w:pPr>
          </w:p>
        </w:tc>
        <w:tc>
          <w:tcPr>
            <w:tcW w:w="2070" w:type="dxa"/>
            <w:vAlign w:val="center"/>
          </w:tcPr>
          <w:p w14:paraId="43E450EA" w14:textId="77777777" w:rsidR="00D82A10" w:rsidRPr="00257A27" w:rsidRDefault="00D82A10" w:rsidP="00B42CDF">
            <w:pPr>
              <w:jc w:val="center"/>
            </w:pPr>
            <w:r w:rsidRPr="00257A27">
              <w:t>Red Water Creek</w:t>
            </w:r>
          </w:p>
        </w:tc>
        <w:tc>
          <w:tcPr>
            <w:tcW w:w="2160" w:type="dxa"/>
            <w:vAlign w:val="center"/>
          </w:tcPr>
          <w:p w14:paraId="29010364" w14:textId="77777777" w:rsidR="00D82A10" w:rsidRPr="00257A27" w:rsidRDefault="00B42CDF" w:rsidP="003D5FC6">
            <w:pPr>
              <w:jc w:val="center"/>
            </w:pPr>
            <w:r w:rsidRPr="00257A27">
              <w:t>Moderately Impaired (</w:t>
            </w:r>
            <w:r w:rsidR="003D5FC6" w:rsidRPr="00257A27">
              <w:t>75</w:t>
            </w:r>
            <w:r w:rsidR="00D82A10" w:rsidRPr="00257A27">
              <w:t>%)</w:t>
            </w:r>
            <w:r w:rsidR="00FC6FEB" w:rsidRPr="00257A27">
              <w:t xml:space="preserve"> in 2008</w:t>
            </w:r>
          </w:p>
        </w:tc>
        <w:tc>
          <w:tcPr>
            <w:tcW w:w="3762" w:type="dxa"/>
            <w:vAlign w:val="center"/>
          </w:tcPr>
          <w:p w14:paraId="26EBD9C3" w14:textId="77777777" w:rsidR="00D82A10" w:rsidRPr="00257A27" w:rsidRDefault="00D82A10" w:rsidP="00B42CDF">
            <w:pPr>
              <w:jc w:val="center"/>
            </w:pPr>
            <w:r w:rsidRPr="00257A27">
              <w:t>Threatened in Fecal Coliform (60%) and E-coli (80%)</w:t>
            </w:r>
            <w:r w:rsidR="007361A9" w:rsidRPr="00257A27">
              <w:t xml:space="preserve"> in 2010 samples</w:t>
            </w:r>
          </w:p>
        </w:tc>
      </w:tr>
      <w:tr w:rsidR="00D82A10" w:rsidRPr="00257A27" w14:paraId="1EE8B971" w14:textId="77777777" w:rsidTr="00FC6FEB">
        <w:tc>
          <w:tcPr>
            <w:tcW w:w="1548" w:type="dxa"/>
            <w:vMerge w:val="restart"/>
          </w:tcPr>
          <w:p w14:paraId="4C0260F4" w14:textId="77777777" w:rsidR="00D82A10" w:rsidRPr="00257A27" w:rsidRDefault="00D82A10" w:rsidP="00B42CDF">
            <w:pPr>
              <w:jc w:val="center"/>
            </w:pPr>
            <w:r w:rsidRPr="00257A27">
              <w:t>White River / Bear in the Lodge Subwatershed</w:t>
            </w:r>
          </w:p>
        </w:tc>
        <w:tc>
          <w:tcPr>
            <w:tcW w:w="2070" w:type="dxa"/>
            <w:vAlign w:val="center"/>
          </w:tcPr>
          <w:p w14:paraId="124E50ED" w14:textId="77777777" w:rsidR="00D82A10" w:rsidRPr="00257A27" w:rsidRDefault="00D82A10" w:rsidP="00B42CDF">
            <w:pPr>
              <w:jc w:val="center"/>
            </w:pPr>
            <w:r w:rsidRPr="00257A27">
              <w:t>Bear Creek 1</w:t>
            </w:r>
          </w:p>
        </w:tc>
        <w:tc>
          <w:tcPr>
            <w:tcW w:w="2160" w:type="dxa"/>
            <w:vAlign w:val="center"/>
          </w:tcPr>
          <w:p w14:paraId="6183573B" w14:textId="77777777" w:rsidR="00D82A10" w:rsidRPr="00257A27" w:rsidRDefault="00D82A10" w:rsidP="00B42CDF">
            <w:pPr>
              <w:jc w:val="center"/>
            </w:pPr>
            <w:r w:rsidRPr="00257A27">
              <w:t>No data</w:t>
            </w:r>
          </w:p>
        </w:tc>
        <w:tc>
          <w:tcPr>
            <w:tcW w:w="3762" w:type="dxa"/>
            <w:vAlign w:val="center"/>
          </w:tcPr>
          <w:p w14:paraId="06B6690D" w14:textId="77777777" w:rsidR="00D82A10" w:rsidRPr="00257A27" w:rsidRDefault="00D82A10" w:rsidP="00B42CDF">
            <w:pPr>
              <w:jc w:val="center"/>
            </w:pPr>
            <w:r w:rsidRPr="00257A27">
              <w:t>Threatened in Fecal Coliform (40%) and E-coli (60%)</w:t>
            </w:r>
            <w:r w:rsidR="007361A9" w:rsidRPr="00257A27">
              <w:t xml:space="preserve"> in 2008 samples</w:t>
            </w:r>
          </w:p>
        </w:tc>
      </w:tr>
      <w:tr w:rsidR="00D82A10" w:rsidRPr="00257A27" w14:paraId="791A7643" w14:textId="77777777" w:rsidTr="00FC6FEB">
        <w:tc>
          <w:tcPr>
            <w:tcW w:w="1548" w:type="dxa"/>
            <w:vMerge/>
          </w:tcPr>
          <w:p w14:paraId="611EF3D9" w14:textId="77777777" w:rsidR="00D82A10" w:rsidRPr="00257A27" w:rsidRDefault="00D82A10" w:rsidP="00B42CDF">
            <w:pPr>
              <w:jc w:val="center"/>
            </w:pPr>
          </w:p>
        </w:tc>
        <w:tc>
          <w:tcPr>
            <w:tcW w:w="2070" w:type="dxa"/>
            <w:vAlign w:val="center"/>
          </w:tcPr>
          <w:p w14:paraId="7B7DB6D4" w14:textId="77777777" w:rsidR="00D82A10" w:rsidRPr="00257A27" w:rsidRDefault="00D82A10" w:rsidP="00B42CDF">
            <w:pPr>
              <w:jc w:val="center"/>
            </w:pPr>
            <w:r w:rsidRPr="00257A27">
              <w:t>Bear Creek 2</w:t>
            </w:r>
          </w:p>
        </w:tc>
        <w:tc>
          <w:tcPr>
            <w:tcW w:w="2160" w:type="dxa"/>
            <w:vAlign w:val="center"/>
          </w:tcPr>
          <w:p w14:paraId="20DBCB8B" w14:textId="77777777" w:rsidR="00D82A10" w:rsidRPr="00257A27" w:rsidRDefault="00D82A10" w:rsidP="00B42CDF">
            <w:pPr>
              <w:jc w:val="center"/>
            </w:pPr>
            <w:r w:rsidRPr="00257A27">
              <w:t>No data</w:t>
            </w:r>
          </w:p>
        </w:tc>
        <w:tc>
          <w:tcPr>
            <w:tcW w:w="3762" w:type="dxa"/>
            <w:vAlign w:val="center"/>
          </w:tcPr>
          <w:p w14:paraId="2B1C55F6" w14:textId="77777777" w:rsidR="00D82A10" w:rsidRPr="00257A27" w:rsidRDefault="00D82A10" w:rsidP="00B42CDF">
            <w:pPr>
              <w:jc w:val="center"/>
            </w:pPr>
            <w:r w:rsidRPr="00257A27">
              <w:t>Threatened in Fecal Coliform (100%), E-coli (100%), and TSS (20%)</w:t>
            </w:r>
            <w:r w:rsidR="007361A9" w:rsidRPr="00257A27">
              <w:t xml:space="preserve"> in 2008 samples</w:t>
            </w:r>
          </w:p>
        </w:tc>
      </w:tr>
      <w:tr w:rsidR="00D82A10" w:rsidRPr="00257A27" w14:paraId="521FB5A8" w14:textId="77777777" w:rsidTr="00FC6FEB">
        <w:tc>
          <w:tcPr>
            <w:tcW w:w="1548" w:type="dxa"/>
            <w:vMerge/>
          </w:tcPr>
          <w:p w14:paraId="0737D584" w14:textId="77777777" w:rsidR="00D82A10" w:rsidRPr="00257A27" w:rsidRDefault="00D82A10" w:rsidP="00B42CDF">
            <w:pPr>
              <w:jc w:val="center"/>
            </w:pPr>
          </w:p>
        </w:tc>
        <w:tc>
          <w:tcPr>
            <w:tcW w:w="2070" w:type="dxa"/>
            <w:vAlign w:val="center"/>
          </w:tcPr>
          <w:p w14:paraId="0406CF18" w14:textId="77777777" w:rsidR="00D82A10" w:rsidRPr="00257A27" w:rsidRDefault="00D82A10" w:rsidP="00B42CDF">
            <w:pPr>
              <w:jc w:val="center"/>
            </w:pPr>
            <w:r w:rsidRPr="00257A27">
              <w:t>Bear Creek 3</w:t>
            </w:r>
          </w:p>
        </w:tc>
        <w:tc>
          <w:tcPr>
            <w:tcW w:w="2160" w:type="dxa"/>
            <w:vAlign w:val="center"/>
          </w:tcPr>
          <w:p w14:paraId="144390A8" w14:textId="77777777" w:rsidR="00D82A10" w:rsidRPr="00257A27" w:rsidRDefault="00D82A10" w:rsidP="00B42CDF">
            <w:pPr>
              <w:jc w:val="center"/>
            </w:pPr>
            <w:r w:rsidRPr="00257A27">
              <w:t>No data</w:t>
            </w:r>
          </w:p>
        </w:tc>
        <w:tc>
          <w:tcPr>
            <w:tcW w:w="3762" w:type="dxa"/>
            <w:vAlign w:val="center"/>
          </w:tcPr>
          <w:p w14:paraId="7F1134B3" w14:textId="77777777" w:rsidR="00D82A10" w:rsidRPr="00257A27" w:rsidRDefault="00D82A10" w:rsidP="00B42CDF">
            <w:pPr>
              <w:jc w:val="center"/>
            </w:pPr>
            <w:r w:rsidRPr="00257A27">
              <w:t>Threatened in Fecal Coliform (100%), E-coli (100%) and TSS (20%)</w:t>
            </w:r>
            <w:r w:rsidR="007361A9" w:rsidRPr="00257A27">
              <w:t xml:space="preserve"> in 2008 samples</w:t>
            </w:r>
          </w:p>
        </w:tc>
      </w:tr>
      <w:tr w:rsidR="00D82A10" w:rsidRPr="00257A27" w14:paraId="51401C54" w14:textId="77777777" w:rsidTr="00FC6FEB">
        <w:tc>
          <w:tcPr>
            <w:tcW w:w="1548" w:type="dxa"/>
            <w:vMerge/>
          </w:tcPr>
          <w:p w14:paraId="2588C6F9" w14:textId="77777777" w:rsidR="00D82A10" w:rsidRPr="00257A27" w:rsidRDefault="00D82A10" w:rsidP="00B42CDF">
            <w:pPr>
              <w:jc w:val="center"/>
            </w:pPr>
          </w:p>
        </w:tc>
        <w:tc>
          <w:tcPr>
            <w:tcW w:w="2070" w:type="dxa"/>
            <w:vAlign w:val="center"/>
          </w:tcPr>
          <w:p w14:paraId="0B46093D" w14:textId="77777777" w:rsidR="00D82A10" w:rsidRPr="00257A27" w:rsidRDefault="00D82A10" w:rsidP="00B42CDF">
            <w:pPr>
              <w:jc w:val="center"/>
            </w:pPr>
            <w:r w:rsidRPr="00257A27">
              <w:t>Bear in the Lodge Creek 1</w:t>
            </w:r>
          </w:p>
        </w:tc>
        <w:tc>
          <w:tcPr>
            <w:tcW w:w="2160" w:type="dxa"/>
            <w:vAlign w:val="center"/>
          </w:tcPr>
          <w:p w14:paraId="18DD2747" w14:textId="77777777" w:rsidR="00D82A10" w:rsidRPr="00257A27" w:rsidRDefault="00D82A10" w:rsidP="00B42CDF">
            <w:pPr>
              <w:jc w:val="center"/>
            </w:pPr>
            <w:r w:rsidRPr="00257A27">
              <w:t>No data</w:t>
            </w:r>
          </w:p>
        </w:tc>
        <w:tc>
          <w:tcPr>
            <w:tcW w:w="3762" w:type="dxa"/>
            <w:vAlign w:val="center"/>
          </w:tcPr>
          <w:p w14:paraId="77389885" w14:textId="77777777" w:rsidR="00D82A10" w:rsidRPr="00257A27" w:rsidRDefault="00D82A10" w:rsidP="00B42CDF">
            <w:pPr>
              <w:jc w:val="center"/>
            </w:pPr>
            <w:r w:rsidRPr="00257A27">
              <w:t>Threatened in Fecal Coliform (60%), E-coli (80%) and TSS (60%)</w:t>
            </w:r>
            <w:r w:rsidR="007361A9" w:rsidRPr="00257A27">
              <w:t xml:space="preserve"> in 2008 samples</w:t>
            </w:r>
          </w:p>
        </w:tc>
      </w:tr>
      <w:tr w:rsidR="00D82A10" w:rsidRPr="00257A27" w14:paraId="35BC963A" w14:textId="77777777" w:rsidTr="00FC6FEB">
        <w:tc>
          <w:tcPr>
            <w:tcW w:w="1548" w:type="dxa"/>
            <w:vMerge/>
          </w:tcPr>
          <w:p w14:paraId="238B9FA7" w14:textId="77777777" w:rsidR="00D82A10" w:rsidRPr="00257A27" w:rsidRDefault="00D82A10" w:rsidP="00B42CDF">
            <w:pPr>
              <w:jc w:val="center"/>
            </w:pPr>
          </w:p>
        </w:tc>
        <w:tc>
          <w:tcPr>
            <w:tcW w:w="2070" w:type="dxa"/>
            <w:vAlign w:val="center"/>
          </w:tcPr>
          <w:p w14:paraId="3E789B0A" w14:textId="77777777" w:rsidR="00D82A10" w:rsidRPr="00257A27" w:rsidRDefault="00D82A10" w:rsidP="00B42CDF">
            <w:pPr>
              <w:jc w:val="center"/>
            </w:pPr>
            <w:r w:rsidRPr="00257A27">
              <w:t>Bear in the Lodge Creek 2</w:t>
            </w:r>
          </w:p>
        </w:tc>
        <w:tc>
          <w:tcPr>
            <w:tcW w:w="2160" w:type="dxa"/>
            <w:vAlign w:val="center"/>
          </w:tcPr>
          <w:p w14:paraId="33E0B283" w14:textId="77777777" w:rsidR="00D82A10" w:rsidRPr="00257A27" w:rsidRDefault="00D82A10" w:rsidP="00B42CDF">
            <w:pPr>
              <w:jc w:val="center"/>
            </w:pPr>
            <w:r w:rsidRPr="00257A27">
              <w:t>No data</w:t>
            </w:r>
          </w:p>
        </w:tc>
        <w:tc>
          <w:tcPr>
            <w:tcW w:w="3762" w:type="dxa"/>
            <w:vAlign w:val="center"/>
          </w:tcPr>
          <w:p w14:paraId="4E2D2A4C" w14:textId="77777777" w:rsidR="00D82A10" w:rsidRPr="00257A27" w:rsidRDefault="00D82A10" w:rsidP="00B42CDF">
            <w:pPr>
              <w:jc w:val="center"/>
            </w:pPr>
            <w:r w:rsidRPr="00257A27">
              <w:t>Threatened in Fecal Coliform (100%), E-Coli (100%) and TSS (20%)</w:t>
            </w:r>
            <w:r w:rsidR="007361A9" w:rsidRPr="00257A27">
              <w:t xml:space="preserve"> in 2008 samples</w:t>
            </w:r>
          </w:p>
        </w:tc>
      </w:tr>
      <w:tr w:rsidR="00D82A10" w:rsidRPr="00257A27" w14:paraId="570FDA07" w14:textId="77777777" w:rsidTr="00FC6FEB">
        <w:tc>
          <w:tcPr>
            <w:tcW w:w="1548" w:type="dxa"/>
            <w:vMerge w:val="restart"/>
            <w:tcBorders>
              <w:top w:val="nil"/>
            </w:tcBorders>
          </w:tcPr>
          <w:p w14:paraId="1EDC0923" w14:textId="77777777" w:rsidR="00D82A10" w:rsidRPr="00257A27" w:rsidRDefault="00D82A10" w:rsidP="00B42CDF">
            <w:pPr>
              <w:jc w:val="center"/>
            </w:pPr>
          </w:p>
        </w:tc>
        <w:tc>
          <w:tcPr>
            <w:tcW w:w="2070" w:type="dxa"/>
            <w:vAlign w:val="center"/>
          </w:tcPr>
          <w:p w14:paraId="7A5743ED" w14:textId="77777777" w:rsidR="00D82A10" w:rsidRPr="00257A27" w:rsidRDefault="00D82A10" w:rsidP="00B42CDF">
            <w:pPr>
              <w:jc w:val="center"/>
            </w:pPr>
            <w:r w:rsidRPr="00257A27">
              <w:t>Eagle Nest Creek 1</w:t>
            </w:r>
          </w:p>
        </w:tc>
        <w:tc>
          <w:tcPr>
            <w:tcW w:w="2160" w:type="dxa"/>
            <w:vAlign w:val="center"/>
          </w:tcPr>
          <w:p w14:paraId="00D5CE7E" w14:textId="77777777" w:rsidR="00D82A10" w:rsidRPr="00257A27" w:rsidRDefault="00D82A10" w:rsidP="00B42CDF">
            <w:pPr>
              <w:jc w:val="center"/>
            </w:pPr>
            <w:r w:rsidRPr="00257A27">
              <w:t>No data</w:t>
            </w:r>
          </w:p>
        </w:tc>
        <w:tc>
          <w:tcPr>
            <w:tcW w:w="3762" w:type="dxa"/>
            <w:vAlign w:val="center"/>
          </w:tcPr>
          <w:p w14:paraId="255F60C3" w14:textId="77777777" w:rsidR="00D82A10" w:rsidRPr="00257A27" w:rsidRDefault="00D82A10" w:rsidP="00B42CDF">
            <w:pPr>
              <w:jc w:val="center"/>
            </w:pPr>
            <w:r w:rsidRPr="00257A27">
              <w:t>Threatened in Fecal Coliform (20%) and E-coli (40%)</w:t>
            </w:r>
            <w:r w:rsidR="007361A9" w:rsidRPr="00257A27">
              <w:t xml:space="preserve"> in 2008 samples</w:t>
            </w:r>
          </w:p>
        </w:tc>
      </w:tr>
      <w:tr w:rsidR="00D82A10" w:rsidRPr="00257A27" w14:paraId="7D46B71C" w14:textId="77777777" w:rsidTr="00FC6FEB">
        <w:tc>
          <w:tcPr>
            <w:tcW w:w="1548" w:type="dxa"/>
            <w:vMerge/>
          </w:tcPr>
          <w:p w14:paraId="162C24EF" w14:textId="77777777" w:rsidR="00D82A10" w:rsidRPr="00257A27" w:rsidRDefault="00D82A10" w:rsidP="00B42CDF">
            <w:pPr>
              <w:jc w:val="center"/>
            </w:pPr>
          </w:p>
        </w:tc>
        <w:tc>
          <w:tcPr>
            <w:tcW w:w="2070" w:type="dxa"/>
            <w:vAlign w:val="center"/>
          </w:tcPr>
          <w:p w14:paraId="3691B3A6" w14:textId="77777777" w:rsidR="00D82A10" w:rsidRPr="00257A27" w:rsidRDefault="00D82A10" w:rsidP="00B42CDF">
            <w:pPr>
              <w:jc w:val="center"/>
            </w:pPr>
            <w:r w:rsidRPr="00257A27">
              <w:t>Eagle Nest Creek 2</w:t>
            </w:r>
          </w:p>
        </w:tc>
        <w:tc>
          <w:tcPr>
            <w:tcW w:w="2160" w:type="dxa"/>
            <w:vAlign w:val="center"/>
          </w:tcPr>
          <w:p w14:paraId="0EA5C472" w14:textId="77777777" w:rsidR="00D82A10" w:rsidRPr="00257A27" w:rsidRDefault="00D82A10" w:rsidP="00B42CDF">
            <w:pPr>
              <w:jc w:val="center"/>
            </w:pPr>
            <w:r w:rsidRPr="00257A27">
              <w:t>No data</w:t>
            </w:r>
          </w:p>
        </w:tc>
        <w:tc>
          <w:tcPr>
            <w:tcW w:w="3762" w:type="dxa"/>
            <w:vAlign w:val="center"/>
          </w:tcPr>
          <w:p w14:paraId="086DF46D" w14:textId="77777777" w:rsidR="00D82A10" w:rsidRPr="00257A27" w:rsidRDefault="00D82A10" w:rsidP="00B42CDF">
            <w:pPr>
              <w:jc w:val="center"/>
            </w:pPr>
            <w:r w:rsidRPr="00257A27">
              <w:t>Threatened in Fecal Coliform (100%), E-coli (100%) and TSS (100%)</w:t>
            </w:r>
            <w:r w:rsidR="007361A9" w:rsidRPr="00257A27">
              <w:t xml:space="preserve"> in 2008 samples</w:t>
            </w:r>
          </w:p>
        </w:tc>
      </w:tr>
      <w:tr w:rsidR="00D82A10" w:rsidRPr="00257A27" w14:paraId="1A55290F" w14:textId="77777777" w:rsidTr="00FC6FEB">
        <w:tc>
          <w:tcPr>
            <w:tcW w:w="1548" w:type="dxa"/>
            <w:vMerge/>
          </w:tcPr>
          <w:p w14:paraId="1CEBB23F" w14:textId="77777777" w:rsidR="00D82A10" w:rsidRPr="00257A27" w:rsidRDefault="00D82A10" w:rsidP="00B42CDF">
            <w:pPr>
              <w:jc w:val="center"/>
            </w:pPr>
          </w:p>
        </w:tc>
        <w:tc>
          <w:tcPr>
            <w:tcW w:w="2070" w:type="dxa"/>
            <w:vAlign w:val="center"/>
          </w:tcPr>
          <w:p w14:paraId="1921E525" w14:textId="77777777" w:rsidR="00D82A10" w:rsidRPr="00257A27" w:rsidRDefault="00D82A10" w:rsidP="00B42CDF">
            <w:pPr>
              <w:jc w:val="center"/>
            </w:pPr>
            <w:r w:rsidRPr="00257A27">
              <w:t>White River 5</w:t>
            </w:r>
          </w:p>
        </w:tc>
        <w:tc>
          <w:tcPr>
            <w:tcW w:w="2160" w:type="dxa"/>
            <w:vAlign w:val="center"/>
          </w:tcPr>
          <w:p w14:paraId="44607024" w14:textId="77777777" w:rsidR="00D82A10" w:rsidRPr="00257A27" w:rsidRDefault="00D82A10" w:rsidP="00B42CDF">
            <w:pPr>
              <w:jc w:val="center"/>
            </w:pPr>
            <w:r w:rsidRPr="00257A27">
              <w:t>No data</w:t>
            </w:r>
          </w:p>
        </w:tc>
        <w:tc>
          <w:tcPr>
            <w:tcW w:w="3762" w:type="dxa"/>
            <w:vAlign w:val="center"/>
          </w:tcPr>
          <w:p w14:paraId="42BAFBA8" w14:textId="77777777" w:rsidR="00D82A10" w:rsidRPr="00257A27" w:rsidRDefault="00D82A10" w:rsidP="00B42CDF">
            <w:pPr>
              <w:jc w:val="center"/>
            </w:pPr>
            <w:r w:rsidRPr="00257A27">
              <w:t>Threatened in Fecal Coliform (75%) and E-coli (75%)</w:t>
            </w:r>
            <w:r w:rsidR="007361A9" w:rsidRPr="00257A27">
              <w:t xml:space="preserve"> in 2008 samples</w:t>
            </w:r>
          </w:p>
        </w:tc>
      </w:tr>
      <w:tr w:rsidR="002C2A27" w:rsidRPr="00257A27" w14:paraId="73E9209C" w14:textId="77777777" w:rsidTr="00FC6FEB">
        <w:tc>
          <w:tcPr>
            <w:tcW w:w="1548" w:type="dxa"/>
            <w:vMerge w:val="restart"/>
            <w:vAlign w:val="center"/>
          </w:tcPr>
          <w:p w14:paraId="5014F3CC" w14:textId="77777777" w:rsidR="002C2A27" w:rsidRPr="00257A27" w:rsidRDefault="002C2A27" w:rsidP="00B42CDF">
            <w:pPr>
              <w:jc w:val="center"/>
            </w:pPr>
            <w:r w:rsidRPr="00257A27">
              <w:t>White River Pass Creek Watershed</w:t>
            </w:r>
          </w:p>
        </w:tc>
        <w:tc>
          <w:tcPr>
            <w:tcW w:w="2070" w:type="dxa"/>
            <w:vAlign w:val="center"/>
          </w:tcPr>
          <w:p w14:paraId="4ED9C0A9" w14:textId="77777777" w:rsidR="002C2A27" w:rsidRPr="00257A27" w:rsidRDefault="002C2A27" w:rsidP="00B42CDF">
            <w:pPr>
              <w:jc w:val="center"/>
            </w:pPr>
            <w:r w:rsidRPr="00257A27">
              <w:t>Pass Creek 1</w:t>
            </w:r>
          </w:p>
          <w:p w14:paraId="12C0EE49" w14:textId="77777777" w:rsidR="002C2A27" w:rsidRPr="00257A27" w:rsidRDefault="002C2A27" w:rsidP="00B42CDF">
            <w:pPr>
              <w:jc w:val="center"/>
            </w:pPr>
          </w:p>
        </w:tc>
        <w:tc>
          <w:tcPr>
            <w:tcW w:w="2160" w:type="dxa"/>
            <w:vAlign w:val="center"/>
          </w:tcPr>
          <w:p w14:paraId="0E8226A9" w14:textId="77777777" w:rsidR="002C2A27" w:rsidRPr="00257A27" w:rsidRDefault="002C2A27" w:rsidP="003D5FC6">
            <w:pPr>
              <w:jc w:val="center"/>
            </w:pPr>
            <w:r w:rsidRPr="00257A27">
              <w:t>Non-impaired (</w:t>
            </w:r>
            <w:r w:rsidR="003D5FC6" w:rsidRPr="00257A27">
              <w:t>100</w:t>
            </w:r>
            <w:r w:rsidRPr="00257A27">
              <w:t>%)</w:t>
            </w:r>
            <w:r w:rsidR="00FC6FEB" w:rsidRPr="00257A27">
              <w:t xml:space="preserve"> in 2010</w:t>
            </w:r>
          </w:p>
        </w:tc>
        <w:tc>
          <w:tcPr>
            <w:tcW w:w="3762" w:type="dxa"/>
            <w:vAlign w:val="center"/>
          </w:tcPr>
          <w:p w14:paraId="3211E774" w14:textId="77777777" w:rsidR="002C2A27" w:rsidRPr="00257A27" w:rsidRDefault="002C2A27" w:rsidP="007361A9">
            <w:pPr>
              <w:jc w:val="center"/>
            </w:pPr>
            <w:r w:rsidRPr="00257A27">
              <w:t>Threatened in Fecal Coliform (75%) and E-coli (100%)</w:t>
            </w:r>
            <w:r w:rsidR="007361A9" w:rsidRPr="00257A27">
              <w:t xml:space="preserve"> in 2009 samples</w:t>
            </w:r>
          </w:p>
        </w:tc>
      </w:tr>
      <w:tr w:rsidR="002C2A27" w:rsidRPr="00257A27" w14:paraId="5A67D0FF" w14:textId="77777777" w:rsidTr="00FC6FEB">
        <w:tc>
          <w:tcPr>
            <w:tcW w:w="1548" w:type="dxa"/>
            <w:vMerge/>
          </w:tcPr>
          <w:p w14:paraId="5194E7D9" w14:textId="77777777" w:rsidR="002C2A27" w:rsidRPr="00257A27" w:rsidRDefault="002C2A27" w:rsidP="00B42CDF">
            <w:pPr>
              <w:jc w:val="center"/>
            </w:pPr>
          </w:p>
        </w:tc>
        <w:tc>
          <w:tcPr>
            <w:tcW w:w="2070" w:type="dxa"/>
            <w:vAlign w:val="center"/>
          </w:tcPr>
          <w:p w14:paraId="588F4E51" w14:textId="77777777" w:rsidR="002C2A27" w:rsidRPr="00257A27" w:rsidRDefault="002C2A27" w:rsidP="00B42CDF">
            <w:pPr>
              <w:jc w:val="center"/>
            </w:pPr>
            <w:r w:rsidRPr="00257A27">
              <w:t>Pass Creek 2</w:t>
            </w:r>
          </w:p>
          <w:p w14:paraId="0CBC5524" w14:textId="77777777" w:rsidR="002C2A27" w:rsidRPr="00257A27" w:rsidRDefault="002C2A27" w:rsidP="00FC6FEB"/>
        </w:tc>
        <w:tc>
          <w:tcPr>
            <w:tcW w:w="2160" w:type="dxa"/>
            <w:vAlign w:val="center"/>
          </w:tcPr>
          <w:p w14:paraId="301B0625" w14:textId="77777777" w:rsidR="002C2A27" w:rsidRPr="00257A27" w:rsidRDefault="002C2A27" w:rsidP="00B42CDF">
            <w:pPr>
              <w:jc w:val="center"/>
            </w:pPr>
            <w:r w:rsidRPr="00257A27">
              <w:t>Non-impaired (</w:t>
            </w:r>
            <w:r w:rsidR="003D5FC6" w:rsidRPr="00257A27">
              <w:t>10</w:t>
            </w:r>
            <w:r w:rsidRPr="00257A27">
              <w:t>0%)</w:t>
            </w:r>
            <w:r w:rsidR="00FC6FEB" w:rsidRPr="00257A27">
              <w:t xml:space="preserve"> in 2010</w:t>
            </w:r>
          </w:p>
        </w:tc>
        <w:tc>
          <w:tcPr>
            <w:tcW w:w="3762" w:type="dxa"/>
            <w:vAlign w:val="center"/>
          </w:tcPr>
          <w:p w14:paraId="17C77889" w14:textId="77777777" w:rsidR="002C2A27" w:rsidRPr="00257A27" w:rsidRDefault="002C2A27" w:rsidP="007361A9">
            <w:pPr>
              <w:jc w:val="center"/>
            </w:pPr>
            <w:r w:rsidRPr="00257A27">
              <w:t>Threatened in Fecal Coliform (60%) and E-coli (100%)</w:t>
            </w:r>
            <w:r w:rsidR="007361A9" w:rsidRPr="00257A27">
              <w:t xml:space="preserve"> in 2009 samples</w:t>
            </w:r>
          </w:p>
        </w:tc>
      </w:tr>
      <w:tr w:rsidR="002C2A27" w:rsidRPr="00257A27" w14:paraId="6672F322" w14:textId="77777777" w:rsidTr="00FC6FEB">
        <w:tc>
          <w:tcPr>
            <w:tcW w:w="1548" w:type="dxa"/>
            <w:vMerge/>
          </w:tcPr>
          <w:p w14:paraId="5BC9AD70" w14:textId="77777777" w:rsidR="002C2A27" w:rsidRPr="00257A27" w:rsidRDefault="002C2A27" w:rsidP="00B42CDF">
            <w:pPr>
              <w:jc w:val="center"/>
            </w:pPr>
          </w:p>
        </w:tc>
        <w:tc>
          <w:tcPr>
            <w:tcW w:w="2070" w:type="dxa"/>
            <w:vAlign w:val="center"/>
          </w:tcPr>
          <w:p w14:paraId="630F839E" w14:textId="77777777" w:rsidR="002C2A27" w:rsidRPr="00257A27" w:rsidRDefault="002C2A27" w:rsidP="00FC6FEB">
            <w:pPr>
              <w:jc w:val="center"/>
            </w:pPr>
            <w:r w:rsidRPr="00257A27">
              <w:t>Pass Creek 3</w:t>
            </w:r>
          </w:p>
        </w:tc>
        <w:tc>
          <w:tcPr>
            <w:tcW w:w="2160" w:type="dxa"/>
            <w:vAlign w:val="center"/>
          </w:tcPr>
          <w:p w14:paraId="65392DBF" w14:textId="77777777" w:rsidR="002C2A27" w:rsidRPr="00257A27" w:rsidRDefault="002C2A27" w:rsidP="00B42CDF">
            <w:pPr>
              <w:jc w:val="center"/>
            </w:pPr>
            <w:r w:rsidRPr="00257A27">
              <w:t>Non-impaired (</w:t>
            </w:r>
            <w:r w:rsidR="003D5FC6" w:rsidRPr="00257A27">
              <w:t>10</w:t>
            </w:r>
            <w:r w:rsidRPr="00257A27">
              <w:t>0%)</w:t>
            </w:r>
            <w:r w:rsidR="00FC6FEB" w:rsidRPr="00257A27">
              <w:t xml:space="preserve"> in 2010</w:t>
            </w:r>
          </w:p>
        </w:tc>
        <w:tc>
          <w:tcPr>
            <w:tcW w:w="3762" w:type="dxa"/>
            <w:vAlign w:val="center"/>
          </w:tcPr>
          <w:p w14:paraId="5D9CE10F" w14:textId="77777777" w:rsidR="002C2A27" w:rsidRPr="00257A27" w:rsidRDefault="002C2A27" w:rsidP="00B42CDF">
            <w:pPr>
              <w:jc w:val="center"/>
            </w:pPr>
            <w:r w:rsidRPr="00257A27">
              <w:t>Threatened in Fecal Coliform (20%), E-coli (60%), and TSS (60%)</w:t>
            </w:r>
            <w:r w:rsidR="007361A9" w:rsidRPr="00257A27">
              <w:t xml:space="preserve"> in 2009 samples</w:t>
            </w:r>
          </w:p>
        </w:tc>
      </w:tr>
      <w:tr w:rsidR="002C2A27" w:rsidRPr="00257A27" w14:paraId="5D214E7E" w14:textId="77777777" w:rsidTr="00FC6FEB">
        <w:tc>
          <w:tcPr>
            <w:tcW w:w="1548" w:type="dxa"/>
            <w:vMerge/>
          </w:tcPr>
          <w:p w14:paraId="62E654C3" w14:textId="77777777" w:rsidR="002C2A27" w:rsidRPr="00257A27" w:rsidRDefault="002C2A27" w:rsidP="00B42CDF">
            <w:pPr>
              <w:jc w:val="center"/>
            </w:pPr>
          </w:p>
        </w:tc>
        <w:tc>
          <w:tcPr>
            <w:tcW w:w="2070" w:type="dxa"/>
            <w:vAlign w:val="center"/>
          </w:tcPr>
          <w:p w14:paraId="394EAEE2" w14:textId="77777777" w:rsidR="002C2A27" w:rsidRPr="00257A27" w:rsidRDefault="002C2A27" w:rsidP="00B42CDF">
            <w:pPr>
              <w:jc w:val="center"/>
            </w:pPr>
            <w:r w:rsidRPr="00257A27">
              <w:t>Buzzard Creek</w:t>
            </w:r>
          </w:p>
        </w:tc>
        <w:tc>
          <w:tcPr>
            <w:tcW w:w="2160" w:type="dxa"/>
            <w:vAlign w:val="center"/>
          </w:tcPr>
          <w:p w14:paraId="1A97D91D" w14:textId="77777777" w:rsidR="002C2A27" w:rsidRPr="00257A27" w:rsidRDefault="002C2A27" w:rsidP="003D5FC6">
            <w:pPr>
              <w:jc w:val="center"/>
            </w:pPr>
            <w:r w:rsidRPr="00257A27">
              <w:t>Severely Impaired (</w:t>
            </w:r>
            <w:r w:rsidR="003D5FC6" w:rsidRPr="00257A27">
              <w:t>9</w:t>
            </w:r>
            <w:r w:rsidRPr="00257A27">
              <w:t>%)</w:t>
            </w:r>
            <w:r w:rsidR="00FC6FEB" w:rsidRPr="00257A27">
              <w:t xml:space="preserve"> in 2010</w:t>
            </w:r>
          </w:p>
        </w:tc>
        <w:tc>
          <w:tcPr>
            <w:tcW w:w="3762" w:type="dxa"/>
            <w:vAlign w:val="center"/>
          </w:tcPr>
          <w:p w14:paraId="4E70EC2D" w14:textId="77777777" w:rsidR="002C2A27" w:rsidRPr="00257A27" w:rsidRDefault="002C2A27" w:rsidP="00B42CDF">
            <w:pPr>
              <w:jc w:val="center"/>
            </w:pPr>
            <w:r w:rsidRPr="00257A27">
              <w:t>Threatened in Fecal Coliform (60%) and E-coli (100%)</w:t>
            </w:r>
            <w:r w:rsidR="007361A9" w:rsidRPr="00257A27">
              <w:t xml:space="preserve"> in 2009 samples</w:t>
            </w:r>
          </w:p>
        </w:tc>
      </w:tr>
      <w:tr w:rsidR="002C2A27" w:rsidRPr="00257A27" w14:paraId="794E488D" w14:textId="77777777" w:rsidTr="00FC6FEB">
        <w:tc>
          <w:tcPr>
            <w:tcW w:w="1548" w:type="dxa"/>
            <w:vMerge/>
          </w:tcPr>
          <w:p w14:paraId="61CD10F0" w14:textId="77777777" w:rsidR="002C2A27" w:rsidRPr="00257A27" w:rsidRDefault="002C2A27" w:rsidP="00B42CDF">
            <w:pPr>
              <w:jc w:val="center"/>
            </w:pPr>
          </w:p>
        </w:tc>
        <w:tc>
          <w:tcPr>
            <w:tcW w:w="2070" w:type="dxa"/>
            <w:vAlign w:val="center"/>
          </w:tcPr>
          <w:p w14:paraId="130FA6E0" w14:textId="77777777" w:rsidR="002C2A27" w:rsidRPr="00257A27" w:rsidRDefault="002C2A27" w:rsidP="00B42CDF">
            <w:pPr>
              <w:jc w:val="center"/>
            </w:pPr>
            <w:r w:rsidRPr="00257A27">
              <w:t>Long Creek</w:t>
            </w:r>
          </w:p>
        </w:tc>
        <w:tc>
          <w:tcPr>
            <w:tcW w:w="2160" w:type="dxa"/>
            <w:vAlign w:val="center"/>
          </w:tcPr>
          <w:p w14:paraId="5A819120" w14:textId="77777777" w:rsidR="002C2A27" w:rsidRPr="00257A27" w:rsidRDefault="002C2A27" w:rsidP="00B42CDF">
            <w:pPr>
              <w:jc w:val="center"/>
            </w:pPr>
            <w:r w:rsidRPr="00257A27">
              <w:t>No data</w:t>
            </w:r>
          </w:p>
        </w:tc>
        <w:tc>
          <w:tcPr>
            <w:tcW w:w="3762" w:type="dxa"/>
            <w:vAlign w:val="center"/>
          </w:tcPr>
          <w:p w14:paraId="37A969D8" w14:textId="77777777" w:rsidR="002C2A27" w:rsidRPr="00257A27" w:rsidRDefault="002C2A27" w:rsidP="00B42CDF">
            <w:pPr>
              <w:jc w:val="center"/>
            </w:pPr>
            <w:r w:rsidRPr="00257A27">
              <w:t>Threatened in Fecal coliform (20%) and E-coli (40%)</w:t>
            </w:r>
            <w:r w:rsidR="007361A9" w:rsidRPr="00257A27">
              <w:t xml:space="preserve"> in 2008 samples</w:t>
            </w:r>
          </w:p>
        </w:tc>
      </w:tr>
      <w:tr w:rsidR="002C2A27" w:rsidRPr="00257A27" w14:paraId="5EC64655" w14:textId="77777777" w:rsidTr="00CE0FF1">
        <w:trPr>
          <w:trHeight w:val="1142"/>
        </w:trPr>
        <w:tc>
          <w:tcPr>
            <w:tcW w:w="1548" w:type="dxa"/>
            <w:vMerge/>
          </w:tcPr>
          <w:p w14:paraId="4B423532" w14:textId="77777777" w:rsidR="002C2A27" w:rsidRPr="00257A27" w:rsidRDefault="002C2A27" w:rsidP="00B42CDF">
            <w:pPr>
              <w:jc w:val="center"/>
            </w:pPr>
          </w:p>
        </w:tc>
        <w:tc>
          <w:tcPr>
            <w:tcW w:w="2070" w:type="dxa"/>
            <w:vAlign w:val="center"/>
          </w:tcPr>
          <w:p w14:paraId="45FF8F43" w14:textId="77777777" w:rsidR="002C2A27" w:rsidRPr="00257A27" w:rsidRDefault="002C2A27" w:rsidP="00B42CDF">
            <w:pPr>
              <w:jc w:val="center"/>
            </w:pPr>
            <w:r w:rsidRPr="00257A27">
              <w:t>White River 4</w:t>
            </w:r>
          </w:p>
        </w:tc>
        <w:tc>
          <w:tcPr>
            <w:tcW w:w="2160" w:type="dxa"/>
            <w:vAlign w:val="center"/>
          </w:tcPr>
          <w:p w14:paraId="7827DDD8" w14:textId="77777777" w:rsidR="002C2A27" w:rsidRPr="00257A27" w:rsidRDefault="002C2A27" w:rsidP="00B42CDF">
            <w:pPr>
              <w:jc w:val="center"/>
            </w:pPr>
            <w:r w:rsidRPr="00257A27">
              <w:t>No data</w:t>
            </w:r>
          </w:p>
        </w:tc>
        <w:tc>
          <w:tcPr>
            <w:tcW w:w="3762" w:type="dxa"/>
            <w:vAlign w:val="center"/>
          </w:tcPr>
          <w:p w14:paraId="2C76A5E0" w14:textId="77777777" w:rsidR="002C2A27" w:rsidRPr="00257A27" w:rsidRDefault="002C2A27" w:rsidP="00B42CDF">
            <w:pPr>
              <w:jc w:val="center"/>
            </w:pPr>
            <w:r w:rsidRPr="00257A27">
              <w:t>Threatened in Fecal Coliform (100%), E-coli (80%) and TSS (80%)</w:t>
            </w:r>
            <w:r w:rsidR="007361A9" w:rsidRPr="00257A27">
              <w:t xml:space="preserve"> in 2009 samples</w:t>
            </w:r>
          </w:p>
        </w:tc>
      </w:tr>
      <w:tr w:rsidR="002C2A27" w:rsidRPr="00257A27" w14:paraId="44BBD122" w14:textId="77777777" w:rsidTr="00FC6FEB">
        <w:tc>
          <w:tcPr>
            <w:tcW w:w="1548" w:type="dxa"/>
            <w:vMerge/>
          </w:tcPr>
          <w:p w14:paraId="7785216A" w14:textId="77777777" w:rsidR="002C2A27" w:rsidRPr="00257A27" w:rsidRDefault="002C2A27" w:rsidP="00B42CDF">
            <w:pPr>
              <w:jc w:val="center"/>
            </w:pPr>
          </w:p>
        </w:tc>
        <w:tc>
          <w:tcPr>
            <w:tcW w:w="2070" w:type="dxa"/>
            <w:vAlign w:val="center"/>
          </w:tcPr>
          <w:p w14:paraId="495FC6FC" w14:textId="77777777" w:rsidR="002C2A27" w:rsidRPr="00257A27" w:rsidRDefault="002C2A27" w:rsidP="00B42CDF">
            <w:pPr>
              <w:jc w:val="center"/>
            </w:pPr>
            <w:r w:rsidRPr="00257A27">
              <w:t>Black Pipe</w:t>
            </w:r>
          </w:p>
        </w:tc>
        <w:tc>
          <w:tcPr>
            <w:tcW w:w="2160" w:type="dxa"/>
            <w:vAlign w:val="center"/>
          </w:tcPr>
          <w:p w14:paraId="7A61858A" w14:textId="77777777" w:rsidR="002C2A27" w:rsidRPr="00257A27" w:rsidRDefault="00130F3A" w:rsidP="00B42CDF">
            <w:pPr>
              <w:jc w:val="center"/>
            </w:pPr>
            <w:r w:rsidRPr="00257A27">
              <w:t>Non-impaired (91%) in 2010</w:t>
            </w:r>
          </w:p>
        </w:tc>
        <w:tc>
          <w:tcPr>
            <w:tcW w:w="3762" w:type="dxa"/>
            <w:vAlign w:val="center"/>
          </w:tcPr>
          <w:p w14:paraId="0A4CF0BA" w14:textId="77777777" w:rsidR="002C2A27" w:rsidRPr="00257A27" w:rsidRDefault="00995142" w:rsidP="00B42CDF">
            <w:pPr>
              <w:jc w:val="center"/>
            </w:pPr>
            <w:r w:rsidRPr="00257A27">
              <w:t>Threatened in Fecal Coliform (100%)</w:t>
            </w:r>
            <w:r w:rsidR="007361A9" w:rsidRPr="00257A27">
              <w:t xml:space="preserve"> </w:t>
            </w:r>
            <w:r w:rsidRPr="00257A27">
              <w:t>and E-Coli (100%)</w:t>
            </w:r>
            <w:r w:rsidR="00130F3A" w:rsidRPr="00257A27">
              <w:t xml:space="preserve"> in 2009 samples</w:t>
            </w:r>
          </w:p>
        </w:tc>
      </w:tr>
      <w:tr w:rsidR="00D82A10" w:rsidRPr="00257A27" w14:paraId="19F3E36B" w14:textId="77777777" w:rsidTr="00FC6FEB">
        <w:tc>
          <w:tcPr>
            <w:tcW w:w="1548" w:type="dxa"/>
            <w:vMerge w:val="restart"/>
            <w:vAlign w:val="center"/>
          </w:tcPr>
          <w:p w14:paraId="7452DCB7" w14:textId="77777777" w:rsidR="00D82A10" w:rsidRPr="00257A27" w:rsidRDefault="00D82A10" w:rsidP="00B42CDF">
            <w:pPr>
              <w:jc w:val="center"/>
            </w:pPr>
            <w:r w:rsidRPr="00257A27">
              <w:t>White River / Little White River Watershed</w:t>
            </w:r>
          </w:p>
        </w:tc>
        <w:tc>
          <w:tcPr>
            <w:tcW w:w="2070" w:type="dxa"/>
            <w:vAlign w:val="center"/>
          </w:tcPr>
          <w:p w14:paraId="29EA50BE" w14:textId="77777777" w:rsidR="00D82A10" w:rsidRPr="00257A27" w:rsidRDefault="00D82A10" w:rsidP="00B42CDF">
            <w:pPr>
              <w:jc w:val="center"/>
            </w:pPr>
            <w:r w:rsidRPr="00257A27">
              <w:t>Little White River 1</w:t>
            </w:r>
          </w:p>
        </w:tc>
        <w:tc>
          <w:tcPr>
            <w:tcW w:w="2160" w:type="dxa"/>
            <w:vAlign w:val="center"/>
          </w:tcPr>
          <w:p w14:paraId="1D285108" w14:textId="77777777" w:rsidR="00D82A10" w:rsidRPr="00257A27" w:rsidRDefault="00ED3A07" w:rsidP="003D5FC6">
            <w:pPr>
              <w:jc w:val="center"/>
            </w:pPr>
            <w:r w:rsidRPr="00257A27">
              <w:t>Severely Impaired (</w:t>
            </w:r>
            <w:r w:rsidR="003D5FC6" w:rsidRPr="00257A27">
              <w:t>18</w:t>
            </w:r>
            <w:r w:rsidRPr="00257A27">
              <w:t>%)</w:t>
            </w:r>
            <w:r w:rsidR="00FC6FEB" w:rsidRPr="00257A27">
              <w:t xml:space="preserve"> in 2010 and 2011</w:t>
            </w:r>
          </w:p>
        </w:tc>
        <w:tc>
          <w:tcPr>
            <w:tcW w:w="3762" w:type="dxa"/>
            <w:vAlign w:val="center"/>
          </w:tcPr>
          <w:p w14:paraId="2EB968BD" w14:textId="77777777" w:rsidR="00D82A10" w:rsidRPr="00257A27" w:rsidRDefault="00D82A10" w:rsidP="00B42CDF">
            <w:pPr>
              <w:jc w:val="center"/>
            </w:pPr>
            <w:r w:rsidRPr="00257A27">
              <w:t>Threatened in Fecal Coliform (60%), E-coli (80%) and TSS (20%)</w:t>
            </w:r>
            <w:r w:rsidR="007361A9" w:rsidRPr="00257A27">
              <w:t xml:space="preserve"> in 2009 samples</w:t>
            </w:r>
          </w:p>
        </w:tc>
      </w:tr>
      <w:tr w:rsidR="00D82A10" w:rsidRPr="00257A27" w14:paraId="3FAFB8D6" w14:textId="77777777" w:rsidTr="00FC6FEB">
        <w:tc>
          <w:tcPr>
            <w:tcW w:w="1548" w:type="dxa"/>
            <w:vMerge/>
          </w:tcPr>
          <w:p w14:paraId="3C6841A9" w14:textId="77777777" w:rsidR="00D82A10" w:rsidRPr="00257A27" w:rsidRDefault="00D82A10" w:rsidP="00B42CDF">
            <w:pPr>
              <w:jc w:val="center"/>
            </w:pPr>
          </w:p>
        </w:tc>
        <w:tc>
          <w:tcPr>
            <w:tcW w:w="2070" w:type="dxa"/>
            <w:vAlign w:val="center"/>
          </w:tcPr>
          <w:p w14:paraId="06ABB64E" w14:textId="77777777" w:rsidR="00D82A10" w:rsidRPr="00257A27" w:rsidRDefault="00D82A10" w:rsidP="00B42CDF">
            <w:pPr>
              <w:jc w:val="center"/>
            </w:pPr>
            <w:r w:rsidRPr="00257A27">
              <w:t>Little White River 2</w:t>
            </w:r>
          </w:p>
        </w:tc>
        <w:tc>
          <w:tcPr>
            <w:tcW w:w="2160" w:type="dxa"/>
            <w:vAlign w:val="center"/>
          </w:tcPr>
          <w:p w14:paraId="047D93E0" w14:textId="77777777" w:rsidR="00D82A10" w:rsidRPr="00257A27" w:rsidRDefault="00ED3A07" w:rsidP="00694858">
            <w:pPr>
              <w:jc w:val="center"/>
            </w:pPr>
            <w:r w:rsidRPr="00257A27">
              <w:t>Non-impaired (</w:t>
            </w:r>
            <w:r w:rsidR="003D5FC6" w:rsidRPr="00257A27">
              <w:t>10</w:t>
            </w:r>
            <w:r w:rsidRPr="00257A27">
              <w:t>0%)</w:t>
            </w:r>
            <w:r w:rsidR="00D4064F" w:rsidRPr="00257A27">
              <w:t xml:space="preserve"> </w:t>
            </w:r>
            <w:r w:rsidR="00694858" w:rsidRPr="00257A27">
              <w:t>in 2011</w:t>
            </w:r>
          </w:p>
        </w:tc>
        <w:tc>
          <w:tcPr>
            <w:tcW w:w="3762" w:type="dxa"/>
            <w:vAlign w:val="center"/>
          </w:tcPr>
          <w:p w14:paraId="609E9B11" w14:textId="77777777" w:rsidR="00D82A10" w:rsidRPr="00257A27" w:rsidRDefault="00D82A10" w:rsidP="00B42CDF">
            <w:pPr>
              <w:jc w:val="center"/>
            </w:pPr>
            <w:r w:rsidRPr="00257A27">
              <w:t>Threatened in Fecal Coliform (60%) and E-coli (100%)</w:t>
            </w:r>
            <w:r w:rsidR="007361A9" w:rsidRPr="00257A27">
              <w:t xml:space="preserve"> in 2009 samples</w:t>
            </w:r>
          </w:p>
        </w:tc>
      </w:tr>
      <w:tr w:rsidR="00D82A10" w:rsidRPr="00257A27" w14:paraId="550CCDEF" w14:textId="77777777" w:rsidTr="00FC6FEB">
        <w:tc>
          <w:tcPr>
            <w:tcW w:w="1548" w:type="dxa"/>
            <w:vMerge/>
          </w:tcPr>
          <w:p w14:paraId="5352C587" w14:textId="77777777" w:rsidR="00D82A10" w:rsidRPr="00257A27" w:rsidRDefault="00D82A10" w:rsidP="00B42CDF">
            <w:pPr>
              <w:jc w:val="center"/>
            </w:pPr>
          </w:p>
        </w:tc>
        <w:tc>
          <w:tcPr>
            <w:tcW w:w="2070" w:type="dxa"/>
            <w:vAlign w:val="center"/>
          </w:tcPr>
          <w:p w14:paraId="2970B971" w14:textId="77777777" w:rsidR="00D82A10" w:rsidRPr="00257A27" w:rsidRDefault="00D82A10" w:rsidP="00B42CDF">
            <w:pPr>
              <w:jc w:val="center"/>
            </w:pPr>
            <w:r w:rsidRPr="00257A27">
              <w:t>Little White River 3</w:t>
            </w:r>
          </w:p>
        </w:tc>
        <w:tc>
          <w:tcPr>
            <w:tcW w:w="2160" w:type="dxa"/>
            <w:vAlign w:val="center"/>
          </w:tcPr>
          <w:p w14:paraId="6486DF04" w14:textId="77777777" w:rsidR="00D82A10" w:rsidRPr="00257A27" w:rsidRDefault="00ED3A07" w:rsidP="00D4064F">
            <w:pPr>
              <w:jc w:val="center"/>
            </w:pPr>
            <w:r w:rsidRPr="00257A27">
              <w:t>Non-impaired (</w:t>
            </w:r>
            <w:r w:rsidR="003D5FC6" w:rsidRPr="00257A27">
              <w:t>10</w:t>
            </w:r>
            <w:r w:rsidRPr="00257A27">
              <w:t>0%)</w:t>
            </w:r>
            <w:r w:rsidR="00D4064F" w:rsidRPr="00257A27">
              <w:t xml:space="preserve"> in in 2010 and 2011 </w:t>
            </w:r>
          </w:p>
        </w:tc>
        <w:tc>
          <w:tcPr>
            <w:tcW w:w="3762" w:type="dxa"/>
            <w:vAlign w:val="center"/>
          </w:tcPr>
          <w:p w14:paraId="25269AC9" w14:textId="77777777" w:rsidR="00D82A10" w:rsidRPr="00257A27" w:rsidRDefault="00D82A10" w:rsidP="00B42CDF">
            <w:pPr>
              <w:jc w:val="center"/>
            </w:pPr>
            <w:r w:rsidRPr="00257A27">
              <w:t>Threatened in Fecal Coliform (40%) and E-coli (60%)</w:t>
            </w:r>
            <w:r w:rsidR="007361A9" w:rsidRPr="00257A27">
              <w:t xml:space="preserve"> in 2009 samples</w:t>
            </w:r>
          </w:p>
        </w:tc>
      </w:tr>
      <w:tr w:rsidR="00D82A10" w:rsidRPr="00257A27" w14:paraId="6A2210CA" w14:textId="77777777" w:rsidTr="00FC6FEB">
        <w:tc>
          <w:tcPr>
            <w:tcW w:w="1548" w:type="dxa"/>
            <w:vMerge/>
          </w:tcPr>
          <w:p w14:paraId="67453D83" w14:textId="77777777" w:rsidR="00D82A10" w:rsidRPr="00257A27" w:rsidRDefault="00D82A10" w:rsidP="00B42CDF">
            <w:pPr>
              <w:jc w:val="center"/>
            </w:pPr>
          </w:p>
        </w:tc>
        <w:tc>
          <w:tcPr>
            <w:tcW w:w="2070" w:type="dxa"/>
            <w:vAlign w:val="center"/>
          </w:tcPr>
          <w:p w14:paraId="6655B5CF" w14:textId="77777777" w:rsidR="00D82A10" w:rsidRPr="00257A27" w:rsidRDefault="00D82A10" w:rsidP="00B42CDF">
            <w:pPr>
              <w:jc w:val="center"/>
            </w:pPr>
            <w:r w:rsidRPr="00257A27">
              <w:t>Little White River 4</w:t>
            </w:r>
          </w:p>
        </w:tc>
        <w:tc>
          <w:tcPr>
            <w:tcW w:w="2160" w:type="dxa"/>
            <w:vAlign w:val="center"/>
          </w:tcPr>
          <w:p w14:paraId="012CC3A2" w14:textId="77777777" w:rsidR="00D82A10" w:rsidRPr="00257A27" w:rsidRDefault="00D80666" w:rsidP="00694858">
            <w:pPr>
              <w:jc w:val="center"/>
            </w:pPr>
            <w:r w:rsidRPr="00257A27">
              <w:t>Non-</w:t>
            </w:r>
            <w:r w:rsidR="00ED3A07" w:rsidRPr="00257A27">
              <w:t>Impaired (</w:t>
            </w:r>
            <w:r w:rsidR="003D5FC6" w:rsidRPr="00257A27">
              <w:t>82</w:t>
            </w:r>
            <w:r w:rsidR="00ED3A07" w:rsidRPr="00257A27">
              <w:t>%)</w:t>
            </w:r>
            <w:r w:rsidR="00FC6FEB" w:rsidRPr="00257A27">
              <w:t xml:space="preserve"> in 2010 </w:t>
            </w:r>
          </w:p>
        </w:tc>
        <w:tc>
          <w:tcPr>
            <w:tcW w:w="3762" w:type="dxa"/>
            <w:vAlign w:val="center"/>
          </w:tcPr>
          <w:p w14:paraId="2D59D3E0" w14:textId="77777777" w:rsidR="00D82A10" w:rsidRPr="00257A27" w:rsidRDefault="00D82A10" w:rsidP="00B42CDF">
            <w:pPr>
              <w:jc w:val="center"/>
            </w:pPr>
            <w:r w:rsidRPr="00257A27">
              <w:t>Threatened in Fecal Coliform (40%), E-coli (100%) and TSS (60%)</w:t>
            </w:r>
            <w:r w:rsidR="007361A9" w:rsidRPr="00257A27">
              <w:t xml:space="preserve"> in 2009 samples</w:t>
            </w:r>
          </w:p>
        </w:tc>
      </w:tr>
      <w:tr w:rsidR="00D82A10" w:rsidRPr="00257A27" w14:paraId="582989F1" w14:textId="77777777" w:rsidTr="00FC6FEB">
        <w:tc>
          <w:tcPr>
            <w:tcW w:w="1548" w:type="dxa"/>
            <w:vMerge w:val="restart"/>
            <w:vAlign w:val="center"/>
          </w:tcPr>
          <w:p w14:paraId="37EB079D" w14:textId="77777777" w:rsidR="00D82A10" w:rsidRPr="00257A27" w:rsidRDefault="00D82A10" w:rsidP="00B42CDF">
            <w:pPr>
              <w:jc w:val="center"/>
            </w:pPr>
            <w:r w:rsidRPr="00257A27">
              <w:t>Cheyenne River Watershed</w:t>
            </w:r>
          </w:p>
        </w:tc>
        <w:tc>
          <w:tcPr>
            <w:tcW w:w="2070" w:type="dxa"/>
            <w:vAlign w:val="center"/>
          </w:tcPr>
          <w:p w14:paraId="4E8FD552" w14:textId="77777777" w:rsidR="00D82A10" w:rsidRPr="00257A27" w:rsidRDefault="00D82A10" w:rsidP="00B42CDF">
            <w:pPr>
              <w:jc w:val="center"/>
            </w:pPr>
            <w:r w:rsidRPr="00257A27">
              <w:t>Cheyenne River 1</w:t>
            </w:r>
          </w:p>
        </w:tc>
        <w:tc>
          <w:tcPr>
            <w:tcW w:w="2160" w:type="dxa"/>
            <w:vAlign w:val="center"/>
          </w:tcPr>
          <w:p w14:paraId="7EF788F8" w14:textId="77777777" w:rsidR="00D82A10" w:rsidRPr="00257A27" w:rsidRDefault="00ED3A07" w:rsidP="00B42CDF">
            <w:pPr>
              <w:jc w:val="center"/>
            </w:pPr>
            <w:r w:rsidRPr="00257A27">
              <w:t>Non-impaired (92%)</w:t>
            </w:r>
            <w:r w:rsidR="00FC6FEB" w:rsidRPr="00257A27">
              <w:t xml:space="preserve"> in 2011</w:t>
            </w:r>
          </w:p>
        </w:tc>
        <w:tc>
          <w:tcPr>
            <w:tcW w:w="3762" w:type="dxa"/>
            <w:vAlign w:val="center"/>
          </w:tcPr>
          <w:p w14:paraId="794E9EA8" w14:textId="77777777" w:rsidR="00D82A10" w:rsidRPr="00257A27" w:rsidRDefault="00D82A10" w:rsidP="00B42CDF">
            <w:pPr>
              <w:jc w:val="center"/>
            </w:pPr>
            <w:r w:rsidRPr="00257A27">
              <w:t>Impaired in E-coli (36%) and TSS (36%)</w:t>
            </w:r>
          </w:p>
        </w:tc>
      </w:tr>
      <w:tr w:rsidR="00D82A10" w:rsidRPr="00257A27" w14:paraId="47D9C286" w14:textId="77777777" w:rsidTr="00CA6413">
        <w:trPr>
          <w:trHeight w:val="674"/>
        </w:trPr>
        <w:tc>
          <w:tcPr>
            <w:tcW w:w="1548" w:type="dxa"/>
            <w:vMerge/>
          </w:tcPr>
          <w:p w14:paraId="4C9DC694" w14:textId="77777777" w:rsidR="00D82A10" w:rsidRPr="00257A27" w:rsidRDefault="00D82A10" w:rsidP="00B42CDF">
            <w:pPr>
              <w:jc w:val="center"/>
            </w:pPr>
          </w:p>
        </w:tc>
        <w:tc>
          <w:tcPr>
            <w:tcW w:w="2070" w:type="dxa"/>
            <w:vAlign w:val="center"/>
          </w:tcPr>
          <w:p w14:paraId="5BD80869" w14:textId="77777777" w:rsidR="00D82A10" w:rsidRPr="00257A27" w:rsidRDefault="00D82A10" w:rsidP="00B42CDF">
            <w:pPr>
              <w:jc w:val="center"/>
            </w:pPr>
            <w:r w:rsidRPr="00257A27">
              <w:t>Cheyenne River 2</w:t>
            </w:r>
          </w:p>
        </w:tc>
        <w:tc>
          <w:tcPr>
            <w:tcW w:w="2160" w:type="dxa"/>
            <w:vAlign w:val="center"/>
          </w:tcPr>
          <w:p w14:paraId="09C78C86" w14:textId="77777777" w:rsidR="00D82A10" w:rsidRPr="00257A27" w:rsidRDefault="00072064" w:rsidP="00B42CDF">
            <w:pPr>
              <w:jc w:val="center"/>
            </w:pPr>
            <w:r w:rsidRPr="00257A27">
              <w:t>Non-impaired (100%) in 2011</w:t>
            </w:r>
          </w:p>
        </w:tc>
        <w:tc>
          <w:tcPr>
            <w:tcW w:w="3762" w:type="dxa"/>
            <w:vAlign w:val="center"/>
          </w:tcPr>
          <w:p w14:paraId="4766A521" w14:textId="77777777" w:rsidR="00D82A10" w:rsidRPr="00257A27" w:rsidRDefault="00072064" w:rsidP="00072064">
            <w:r w:rsidRPr="00257A27">
              <w:t xml:space="preserve">Impaired in Fecal Coliform (64%), E-coli (45%), and TSS (27%) </w:t>
            </w:r>
          </w:p>
        </w:tc>
      </w:tr>
      <w:tr w:rsidR="00072064" w:rsidRPr="00257A27" w14:paraId="730F5228" w14:textId="77777777" w:rsidTr="00072064">
        <w:trPr>
          <w:trHeight w:val="494"/>
        </w:trPr>
        <w:tc>
          <w:tcPr>
            <w:tcW w:w="1548" w:type="dxa"/>
          </w:tcPr>
          <w:p w14:paraId="080858DD" w14:textId="77777777" w:rsidR="00072064" w:rsidRPr="00257A27" w:rsidRDefault="00072064" w:rsidP="00B42CDF">
            <w:pPr>
              <w:jc w:val="center"/>
            </w:pPr>
          </w:p>
        </w:tc>
        <w:tc>
          <w:tcPr>
            <w:tcW w:w="2070" w:type="dxa"/>
            <w:vAlign w:val="center"/>
          </w:tcPr>
          <w:p w14:paraId="4345C304" w14:textId="77777777" w:rsidR="00072064" w:rsidRPr="00257A27" w:rsidRDefault="00072064" w:rsidP="00B42CDF">
            <w:pPr>
              <w:jc w:val="center"/>
            </w:pPr>
          </w:p>
        </w:tc>
        <w:tc>
          <w:tcPr>
            <w:tcW w:w="2160" w:type="dxa"/>
            <w:vAlign w:val="center"/>
          </w:tcPr>
          <w:p w14:paraId="66575B26" w14:textId="77777777" w:rsidR="00072064" w:rsidRPr="00257A27" w:rsidRDefault="00072064" w:rsidP="00B42CDF">
            <w:pPr>
              <w:jc w:val="center"/>
            </w:pPr>
          </w:p>
        </w:tc>
        <w:tc>
          <w:tcPr>
            <w:tcW w:w="3762" w:type="dxa"/>
            <w:vAlign w:val="center"/>
          </w:tcPr>
          <w:p w14:paraId="4050B3D2" w14:textId="77777777" w:rsidR="00072064" w:rsidRPr="00257A27" w:rsidRDefault="00072064" w:rsidP="00072064"/>
        </w:tc>
      </w:tr>
    </w:tbl>
    <w:p w14:paraId="069D2608" w14:textId="77777777" w:rsidR="006A7BE3" w:rsidRDefault="006A7BE3" w:rsidP="009C6444">
      <w:pPr>
        <w:pStyle w:val="Caption"/>
        <w:rPr>
          <w:sz w:val="24"/>
          <w:szCs w:val="24"/>
        </w:rPr>
      </w:pPr>
    </w:p>
    <w:p w14:paraId="2DCFC4B0" w14:textId="77777777" w:rsidR="009C6444" w:rsidRPr="00DD2AD8" w:rsidRDefault="009C6444" w:rsidP="009C6444">
      <w:pPr>
        <w:pStyle w:val="Caption"/>
        <w:rPr>
          <w:sz w:val="24"/>
          <w:szCs w:val="24"/>
        </w:rPr>
      </w:pPr>
      <w:r w:rsidRPr="005858BC">
        <w:rPr>
          <w:sz w:val="24"/>
          <w:szCs w:val="24"/>
        </w:rPr>
        <w:t xml:space="preserve">Table </w:t>
      </w:r>
      <w:r>
        <w:rPr>
          <w:sz w:val="24"/>
          <w:szCs w:val="24"/>
        </w:rPr>
        <w:t>22</w:t>
      </w:r>
      <w:r w:rsidRPr="005858BC">
        <w:rPr>
          <w:sz w:val="24"/>
          <w:szCs w:val="24"/>
        </w:rPr>
        <w:t xml:space="preserve">: </w:t>
      </w:r>
      <w:r>
        <w:rPr>
          <w:sz w:val="24"/>
          <w:szCs w:val="24"/>
        </w:rPr>
        <w:t xml:space="preserve">Watershed Prioritization of the Cheyenne River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p w14:paraId="16B96D08" w14:textId="77777777" w:rsidR="009C6444" w:rsidRDefault="00E92EC5" w:rsidP="009C6444">
      <w:r>
        <w:pict w14:anchorId="196D5415">
          <v:shape id="_x0000_i1027" type="#_x0000_t75" style="width:451pt;height:104pt">
            <v:imagedata r:id="rId83" o:title=""/>
          </v:shape>
        </w:pict>
      </w:r>
    </w:p>
    <w:p w14:paraId="62987E42" w14:textId="77777777" w:rsidR="009C6444" w:rsidRDefault="009C6444" w:rsidP="009C6444"/>
    <w:p w14:paraId="440776B0" w14:textId="77777777" w:rsidR="00F36897" w:rsidRDefault="00F36897" w:rsidP="009C6444"/>
    <w:p w14:paraId="6D61197F" w14:textId="77777777" w:rsidR="00F36897" w:rsidRDefault="00F36897" w:rsidP="009C6444"/>
    <w:p w14:paraId="411C1BFE" w14:textId="77777777" w:rsidR="00F36897" w:rsidRDefault="00F36897" w:rsidP="009C6444"/>
    <w:p w14:paraId="6E6AA6AD" w14:textId="77777777" w:rsidR="00F36897" w:rsidRDefault="00F36897" w:rsidP="009C6444"/>
    <w:p w14:paraId="0F308637" w14:textId="77777777" w:rsidR="009C6444" w:rsidRPr="00DD2AD8" w:rsidRDefault="009C6444" w:rsidP="009C6444">
      <w:pPr>
        <w:pStyle w:val="Caption"/>
        <w:rPr>
          <w:sz w:val="24"/>
          <w:szCs w:val="24"/>
        </w:rPr>
      </w:pPr>
      <w:r w:rsidRPr="005858BC">
        <w:rPr>
          <w:sz w:val="24"/>
          <w:szCs w:val="24"/>
        </w:rPr>
        <w:t xml:space="preserve">Table </w:t>
      </w:r>
      <w:r>
        <w:rPr>
          <w:sz w:val="24"/>
          <w:szCs w:val="24"/>
        </w:rPr>
        <w:t>23</w:t>
      </w:r>
      <w:r w:rsidRPr="005858BC">
        <w:rPr>
          <w:sz w:val="24"/>
          <w:szCs w:val="24"/>
        </w:rPr>
        <w:t xml:space="preserve">: </w:t>
      </w:r>
      <w:r>
        <w:rPr>
          <w:sz w:val="24"/>
          <w:szCs w:val="24"/>
        </w:rPr>
        <w:t xml:space="preserve">Watershed Prioritization of the White Clay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p w14:paraId="5399B675" w14:textId="77777777" w:rsidR="009C6444" w:rsidRDefault="00E92EC5" w:rsidP="009C6444">
      <w:r>
        <w:pict w14:anchorId="123F6340">
          <v:shape id="_x0000_i1028" type="#_x0000_t75" style="width:447pt;height:210pt">
            <v:imagedata r:id="rId84" o:title=""/>
          </v:shape>
        </w:pict>
      </w:r>
    </w:p>
    <w:p w14:paraId="4AF99579" w14:textId="77777777" w:rsidR="009C6444" w:rsidRDefault="009C6444" w:rsidP="009C6444">
      <w:r>
        <w:br w:type="page"/>
      </w:r>
    </w:p>
    <w:p w14:paraId="5AB3EF22" w14:textId="7C7DD360" w:rsidR="009C6444" w:rsidRPr="00FE3CA0" w:rsidRDefault="009C6444" w:rsidP="009C6444">
      <w:pPr>
        <w:pStyle w:val="Caption"/>
        <w:rPr>
          <w:color w:val="3366FF"/>
        </w:rPr>
      </w:pPr>
      <w:r w:rsidRPr="005858BC">
        <w:rPr>
          <w:sz w:val="24"/>
          <w:szCs w:val="24"/>
        </w:rPr>
        <w:t xml:space="preserve">Table </w:t>
      </w:r>
      <w:r>
        <w:rPr>
          <w:sz w:val="24"/>
          <w:szCs w:val="24"/>
        </w:rPr>
        <w:t>24</w:t>
      </w:r>
      <w:r w:rsidRPr="005858BC">
        <w:rPr>
          <w:sz w:val="24"/>
          <w:szCs w:val="24"/>
        </w:rPr>
        <w:t xml:space="preserve">: </w:t>
      </w:r>
      <w:r>
        <w:rPr>
          <w:sz w:val="24"/>
          <w:szCs w:val="24"/>
        </w:rPr>
        <w:t xml:space="preserve">Watershed Prioritization of the White Clay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r w:rsidR="00E92EC5">
        <w:rPr>
          <w:color w:val="3366FF"/>
        </w:rPr>
        <w:pict w14:anchorId="24CF5BE1">
          <v:shape id="_x0000_i1029" type="#_x0000_t75" style="width:441pt;height:265pt">
            <v:imagedata r:id="rId85" o:title=""/>
          </v:shape>
        </w:pict>
      </w:r>
    </w:p>
    <w:p w14:paraId="43E9D680" w14:textId="77777777" w:rsidR="009C6444" w:rsidRPr="00DD2AD8" w:rsidRDefault="009C6444" w:rsidP="009C6444">
      <w:pPr>
        <w:pStyle w:val="Caption"/>
        <w:rPr>
          <w:sz w:val="24"/>
          <w:szCs w:val="24"/>
        </w:rPr>
      </w:pPr>
      <w:r w:rsidRPr="005858BC">
        <w:rPr>
          <w:sz w:val="24"/>
          <w:szCs w:val="24"/>
        </w:rPr>
        <w:t xml:space="preserve">Table </w:t>
      </w:r>
      <w:r>
        <w:rPr>
          <w:sz w:val="24"/>
          <w:szCs w:val="24"/>
        </w:rPr>
        <w:t>25</w:t>
      </w:r>
      <w:r w:rsidRPr="005858BC">
        <w:rPr>
          <w:sz w:val="24"/>
          <w:szCs w:val="24"/>
        </w:rPr>
        <w:t xml:space="preserve">: </w:t>
      </w:r>
      <w:r>
        <w:rPr>
          <w:sz w:val="24"/>
          <w:szCs w:val="24"/>
        </w:rPr>
        <w:t xml:space="preserve">Watershed Prioritization of the </w:t>
      </w:r>
      <w:r w:rsidR="00404AD6">
        <w:rPr>
          <w:sz w:val="24"/>
          <w:szCs w:val="24"/>
        </w:rPr>
        <w:t>Medicine Root</w:t>
      </w:r>
      <w:r>
        <w:rPr>
          <w:sz w:val="24"/>
          <w:szCs w:val="24"/>
        </w:rPr>
        <w:t xml:space="preserve">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tbl>
      <w:tblPr>
        <w:tblW w:w="9320" w:type="dxa"/>
        <w:tblInd w:w="93" w:type="dxa"/>
        <w:tblLayout w:type="fixed"/>
        <w:tblLook w:val="04A0" w:firstRow="1" w:lastRow="0" w:firstColumn="1" w:lastColumn="0" w:noHBand="0" w:noVBand="1"/>
      </w:tblPr>
      <w:tblGrid>
        <w:gridCol w:w="635"/>
        <w:gridCol w:w="820"/>
        <w:gridCol w:w="789"/>
        <w:gridCol w:w="651"/>
        <w:gridCol w:w="450"/>
        <w:gridCol w:w="450"/>
        <w:gridCol w:w="630"/>
        <w:gridCol w:w="789"/>
        <w:gridCol w:w="651"/>
        <w:gridCol w:w="447"/>
        <w:gridCol w:w="401"/>
        <w:gridCol w:w="381"/>
        <w:gridCol w:w="598"/>
        <w:gridCol w:w="865"/>
        <w:gridCol w:w="763"/>
      </w:tblGrid>
      <w:tr w:rsidR="006241CF" w:rsidRPr="00404AD6" w14:paraId="1EC6C129" w14:textId="77777777" w:rsidTr="006241CF">
        <w:trPr>
          <w:trHeight w:val="660"/>
        </w:trPr>
        <w:tc>
          <w:tcPr>
            <w:tcW w:w="635" w:type="dxa"/>
            <w:tcBorders>
              <w:top w:val="nil"/>
              <w:left w:val="nil"/>
              <w:bottom w:val="nil"/>
              <w:right w:val="nil"/>
            </w:tcBorders>
            <w:shd w:val="clear" w:color="auto" w:fill="auto"/>
            <w:noWrap/>
            <w:vAlign w:val="bottom"/>
            <w:hideMark/>
          </w:tcPr>
          <w:p w14:paraId="7CD6BC9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p>
        </w:tc>
        <w:tc>
          <w:tcPr>
            <w:tcW w:w="820" w:type="dxa"/>
            <w:tcBorders>
              <w:top w:val="nil"/>
              <w:left w:val="nil"/>
              <w:bottom w:val="nil"/>
              <w:right w:val="nil"/>
            </w:tcBorders>
            <w:shd w:val="clear" w:color="auto" w:fill="auto"/>
            <w:noWrap/>
            <w:vAlign w:val="center"/>
            <w:hideMark/>
          </w:tcPr>
          <w:p w14:paraId="550E1A1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Year</w:t>
            </w:r>
          </w:p>
        </w:tc>
        <w:tc>
          <w:tcPr>
            <w:tcW w:w="789" w:type="dxa"/>
            <w:tcBorders>
              <w:top w:val="nil"/>
              <w:left w:val="nil"/>
              <w:bottom w:val="nil"/>
              <w:right w:val="nil"/>
            </w:tcBorders>
            <w:shd w:val="clear" w:color="auto" w:fill="auto"/>
            <w:vAlign w:val="center"/>
            <w:hideMark/>
          </w:tcPr>
          <w:p w14:paraId="190BBC6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Fecal Coliform</w:t>
            </w:r>
          </w:p>
        </w:tc>
        <w:tc>
          <w:tcPr>
            <w:tcW w:w="651" w:type="dxa"/>
            <w:tcBorders>
              <w:top w:val="nil"/>
              <w:left w:val="nil"/>
              <w:bottom w:val="nil"/>
              <w:right w:val="nil"/>
            </w:tcBorders>
            <w:shd w:val="clear" w:color="auto" w:fill="auto"/>
            <w:noWrap/>
            <w:vAlign w:val="center"/>
            <w:hideMark/>
          </w:tcPr>
          <w:p w14:paraId="724758F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E-Coli</w:t>
            </w:r>
          </w:p>
        </w:tc>
        <w:tc>
          <w:tcPr>
            <w:tcW w:w="450" w:type="dxa"/>
            <w:tcBorders>
              <w:top w:val="nil"/>
              <w:left w:val="nil"/>
              <w:bottom w:val="nil"/>
              <w:right w:val="nil"/>
            </w:tcBorders>
            <w:shd w:val="clear" w:color="auto" w:fill="auto"/>
            <w:noWrap/>
            <w:vAlign w:val="center"/>
            <w:hideMark/>
          </w:tcPr>
          <w:p w14:paraId="362BDEC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TSS</w:t>
            </w:r>
          </w:p>
        </w:tc>
        <w:tc>
          <w:tcPr>
            <w:tcW w:w="450" w:type="dxa"/>
            <w:tcBorders>
              <w:top w:val="nil"/>
              <w:left w:val="nil"/>
              <w:bottom w:val="nil"/>
              <w:right w:val="nil"/>
            </w:tcBorders>
            <w:shd w:val="clear" w:color="auto" w:fill="auto"/>
            <w:noWrap/>
            <w:vAlign w:val="center"/>
            <w:hideMark/>
          </w:tcPr>
          <w:p w14:paraId="4C0D7DC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TN</w:t>
            </w:r>
          </w:p>
        </w:tc>
        <w:tc>
          <w:tcPr>
            <w:tcW w:w="630" w:type="dxa"/>
            <w:tcBorders>
              <w:top w:val="nil"/>
              <w:left w:val="nil"/>
              <w:bottom w:val="nil"/>
              <w:right w:val="nil"/>
            </w:tcBorders>
            <w:shd w:val="clear" w:color="auto" w:fill="auto"/>
            <w:noWrap/>
            <w:vAlign w:val="center"/>
            <w:hideMark/>
          </w:tcPr>
          <w:p w14:paraId="3C9F628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TP</w:t>
            </w:r>
          </w:p>
        </w:tc>
        <w:tc>
          <w:tcPr>
            <w:tcW w:w="789" w:type="dxa"/>
            <w:tcBorders>
              <w:top w:val="nil"/>
              <w:left w:val="nil"/>
              <w:bottom w:val="nil"/>
              <w:right w:val="nil"/>
            </w:tcBorders>
            <w:shd w:val="clear" w:color="auto" w:fill="auto"/>
            <w:vAlign w:val="center"/>
            <w:hideMark/>
          </w:tcPr>
          <w:p w14:paraId="4993E56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Fecal Coliform</w:t>
            </w:r>
          </w:p>
        </w:tc>
        <w:tc>
          <w:tcPr>
            <w:tcW w:w="651" w:type="dxa"/>
            <w:tcBorders>
              <w:top w:val="nil"/>
              <w:left w:val="nil"/>
              <w:bottom w:val="nil"/>
              <w:right w:val="nil"/>
            </w:tcBorders>
            <w:shd w:val="clear" w:color="auto" w:fill="auto"/>
            <w:noWrap/>
            <w:vAlign w:val="center"/>
            <w:hideMark/>
          </w:tcPr>
          <w:p w14:paraId="49D587A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E-Coli</w:t>
            </w:r>
          </w:p>
        </w:tc>
        <w:tc>
          <w:tcPr>
            <w:tcW w:w="447" w:type="dxa"/>
            <w:tcBorders>
              <w:top w:val="nil"/>
              <w:left w:val="nil"/>
              <w:bottom w:val="nil"/>
              <w:right w:val="nil"/>
            </w:tcBorders>
            <w:shd w:val="clear" w:color="auto" w:fill="auto"/>
            <w:noWrap/>
            <w:vAlign w:val="center"/>
            <w:hideMark/>
          </w:tcPr>
          <w:p w14:paraId="1FC0D6B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TSS</w:t>
            </w:r>
          </w:p>
        </w:tc>
        <w:tc>
          <w:tcPr>
            <w:tcW w:w="401" w:type="dxa"/>
            <w:tcBorders>
              <w:top w:val="nil"/>
              <w:left w:val="nil"/>
              <w:bottom w:val="nil"/>
              <w:right w:val="nil"/>
            </w:tcBorders>
            <w:shd w:val="clear" w:color="auto" w:fill="auto"/>
            <w:noWrap/>
            <w:vAlign w:val="center"/>
            <w:hideMark/>
          </w:tcPr>
          <w:p w14:paraId="43FA49A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TN</w:t>
            </w:r>
          </w:p>
        </w:tc>
        <w:tc>
          <w:tcPr>
            <w:tcW w:w="381" w:type="dxa"/>
            <w:tcBorders>
              <w:top w:val="nil"/>
              <w:left w:val="nil"/>
              <w:bottom w:val="nil"/>
              <w:right w:val="nil"/>
            </w:tcBorders>
            <w:shd w:val="clear" w:color="auto" w:fill="auto"/>
            <w:noWrap/>
            <w:vAlign w:val="center"/>
            <w:hideMark/>
          </w:tcPr>
          <w:p w14:paraId="73E777D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TP</w:t>
            </w:r>
          </w:p>
        </w:tc>
        <w:tc>
          <w:tcPr>
            <w:tcW w:w="598" w:type="dxa"/>
            <w:tcBorders>
              <w:top w:val="nil"/>
              <w:left w:val="nil"/>
              <w:bottom w:val="nil"/>
              <w:right w:val="nil"/>
            </w:tcBorders>
            <w:shd w:val="clear" w:color="auto" w:fill="auto"/>
            <w:vAlign w:val="center"/>
            <w:hideMark/>
          </w:tcPr>
          <w:p w14:paraId="11ED182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Total Chem</w:t>
            </w:r>
          </w:p>
        </w:tc>
        <w:tc>
          <w:tcPr>
            <w:tcW w:w="865" w:type="dxa"/>
            <w:tcBorders>
              <w:top w:val="nil"/>
              <w:left w:val="nil"/>
              <w:bottom w:val="nil"/>
              <w:right w:val="nil"/>
            </w:tcBorders>
            <w:shd w:val="clear" w:color="auto" w:fill="auto"/>
            <w:vAlign w:val="center"/>
            <w:hideMark/>
          </w:tcPr>
          <w:p w14:paraId="4FC32CE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Bio Condition</w:t>
            </w:r>
          </w:p>
        </w:tc>
        <w:tc>
          <w:tcPr>
            <w:tcW w:w="763" w:type="dxa"/>
            <w:tcBorders>
              <w:top w:val="nil"/>
              <w:left w:val="nil"/>
              <w:bottom w:val="nil"/>
              <w:right w:val="nil"/>
            </w:tcBorders>
            <w:shd w:val="clear" w:color="auto" w:fill="auto"/>
            <w:vAlign w:val="center"/>
            <w:hideMark/>
          </w:tcPr>
          <w:p w14:paraId="0D9EC3B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Total Ranking Value</w:t>
            </w:r>
          </w:p>
        </w:tc>
      </w:tr>
      <w:tr w:rsidR="006241CF" w:rsidRPr="00404AD6" w14:paraId="0D47C398" w14:textId="77777777" w:rsidTr="006241CF">
        <w:trPr>
          <w:trHeight w:val="220"/>
        </w:trPr>
        <w:tc>
          <w:tcPr>
            <w:tcW w:w="635" w:type="dxa"/>
            <w:tcBorders>
              <w:top w:val="single" w:sz="4" w:space="0" w:color="auto"/>
              <w:left w:val="single" w:sz="4" w:space="0" w:color="auto"/>
              <w:bottom w:val="nil"/>
              <w:right w:val="nil"/>
            </w:tcBorders>
            <w:shd w:val="clear" w:color="auto" w:fill="auto"/>
            <w:noWrap/>
            <w:vAlign w:val="center"/>
            <w:hideMark/>
          </w:tcPr>
          <w:p w14:paraId="49ED038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AMH1</w:t>
            </w:r>
          </w:p>
        </w:tc>
        <w:tc>
          <w:tcPr>
            <w:tcW w:w="820" w:type="dxa"/>
            <w:tcBorders>
              <w:top w:val="single" w:sz="4" w:space="0" w:color="auto"/>
              <w:left w:val="nil"/>
              <w:bottom w:val="nil"/>
              <w:right w:val="nil"/>
            </w:tcBorders>
            <w:shd w:val="clear" w:color="auto" w:fill="auto"/>
            <w:noWrap/>
            <w:vAlign w:val="center"/>
            <w:hideMark/>
          </w:tcPr>
          <w:p w14:paraId="24AD56B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single" w:sz="4" w:space="0" w:color="auto"/>
              <w:left w:val="nil"/>
              <w:bottom w:val="nil"/>
              <w:right w:val="nil"/>
            </w:tcBorders>
            <w:shd w:val="clear" w:color="auto" w:fill="auto"/>
            <w:noWrap/>
            <w:vAlign w:val="bottom"/>
            <w:hideMark/>
          </w:tcPr>
          <w:p w14:paraId="28E584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single" w:sz="4" w:space="0" w:color="auto"/>
              <w:left w:val="nil"/>
              <w:bottom w:val="nil"/>
              <w:right w:val="nil"/>
            </w:tcBorders>
            <w:shd w:val="clear" w:color="auto" w:fill="auto"/>
            <w:noWrap/>
            <w:vAlign w:val="bottom"/>
            <w:hideMark/>
          </w:tcPr>
          <w:p w14:paraId="082474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single" w:sz="4" w:space="0" w:color="auto"/>
              <w:left w:val="nil"/>
              <w:bottom w:val="nil"/>
              <w:right w:val="nil"/>
            </w:tcBorders>
            <w:shd w:val="clear" w:color="auto" w:fill="auto"/>
            <w:noWrap/>
            <w:vAlign w:val="bottom"/>
            <w:hideMark/>
          </w:tcPr>
          <w:p w14:paraId="79A0DAF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single" w:sz="4" w:space="0" w:color="auto"/>
              <w:left w:val="nil"/>
              <w:bottom w:val="nil"/>
              <w:right w:val="nil"/>
            </w:tcBorders>
            <w:shd w:val="clear" w:color="auto" w:fill="auto"/>
            <w:noWrap/>
            <w:vAlign w:val="bottom"/>
            <w:hideMark/>
          </w:tcPr>
          <w:p w14:paraId="2AFE474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single" w:sz="4" w:space="0" w:color="auto"/>
              <w:left w:val="nil"/>
              <w:bottom w:val="nil"/>
              <w:right w:val="nil"/>
            </w:tcBorders>
            <w:shd w:val="clear" w:color="auto" w:fill="auto"/>
            <w:noWrap/>
            <w:vAlign w:val="bottom"/>
            <w:hideMark/>
          </w:tcPr>
          <w:p w14:paraId="78010BC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single" w:sz="4" w:space="0" w:color="auto"/>
              <w:left w:val="nil"/>
              <w:bottom w:val="nil"/>
              <w:right w:val="nil"/>
            </w:tcBorders>
            <w:shd w:val="clear" w:color="auto" w:fill="auto"/>
            <w:noWrap/>
            <w:vAlign w:val="bottom"/>
            <w:hideMark/>
          </w:tcPr>
          <w:p w14:paraId="5B2E298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single" w:sz="4" w:space="0" w:color="auto"/>
              <w:left w:val="nil"/>
              <w:bottom w:val="nil"/>
              <w:right w:val="nil"/>
            </w:tcBorders>
            <w:shd w:val="clear" w:color="auto" w:fill="auto"/>
            <w:noWrap/>
            <w:vAlign w:val="bottom"/>
            <w:hideMark/>
          </w:tcPr>
          <w:p w14:paraId="14FC4F0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single" w:sz="4" w:space="0" w:color="auto"/>
              <w:left w:val="nil"/>
              <w:bottom w:val="nil"/>
              <w:right w:val="nil"/>
            </w:tcBorders>
            <w:shd w:val="clear" w:color="auto" w:fill="auto"/>
            <w:noWrap/>
            <w:vAlign w:val="bottom"/>
            <w:hideMark/>
          </w:tcPr>
          <w:p w14:paraId="2E6F91D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single" w:sz="4" w:space="0" w:color="auto"/>
              <w:left w:val="nil"/>
              <w:bottom w:val="nil"/>
              <w:right w:val="nil"/>
            </w:tcBorders>
            <w:shd w:val="clear" w:color="auto" w:fill="auto"/>
            <w:noWrap/>
            <w:vAlign w:val="bottom"/>
            <w:hideMark/>
          </w:tcPr>
          <w:p w14:paraId="093B7D1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single" w:sz="4" w:space="0" w:color="auto"/>
              <w:left w:val="nil"/>
              <w:bottom w:val="nil"/>
              <w:right w:val="nil"/>
            </w:tcBorders>
            <w:shd w:val="clear" w:color="auto" w:fill="auto"/>
            <w:noWrap/>
            <w:vAlign w:val="bottom"/>
            <w:hideMark/>
          </w:tcPr>
          <w:p w14:paraId="4A3B935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single" w:sz="4" w:space="0" w:color="auto"/>
              <w:left w:val="nil"/>
              <w:bottom w:val="nil"/>
              <w:right w:val="nil"/>
            </w:tcBorders>
            <w:shd w:val="clear" w:color="auto" w:fill="auto"/>
            <w:noWrap/>
            <w:vAlign w:val="bottom"/>
            <w:hideMark/>
          </w:tcPr>
          <w:p w14:paraId="6A90F16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w:t>
            </w:r>
          </w:p>
        </w:tc>
        <w:tc>
          <w:tcPr>
            <w:tcW w:w="865" w:type="dxa"/>
            <w:tcBorders>
              <w:top w:val="single" w:sz="4" w:space="0" w:color="auto"/>
              <w:left w:val="nil"/>
              <w:bottom w:val="nil"/>
              <w:right w:val="nil"/>
            </w:tcBorders>
            <w:shd w:val="clear" w:color="auto" w:fill="auto"/>
            <w:noWrap/>
            <w:vAlign w:val="bottom"/>
            <w:hideMark/>
          </w:tcPr>
          <w:p w14:paraId="558928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63" w:type="dxa"/>
            <w:tcBorders>
              <w:top w:val="single" w:sz="4" w:space="0" w:color="auto"/>
              <w:left w:val="nil"/>
              <w:bottom w:val="nil"/>
              <w:right w:val="single" w:sz="4" w:space="0" w:color="auto"/>
            </w:tcBorders>
            <w:shd w:val="clear" w:color="auto" w:fill="auto"/>
            <w:noWrap/>
            <w:vAlign w:val="center"/>
            <w:hideMark/>
          </w:tcPr>
          <w:p w14:paraId="09F4BEC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2.80</w:t>
            </w:r>
          </w:p>
        </w:tc>
      </w:tr>
      <w:tr w:rsidR="006241CF" w:rsidRPr="00404AD6" w14:paraId="6C4E6C15"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152755E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AMH1</w:t>
            </w:r>
          </w:p>
        </w:tc>
        <w:tc>
          <w:tcPr>
            <w:tcW w:w="820" w:type="dxa"/>
            <w:tcBorders>
              <w:top w:val="nil"/>
              <w:left w:val="nil"/>
              <w:bottom w:val="single" w:sz="4" w:space="0" w:color="auto"/>
              <w:right w:val="nil"/>
            </w:tcBorders>
            <w:shd w:val="clear" w:color="auto" w:fill="auto"/>
            <w:noWrap/>
            <w:vAlign w:val="center"/>
            <w:hideMark/>
          </w:tcPr>
          <w:p w14:paraId="2116E41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063945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651" w:type="dxa"/>
            <w:tcBorders>
              <w:top w:val="nil"/>
              <w:left w:val="nil"/>
              <w:bottom w:val="single" w:sz="4" w:space="0" w:color="auto"/>
              <w:right w:val="nil"/>
            </w:tcBorders>
            <w:shd w:val="clear" w:color="auto" w:fill="auto"/>
            <w:noWrap/>
            <w:vAlign w:val="bottom"/>
            <w:hideMark/>
          </w:tcPr>
          <w:p w14:paraId="5E2C6F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450" w:type="dxa"/>
            <w:tcBorders>
              <w:top w:val="nil"/>
              <w:left w:val="nil"/>
              <w:bottom w:val="single" w:sz="4" w:space="0" w:color="auto"/>
              <w:right w:val="nil"/>
            </w:tcBorders>
            <w:shd w:val="clear" w:color="auto" w:fill="auto"/>
            <w:noWrap/>
            <w:vAlign w:val="bottom"/>
            <w:hideMark/>
          </w:tcPr>
          <w:p w14:paraId="69BBBB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621BF1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650EAB4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89" w:type="dxa"/>
            <w:tcBorders>
              <w:top w:val="nil"/>
              <w:left w:val="nil"/>
              <w:bottom w:val="single" w:sz="4" w:space="0" w:color="auto"/>
              <w:right w:val="nil"/>
            </w:tcBorders>
            <w:shd w:val="clear" w:color="auto" w:fill="auto"/>
            <w:noWrap/>
            <w:vAlign w:val="center"/>
            <w:hideMark/>
          </w:tcPr>
          <w:p w14:paraId="7ECDA2B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651" w:type="dxa"/>
            <w:tcBorders>
              <w:top w:val="nil"/>
              <w:left w:val="nil"/>
              <w:bottom w:val="single" w:sz="4" w:space="0" w:color="auto"/>
              <w:right w:val="nil"/>
            </w:tcBorders>
            <w:shd w:val="clear" w:color="auto" w:fill="auto"/>
            <w:noWrap/>
            <w:vAlign w:val="center"/>
            <w:hideMark/>
          </w:tcPr>
          <w:p w14:paraId="31E79A0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1D0DA34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2F3E1B0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7CA0EBB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44806A9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865" w:type="dxa"/>
            <w:tcBorders>
              <w:top w:val="nil"/>
              <w:left w:val="nil"/>
              <w:bottom w:val="single" w:sz="4" w:space="0" w:color="auto"/>
              <w:right w:val="nil"/>
            </w:tcBorders>
            <w:shd w:val="clear" w:color="auto" w:fill="auto"/>
            <w:noWrap/>
            <w:vAlign w:val="bottom"/>
            <w:hideMark/>
          </w:tcPr>
          <w:p w14:paraId="0D8697F3" w14:textId="77777777" w:rsidR="00404AD6" w:rsidRPr="00404AD6" w:rsidRDefault="00404AD6" w:rsidP="00404AD6">
            <w:pPr>
              <w:spacing w:after="0" w:line="240" w:lineRule="auto"/>
              <w:jc w:val="center"/>
              <w:rPr>
                <w:rFonts w:ascii="Calibri" w:eastAsia="Times New Roman" w:hAnsi="Calibri" w:cs="Times New Roman"/>
                <w:i/>
                <w:iCs/>
                <w:color w:val="000000"/>
                <w:sz w:val="16"/>
                <w:szCs w:val="16"/>
              </w:rPr>
            </w:pPr>
            <w:r w:rsidRPr="00404AD6">
              <w:rPr>
                <w:rFonts w:ascii="Calibri" w:eastAsia="Times New Roman" w:hAnsi="Calibri" w:cs="Times New Roman"/>
                <w:i/>
                <w:iCs/>
                <w:color w:val="000000"/>
                <w:sz w:val="16"/>
                <w:szCs w:val="16"/>
              </w:rPr>
              <w:t>2</w:t>
            </w:r>
          </w:p>
        </w:tc>
        <w:tc>
          <w:tcPr>
            <w:tcW w:w="763" w:type="dxa"/>
            <w:tcBorders>
              <w:top w:val="nil"/>
              <w:left w:val="nil"/>
              <w:bottom w:val="nil"/>
              <w:right w:val="single" w:sz="4" w:space="0" w:color="auto"/>
            </w:tcBorders>
            <w:shd w:val="clear" w:color="auto" w:fill="auto"/>
            <w:noWrap/>
            <w:vAlign w:val="center"/>
            <w:hideMark/>
          </w:tcPr>
          <w:p w14:paraId="7F7FFE5F" w14:textId="77777777" w:rsidR="00404AD6" w:rsidRPr="00404AD6" w:rsidRDefault="00404AD6" w:rsidP="00404AD6">
            <w:pPr>
              <w:spacing w:after="0" w:line="240" w:lineRule="auto"/>
              <w:jc w:val="center"/>
              <w:rPr>
                <w:rFonts w:ascii="Calibri" w:eastAsia="Times New Roman" w:hAnsi="Calibri" w:cs="Times New Roman"/>
                <w:b/>
                <w:bCs/>
                <w:i/>
                <w:iCs/>
                <w:color w:val="FF0000"/>
                <w:sz w:val="16"/>
                <w:szCs w:val="16"/>
              </w:rPr>
            </w:pPr>
            <w:r w:rsidRPr="00404AD6">
              <w:rPr>
                <w:rFonts w:ascii="Calibri" w:eastAsia="Times New Roman" w:hAnsi="Calibri" w:cs="Times New Roman"/>
                <w:b/>
                <w:bCs/>
                <w:i/>
                <w:iCs/>
                <w:color w:val="FF0000"/>
                <w:sz w:val="16"/>
                <w:szCs w:val="16"/>
              </w:rPr>
              <w:t>3.80</w:t>
            </w:r>
          </w:p>
        </w:tc>
      </w:tr>
      <w:tr w:rsidR="006241CF" w:rsidRPr="00404AD6" w14:paraId="3A5A9DFA"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17955F4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MER1</w:t>
            </w:r>
          </w:p>
        </w:tc>
        <w:tc>
          <w:tcPr>
            <w:tcW w:w="820" w:type="dxa"/>
            <w:tcBorders>
              <w:top w:val="nil"/>
              <w:left w:val="nil"/>
              <w:bottom w:val="nil"/>
              <w:right w:val="nil"/>
            </w:tcBorders>
            <w:shd w:val="clear" w:color="auto" w:fill="auto"/>
            <w:noWrap/>
            <w:vAlign w:val="center"/>
            <w:hideMark/>
          </w:tcPr>
          <w:p w14:paraId="58753E8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24EC6DB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1D394FC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3AB596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6351E7B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583463B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6CE1B7A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2A4F2B2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3A384F7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1D4D543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3AA4562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4D8951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1.5</w:t>
            </w:r>
          </w:p>
        </w:tc>
        <w:tc>
          <w:tcPr>
            <w:tcW w:w="865" w:type="dxa"/>
            <w:tcBorders>
              <w:top w:val="nil"/>
              <w:left w:val="nil"/>
              <w:bottom w:val="nil"/>
              <w:right w:val="nil"/>
            </w:tcBorders>
            <w:shd w:val="clear" w:color="auto" w:fill="auto"/>
            <w:noWrap/>
            <w:vAlign w:val="bottom"/>
            <w:hideMark/>
          </w:tcPr>
          <w:p w14:paraId="27FE407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63" w:type="dxa"/>
            <w:tcBorders>
              <w:top w:val="single" w:sz="4" w:space="0" w:color="auto"/>
              <w:left w:val="nil"/>
              <w:bottom w:val="nil"/>
              <w:right w:val="single" w:sz="4" w:space="0" w:color="auto"/>
            </w:tcBorders>
            <w:shd w:val="clear" w:color="auto" w:fill="auto"/>
            <w:noWrap/>
            <w:vAlign w:val="center"/>
            <w:hideMark/>
          </w:tcPr>
          <w:p w14:paraId="5FFAFA2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2.50</w:t>
            </w:r>
          </w:p>
        </w:tc>
      </w:tr>
      <w:tr w:rsidR="006241CF" w:rsidRPr="00404AD6" w14:paraId="25BEC425"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416B5F6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MER1</w:t>
            </w:r>
          </w:p>
        </w:tc>
        <w:tc>
          <w:tcPr>
            <w:tcW w:w="820" w:type="dxa"/>
            <w:tcBorders>
              <w:top w:val="nil"/>
              <w:left w:val="nil"/>
              <w:bottom w:val="single" w:sz="4" w:space="0" w:color="auto"/>
              <w:right w:val="nil"/>
            </w:tcBorders>
            <w:shd w:val="clear" w:color="auto" w:fill="auto"/>
            <w:noWrap/>
            <w:vAlign w:val="center"/>
            <w:hideMark/>
          </w:tcPr>
          <w:p w14:paraId="4F38D01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5194912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51" w:type="dxa"/>
            <w:tcBorders>
              <w:top w:val="nil"/>
              <w:left w:val="nil"/>
              <w:bottom w:val="single" w:sz="4" w:space="0" w:color="auto"/>
              <w:right w:val="nil"/>
            </w:tcBorders>
            <w:shd w:val="clear" w:color="auto" w:fill="auto"/>
            <w:noWrap/>
            <w:vAlign w:val="bottom"/>
            <w:hideMark/>
          </w:tcPr>
          <w:p w14:paraId="4B9123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450" w:type="dxa"/>
            <w:tcBorders>
              <w:top w:val="nil"/>
              <w:left w:val="nil"/>
              <w:bottom w:val="single" w:sz="4" w:space="0" w:color="auto"/>
              <w:right w:val="nil"/>
            </w:tcBorders>
            <w:shd w:val="clear" w:color="auto" w:fill="auto"/>
            <w:noWrap/>
            <w:vAlign w:val="bottom"/>
            <w:hideMark/>
          </w:tcPr>
          <w:p w14:paraId="1A0C481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6436324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0E32E5A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789" w:type="dxa"/>
            <w:tcBorders>
              <w:top w:val="nil"/>
              <w:left w:val="nil"/>
              <w:bottom w:val="single" w:sz="4" w:space="0" w:color="auto"/>
              <w:right w:val="nil"/>
            </w:tcBorders>
            <w:shd w:val="clear" w:color="auto" w:fill="auto"/>
            <w:noWrap/>
            <w:vAlign w:val="center"/>
            <w:hideMark/>
          </w:tcPr>
          <w:p w14:paraId="51A0B2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651" w:type="dxa"/>
            <w:tcBorders>
              <w:top w:val="nil"/>
              <w:left w:val="nil"/>
              <w:bottom w:val="single" w:sz="4" w:space="0" w:color="auto"/>
              <w:right w:val="nil"/>
            </w:tcBorders>
            <w:shd w:val="clear" w:color="auto" w:fill="auto"/>
            <w:noWrap/>
            <w:vAlign w:val="center"/>
            <w:hideMark/>
          </w:tcPr>
          <w:p w14:paraId="1CE6DE2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5FE4F4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6D9041A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5232793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98" w:type="dxa"/>
            <w:tcBorders>
              <w:top w:val="nil"/>
              <w:left w:val="nil"/>
              <w:bottom w:val="single" w:sz="4" w:space="0" w:color="auto"/>
              <w:right w:val="nil"/>
            </w:tcBorders>
            <w:shd w:val="clear" w:color="auto" w:fill="auto"/>
            <w:noWrap/>
            <w:vAlign w:val="center"/>
            <w:hideMark/>
          </w:tcPr>
          <w:p w14:paraId="7560B7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65" w:type="dxa"/>
            <w:tcBorders>
              <w:top w:val="nil"/>
              <w:left w:val="nil"/>
              <w:bottom w:val="single" w:sz="4" w:space="0" w:color="auto"/>
              <w:right w:val="nil"/>
            </w:tcBorders>
            <w:shd w:val="clear" w:color="auto" w:fill="auto"/>
            <w:noWrap/>
            <w:vAlign w:val="bottom"/>
            <w:hideMark/>
          </w:tcPr>
          <w:p w14:paraId="1A62F9A7" w14:textId="77777777" w:rsidR="00404AD6" w:rsidRPr="00404AD6" w:rsidRDefault="00404AD6" w:rsidP="00404AD6">
            <w:pPr>
              <w:spacing w:after="0" w:line="240" w:lineRule="auto"/>
              <w:jc w:val="center"/>
              <w:rPr>
                <w:rFonts w:ascii="Calibri" w:eastAsia="Times New Roman" w:hAnsi="Calibri" w:cs="Times New Roman"/>
                <w:i/>
                <w:iCs/>
                <w:color w:val="000000"/>
                <w:sz w:val="16"/>
                <w:szCs w:val="16"/>
              </w:rPr>
            </w:pPr>
            <w:r w:rsidRPr="00404AD6">
              <w:rPr>
                <w:rFonts w:ascii="Calibri" w:eastAsia="Times New Roman" w:hAnsi="Calibri" w:cs="Times New Roman"/>
                <w:i/>
                <w:iCs/>
                <w:color w:val="000000"/>
                <w:sz w:val="16"/>
                <w:szCs w:val="16"/>
              </w:rPr>
              <w:t>2</w:t>
            </w:r>
          </w:p>
        </w:tc>
        <w:tc>
          <w:tcPr>
            <w:tcW w:w="763" w:type="dxa"/>
            <w:tcBorders>
              <w:top w:val="nil"/>
              <w:left w:val="nil"/>
              <w:bottom w:val="nil"/>
              <w:right w:val="single" w:sz="4" w:space="0" w:color="auto"/>
            </w:tcBorders>
            <w:shd w:val="clear" w:color="auto" w:fill="auto"/>
            <w:noWrap/>
            <w:vAlign w:val="center"/>
            <w:hideMark/>
          </w:tcPr>
          <w:p w14:paraId="6210489E"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3.00</w:t>
            </w:r>
          </w:p>
        </w:tc>
      </w:tr>
      <w:tr w:rsidR="006241CF" w:rsidRPr="00404AD6" w14:paraId="308674F8"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227784C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NFL1</w:t>
            </w:r>
          </w:p>
        </w:tc>
        <w:tc>
          <w:tcPr>
            <w:tcW w:w="820" w:type="dxa"/>
            <w:tcBorders>
              <w:top w:val="nil"/>
              <w:left w:val="nil"/>
              <w:bottom w:val="nil"/>
              <w:right w:val="nil"/>
            </w:tcBorders>
            <w:shd w:val="clear" w:color="auto" w:fill="auto"/>
            <w:noWrap/>
            <w:vAlign w:val="center"/>
            <w:hideMark/>
          </w:tcPr>
          <w:p w14:paraId="5E2C944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F40B8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20EDA27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577DE78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1427E00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58CAA9B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71DE83C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0072A4D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492A98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02279DD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44E0190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642CF10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865" w:type="dxa"/>
            <w:tcBorders>
              <w:top w:val="nil"/>
              <w:left w:val="nil"/>
              <w:bottom w:val="nil"/>
              <w:right w:val="nil"/>
            </w:tcBorders>
            <w:shd w:val="clear" w:color="auto" w:fill="auto"/>
            <w:noWrap/>
            <w:vAlign w:val="bottom"/>
            <w:hideMark/>
          </w:tcPr>
          <w:p w14:paraId="2B28192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single" w:sz="4" w:space="0" w:color="auto"/>
              <w:left w:val="nil"/>
              <w:bottom w:val="nil"/>
              <w:right w:val="single" w:sz="4" w:space="0" w:color="auto"/>
            </w:tcBorders>
            <w:shd w:val="clear" w:color="auto" w:fill="auto"/>
            <w:noWrap/>
            <w:vAlign w:val="center"/>
            <w:hideMark/>
          </w:tcPr>
          <w:p w14:paraId="3C58AA3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4.00</w:t>
            </w:r>
          </w:p>
        </w:tc>
      </w:tr>
      <w:tr w:rsidR="006241CF" w:rsidRPr="00404AD6" w14:paraId="1C64EA8A"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31420D0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NFL1</w:t>
            </w:r>
          </w:p>
        </w:tc>
        <w:tc>
          <w:tcPr>
            <w:tcW w:w="820" w:type="dxa"/>
            <w:tcBorders>
              <w:top w:val="nil"/>
              <w:left w:val="nil"/>
              <w:bottom w:val="single" w:sz="4" w:space="0" w:color="auto"/>
              <w:right w:val="nil"/>
            </w:tcBorders>
            <w:shd w:val="clear" w:color="auto" w:fill="auto"/>
            <w:noWrap/>
            <w:vAlign w:val="center"/>
            <w:hideMark/>
          </w:tcPr>
          <w:p w14:paraId="4DFADBE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2BD3DB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51" w:type="dxa"/>
            <w:tcBorders>
              <w:top w:val="nil"/>
              <w:left w:val="nil"/>
              <w:bottom w:val="single" w:sz="4" w:space="0" w:color="auto"/>
              <w:right w:val="nil"/>
            </w:tcBorders>
            <w:shd w:val="clear" w:color="auto" w:fill="auto"/>
            <w:noWrap/>
            <w:vAlign w:val="bottom"/>
            <w:hideMark/>
          </w:tcPr>
          <w:p w14:paraId="79A3427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073A0C5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58F89DD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54CCA72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789" w:type="dxa"/>
            <w:tcBorders>
              <w:top w:val="nil"/>
              <w:left w:val="nil"/>
              <w:bottom w:val="single" w:sz="4" w:space="0" w:color="auto"/>
              <w:right w:val="nil"/>
            </w:tcBorders>
            <w:shd w:val="clear" w:color="auto" w:fill="auto"/>
            <w:noWrap/>
            <w:vAlign w:val="center"/>
            <w:hideMark/>
          </w:tcPr>
          <w:p w14:paraId="4A34B59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651" w:type="dxa"/>
            <w:tcBorders>
              <w:top w:val="nil"/>
              <w:left w:val="nil"/>
              <w:bottom w:val="single" w:sz="4" w:space="0" w:color="auto"/>
              <w:right w:val="nil"/>
            </w:tcBorders>
            <w:shd w:val="clear" w:color="auto" w:fill="auto"/>
            <w:noWrap/>
            <w:vAlign w:val="center"/>
            <w:hideMark/>
          </w:tcPr>
          <w:p w14:paraId="6328485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1B6AFDB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7293B7A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27F99CF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98" w:type="dxa"/>
            <w:tcBorders>
              <w:top w:val="nil"/>
              <w:left w:val="nil"/>
              <w:bottom w:val="single" w:sz="4" w:space="0" w:color="auto"/>
              <w:right w:val="nil"/>
            </w:tcBorders>
            <w:shd w:val="clear" w:color="auto" w:fill="auto"/>
            <w:noWrap/>
            <w:vAlign w:val="center"/>
            <w:hideMark/>
          </w:tcPr>
          <w:p w14:paraId="2E08AA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65" w:type="dxa"/>
            <w:tcBorders>
              <w:top w:val="nil"/>
              <w:left w:val="nil"/>
              <w:bottom w:val="single" w:sz="4" w:space="0" w:color="auto"/>
              <w:right w:val="nil"/>
            </w:tcBorders>
            <w:shd w:val="clear" w:color="auto" w:fill="auto"/>
            <w:noWrap/>
            <w:vAlign w:val="bottom"/>
            <w:hideMark/>
          </w:tcPr>
          <w:p w14:paraId="1D92C442" w14:textId="77777777" w:rsidR="00404AD6" w:rsidRPr="00404AD6" w:rsidRDefault="00404AD6" w:rsidP="00404AD6">
            <w:pPr>
              <w:spacing w:after="0" w:line="240" w:lineRule="auto"/>
              <w:jc w:val="center"/>
              <w:rPr>
                <w:rFonts w:ascii="Calibri" w:eastAsia="Times New Roman" w:hAnsi="Calibri" w:cs="Times New Roman"/>
                <w:i/>
                <w:iCs/>
                <w:color w:val="000000"/>
                <w:sz w:val="16"/>
                <w:szCs w:val="16"/>
              </w:rPr>
            </w:pPr>
            <w:r w:rsidRPr="00404AD6">
              <w:rPr>
                <w:rFonts w:ascii="Calibri" w:eastAsia="Times New Roman" w:hAnsi="Calibri" w:cs="Times New Roman"/>
                <w:i/>
                <w:iCs/>
                <w:color w:val="000000"/>
                <w:sz w:val="16"/>
                <w:szCs w:val="16"/>
              </w:rPr>
              <w:t>1</w:t>
            </w:r>
          </w:p>
        </w:tc>
        <w:tc>
          <w:tcPr>
            <w:tcW w:w="763" w:type="dxa"/>
            <w:tcBorders>
              <w:top w:val="nil"/>
              <w:left w:val="nil"/>
              <w:bottom w:val="nil"/>
              <w:right w:val="single" w:sz="4" w:space="0" w:color="auto"/>
            </w:tcBorders>
            <w:shd w:val="clear" w:color="auto" w:fill="auto"/>
            <w:noWrap/>
            <w:vAlign w:val="center"/>
            <w:hideMark/>
          </w:tcPr>
          <w:p w14:paraId="227FD040" w14:textId="77777777" w:rsidR="00404AD6" w:rsidRPr="00404AD6" w:rsidRDefault="00404AD6" w:rsidP="00404AD6">
            <w:pPr>
              <w:spacing w:after="0" w:line="240" w:lineRule="auto"/>
              <w:jc w:val="center"/>
              <w:rPr>
                <w:rFonts w:ascii="Calibri" w:eastAsia="Times New Roman" w:hAnsi="Calibri" w:cs="Times New Roman"/>
                <w:b/>
                <w:bCs/>
                <w:i/>
                <w:iCs/>
                <w:color w:val="008000"/>
                <w:sz w:val="16"/>
                <w:szCs w:val="16"/>
              </w:rPr>
            </w:pPr>
            <w:r w:rsidRPr="00404AD6">
              <w:rPr>
                <w:rFonts w:ascii="Calibri" w:eastAsia="Times New Roman" w:hAnsi="Calibri" w:cs="Times New Roman"/>
                <w:b/>
                <w:bCs/>
                <w:i/>
                <w:iCs/>
                <w:color w:val="008000"/>
                <w:sz w:val="16"/>
                <w:szCs w:val="16"/>
              </w:rPr>
              <w:t>2.00</w:t>
            </w:r>
          </w:p>
        </w:tc>
      </w:tr>
      <w:tr w:rsidR="006241CF" w:rsidRPr="00404AD6" w14:paraId="58E884C6"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668667F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MER3</w:t>
            </w:r>
          </w:p>
        </w:tc>
        <w:tc>
          <w:tcPr>
            <w:tcW w:w="820" w:type="dxa"/>
            <w:tcBorders>
              <w:top w:val="nil"/>
              <w:left w:val="nil"/>
              <w:bottom w:val="nil"/>
              <w:right w:val="nil"/>
            </w:tcBorders>
            <w:shd w:val="clear" w:color="auto" w:fill="auto"/>
            <w:noWrap/>
            <w:vAlign w:val="center"/>
            <w:hideMark/>
          </w:tcPr>
          <w:p w14:paraId="4D4EE1D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63AEC0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7D7D396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481030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301FE51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52A3EB4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758714A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5A2F6A0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6802C2F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4CFD66D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305E8D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365D15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2.40</w:t>
            </w:r>
          </w:p>
        </w:tc>
        <w:tc>
          <w:tcPr>
            <w:tcW w:w="865" w:type="dxa"/>
            <w:tcBorders>
              <w:top w:val="nil"/>
              <w:left w:val="nil"/>
              <w:bottom w:val="nil"/>
              <w:right w:val="nil"/>
            </w:tcBorders>
            <w:shd w:val="clear" w:color="auto" w:fill="auto"/>
            <w:noWrap/>
            <w:vAlign w:val="bottom"/>
            <w:hideMark/>
          </w:tcPr>
          <w:p w14:paraId="2C1A65F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single" w:sz="4" w:space="0" w:color="auto"/>
              <w:left w:val="nil"/>
              <w:bottom w:val="nil"/>
              <w:right w:val="single" w:sz="4" w:space="0" w:color="auto"/>
            </w:tcBorders>
            <w:shd w:val="clear" w:color="auto" w:fill="auto"/>
            <w:noWrap/>
            <w:vAlign w:val="center"/>
            <w:hideMark/>
          </w:tcPr>
          <w:p w14:paraId="0BC67E5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4.40</w:t>
            </w:r>
          </w:p>
        </w:tc>
      </w:tr>
      <w:tr w:rsidR="006241CF" w:rsidRPr="00404AD6" w14:paraId="5DFAA7D4"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6B3A853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MER3</w:t>
            </w:r>
          </w:p>
        </w:tc>
        <w:tc>
          <w:tcPr>
            <w:tcW w:w="820" w:type="dxa"/>
            <w:tcBorders>
              <w:top w:val="nil"/>
              <w:left w:val="nil"/>
              <w:bottom w:val="single" w:sz="4" w:space="0" w:color="auto"/>
              <w:right w:val="nil"/>
            </w:tcBorders>
            <w:shd w:val="clear" w:color="auto" w:fill="auto"/>
            <w:noWrap/>
            <w:vAlign w:val="center"/>
            <w:hideMark/>
          </w:tcPr>
          <w:p w14:paraId="3F16187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4DB4E2E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651" w:type="dxa"/>
            <w:tcBorders>
              <w:top w:val="nil"/>
              <w:left w:val="nil"/>
              <w:bottom w:val="single" w:sz="4" w:space="0" w:color="auto"/>
              <w:right w:val="nil"/>
            </w:tcBorders>
            <w:shd w:val="clear" w:color="auto" w:fill="auto"/>
            <w:noWrap/>
            <w:vAlign w:val="bottom"/>
            <w:hideMark/>
          </w:tcPr>
          <w:p w14:paraId="2F71535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450" w:type="dxa"/>
            <w:tcBorders>
              <w:top w:val="nil"/>
              <w:left w:val="nil"/>
              <w:bottom w:val="single" w:sz="4" w:space="0" w:color="auto"/>
              <w:right w:val="nil"/>
            </w:tcBorders>
            <w:shd w:val="clear" w:color="auto" w:fill="auto"/>
            <w:noWrap/>
            <w:vAlign w:val="bottom"/>
            <w:hideMark/>
          </w:tcPr>
          <w:p w14:paraId="29971CE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253BA94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7CD9AB7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89" w:type="dxa"/>
            <w:tcBorders>
              <w:top w:val="nil"/>
              <w:left w:val="nil"/>
              <w:bottom w:val="single" w:sz="4" w:space="0" w:color="auto"/>
              <w:right w:val="nil"/>
            </w:tcBorders>
            <w:shd w:val="clear" w:color="auto" w:fill="auto"/>
            <w:noWrap/>
            <w:vAlign w:val="center"/>
            <w:hideMark/>
          </w:tcPr>
          <w:p w14:paraId="459491B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651" w:type="dxa"/>
            <w:tcBorders>
              <w:top w:val="nil"/>
              <w:left w:val="nil"/>
              <w:bottom w:val="single" w:sz="4" w:space="0" w:color="auto"/>
              <w:right w:val="nil"/>
            </w:tcBorders>
            <w:shd w:val="clear" w:color="auto" w:fill="auto"/>
            <w:noWrap/>
            <w:vAlign w:val="center"/>
            <w:hideMark/>
          </w:tcPr>
          <w:p w14:paraId="6FA6A8B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67A2634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5BC727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023BC1F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498DDAE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865" w:type="dxa"/>
            <w:tcBorders>
              <w:top w:val="nil"/>
              <w:left w:val="nil"/>
              <w:bottom w:val="single" w:sz="4" w:space="0" w:color="auto"/>
              <w:right w:val="nil"/>
            </w:tcBorders>
            <w:shd w:val="clear" w:color="auto" w:fill="auto"/>
            <w:noWrap/>
            <w:vAlign w:val="bottom"/>
            <w:hideMark/>
          </w:tcPr>
          <w:p w14:paraId="6213C1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nil"/>
              <w:left w:val="nil"/>
              <w:bottom w:val="nil"/>
              <w:right w:val="single" w:sz="4" w:space="0" w:color="auto"/>
            </w:tcBorders>
            <w:shd w:val="clear" w:color="auto" w:fill="auto"/>
            <w:noWrap/>
            <w:vAlign w:val="center"/>
            <w:hideMark/>
          </w:tcPr>
          <w:p w14:paraId="2AF39728" w14:textId="77777777" w:rsidR="00404AD6" w:rsidRPr="00404AD6" w:rsidRDefault="00404AD6" w:rsidP="00404AD6">
            <w:pPr>
              <w:spacing w:after="0" w:line="240" w:lineRule="auto"/>
              <w:jc w:val="center"/>
              <w:rPr>
                <w:rFonts w:ascii="Calibri" w:eastAsia="Times New Roman" w:hAnsi="Calibri" w:cs="Times New Roman"/>
                <w:b/>
                <w:bCs/>
                <w:i/>
                <w:iCs/>
                <w:color w:val="008000"/>
                <w:sz w:val="16"/>
                <w:szCs w:val="16"/>
              </w:rPr>
            </w:pPr>
            <w:r w:rsidRPr="00404AD6">
              <w:rPr>
                <w:rFonts w:ascii="Calibri" w:eastAsia="Times New Roman" w:hAnsi="Calibri" w:cs="Times New Roman"/>
                <w:b/>
                <w:bCs/>
                <w:i/>
                <w:iCs/>
                <w:color w:val="008000"/>
                <w:sz w:val="16"/>
                <w:szCs w:val="16"/>
              </w:rPr>
              <w:t>3.40</w:t>
            </w:r>
          </w:p>
        </w:tc>
      </w:tr>
      <w:tr w:rsidR="006241CF" w:rsidRPr="00404AD6" w14:paraId="7AE59664"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7405691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MER4</w:t>
            </w:r>
          </w:p>
        </w:tc>
        <w:tc>
          <w:tcPr>
            <w:tcW w:w="820" w:type="dxa"/>
            <w:tcBorders>
              <w:top w:val="nil"/>
              <w:left w:val="nil"/>
              <w:bottom w:val="nil"/>
              <w:right w:val="nil"/>
            </w:tcBorders>
            <w:shd w:val="clear" w:color="auto" w:fill="auto"/>
            <w:noWrap/>
            <w:vAlign w:val="center"/>
            <w:hideMark/>
          </w:tcPr>
          <w:p w14:paraId="0E9DD24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5799B5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3ECD494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6481F2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683774F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328E066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0D98C13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3839110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004E2B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51F2580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592792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5E36D82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65" w:type="dxa"/>
            <w:tcBorders>
              <w:top w:val="nil"/>
              <w:left w:val="nil"/>
              <w:bottom w:val="nil"/>
              <w:right w:val="nil"/>
            </w:tcBorders>
            <w:shd w:val="clear" w:color="auto" w:fill="auto"/>
            <w:noWrap/>
            <w:vAlign w:val="bottom"/>
            <w:hideMark/>
          </w:tcPr>
          <w:p w14:paraId="790F0D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63" w:type="dxa"/>
            <w:tcBorders>
              <w:top w:val="single" w:sz="4" w:space="0" w:color="auto"/>
              <w:left w:val="nil"/>
              <w:bottom w:val="nil"/>
              <w:right w:val="single" w:sz="4" w:space="0" w:color="auto"/>
            </w:tcBorders>
            <w:shd w:val="clear" w:color="auto" w:fill="auto"/>
            <w:noWrap/>
            <w:vAlign w:val="bottom"/>
            <w:hideMark/>
          </w:tcPr>
          <w:p w14:paraId="517E71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6241CF" w:rsidRPr="00404AD6" w14:paraId="167E8339"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54C77FD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MER4</w:t>
            </w:r>
          </w:p>
        </w:tc>
        <w:tc>
          <w:tcPr>
            <w:tcW w:w="820" w:type="dxa"/>
            <w:tcBorders>
              <w:top w:val="nil"/>
              <w:left w:val="nil"/>
              <w:bottom w:val="single" w:sz="4" w:space="0" w:color="auto"/>
              <w:right w:val="nil"/>
            </w:tcBorders>
            <w:shd w:val="clear" w:color="auto" w:fill="auto"/>
            <w:noWrap/>
            <w:vAlign w:val="center"/>
            <w:hideMark/>
          </w:tcPr>
          <w:p w14:paraId="04809C0D"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54EF47A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651" w:type="dxa"/>
            <w:tcBorders>
              <w:top w:val="nil"/>
              <w:left w:val="nil"/>
              <w:bottom w:val="single" w:sz="4" w:space="0" w:color="auto"/>
              <w:right w:val="nil"/>
            </w:tcBorders>
            <w:shd w:val="clear" w:color="auto" w:fill="auto"/>
            <w:noWrap/>
            <w:vAlign w:val="bottom"/>
            <w:hideMark/>
          </w:tcPr>
          <w:p w14:paraId="7A9BF2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450" w:type="dxa"/>
            <w:tcBorders>
              <w:top w:val="nil"/>
              <w:left w:val="nil"/>
              <w:bottom w:val="single" w:sz="4" w:space="0" w:color="auto"/>
              <w:right w:val="nil"/>
            </w:tcBorders>
            <w:shd w:val="clear" w:color="auto" w:fill="auto"/>
            <w:noWrap/>
            <w:vAlign w:val="bottom"/>
            <w:hideMark/>
          </w:tcPr>
          <w:p w14:paraId="4BB06B5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450" w:type="dxa"/>
            <w:tcBorders>
              <w:top w:val="nil"/>
              <w:left w:val="nil"/>
              <w:bottom w:val="single" w:sz="4" w:space="0" w:color="auto"/>
              <w:right w:val="nil"/>
            </w:tcBorders>
            <w:shd w:val="clear" w:color="auto" w:fill="auto"/>
            <w:noWrap/>
            <w:vAlign w:val="bottom"/>
            <w:hideMark/>
          </w:tcPr>
          <w:p w14:paraId="4A12820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431250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789" w:type="dxa"/>
            <w:tcBorders>
              <w:top w:val="nil"/>
              <w:left w:val="nil"/>
              <w:bottom w:val="single" w:sz="4" w:space="0" w:color="auto"/>
              <w:right w:val="nil"/>
            </w:tcBorders>
            <w:shd w:val="clear" w:color="auto" w:fill="auto"/>
            <w:noWrap/>
            <w:vAlign w:val="center"/>
            <w:hideMark/>
          </w:tcPr>
          <w:p w14:paraId="309FA86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651" w:type="dxa"/>
            <w:tcBorders>
              <w:top w:val="nil"/>
              <w:left w:val="nil"/>
              <w:bottom w:val="single" w:sz="4" w:space="0" w:color="auto"/>
              <w:right w:val="nil"/>
            </w:tcBorders>
            <w:shd w:val="clear" w:color="auto" w:fill="auto"/>
            <w:noWrap/>
            <w:vAlign w:val="center"/>
            <w:hideMark/>
          </w:tcPr>
          <w:p w14:paraId="780CA97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18CD6A6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01" w:type="dxa"/>
            <w:tcBorders>
              <w:top w:val="nil"/>
              <w:left w:val="nil"/>
              <w:bottom w:val="single" w:sz="4" w:space="0" w:color="auto"/>
              <w:right w:val="nil"/>
            </w:tcBorders>
            <w:shd w:val="clear" w:color="auto" w:fill="auto"/>
            <w:noWrap/>
            <w:vAlign w:val="center"/>
            <w:hideMark/>
          </w:tcPr>
          <w:p w14:paraId="1B78ED1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092C006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7818CEC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865" w:type="dxa"/>
            <w:tcBorders>
              <w:top w:val="nil"/>
              <w:left w:val="nil"/>
              <w:bottom w:val="single" w:sz="4" w:space="0" w:color="auto"/>
              <w:right w:val="nil"/>
            </w:tcBorders>
            <w:shd w:val="clear" w:color="auto" w:fill="auto"/>
            <w:noWrap/>
            <w:vAlign w:val="bottom"/>
            <w:hideMark/>
          </w:tcPr>
          <w:p w14:paraId="6AC1943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63" w:type="dxa"/>
            <w:tcBorders>
              <w:top w:val="nil"/>
              <w:left w:val="nil"/>
              <w:bottom w:val="nil"/>
              <w:right w:val="single" w:sz="4" w:space="0" w:color="auto"/>
            </w:tcBorders>
            <w:shd w:val="clear" w:color="auto" w:fill="auto"/>
            <w:noWrap/>
            <w:vAlign w:val="center"/>
            <w:hideMark/>
          </w:tcPr>
          <w:p w14:paraId="1F5EE4D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2.80</w:t>
            </w:r>
          </w:p>
        </w:tc>
      </w:tr>
      <w:tr w:rsidR="006241CF" w:rsidRPr="00404AD6" w14:paraId="0D3D93BC"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0E7CD72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WHR3</w:t>
            </w:r>
          </w:p>
        </w:tc>
        <w:tc>
          <w:tcPr>
            <w:tcW w:w="820" w:type="dxa"/>
            <w:tcBorders>
              <w:top w:val="nil"/>
              <w:left w:val="nil"/>
              <w:bottom w:val="nil"/>
              <w:right w:val="nil"/>
            </w:tcBorders>
            <w:shd w:val="clear" w:color="auto" w:fill="auto"/>
            <w:noWrap/>
            <w:vAlign w:val="center"/>
            <w:hideMark/>
          </w:tcPr>
          <w:p w14:paraId="6655FA6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0B7362F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64A742C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7FBA22A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22D0A11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38C08DD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4E0EBB4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2632D5B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073E18F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7451624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7133F2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0E6D3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65" w:type="dxa"/>
            <w:tcBorders>
              <w:top w:val="nil"/>
              <w:left w:val="nil"/>
              <w:bottom w:val="nil"/>
              <w:right w:val="nil"/>
            </w:tcBorders>
            <w:shd w:val="clear" w:color="auto" w:fill="auto"/>
            <w:noWrap/>
            <w:vAlign w:val="bottom"/>
            <w:hideMark/>
          </w:tcPr>
          <w:p w14:paraId="625DE13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63" w:type="dxa"/>
            <w:tcBorders>
              <w:top w:val="single" w:sz="4" w:space="0" w:color="auto"/>
              <w:left w:val="nil"/>
              <w:bottom w:val="nil"/>
              <w:right w:val="single" w:sz="4" w:space="0" w:color="auto"/>
            </w:tcBorders>
            <w:shd w:val="clear" w:color="auto" w:fill="auto"/>
            <w:noWrap/>
            <w:vAlign w:val="center"/>
            <w:hideMark/>
          </w:tcPr>
          <w:p w14:paraId="469640B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3.00</w:t>
            </w:r>
          </w:p>
        </w:tc>
      </w:tr>
      <w:tr w:rsidR="006241CF" w:rsidRPr="00404AD6" w14:paraId="28837826"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0E59525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WHR3</w:t>
            </w:r>
          </w:p>
        </w:tc>
        <w:tc>
          <w:tcPr>
            <w:tcW w:w="820" w:type="dxa"/>
            <w:tcBorders>
              <w:top w:val="nil"/>
              <w:left w:val="nil"/>
              <w:bottom w:val="single" w:sz="4" w:space="0" w:color="auto"/>
              <w:right w:val="nil"/>
            </w:tcBorders>
            <w:shd w:val="clear" w:color="auto" w:fill="auto"/>
            <w:noWrap/>
            <w:vAlign w:val="center"/>
            <w:hideMark/>
          </w:tcPr>
          <w:p w14:paraId="13B797B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0542FF8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651" w:type="dxa"/>
            <w:tcBorders>
              <w:top w:val="nil"/>
              <w:left w:val="nil"/>
              <w:bottom w:val="single" w:sz="4" w:space="0" w:color="auto"/>
              <w:right w:val="nil"/>
            </w:tcBorders>
            <w:shd w:val="clear" w:color="auto" w:fill="auto"/>
            <w:noWrap/>
            <w:vAlign w:val="bottom"/>
            <w:hideMark/>
          </w:tcPr>
          <w:p w14:paraId="76508C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450" w:type="dxa"/>
            <w:tcBorders>
              <w:top w:val="nil"/>
              <w:left w:val="nil"/>
              <w:bottom w:val="single" w:sz="4" w:space="0" w:color="auto"/>
              <w:right w:val="nil"/>
            </w:tcBorders>
            <w:shd w:val="clear" w:color="auto" w:fill="auto"/>
            <w:noWrap/>
            <w:vAlign w:val="bottom"/>
            <w:hideMark/>
          </w:tcPr>
          <w:p w14:paraId="0B324F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450" w:type="dxa"/>
            <w:tcBorders>
              <w:top w:val="nil"/>
              <w:left w:val="nil"/>
              <w:bottom w:val="single" w:sz="4" w:space="0" w:color="auto"/>
              <w:right w:val="nil"/>
            </w:tcBorders>
            <w:shd w:val="clear" w:color="auto" w:fill="auto"/>
            <w:noWrap/>
            <w:vAlign w:val="bottom"/>
            <w:hideMark/>
          </w:tcPr>
          <w:p w14:paraId="241421F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630" w:type="dxa"/>
            <w:tcBorders>
              <w:top w:val="nil"/>
              <w:left w:val="nil"/>
              <w:bottom w:val="single" w:sz="4" w:space="0" w:color="auto"/>
              <w:right w:val="nil"/>
            </w:tcBorders>
            <w:shd w:val="clear" w:color="auto" w:fill="auto"/>
            <w:noWrap/>
            <w:vAlign w:val="bottom"/>
            <w:hideMark/>
          </w:tcPr>
          <w:p w14:paraId="3368493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89" w:type="dxa"/>
            <w:tcBorders>
              <w:top w:val="nil"/>
              <w:left w:val="nil"/>
              <w:bottom w:val="single" w:sz="4" w:space="0" w:color="auto"/>
              <w:right w:val="nil"/>
            </w:tcBorders>
            <w:shd w:val="clear" w:color="auto" w:fill="auto"/>
            <w:noWrap/>
            <w:vAlign w:val="center"/>
            <w:hideMark/>
          </w:tcPr>
          <w:p w14:paraId="42CE85B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651" w:type="dxa"/>
            <w:tcBorders>
              <w:top w:val="nil"/>
              <w:left w:val="nil"/>
              <w:bottom w:val="single" w:sz="4" w:space="0" w:color="auto"/>
              <w:right w:val="nil"/>
            </w:tcBorders>
            <w:shd w:val="clear" w:color="auto" w:fill="auto"/>
            <w:noWrap/>
            <w:vAlign w:val="center"/>
            <w:hideMark/>
          </w:tcPr>
          <w:p w14:paraId="07EBE40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7F974BE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6A4911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10408AF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1720A4A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2.20</w:t>
            </w:r>
          </w:p>
        </w:tc>
        <w:tc>
          <w:tcPr>
            <w:tcW w:w="865" w:type="dxa"/>
            <w:tcBorders>
              <w:top w:val="nil"/>
              <w:left w:val="nil"/>
              <w:bottom w:val="single" w:sz="4" w:space="0" w:color="auto"/>
              <w:right w:val="nil"/>
            </w:tcBorders>
            <w:shd w:val="clear" w:color="auto" w:fill="auto"/>
            <w:noWrap/>
            <w:vAlign w:val="bottom"/>
            <w:hideMark/>
          </w:tcPr>
          <w:p w14:paraId="5A58D8C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nil"/>
              <w:left w:val="nil"/>
              <w:bottom w:val="nil"/>
              <w:right w:val="single" w:sz="4" w:space="0" w:color="auto"/>
            </w:tcBorders>
            <w:shd w:val="clear" w:color="auto" w:fill="auto"/>
            <w:noWrap/>
            <w:vAlign w:val="center"/>
            <w:hideMark/>
          </w:tcPr>
          <w:p w14:paraId="1D823DA4" w14:textId="77777777" w:rsidR="00404AD6" w:rsidRPr="00404AD6" w:rsidRDefault="00404AD6" w:rsidP="00404AD6">
            <w:pPr>
              <w:spacing w:after="0" w:line="240" w:lineRule="auto"/>
              <w:jc w:val="center"/>
              <w:rPr>
                <w:rFonts w:ascii="Calibri" w:eastAsia="Times New Roman" w:hAnsi="Calibri" w:cs="Times New Roman"/>
                <w:b/>
                <w:bCs/>
                <w:i/>
                <w:iCs/>
                <w:color w:val="FF0000"/>
                <w:sz w:val="16"/>
                <w:szCs w:val="16"/>
              </w:rPr>
            </w:pPr>
            <w:r w:rsidRPr="00404AD6">
              <w:rPr>
                <w:rFonts w:ascii="Calibri" w:eastAsia="Times New Roman" w:hAnsi="Calibri" w:cs="Times New Roman"/>
                <w:b/>
                <w:bCs/>
                <w:i/>
                <w:iCs/>
                <w:color w:val="FF0000"/>
                <w:sz w:val="16"/>
                <w:szCs w:val="16"/>
              </w:rPr>
              <w:t>4.20</w:t>
            </w:r>
          </w:p>
        </w:tc>
      </w:tr>
      <w:tr w:rsidR="006241CF" w:rsidRPr="00404AD6" w14:paraId="7B76071F" w14:textId="77777777" w:rsidTr="006241CF">
        <w:trPr>
          <w:trHeight w:val="220"/>
        </w:trPr>
        <w:tc>
          <w:tcPr>
            <w:tcW w:w="635" w:type="dxa"/>
            <w:tcBorders>
              <w:top w:val="nil"/>
              <w:left w:val="single" w:sz="4" w:space="0" w:color="auto"/>
              <w:bottom w:val="nil"/>
              <w:right w:val="nil"/>
            </w:tcBorders>
            <w:shd w:val="clear" w:color="auto" w:fill="auto"/>
            <w:noWrap/>
            <w:vAlign w:val="center"/>
            <w:hideMark/>
          </w:tcPr>
          <w:p w14:paraId="56A50CC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RED1</w:t>
            </w:r>
          </w:p>
        </w:tc>
        <w:tc>
          <w:tcPr>
            <w:tcW w:w="820" w:type="dxa"/>
            <w:tcBorders>
              <w:top w:val="nil"/>
              <w:left w:val="nil"/>
              <w:bottom w:val="nil"/>
              <w:right w:val="nil"/>
            </w:tcBorders>
            <w:shd w:val="clear" w:color="auto" w:fill="auto"/>
            <w:noWrap/>
            <w:vAlign w:val="center"/>
            <w:hideMark/>
          </w:tcPr>
          <w:p w14:paraId="14E88A1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380531C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3A5347F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27FD33D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50" w:type="dxa"/>
            <w:tcBorders>
              <w:top w:val="nil"/>
              <w:left w:val="nil"/>
              <w:bottom w:val="nil"/>
              <w:right w:val="nil"/>
            </w:tcBorders>
            <w:shd w:val="clear" w:color="auto" w:fill="auto"/>
            <w:noWrap/>
            <w:vAlign w:val="bottom"/>
            <w:hideMark/>
          </w:tcPr>
          <w:p w14:paraId="37BB6A4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30" w:type="dxa"/>
            <w:tcBorders>
              <w:top w:val="nil"/>
              <w:left w:val="nil"/>
              <w:bottom w:val="nil"/>
              <w:right w:val="nil"/>
            </w:tcBorders>
            <w:shd w:val="clear" w:color="auto" w:fill="auto"/>
            <w:noWrap/>
            <w:vAlign w:val="bottom"/>
            <w:hideMark/>
          </w:tcPr>
          <w:p w14:paraId="2BE9A4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9" w:type="dxa"/>
            <w:tcBorders>
              <w:top w:val="nil"/>
              <w:left w:val="nil"/>
              <w:bottom w:val="nil"/>
              <w:right w:val="nil"/>
            </w:tcBorders>
            <w:shd w:val="clear" w:color="auto" w:fill="auto"/>
            <w:noWrap/>
            <w:vAlign w:val="bottom"/>
            <w:hideMark/>
          </w:tcPr>
          <w:p w14:paraId="3D4EFF6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51" w:type="dxa"/>
            <w:tcBorders>
              <w:top w:val="nil"/>
              <w:left w:val="nil"/>
              <w:bottom w:val="nil"/>
              <w:right w:val="nil"/>
            </w:tcBorders>
            <w:shd w:val="clear" w:color="auto" w:fill="auto"/>
            <w:noWrap/>
            <w:vAlign w:val="bottom"/>
            <w:hideMark/>
          </w:tcPr>
          <w:p w14:paraId="1AA89ED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51E3173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0FFF7DA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5783C7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586B26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2.25</w:t>
            </w:r>
          </w:p>
        </w:tc>
        <w:tc>
          <w:tcPr>
            <w:tcW w:w="865" w:type="dxa"/>
            <w:tcBorders>
              <w:top w:val="nil"/>
              <w:left w:val="nil"/>
              <w:bottom w:val="nil"/>
              <w:right w:val="nil"/>
            </w:tcBorders>
            <w:shd w:val="clear" w:color="auto" w:fill="auto"/>
            <w:noWrap/>
            <w:vAlign w:val="bottom"/>
            <w:hideMark/>
          </w:tcPr>
          <w:p w14:paraId="4B772BC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single" w:sz="4" w:space="0" w:color="auto"/>
              <w:left w:val="nil"/>
              <w:bottom w:val="nil"/>
              <w:right w:val="single" w:sz="4" w:space="0" w:color="auto"/>
            </w:tcBorders>
            <w:shd w:val="clear" w:color="auto" w:fill="auto"/>
            <w:noWrap/>
            <w:vAlign w:val="center"/>
            <w:hideMark/>
          </w:tcPr>
          <w:p w14:paraId="35D65B3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4.25</w:t>
            </w:r>
          </w:p>
        </w:tc>
      </w:tr>
      <w:tr w:rsidR="006241CF" w:rsidRPr="00404AD6" w14:paraId="6FE27414" w14:textId="77777777" w:rsidTr="006241CF">
        <w:trPr>
          <w:trHeight w:val="220"/>
        </w:trPr>
        <w:tc>
          <w:tcPr>
            <w:tcW w:w="635" w:type="dxa"/>
            <w:tcBorders>
              <w:top w:val="nil"/>
              <w:left w:val="single" w:sz="4" w:space="0" w:color="auto"/>
              <w:bottom w:val="single" w:sz="4" w:space="0" w:color="auto"/>
              <w:right w:val="nil"/>
            </w:tcBorders>
            <w:shd w:val="clear" w:color="auto" w:fill="auto"/>
            <w:noWrap/>
            <w:vAlign w:val="center"/>
            <w:hideMark/>
          </w:tcPr>
          <w:p w14:paraId="79FC2EA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RED1</w:t>
            </w:r>
          </w:p>
        </w:tc>
        <w:tc>
          <w:tcPr>
            <w:tcW w:w="820" w:type="dxa"/>
            <w:tcBorders>
              <w:top w:val="nil"/>
              <w:left w:val="nil"/>
              <w:bottom w:val="single" w:sz="4" w:space="0" w:color="auto"/>
              <w:right w:val="nil"/>
            </w:tcBorders>
            <w:shd w:val="clear" w:color="auto" w:fill="auto"/>
            <w:noWrap/>
            <w:vAlign w:val="center"/>
            <w:hideMark/>
          </w:tcPr>
          <w:p w14:paraId="5A971A1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71D067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651" w:type="dxa"/>
            <w:tcBorders>
              <w:top w:val="nil"/>
              <w:left w:val="nil"/>
              <w:bottom w:val="single" w:sz="4" w:space="0" w:color="auto"/>
              <w:right w:val="nil"/>
            </w:tcBorders>
            <w:shd w:val="clear" w:color="auto" w:fill="auto"/>
            <w:noWrap/>
            <w:vAlign w:val="bottom"/>
            <w:hideMark/>
          </w:tcPr>
          <w:p w14:paraId="632DEAD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450" w:type="dxa"/>
            <w:tcBorders>
              <w:top w:val="nil"/>
              <w:left w:val="nil"/>
              <w:bottom w:val="single" w:sz="4" w:space="0" w:color="auto"/>
              <w:right w:val="nil"/>
            </w:tcBorders>
            <w:shd w:val="clear" w:color="auto" w:fill="auto"/>
            <w:noWrap/>
            <w:vAlign w:val="bottom"/>
            <w:hideMark/>
          </w:tcPr>
          <w:p w14:paraId="73964A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450" w:type="dxa"/>
            <w:tcBorders>
              <w:top w:val="nil"/>
              <w:left w:val="nil"/>
              <w:bottom w:val="single" w:sz="4" w:space="0" w:color="auto"/>
              <w:right w:val="nil"/>
            </w:tcBorders>
            <w:shd w:val="clear" w:color="auto" w:fill="auto"/>
            <w:noWrap/>
            <w:vAlign w:val="bottom"/>
            <w:hideMark/>
          </w:tcPr>
          <w:p w14:paraId="67AAD8B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30" w:type="dxa"/>
            <w:tcBorders>
              <w:top w:val="nil"/>
              <w:left w:val="nil"/>
              <w:bottom w:val="single" w:sz="4" w:space="0" w:color="auto"/>
              <w:right w:val="nil"/>
            </w:tcBorders>
            <w:shd w:val="clear" w:color="auto" w:fill="auto"/>
            <w:noWrap/>
            <w:vAlign w:val="bottom"/>
            <w:hideMark/>
          </w:tcPr>
          <w:p w14:paraId="20495E5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789" w:type="dxa"/>
            <w:tcBorders>
              <w:top w:val="nil"/>
              <w:left w:val="nil"/>
              <w:bottom w:val="single" w:sz="4" w:space="0" w:color="auto"/>
              <w:right w:val="nil"/>
            </w:tcBorders>
            <w:shd w:val="clear" w:color="auto" w:fill="auto"/>
            <w:noWrap/>
            <w:vAlign w:val="center"/>
            <w:hideMark/>
          </w:tcPr>
          <w:p w14:paraId="39B60D3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651" w:type="dxa"/>
            <w:tcBorders>
              <w:top w:val="nil"/>
              <w:left w:val="nil"/>
              <w:bottom w:val="single" w:sz="4" w:space="0" w:color="auto"/>
              <w:right w:val="nil"/>
            </w:tcBorders>
            <w:shd w:val="clear" w:color="auto" w:fill="auto"/>
            <w:noWrap/>
            <w:vAlign w:val="center"/>
            <w:hideMark/>
          </w:tcPr>
          <w:p w14:paraId="18260BB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069C345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318FA9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6F729F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1B4D88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865" w:type="dxa"/>
            <w:tcBorders>
              <w:top w:val="nil"/>
              <w:left w:val="nil"/>
              <w:bottom w:val="single" w:sz="4" w:space="0" w:color="auto"/>
              <w:right w:val="nil"/>
            </w:tcBorders>
            <w:shd w:val="clear" w:color="auto" w:fill="auto"/>
            <w:noWrap/>
            <w:vAlign w:val="bottom"/>
            <w:hideMark/>
          </w:tcPr>
          <w:p w14:paraId="086DEBF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63" w:type="dxa"/>
            <w:tcBorders>
              <w:top w:val="nil"/>
              <w:left w:val="nil"/>
              <w:bottom w:val="single" w:sz="4" w:space="0" w:color="auto"/>
              <w:right w:val="single" w:sz="4" w:space="0" w:color="auto"/>
            </w:tcBorders>
            <w:shd w:val="clear" w:color="auto" w:fill="auto"/>
            <w:noWrap/>
            <w:vAlign w:val="center"/>
            <w:hideMark/>
          </w:tcPr>
          <w:p w14:paraId="7C01E606"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bl>
    <w:p w14:paraId="37BA4BE5" w14:textId="77777777" w:rsidR="006241CF" w:rsidRDefault="006241CF" w:rsidP="00404AD6">
      <w:pPr>
        <w:pStyle w:val="Caption"/>
        <w:rPr>
          <w:sz w:val="24"/>
          <w:szCs w:val="24"/>
        </w:rPr>
      </w:pPr>
    </w:p>
    <w:p w14:paraId="5D8C25DD" w14:textId="77777777" w:rsidR="00404AD6" w:rsidRDefault="00404AD6" w:rsidP="00404AD6">
      <w:pPr>
        <w:pStyle w:val="Caption"/>
        <w:rPr>
          <w:sz w:val="24"/>
          <w:szCs w:val="24"/>
        </w:rPr>
      </w:pPr>
      <w:r w:rsidRPr="005858BC">
        <w:rPr>
          <w:sz w:val="24"/>
          <w:szCs w:val="24"/>
        </w:rPr>
        <w:t xml:space="preserve">Table </w:t>
      </w:r>
      <w:r>
        <w:rPr>
          <w:sz w:val="24"/>
          <w:szCs w:val="24"/>
        </w:rPr>
        <w:t>26</w:t>
      </w:r>
      <w:r w:rsidRPr="005858BC">
        <w:rPr>
          <w:sz w:val="24"/>
          <w:szCs w:val="24"/>
        </w:rPr>
        <w:t xml:space="preserve">: </w:t>
      </w:r>
      <w:r>
        <w:rPr>
          <w:sz w:val="24"/>
          <w:szCs w:val="24"/>
        </w:rPr>
        <w:t xml:space="preserve">Watershed Prioritization of the Bear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tbl>
      <w:tblPr>
        <w:tblW w:w="9630" w:type="dxa"/>
        <w:tblInd w:w="18" w:type="dxa"/>
        <w:tblLayout w:type="fixed"/>
        <w:tblLook w:val="04A0" w:firstRow="1" w:lastRow="0" w:firstColumn="1" w:lastColumn="0" w:noHBand="0" w:noVBand="1"/>
      </w:tblPr>
      <w:tblGrid>
        <w:gridCol w:w="810"/>
        <w:gridCol w:w="978"/>
        <w:gridCol w:w="789"/>
        <w:gridCol w:w="574"/>
        <w:gridCol w:w="574"/>
        <w:gridCol w:w="574"/>
        <w:gridCol w:w="667"/>
        <w:gridCol w:w="884"/>
        <w:gridCol w:w="512"/>
        <w:gridCol w:w="447"/>
        <w:gridCol w:w="401"/>
        <w:gridCol w:w="381"/>
        <w:gridCol w:w="598"/>
        <w:gridCol w:w="631"/>
        <w:gridCol w:w="810"/>
      </w:tblGrid>
      <w:tr w:rsidR="00404AD6" w:rsidRPr="00404AD6" w14:paraId="67756A0D" w14:textId="77777777" w:rsidTr="00B8791F">
        <w:trPr>
          <w:trHeight w:val="660"/>
        </w:trPr>
        <w:tc>
          <w:tcPr>
            <w:tcW w:w="810" w:type="dxa"/>
            <w:tcBorders>
              <w:top w:val="nil"/>
              <w:left w:val="nil"/>
              <w:bottom w:val="nil"/>
              <w:right w:val="nil"/>
            </w:tcBorders>
            <w:shd w:val="clear" w:color="auto" w:fill="auto"/>
            <w:noWrap/>
            <w:vAlign w:val="bottom"/>
            <w:hideMark/>
          </w:tcPr>
          <w:p w14:paraId="6495803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p>
        </w:tc>
        <w:tc>
          <w:tcPr>
            <w:tcW w:w="978" w:type="dxa"/>
            <w:tcBorders>
              <w:top w:val="nil"/>
              <w:left w:val="nil"/>
              <w:bottom w:val="nil"/>
              <w:right w:val="nil"/>
            </w:tcBorders>
            <w:shd w:val="clear" w:color="auto" w:fill="auto"/>
            <w:noWrap/>
            <w:vAlign w:val="center"/>
            <w:hideMark/>
          </w:tcPr>
          <w:p w14:paraId="56641A7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Year</w:t>
            </w:r>
          </w:p>
        </w:tc>
        <w:tc>
          <w:tcPr>
            <w:tcW w:w="789" w:type="dxa"/>
            <w:tcBorders>
              <w:top w:val="nil"/>
              <w:left w:val="nil"/>
              <w:bottom w:val="nil"/>
              <w:right w:val="nil"/>
            </w:tcBorders>
            <w:shd w:val="clear" w:color="auto" w:fill="auto"/>
            <w:vAlign w:val="center"/>
            <w:hideMark/>
          </w:tcPr>
          <w:p w14:paraId="59581D5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Fecal Coliform</w:t>
            </w:r>
          </w:p>
        </w:tc>
        <w:tc>
          <w:tcPr>
            <w:tcW w:w="574" w:type="dxa"/>
            <w:tcBorders>
              <w:top w:val="nil"/>
              <w:left w:val="nil"/>
              <w:bottom w:val="nil"/>
              <w:right w:val="nil"/>
            </w:tcBorders>
            <w:shd w:val="clear" w:color="auto" w:fill="auto"/>
            <w:noWrap/>
            <w:vAlign w:val="center"/>
            <w:hideMark/>
          </w:tcPr>
          <w:p w14:paraId="2469C7A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E-Coli</w:t>
            </w:r>
          </w:p>
        </w:tc>
        <w:tc>
          <w:tcPr>
            <w:tcW w:w="574" w:type="dxa"/>
            <w:tcBorders>
              <w:top w:val="nil"/>
              <w:left w:val="nil"/>
              <w:bottom w:val="nil"/>
              <w:right w:val="nil"/>
            </w:tcBorders>
            <w:shd w:val="clear" w:color="auto" w:fill="auto"/>
            <w:noWrap/>
            <w:vAlign w:val="center"/>
            <w:hideMark/>
          </w:tcPr>
          <w:p w14:paraId="091E1F7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TSS</w:t>
            </w:r>
          </w:p>
        </w:tc>
        <w:tc>
          <w:tcPr>
            <w:tcW w:w="574" w:type="dxa"/>
            <w:tcBorders>
              <w:top w:val="nil"/>
              <w:left w:val="nil"/>
              <w:bottom w:val="nil"/>
              <w:right w:val="nil"/>
            </w:tcBorders>
            <w:shd w:val="clear" w:color="auto" w:fill="auto"/>
            <w:noWrap/>
            <w:vAlign w:val="center"/>
            <w:hideMark/>
          </w:tcPr>
          <w:p w14:paraId="63AA46D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TN</w:t>
            </w:r>
          </w:p>
        </w:tc>
        <w:tc>
          <w:tcPr>
            <w:tcW w:w="667" w:type="dxa"/>
            <w:tcBorders>
              <w:top w:val="nil"/>
              <w:left w:val="nil"/>
              <w:bottom w:val="nil"/>
              <w:right w:val="nil"/>
            </w:tcBorders>
            <w:shd w:val="clear" w:color="auto" w:fill="auto"/>
            <w:noWrap/>
            <w:vAlign w:val="center"/>
            <w:hideMark/>
          </w:tcPr>
          <w:p w14:paraId="166B7BF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TP</w:t>
            </w:r>
          </w:p>
        </w:tc>
        <w:tc>
          <w:tcPr>
            <w:tcW w:w="884" w:type="dxa"/>
            <w:tcBorders>
              <w:top w:val="nil"/>
              <w:left w:val="nil"/>
              <w:bottom w:val="nil"/>
              <w:right w:val="nil"/>
            </w:tcBorders>
            <w:shd w:val="clear" w:color="auto" w:fill="auto"/>
            <w:vAlign w:val="center"/>
            <w:hideMark/>
          </w:tcPr>
          <w:p w14:paraId="347EB95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Fecal Coliform</w:t>
            </w:r>
          </w:p>
        </w:tc>
        <w:tc>
          <w:tcPr>
            <w:tcW w:w="512" w:type="dxa"/>
            <w:tcBorders>
              <w:top w:val="nil"/>
              <w:left w:val="nil"/>
              <w:bottom w:val="nil"/>
              <w:right w:val="nil"/>
            </w:tcBorders>
            <w:shd w:val="clear" w:color="auto" w:fill="auto"/>
            <w:noWrap/>
            <w:vAlign w:val="center"/>
            <w:hideMark/>
          </w:tcPr>
          <w:p w14:paraId="7C995B4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E-Coli</w:t>
            </w:r>
          </w:p>
        </w:tc>
        <w:tc>
          <w:tcPr>
            <w:tcW w:w="447" w:type="dxa"/>
            <w:tcBorders>
              <w:top w:val="nil"/>
              <w:left w:val="nil"/>
              <w:bottom w:val="nil"/>
              <w:right w:val="nil"/>
            </w:tcBorders>
            <w:shd w:val="clear" w:color="auto" w:fill="auto"/>
            <w:noWrap/>
            <w:vAlign w:val="center"/>
            <w:hideMark/>
          </w:tcPr>
          <w:p w14:paraId="224FABB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TSS</w:t>
            </w:r>
          </w:p>
        </w:tc>
        <w:tc>
          <w:tcPr>
            <w:tcW w:w="401" w:type="dxa"/>
            <w:tcBorders>
              <w:top w:val="nil"/>
              <w:left w:val="nil"/>
              <w:bottom w:val="nil"/>
              <w:right w:val="nil"/>
            </w:tcBorders>
            <w:shd w:val="clear" w:color="auto" w:fill="auto"/>
            <w:noWrap/>
            <w:vAlign w:val="center"/>
            <w:hideMark/>
          </w:tcPr>
          <w:p w14:paraId="657BDF0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TN</w:t>
            </w:r>
          </w:p>
        </w:tc>
        <w:tc>
          <w:tcPr>
            <w:tcW w:w="381" w:type="dxa"/>
            <w:tcBorders>
              <w:top w:val="nil"/>
              <w:left w:val="nil"/>
              <w:bottom w:val="nil"/>
              <w:right w:val="nil"/>
            </w:tcBorders>
            <w:shd w:val="clear" w:color="auto" w:fill="auto"/>
            <w:noWrap/>
            <w:vAlign w:val="center"/>
            <w:hideMark/>
          </w:tcPr>
          <w:p w14:paraId="5C26FA6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TP</w:t>
            </w:r>
          </w:p>
        </w:tc>
        <w:tc>
          <w:tcPr>
            <w:tcW w:w="598" w:type="dxa"/>
            <w:tcBorders>
              <w:top w:val="nil"/>
              <w:left w:val="nil"/>
              <w:bottom w:val="nil"/>
              <w:right w:val="nil"/>
            </w:tcBorders>
            <w:shd w:val="clear" w:color="auto" w:fill="auto"/>
            <w:vAlign w:val="center"/>
            <w:hideMark/>
          </w:tcPr>
          <w:p w14:paraId="5E6262B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Total Chem</w:t>
            </w:r>
          </w:p>
        </w:tc>
        <w:tc>
          <w:tcPr>
            <w:tcW w:w="631" w:type="dxa"/>
            <w:tcBorders>
              <w:top w:val="nil"/>
              <w:left w:val="nil"/>
              <w:bottom w:val="nil"/>
              <w:right w:val="nil"/>
            </w:tcBorders>
            <w:shd w:val="clear" w:color="auto" w:fill="auto"/>
            <w:vAlign w:val="center"/>
            <w:hideMark/>
          </w:tcPr>
          <w:p w14:paraId="7F710F7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Bio Condition</w:t>
            </w:r>
          </w:p>
        </w:tc>
        <w:tc>
          <w:tcPr>
            <w:tcW w:w="810" w:type="dxa"/>
            <w:tcBorders>
              <w:top w:val="nil"/>
              <w:left w:val="nil"/>
              <w:bottom w:val="nil"/>
              <w:right w:val="nil"/>
            </w:tcBorders>
            <w:shd w:val="clear" w:color="auto" w:fill="auto"/>
            <w:vAlign w:val="center"/>
            <w:hideMark/>
          </w:tcPr>
          <w:p w14:paraId="2F6C43E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Total Ranking Value</w:t>
            </w:r>
          </w:p>
        </w:tc>
      </w:tr>
      <w:tr w:rsidR="00404AD6" w:rsidRPr="00404AD6" w14:paraId="6184B304" w14:textId="77777777" w:rsidTr="00B8791F">
        <w:trPr>
          <w:trHeight w:val="220"/>
        </w:trPr>
        <w:tc>
          <w:tcPr>
            <w:tcW w:w="810" w:type="dxa"/>
            <w:tcBorders>
              <w:top w:val="single" w:sz="4" w:space="0" w:color="auto"/>
              <w:left w:val="single" w:sz="4" w:space="0" w:color="auto"/>
              <w:bottom w:val="nil"/>
              <w:right w:val="nil"/>
            </w:tcBorders>
            <w:shd w:val="clear" w:color="auto" w:fill="auto"/>
            <w:noWrap/>
            <w:vAlign w:val="center"/>
            <w:hideMark/>
          </w:tcPr>
          <w:p w14:paraId="1E7267F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BEA1</w:t>
            </w:r>
          </w:p>
        </w:tc>
        <w:tc>
          <w:tcPr>
            <w:tcW w:w="978" w:type="dxa"/>
            <w:tcBorders>
              <w:top w:val="single" w:sz="4" w:space="0" w:color="auto"/>
              <w:left w:val="nil"/>
              <w:bottom w:val="nil"/>
              <w:right w:val="nil"/>
            </w:tcBorders>
            <w:shd w:val="clear" w:color="auto" w:fill="auto"/>
            <w:noWrap/>
            <w:vAlign w:val="center"/>
            <w:hideMark/>
          </w:tcPr>
          <w:p w14:paraId="260B302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single" w:sz="4" w:space="0" w:color="auto"/>
              <w:left w:val="nil"/>
              <w:bottom w:val="nil"/>
              <w:right w:val="nil"/>
            </w:tcBorders>
            <w:shd w:val="clear" w:color="auto" w:fill="auto"/>
            <w:noWrap/>
            <w:vAlign w:val="bottom"/>
            <w:hideMark/>
          </w:tcPr>
          <w:p w14:paraId="1642C4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single" w:sz="4" w:space="0" w:color="auto"/>
              <w:left w:val="nil"/>
              <w:bottom w:val="nil"/>
              <w:right w:val="nil"/>
            </w:tcBorders>
            <w:shd w:val="clear" w:color="auto" w:fill="auto"/>
            <w:noWrap/>
            <w:vAlign w:val="bottom"/>
            <w:hideMark/>
          </w:tcPr>
          <w:p w14:paraId="1A87792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single" w:sz="4" w:space="0" w:color="auto"/>
              <w:left w:val="nil"/>
              <w:bottom w:val="nil"/>
              <w:right w:val="nil"/>
            </w:tcBorders>
            <w:shd w:val="clear" w:color="auto" w:fill="auto"/>
            <w:noWrap/>
            <w:vAlign w:val="bottom"/>
            <w:hideMark/>
          </w:tcPr>
          <w:p w14:paraId="5A3F94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single" w:sz="4" w:space="0" w:color="auto"/>
              <w:left w:val="nil"/>
              <w:bottom w:val="nil"/>
              <w:right w:val="nil"/>
            </w:tcBorders>
            <w:shd w:val="clear" w:color="auto" w:fill="auto"/>
            <w:noWrap/>
            <w:vAlign w:val="bottom"/>
            <w:hideMark/>
          </w:tcPr>
          <w:p w14:paraId="542B099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single" w:sz="4" w:space="0" w:color="auto"/>
              <w:left w:val="nil"/>
              <w:bottom w:val="nil"/>
              <w:right w:val="nil"/>
            </w:tcBorders>
            <w:shd w:val="clear" w:color="auto" w:fill="auto"/>
            <w:noWrap/>
            <w:vAlign w:val="bottom"/>
            <w:hideMark/>
          </w:tcPr>
          <w:p w14:paraId="121C28A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single" w:sz="4" w:space="0" w:color="auto"/>
              <w:left w:val="nil"/>
              <w:bottom w:val="nil"/>
              <w:right w:val="nil"/>
            </w:tcBorders>
            <w:shd w:val="clear" w:color="auto" w:fill="auto"/>
            <w:noWrap/>
            <w:vAlign w:val="bottom"/>
            <w:hideMark/>
          </w:tcPr>
          <w:p w14:paraId="5D510C2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single" w:sz="4" w:space="0" w:color="auto"/>
              <w:left w:val="nil"/>
              <w:bottom w:val="nil"/>
              <w:right w:val="nil"/>
            </w:tcBorders>
            <w:shd w:val="clear" w:color="auto" w:fill="auto"/>
            <w:noWrap/>
            <w:vAlign w:val="bottom"/>
            <w:hideMark/>
          </w:tcPr>
          <w:p w14:paraId="094BFA7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single" w:sz="4" w:space="0" w:color="auto"/>
              <w:left w:val="nil"/>
              <w:bottom w:val="nil"/>
              <w:right w:val="nil"/>
            </w:tcBorders>
            <w:shd w:val="clear" w:color="auto" w:fill="auto"/>
            <w:noWrap/>
            <w:vAlign w:val="bottom"/>
            <w:hideMark/>
          </w:tcPr>
          <w:p w14:paraId="42D3F62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single" w:sz="4" w:space="0" w:color="auto"/>
              <w:left w:val="nil"/>
              <w:bottom w:val="nil"/>
              <w:right w:val="nil"/>
            </w:tcBorders>
            <w:shd w:val="clear" w:color="auto" w:fill="auto"/>
            <w:noWrap/>
            <w:vAlign w:val="bottom"/>
            <w:hideMark/>
          </w:tcPr>
          <w:p w14:paraId="589710F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single" w:sz="4" w:space="0" w:color="auto"/>
              <w:left w:val="nil"/>
              <w:bottom w:val="nil"/>
              <w:right w:val="nil"/>
            </w:tcBorders>
            <w:shd w:val="clear" w:color="auto" w:fill="auto"/>
            <w:noWrap/>
            <w:vAlign w:val="bottom"/>
            <w:hideMark/>
          </w:tcPr>
          <w:p w14:paraId="36734CB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single" w:sz="4" w:space="0" w:color="auto"/>
              <w:left w:val="nil"/>
              <w:bottom w:val="nil"/>
              <w:right w:val="nil"/>
            </w:tcBorders>
            <w:shd w:val="clear" w:color="auto" w:fill="auto"/>
            <w:noWrap/>
            <w:vAlign w:val="bottom"/>
            <w:hideMark/>
          </w:tcPr>
          <w:p w14:paraId="0052F90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631" w:type="dxa"/>
            <w:tcBorders>
              <w:top w:val="single" w:sz="4" w:space="0" w:color="auto"/>
              <w:left w:val="nil"/>
              <w:bottom w:val="nil"/>
              <w:right w:val="nil"/>
            </w:tcBorders>
            <w:shd w:val="clear" w:color="auto" w:fill="auto"/>
            <w:noWrap/>
            <w:vAlign w:val="bottom"/>
            <w:hideMark/>
          </w:tcPr>
          <w:p w14:paraId="0A282E4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single" w:sz="4" w:space="0" w:color="auto"/>
              <w:left w:val="nil"/>
              <w:bottom w:val="nil"/>
              <w:right w:val="single" w:sz="4" w:space="0" w:color="auto"/>
            </w:tcBorders>
            <w:shd w:val="clear" w:color="auto" w:fill="auto"/>
            <w:noWrap/>
            <w:vAlign w:val="center"/>
            <w:hideMark/>
          </w:tcPr>
          <w:p w14:paraId="42841E21"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r w:rsidR="00404AD6" w:rsidRPr="00404AD6" w14:paraId="54D1D779"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3AD4859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BEA1</w:t>
            </w:r>
          </w:p>
        </w:tc>
        <w:tc>
          <w:tcPr>
            <w:tcW w:w="978" w:type="dxa"/>
            <w:tcBorders>
              <w:top w:val="nil"/>
              <w:left w:val="nil"/>
              <w:bottom w:val="single" w:sz="4" w:space="0" w:color="auto"/>
              <w:right w:val="nil"/>
            </w:tcBorders>
            <w:shd w:val="clear" w:color="auto" w:fill="auto"/>
            <w:noWrap/>
            <w:vAlign w:val="center"/>
            <w:hideMark/>
          </w:tcPr>
          <w:p w14:paraId="06166D6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256F664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74" w:type="dxa"/>
            <w:tcBorders>
              <w:top w:val="nil"/>
              <w:left w:val="nil"/>
              <w:bottom w:val="single" w:sz="4" w:space="0" w:color="auto"/>
              <w:right w:val="nil"/>
            </w:tcBorders>
            <w:shd w:val="clear" w:color="auto" w:fill="auto"/>
            <w:noWrap/>
            <w:vAlign w:val="bottom"/>
            <w:hideMark/>
          </w:tcPr>
          <w:p w14:paraId="3DB285A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04BF5BA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3C2BB75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742440E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884" w:type="dxa"/>
            <w:tcBorders>
              <w:top w:val="nil"/>
              <w:left w:val="nil"/>
              <w:bottom w:val="single" w:sz="4" w:space="0" w:color="auto"/>
              <w:right w:val="nil"/>
            </w:tcBorders>
            <w:shd w:val="clear" w:color="auto" w:fill="auto"/>
            <w:noWrap/>
            <w:vAlign w:val="center"/>
            <w:hideMark/>
          </w:tcPr>
          <w:p w14:paraId="2DDA59F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12" w:type="dxa"/>
            <w:tcBorders>
              <w:top w:val="nil"/>
              <w:left w:val="nil"/>
              <w:bottom w:val="single" w:sz="4" w:space="0" w:color="auto"/>
              <w:right w:val="nil"/>
            </w:tcBorders>
            <w:shd w:val="clear" w:color="auto" w:fill="auto"/>
            <w:noWrap/>
            <w:vAlign w:val="center"/>
            <w:hideMark/>
          </w:tcPr>
          <w:p w14:paraId="2CB9812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639C0EF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74F68E6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31C2684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98" w:type="dxa"/>
            <w:tcBorders>
              <w:top w:val="nil"/>
              <w:left w:val="nil"/>
              <w:bottom w:val="single" w:sz="4" w:space="0" w:color="auto"/>
              <w:right w:val="nil"/>
            </w:tcBorders>
            <w:shd w:val="clear" w:color="auto" w:fill="auto"/>
            <w:noWrap/>
            <w:vAlign w:val="center"/>
            <w:hideMark/>
          </w:tcPr>
          <w:p w14:paraId="0A282C1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1.20</w:t>
            </w:r>
          </w:p>
        </w:tc>
        <w:tc>
          <w:tcPr>
            <w:tcW w:w="631" w:type="dxa"/>
            <w:tcBorders>
              <w:top w:val="nil"/>
              <w:left w:val="nil"/>
              <w:bottom w:val="single" w:sz="4" w:space="0" w:color="auto"/>
              <w:right w:val="nil"/>
            </w:tcBorders>
            <w:shd w:val="clear" w:color="auto" w:fill="auto"/>
            <w:noWrap/>
            <w:vAlign w:val="bottom"/>
            <w:hideMark/>
          </w:tcPr>
          <w:p w14:paraId="42311BB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71012AB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40585709"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14420FD"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BEA2</w:t>
            </w:r>
          </w:p>
        </w:tc>
        <w:tc>
          <w:tcPr>
            <w:tcW w:w="978" w:type="dxa"/>
            <w:tcBorders>
              <w:top w:val="nil"/>
              <w:left w:val="nil"/>
              <w:bottom w:val="nil"/>
              <w:right w:val="nil"/>
            </w:tcBorders>
            <w:shd w:val="clear" w:color="auto" w:fill="auto"/>
            <w:noWrap/>
            <w:vAlign w:val="center"/>
            <w:hideMark/>
          </w:tcPr>
          <w:p w14:paraId="7DB2503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3CBB50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78FFA9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030C49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0964D50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7C4D67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4083CC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1B37AE9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4230D21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65F84E9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01EAC9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273FF4A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2.14</w:t>
            </w:r>
          </w:p>
        </w:tc>
        <w:tc>
          <w:tcPr>
            <w:tcW w:w="631" w:type="dxa"/>
            <w:tcBorders>
              <w:top w:val="nil"/>
              <w:left w:val="nil"/>
              <w:bottom w:val="nil"/>
              <w:right w:val="nil"/>
            </w:tcBorders>
            <w:shd w:val="clear" w:color="auto" w:fill="auto"/>
            <w:noWrap/>
            <w:vAlign w:val="bottom"/>
            <w:hideMark/>
          </w:tcPr>
          <w:p w14:paraId="5B99B8B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3350DDC3"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4.14</w:t>
            </w:r>
          </w:p>
        </w:tc>
      </w:tr>
      <w:tr w:rsidR="00404AD6" w:rsidRPr="00404AD6" w14:paraId="36529F79"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80FBBE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BEA2</w:t>
            </w:r>
          </w:p>
        </w:tc>
        <w:tc>
          <w:tcPr>
            <w:tcW w:w="978" w:type="dxa"/>
            <w:tcBorders>
              <w:top w:val="nil"/>
              <w:left w:val="nil"/>
              <w:bottom w:val="single" w:sz="4" w:space="0" w:color="auto"/>
              <w:right w:val="nil"/>
            </w:tcBorders>
            <w:shd w:val="clear" w:color="auto" w:fill="auto"/>
            <w:noWrap/>
            <w:vAlign w:val="center"/>
            <w:hideMark/>
          </w:tcPr>
          <w:p w14:paraId="2EA8594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0B7589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72600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47FC68E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single" w:sz="4" w:space="0" w:color="auto"/>
              <w:right w:val="nil"/>
            </w:tcBorders>
            <w:shd w:val="clear" w:color="auto" w:fill="auto"/>
            <w:noWrap/>
            <w:vAlign w:val="bottom"/>
            <w:hideMark/>
          </w:tcPr>
          <w:p w14:paraId="3950D2A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6CAE837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884" w:type="dxa"/>
            <w:tcBorders>
              <w:top w:val="nil"/>
              <w:left w:val="nil"/>
              <w:bottom w:val="single" w:sz="4" w:space="0" w:color="auto"/>
              <w:right w:val="nil"/>
            </w:tcBorders>
            <w:shd w:val="clear" w:color="auto" w:fill="auto"/>
            <w:noWrap/>
            <w:vAlign w:val="center"/>
            <w:hideMark/>
          </w:tcPr>
          <w:p w14:paraId="7DF5956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5170E3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72CA60C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58EF359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6BE7BB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98" w:type="dxa"/>
            <w:tcBorders>
              <w:top w:val="nil"/>
              <w:left w:val="nil"/>
              <w:bottom w:val="single" w:sz="4" w:space="0" w:color="auto"/>
              <w:right w:val="nil"/>
            </w:tcBorders>
            <w:shd w:val="clear" w:color="auto" w:fill="auto"/>
            <w:noWrap/>
            <w:vAlign w:val="center"/>
            <w:hideMark/>
          </w:tcPr>
          <w:p w14:paraId="340CED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631" w:type="dxa"/>
            <w:tcBorders>
              <w:top w:val="nil"/>
              <w:left w:val="nil"/>
              <w:bottom w:val="single" w:sz="4" w:space="0" w:color="auto"/>
              <w:right w:val="nil"/>
            </w:tcBorders>
            <w:shd w:val="clear" w:color="auto" w:fill="auto"/>
            <w:noWrap/>
            <w:vAlign w:val="bottom"/>
            <w:hideMark/>
          </w:tcPr>
          <w:p w14:paraId="6F0DAE3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7AE1750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1EE39589"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ABCC56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BEA3</w:t>
            </w:r>
          </w:p>
        </w:tc>
        <w:tc>
          <w:tcPr>
            <w:tcW w:w="978" w:type="dxa"/>
            <w:tcBorders>
              <w:top w:val="nil"/>
              <w:left w:val="nil"/>
              <w:bottom w:val="nil"/>
              <w:right w:val="nil"/>
            </w:tcBorders>
            <w:shd w:val="clear" w:color="auto" w:fill="auto"/>
            <w:noWrap/>
            <w:vAlign w:val="center"/>
            <w:hideMark/>
          </w:tcPr>
          <w:p w14:paraId="56ED5E6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B4B5D6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54BE7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0BFA2FB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180567A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226577C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29B039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6895E0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58E2E81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13EFC90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7100BEC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44A2D37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2.8</w:t>
            </w:r>
          </w:p>
        </w:tc>
        <w:tc>
          <w:tcPr>
            <w:tcW w:w="631" w:type="dxa"/>
            <w:tcBorders>
              <w:top w:val="nil"/>
              <w:left w:val="nil"/>
              <w:bottom w:val="nil"/>
              <w:right w:val="nil"/>
            </w:tcBorders>
            <w:shd w:val="clear" w:color="auto" w:fill="auto"/>
            <w:noWrap/>
            <w:vAlign w:val="bottom"/>
            <w:hideMark/>
          </w:tcPr>
          <w:p w14:paraId="359694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6CCA1063"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4.80</w:t>
            </w:r>
          </w:p>
        </w:tc>
      </w:tr>
      <w:tr w:rsidR="00404AD6" w:rsidRPr="00404AD6" w14:paraId="54929699"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BEC6E1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BEA3</w:t>
            </w:r>
          </w:p>
        </w:tc>
        <w:tc>
          <w:tcPr>
            <w:tcW w:w="978" w:type="dxa"/>
            <w:tcBorders>
              <w:top w:val="nil"/>
              <w:left w:val="nil"/>
              <w:bottom w:val="single" w:sz="4" w:space="0" w:color="auto"/>
              <w:right w:val="nil"/>
            </w:tcBorders>
            <w:shd w:val="clear" w:color="auto" w:fill="auto"/>
            <w:noWrap/>
            <w:vAlign w:val="center"/>
            <w:hideMark/>
          </w:tcPr>
          <w:p w14:paraId="5847CFC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55FAEF5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574" w:type="dxa"/>
            <w:tcBorders>
              <w:top w:val="nil"/>
              <w:left w:val="nil"/>
              <w:bottom w:val="single" w:sz="4" w:space="0" w:color="auto"/>
              <w:right w:val="nil"/>
            </w:tcBorders>
            <w:shd w:val="clear" w:color="auto" w:fill="auto"/>
            <w:noWrap/>
            <w:vAlign w:val="bottom"/>
            <w:hideMark/>
          </w:tcPr>
          <w:p w14:paraId="16BBD11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E5130F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74" w:type="dxa"/>
            <w:tcBorders>
              <w:top w:val="nil"/>
              <w:left w:val="nil"/>
              <w:bottom w:val="single" w:sz="4" w:space="0" w:color="auto"/>
              <w:right w:val="nil"/>
            </w:tcBorders>
            <w:shd w:val="clear" w:color="auto" w:fill="auto"/>
            <w:noWrap/>
            <w:vAlign w:val="bottom"/>
            <w:hideMark/>
          </w:tcPr>
          <w:p w14:paraId="4BCFD31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7EE0DF2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13DDF34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44CA941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2A9FA05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01" w:type="dxa"/>
            <w:tcBorders>
              <w:top w:val="nil"/>
              <w:left w:val="nil"/>
              <w:bottom w:val="single" w:sz="4" w:space="0" w:color="auto"/>
              <w:right w:val="nil"/>
            </w:tcBorders>
            <w:shd w:val="clear" w:color="auto" w:fill="auto"/>
            <w:noWrap/>
            <w:vAlign w:val="center"/>
            <w:hideMark/>
          </w:tcPr>
          <w:p w14:paraId="48D680E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681C9F5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2D1ADDD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2.40</w:t>
            </w:r>
          </w:p>
        </w:tc>
        <w:tc>
          <w:tcPr>
            <w:tcW w:w="631" w:type="dxa"/>
            <w:tcBorders>
              <w:top w:val="nil"/>
              <w:left w:val="nil"/>
              <w:bottom w:val="single" w:sz="4" w:space="0" w:color="auto"/>
              <w:right w:val="nil"/>
            </w:tcBorders>
            <w:shd w:val="clear" w:color="auto" w:fill="auto"/>
            <w:noWrap/>
            <w:vAlign w:val="bottom"/>
            <w:hideMark/>
          </w:tcPr>
          <w:p w14:paraId="7ABD9B9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570777F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3C1A9E19"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6A8513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BLC1</w:t>
            </w:r>
          </w:p>
        </w:tc>
        <w:tc>
          <w:tcPr>
            <w:tcW w:w="978" w:type="dxa"/>
            <w:tcBorders>
              <w:top w:val="nil"/>
              <w:left w:val="nil"/>
              <w:bottom w:val="nil"/>
              <w:right w:val="nil"/>
            </w:tcBorders>
            <w:shd w:val="clear" w:color="auto" w:fill="auto"/>
            <w:noWrap/>
            <w:vAlign w:val="center"/>
            <w:hideMark/>
          </w:tcPr>
          <w:p w14:paraId="523F5D9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3F6BB8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0B84268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67C784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6C3E924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377F680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2DC7405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4FFC3B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1A7D94D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5EC37E8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0CD8ED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91C7B7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w:t>
            </w:r>
          </w:p>
        </w:tc>
        <w:tc>
          <w:tcPr>
            <w:tcW w:w="631" w:type="dxa"/>
            <w:tcBorders>
              <w:top w:val="nil"/>
              <w:left w:val="nil"/>
              <w:bottom w:val="nil"/>
              <w:right w:val="nil"/>
            </w:tcBorders>
            <w:shd w:val="clear" w:color="auto" w:fill="auto"/>
            <w:noWrap/>
            <w:vAlign w:val="bottom"/>
            <w:hideMark/>
          </w:tcPr>
          <w:p w14:paraId="54B9DCB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810" w:type="dxa"/>
            <w:tcBorders>
              <w:top w:val="nil"/>
              <w:left w:val="nil"/>
              <w:bottom w:val="nil"/>
              <w:right w:val="single" w:sz="4" w:space="0" w:color="auto"/>
            </w:tcBorders>
            <w:shd w:val="clear" w:color="auto" w:fill="auto"/>
            <w:noWrap/>
            <w:vAlign w:val="center"/>
            <w:hideMark/>
          </w:tcPr>
          <w:p w14:paraId="79548FB9"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3.20</w:t>
            </w:r>
          </w:p>
        </w:tc>
      </w:tr>
      <w:tr w:rsidR="00404AD6" w:rsidRPr="00404AD6" w14:paraId="4134C1B4"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6430028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BLC1</w:t>
            </w:r>
          </w:p>
        </w:tc>
        <w:tc>
          <w:tcPr>
            <w:tcW w:w="978" w:type="dxa"/>
            <w:tcBorders>
              <w:top w:val="nil"/>
              <w:left w:val="nil"/>
              <w:bottom w:val="single" w:sz="4" w:space="0" w:color="auto"/>
              <w:right w:val="nil"/>
            </w:tcBorders>
            <w:shd w:val="clear" w:color="auto" w:fill="auto"/>
            <w:noWrap/>
            <w:vAlign w:val="center"/>
            <w:hideMark/>
          </w:tcPr>
          <w:p w14:paraId="20DD6F3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69FFCAE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15189F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6CBCC31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single" w:sz="4" w:space="0" w:color="auto"/>
              <w:right w:val="nil"/>
            </w:tcBorders>
            <w:shd w:val="clear" w:color="auto" w:fill="auto"/>
            <w:noWrap/>
            <w:vAlign w:val="bottom"/>
            <w:hideMark/>
          </w:tcPr>
          <w:p w14:paraId="2094D10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0822B4D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368116D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12" w:type="dxa"/>
            <w:tcBorders>
              <w:top w:val="nil"/>
              <w:left w:val="nil"/>
              <w:bottom w:val="single" w:sz="4" w:space="0" w:color="auto"/>
              <w:right w:val="nil"/>
            </w:tcBorders>
            <w:shd w:val="clear" w:color="auto" w:fill="auto"/>
            <w:noWrap/>
            <w:vAlign w:val="center"/>
            <w:hideMark/>
          </w:tcPr>
          <w:p w14:paraId="115520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09DCE52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7A4F3CA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4CD7348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7705FE5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631" w:type="dxa"/>
            <w:tcBorders>
              <w:top w:val="nil"/>
              <w:left w:val="nil"/>
              <w:bottom w:val="single" w:sz="4" w:space="0" w:color="auto"/>
              <w:right w:val="nil"/>
            </w:tcBorders>
            <w:shd w:val="clear" w:color="auto" w:fill="auto"/>
            <w:noWrap/>
            <w:vAlign w:val="bottom"/>
            <w:hideMark/>
          </w:tcPr>
          <w:p w14:paraId="3BFA783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12E39E1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61913F32"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FF7FF1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BLC2</w:t>
            </w:r>
          </w:p>
        </w:tc>
        <w:tc>
          <w:tcPr>
            <w:tcW w:w="978" w:type="dxa"/>
            <w:tcBorders>
              <w:top w:val="nil"/>
              <w:left w:val="nil"/>
              <w:bottom w:val="nil"/>
              <w:right w:val="nil"/>
            </w:tcBorders>
            <w:shd w:val="clear" w:color="auto" w:fill="auto"/>
            <w:noWrap/>
            <w:vAlign w:val="center"/>
            <w:hideMark/>
          </w:tcPr>
          <w:p w14:paraId="0800FF8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2956A0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7B5A0C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8ADBE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C826F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42EFEC7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094F3FE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4053ADB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653BA6F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3C81EE2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5F9A61D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40A8C2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2.08</w:t>
            </w:r>
          </w:p>
        </w:tc>
        <w:tc>
          <w:tcPr>
            <w:tcW w:w="631" w:type="dxa"/>
            <w:tcBorders>
              <w:top w:val="nil"/>
              <w:left w:val="nil"/>
              <w:bottom w:val="nil"/>
              <w:right w:val="nil"/>
            </w:tcBorders>
            <w:shd w:val="clear" w:color="auto" w:fill="auto"/>
            <w:noWrap/>
            <w:vAlign w:val="bottom"/>
            <w:hideMark/>
          </w:tcPr>
          <w:p w14:paraId="253CC40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2739702D"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4.08</w:t>
            </w:r>
          </w:p>
        </w:tc>
      </w:tr>
      <w:tr w:rsidR="00404AD6" w:rsidRPr="00404AD6" w14:paraId="2730F726"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C323AA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BLC2</w:t>
            </w:r>
          </w:p>
        </w:tc>
        <w:tc>
          <w:tcPr>
            <w:tcW w:w="978" w:type="dxa"/>
            <w:tcBorders>
              <w:top w:val="nil"/>
              <w:left w:val="nil"/>
              <w:bottom w:val="single" w:sz="4" w:space="0" w:color="auto"/>
              <w:right w:val="nil"/>
            </w:tcBorders>
            <w:shd w:val="clear" w:color="auto" w:fill="auto"/>
            <w:noWrap/>
            <w:vAlign w:val="center"/>
            <w:hideMark/>
          </w:tcPr>
          <w:p w14:paraId="4E0007A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72338C3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E96999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28FACB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single" w:sz="4" w:space="0" w:color="auto"/>
              <w:right w:val="nil"/>
            </w:tcBorders>
            <w:shd w:val="clear" w:color="auto" w:fill="auto"/>
            <w:noWrap/>
            <w:vAlign w:val="bottom"/>
            <w:hideMark/>
          </w:tcPr>
          <w:p w14:paraId="4CE2E24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667" w:type="dxa"/>
            <w:tcBorders>
              <w:top w:val="nil"/>
              <w:left w:val="nil"/>
              <w:bottom w:val="single" w:sz="4" w:space="0" w:color="auto"/>
              <w:right w:val="nil"/>
            </w:tcBorders>
            <w:shd w:val="clear" w:color="auto" w:fill="auto"/>
            <w:noWrap/>
            <w:vAlign w:val="bottom"/>
            <w:hideMark/>
          </w:tcPr>
          <w:p w14:paraId="370F447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884" w:type="dxa"/>
            <w:tcBorders>
              <w:top w:val="nil"/>
              <w:left w:val="nil"/>
              <w:bottom w:val="single" w:sz="4" w:space="0" w:color="auto"/>
              <w:right w:val="nil"/>
            </w:tcBorders>
            <w:shd w:val="clear" w:color="auto" w:fill="auto"/>
            <w:noWrap/>
            <w:vAlign w:val="center"/>
            <w:hideMark/>
          </w:tcPr>
          <w:p w14:paraId="5FC243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3A94126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5D9400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11EB74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10DC33D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98" w:type="dxa"/>
            <w:tcBorders>
              <w:top w:val="nil"/>
              <w:left w:val="nil"/>
              <w:bottom w:val="single" w:sz="4" w:space="0" w:color="auto"/>
              <w:right w:val="nil"/>
            </w:tcBorders>
            <w:shd w:val="clear" w:color="auto" w:fill="auto"/>
            <w:noWrap/>
            <w:vAlign w:val="center"/>
            <w:hideMark/>
          </w:tcPr>
          <w:p w14:paraId="6ABD4B9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631" w:type="dxa"/>
            <w:tcBorders>
              <w:top w:val="nil"/>
              <w:left w:val="nil"/>
              <w:bottom w:val="single" w:sz="4" w:space="0" w:color="auto"/>
              <w:right w:val="nil"/>
            </w:tcBorders>
            <w:shd w:val="clear" w:color="auto" w:fill="auto"/>
            <w:noWrap/>
            <w:vAlign w:val="bottom"/>
            <w:hideMark/>
          </w:tcPr>
          <w:p w14:paraId="7B0AD3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noWrap/>
            <w:vAlign w:val="bottom"/>
            <w:hideMark/>
          </w:tcPr>
          <w:p w14:paraId="694F6DB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12F7BEED"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1C86355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EAN1</w:t>
            </w:r>
          </w:p>
        </w:tc>
        <w:tc>
          <w:tcPr>
            <w:tcW w:w="978" w:type="dxa"/>
            <w:tcBorders>
              <w:top w:val="nil"/>
              <w:left w:val="nil"/>
              <w:bottom w:val="nil"/>
              <w:right w:val="nil"/>
            </w:tcBorders>
            <w:shd w:val="clear" w:color="auto" w:fill="auto"/>
            <w:noWrap/>
            <w:vAlign w:val="center"/>
            <w:hideMark/>
          </w:tcPr>
          <w:p w14:paraId="63B8F77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49FB48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82025F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145E08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766C285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2E559A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251BDA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38A7CEA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18AF1D3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1100338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4FC486A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416E5D4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631" w:type="dxa"/>
            <w:tcBorders>
              <w:top w:val="nil"/>
              <w:left w:val="nil"/>
              <w:bottom w:val="nil"/>
              <w:right w:val="nil"/>
            </w:tcBorders>
            <w:shd w:val="clear" w:color="auto" w:fill="auto"/>
            <w:noWrap/>
            <w:vAlign w:val="bottom"/>
            <w:hideMark/>
          </w:tcPr>
          <w:p w14:paraId="41FD57D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nil"/>
              <w:right w:val="single" w:sz="4" w:space="0" w:color="auto"/>
            </w:tcBorders>
            <w:shd w:val="clear" w:color="auto" w:fill="auto"/>
            <w:noWrap/>
            <w:vAlign w:val="center"/>
            <w:hideMark/>
          </w:tcPr>
          <w:p w14:paraId="2F20A8C8"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 </w:t>
            </w:r>
          </w:p>
        </w:tc>
      </w:tr>
      <w:tr w:rsidR="00404AD6" w:rsidRPr="00404AD6" w14:paraId="65C8FCFC"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45643B6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EAN1</w:t>
            </w:r>
          </w:p>
        </w:tc>
        <w:tc>
          <w:tcPr>
            <w:tcW w:w="978" w:type="dxa"/>
            <w:tcBorders>
              <w:top w:val="nil"/>
              <w:left w:val="nil"/>
              <w:bottom w:val="single" w:sz="4" w:space="0" w:color="auto"/>
              <w:right w:val="nil"/>
            </w:tcBorders>
            <w:shd w:val="clear" w:color="auto" w:fill="auto"/>
            <w:noWrap/>
            <w:vAlign w:val="center"/>
            <w:hideMark/>
          </w:tcPr>
          <w:p w14:paraId="3147A5D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24B16D7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45C1319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1F98530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31B555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14A9B72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4DE300B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12" w:type="dxa"/>
            <w:tcBorders>
              <w:top w:val="nil"/>
              <w:left w:val="nil"/>
              <w:bottom w:val="single" w:sz="4" w:space="0" w:color="auto"/>
              <w:right w:val="nil"/>
            </w:tcBorders>
            <w:shd w:val="clear" w:color="auto" w:fill="auto"/>
            <w:noWrap/>
            <w:vAlign w:val="center"/>
            <w:hideMark/>
          </w:tcPr>
          <w:p w14:paraId="189E7DB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134A83A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2CA9FFF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10CCFC6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22FB96D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631" w:type="dxa"/>
            <w:tcBorders>
              <w:top w:val="nil"/>
              <w:left w:val="nil"/>
              <w:bottom w:val="single" w:sz="4" w:space="0" w:color="auto"/>
              <w:right w:val="nil"/>
            </w:tcBorders>
            <w:shd w:val="clear" w:color="auto" w:fill="auto"/>
            <w:noWrap/>
            <w:vAlign w:val="bottom"/>
            <w:hideMark/>
          </w:tcPr>
          <w:p w14:paraId="28D6A26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4D2028C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3BDFF9BE"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6A9E2D3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EAN2</w:t>
            </w:r>
          </w:p>
        </w:tc>
        <w:tc>
          <w:tcPr>
            <w:tcW w:w="978" w:type="dxa"/>
            <w:tcBorders>
              <w:top w:val="nil"/>
              <w:left w:val="nil"/>
              <w:bottom w:val="nil"/>
              <w:right w:val="nil"/>
            </w:tcBorders>
            <w:shd w:val="clear" w:color="auto" w:fill="auto"/>
            <w:noWrap/>
            <w:vAlign w:val="center"/>
            <w:hideMark/>
          </w:tcPr>
          <w:p w14:paraId="5139260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18753B0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64665CD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605D55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68D64DE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0076CAC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684E929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295B1B6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273619B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6185C4F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63E234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7F6041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2.25</w:t>
            </w:r>
          </w:p>
        </w:tc>
        <w:tc>
          <w:tcPr>
            <w:tcW w:w="631" w:type="dxa"/>
            <w:tcBorders>
              <w:top w:val="nil"/>
              <w:left w:val="nil"/>
              <w:bottom w:val="nil"/>
              <w:right w:val="nil"/>
            </w:tcBorders>
            <w:shd w:val="clear" w:color="auto" w:fill="auto"/>
            <w:noWrap/>
            <w:vAlign w:val="bottom"/>
            <w:hideMark/>
          </w:tcPr>
          <w:p w14:paraId="3407D21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2B141114"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4.25</w:t>
            </w:r>
          </w:p>
        </w:tc>
      </w:tr>
      <w:tr w:rsidR="00404AD6" w:rsidRPr="00404AD6" w14:paraId="7FFCFA03"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A7CC0D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EAN2</w:t>
            </w:r>
          </w:p>
        </w:tc>
        <w:tc>
          <w:tcPr>
            <w:tcW w:w="978" w:type="dxa"/>
            <w:tcBorders>
              <w:top w:val="nil"/>
              <w:left w:val="nil"/>
              <w:bottom w:val="single" w:sz="4" w:space="0" w:color="auto"/>
              <w:right w:val="nil"/>
            </w:tcBorders>
            <w:shd w:val="clear" w:color="auto" w:fill="auto"/>
            <w:noWrap/>
            <w:vAlign w:val="center"/>
            <w:hideMark/>
          </w:tcPr>
          <w:p w14:paraId="3EFE071D"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3263C0A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37E357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27AE507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6550B76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667" w:type="dxa"/>
            <w:tcBorders>
              <w:top w:val="nil"/>
              <w:left w:val="nil"/>
              <w:bottom w:val="single" w:sz="4" w:space="0" w:color="auto"/>
              <w:right w:val="nil"/>
            </w:tcBorders>
            <w:shd w:val="clear" w:color="auto" w:fill="auto"/>
            <w:noWrap/>
            <w:vAlign w:val="bottom"/>
            <w:hideMark/>
          </w:tcPr>
          <w:p w14:paraId="64988E4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84" w:type="dxa"/>
            <w:tcBorders>
              <w:top w:val="nil"/>
              <w:left w:val="nil"/>
              <w:bottom w:val="single" w:sz="4" w:space="0" w:color="auto"/>
              <w:right w:val="nil"/>
            </w:tcBorders>
            <w:shd w:val="clear" w:color="auto" w:fill="auto"/>
            <w:noWrap/>
            <w:vAlign w:val="center"/>
            <w:hideMark/>
          </w:tcPr>
          <w:p w14:paraId="4B9846C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2BDF8D6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3A410E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01" w:type="dxa"/>
            <w:tcBorders>
              <w:top w:val="nil"/>
              <w:left w:val="nil"/>
              <w:bottom w:val="single" w:sz="4" w:space="0" w:color="auto"/>
              <w:right w:val="nil"/>
            </w:tcBorders>
            <w:shd w:val="clear" w:color="auto" w:fill="auto"/>
            <w:noWrap/>
            <w:vAlign w:val="center"/>
            <w:hideMark/>
          </w:tcPr>
          <w:p w14:paraId="6CE55CE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1" w:type="dxa"/>
            <w:tcBorders>
              <w:top w:val="nil"/>
              <w:left w:val="nil"/>
              <w:bottom w:val="single" w:sz="4" w:space="0" w:color="auto"/>
              <w:right w:val="nil"/>
            </w:tcBorders>
            <w:shd w:val="clear" w:color="auto" w:fill="auto"/>
            <w:noWrap/>
            <w:vAlign w:val="center"/>
            <w:hideMark/>
          </w:tcPr>
          <w:p w14:paraId="3629F17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022163A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3.00</w:t>
            </w:r>
          </w:p>
        </w:tc>
        <w:tc>
          <w:tcPr>
            <w:tcW w:w="631" w:type="dxa"/>
            <w:tcBorders>
              <w:top w:val="nil"/>
              <w:left w:val="nil"/>
              <w:bottom w:val="single" w:sz="4" w:space="0" w:color="auto"/>
              <w:right w:val="nil"/>
            </w:tcBorders>
            <w:shd w:val="clear" w:color="auto" w:fill="auto"/>
            <w:noWrap/>
            <w:vAlign w:val="bottom"/>
            <w:hideMark/>
          </w:tcPr>
          <w:p w14:paraId="55F80B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27EE674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7E1272AC"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2710428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LOD1</w:t>
            </w:r>
          </w:p>
        </w:tc>
        <w:tc>
          <w:tcPr>
            <w:tcW w:w="978" w:type="dxa"/>
            <w:tcBorders>
              <w:top w:val="nil"/>
              <w:left w:val="nil"/>
              <w:bottom w:val="nil"/>
              <w:right w:val="nil"/>
            </w:tcBorders>
            <w:shd w:val="clear" w:color="auto" w:fill="auto"/>
            <w:noWrap/>
            <w:vAlign w:val="center"/>
            <w:hideMark/>
          </w:tcPr>
          <w:p w14:paraId="35D4C4D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3E90C58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52F76A5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78B78D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34C332A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3F7A7CB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5910639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64C92D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14EF408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398A7A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1091AC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3F8E8AB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w:t>
            </w:r>
          </w:p>
        </w:tc>
        <w:tc>
          <w:tcPr>
            <w:tcW w:w="631" w:type="dxa"/>
            <w:tcBorders>
              <w:top w:val="nil"/>
              <w:left w:val="nil"/>
              <w:bottom w:val="nil"/>
              <w:right w:val="nil"/>
            </w:tcBorders>
            <w:shd w:val="clear" w:color="auto" w:fill="auto"/>
            <w:noWrap/>
            <w:vAlign w:val="bottom"/>
            <w:hideMark/>
          </w:tcPr>
          <w:p w14:paraId="5A6C25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01E9B6B2"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4.20</w:t>
            </w:r>
          </w:p>
        </w:tc>
      </w:tr>
      <w:tr w:rsidR="00404AD6" w:rsidRPr="00404AD6" w14:paraId="109F761D"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24C6308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LOD1</w:t>
            </w:r>
          </w:p>
        </w:tc>
        <w:tc>
          <w:tcPr>
            <w:tcW w:w="978" w:type="dxa"/>
            <w:tcBorders>
              <w:top w:val="nil"/>
              <w:left w:val="nil"/>
              <w:bottom w:val="nil"/>
              <w:right w:val="nil"/>
            </w:tcBorders>
            <w:shd w:val="clear" w:color="auto" w:fill="auto"/>
            <w:noWrap/>
            <w:vAlign w:val="center"/>
            <w:hideMark/>
          </w:tcPr>
          <w:p w14:paraId="6240F8D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nil"/>
              <w:right w:val="nil"/>
            </w:tcBorders>
            <w:shd w:val="clear" w:color="auto" w:fill="auto"/>
            <w:noWrap/>
            <w:vAlign w:val="bottom"/>
            <w:hideMark/>
          </w:tcPr>
          <w:p w14:paraId="71985B9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nil"/>
              <w:right w:val="nil"/>
            </w:tcBorders>
            <w:shd w:val="clear" w:color="auto" w:fill="auto"/>
            <w:noWrap/>
            <w:vAlign w:val="bottom"/>
            <w:hideMark/>
          </w:tcPr>
          <w:p w14:paraId="7CFE0B1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74" w:type="dxa"/>
            <w:tcBorders>
              <w:top w:val="nil"/>
              <w:left w:val="nil"/>
              <w:bottom w:val="nil"/>
              <w:right w:val="nil"/>
            </w:tcBorders>
            <w:shd w:val="clear" w:color="auto" w:fill="auto"/>
            <w:noWrap/>
            <w:vAlign w:val="bottom"/>
            <w:hideMark/>
          </w:tcPr>
          <w:p w14:paraId="38FB5DF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nil"/>
              <w:right w:val="nil"/>
            </w:tcBorders>
            <w:shd w:val="clear" w:color="auto" w:fill="auto"/>
            <w:noWrap/>
            <w:vAlign w:val="bottom"/>
            <w:hideMark/>
          </w:tcPr>
          <w:p w14:paraId="1E50E8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nil"/>
              <w:right w:val="nil"/>
            </w:tcBorders>
            <w:shd w:val="clear" w:color="auto" w:fill="auto"/>
            <w:noWrap/>
            <w:vAlign w:val="bottom"/>
            <w:hideMark/>
          </w:tcPr>
          <w:p w14:paraId="20EECF2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884" w:type="dxa"/>
            <w:tcBorders>
              <w:top w:val="nil"/>
              <w:left w:val="nil"/>
              <w:bottom w:val="nil"/>
              <w:right w:val="nil"/>
            </w:tcBorders>
            <w:shd w:val="clear" w:color="auto" w:fill="auto"/>
            <w:noWrap/>
            <w:vAlign w:val="center"/>
            <w:hideMark/>
          </w:tcPr>
          <w:p w14:paraId="048E4B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12" w:type="dxa"/>
            <w:tcBorders>
              <w:top w:val="nil"/>
              <w:left w:val="nil"/>
              <w:bottom w:val="nil"/>
              <w:right w:val="nil"/>
            </w:tcBorders>
            <w:shd w:val="clear" w:color="auto" w:fill="auto"/>
            <w:noWrap/>
            <w:vAlign w:val="center"/>
            <w:hideMark/>
          </w:tcPr>
          <w:p w14:paraId="61F39E7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nil"/>
              <w:right w:val="nil"/>
            </w:tcBorders>
            <w:shd w:val="clear" w:color="auto" w:fill="auto"/>
            <w:noWrap/>
            <w:vAlign w:val="center"/>
            <w:hideMark/>
          </w:tcPr>
          <w:p w14:paraId="5A13AFD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nil"/>
              <w:right w:val="nil"/>
            </w:tcBorders>
            <w:shd w:val="clear" w:color="auto" w:fill="auto"/>
            <w:noWrap/>
            <w:vAlign w:val="center"/>
            <w:hideMark/>
          </w:tcPr>
          <w:p w14:paraId="404EDA0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nil"/>
              <w:right w:val="nil"/>
            </w:tcBorders>
            <w:shd w:val="clear" w:color="auto" w:fill="auto"/>
            <w:noWrap/>
            <w:vAlign w:val="center"/>
            <w:hideMark/>
          </w:tcPr>
          <w:p w14:paraId="2C0EF41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nil"/>
              <w:right w:val="nil"/>
            </w:tcBorders>
            <w:shd w:val="clear" w:color="auto" w:fill="auto"/>
            <w:noWrap/>
            <w:vAlign w:val="center"/>
            <w:hideMark/>
          </w:tcPr>
          <w:p w14:paraId="54B7F7D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631" w:type="dxa"/>
            <w:tcBorders>
              <w:top w:val="nil"/>
              <w:left w:val="nil"/>
              <w:bottom w:val="nil"/>
              <w:right w:val="nil"/>
            </w:tcBorders>
            <w:shd w:val="clear" w:color="auto" w:fill="auto"/>
            <w:noWrap/>
            <w:vAlign w:val="bottom"/>
            <w:hideMark/>
          </w:tcPr>
          <w:p w14:paraId="30ACD8B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nil"/>
              <w:right w:val="single" w:sz="4" w:space="0" w:color="auto"/>
            </w:tcBorders>
            <w:shd w:val="clear" w:color="auto" w:fill="auto"/>
            <w:noWrap/>
            <w:vAlign w:val="bottom"/>
            <w:hideMark/>
          </w:tcPr>
          <w:p w14:paraId="7203A35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62D001E1"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5083011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LOD1</w:t>
            </w:r>
          </w:p>
        </w:tc>
        <w:tc>
          <w:tcPr>
            <w:tcW w:w="978" w:type="dxa"/>
            <w:tcBorders>
              <w:top w:val="nil"/>
              <w:left w:val="nil"/>
              <w:bottom w:val="single" w:sz="4" w:space="0" w:color="auto"/>
              <w:right w:val="nil"/>
            </w:tcBorders>
            <w:shd w:val="clear" w:color="auto" w:fill="auto"/>
            <w:noWrap/>
            <w:vAlign w:val="center"/>
            <w:hideMark/>
          </w:tcPr>
          <w:p w14:paraId="4CCD9EE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0756E6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74" w:type="dxa"/>
            <w:tcBorders>
              <w:top w:val="nil"/>
              <w:left w:val="nil"/>
              <w:bottom w:val="single" w:sz="4" w:space="0" w:color="auto"/>
              <w:right w:val="nil"/>
            </w:tcBorders>
            <w:shd w:val="clear" w:color="auto" w:fill="auto"/>
            <w:noWrap/>
            <w:vAlign w:val="bottom"/>
            <w:hideMark/>
          </w:tcPr>
          <w:p w14:paraId="2BD7A41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74" w:type="dxa"/>
            <w:tcBorders>
              <w:top w:val="nil"/>
              <w:left w:val="nil"/>
              <w:bottom w:val="single" w:sz="4" w:space="0" w:color="auto"/>
              <w:right w:val="nil"/>
            </w:tcBorders>
            <w:shd w:val="clear" w:color="auto" w:fill="auto"/>
            <w:noWrap/>
            <w:vAlign w:val="bottom"/>
            <w:hideMark/>
          </w:tcPr>
          <w:p w14:paraId="0ABFAD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767B4CF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734482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884" w:type="dxa"/>
            <w:tcBorders>
              <w:top w:val="nil"/>
              <w:left w:val="nil"/>
              <w:bottom w:val="single" w:sz="4" w:space="0" w:color="auto"/>
              <w:right w:val="nil"/>
            </w:tcBorders>
            <w:shd w:val="clear" w:color="auto" w:fill="auto"/>
            <w:noWrap/>
            <w:vAlign w:val="center"/>
            <w:hideMark/>
          </w:tcPr>
          <w:p w14:paraId="2640590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12" w:type="dxa"/>
            <w:tcBorders>
              <w:top w:val="nil"/>
              <w:left w:val="nil"/>
              <w:bottom w:val="single" w:sz="4" w:space="0" w:color="auto"/>
              <w:right w:val="nil"/>
            </w:tcBorders>
            <w:shd w:val="clear" w:color="auto" w:fill="auto"/>
            <w:noWrap/>
            <w:vAlign w:val="center"/>
            <w:hideMark/>
          </w:tcPr>
          <w:p w14:paraId="0DA4D1F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47" w:type="dxa"/>
            <w:tcBorders>
              <w:top w:val="nil"/>
              <w:left w:val="nil"/>
              <w:bottom w:val="single" w:sz="4" w:space="0" w:color="auto"/>
              <w:right w:val="nil"/>
            </w:tcBorders>
            <w:shd w:val="clear" w:color="auto" w:fill="auto"/>
            <w:noWrap/>
            <w:vAlign w:val="center"/>
            <w:hideMark/>
          </w:tcPr>
          <w:p w14:paraId="0718AC5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5897EF0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57BAAC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2F68336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631" w:type="dxa"/>
            <w:tcBorders>
              <w:top w:val="nil"/>
              <w:left w:val="nil"/>
              <w:bottom w:val="single" w:sz="4" w:space="0" w:color="auto"/>
              <w:right w:val="nil"/>
            </w:tcBorders>
            <w:shd w:val="clear" w:color="auto" w:fill="auto"/>
            <w:noWrap/>
            <w:vAlign w:val="bottom"/>
            <w:hideMark/>
          </w:tcPr>
          <w:p w14:paraId="4B8838A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43F32B4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2CF316EE"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60E512B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POT1</w:t>
            </w:r>
          </w:p>
        </w:tc>
        <w:tc>
          <w:tcPr>
            <w:tcW w:w="978" w:type="dxa"/>
            <w:tcBorders>
              <w:top w:val="nil"/>
              <w:left w:val="nil"/>
              <w:bottom w:val="nil"/>
              <w:right w:val="nil"/>
            </w:tcBorders>
            <w:shd w:val="clear" w:color="auto" w:fill="auto"/>
            <w:noWrap/>
            <w:vAlign w:val="center"/>
            <w:hideMark/>
          </w:tcPr>
          <w:p w14:paraId="4F0AF71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72B682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5EB4863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E8E218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3DA93CA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208932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4A73A0E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50F008C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238E35E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21B6B6D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798FFF8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244A160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1.86</w:t>
            </w:r>
          </w:p>
        </w:tc>
        <w:tc>
          <w:tcPr>
            <w:tcW w:w="631" w:type="dxa"/>
            <w:tcBorders>
              <w:top w:val="nil"/>
              <w:left w:val="nil"/>
              <w:bottom w:val="nil"/>
              <w:right w:val="nil"/>
            </w:tcBorders>
            <w:shd w:val="clear" w:color="auto" w:fill="auto"/>
            <w:noWrap/>
            <w:vAlign w:val="bottom"/>
            <w:hideMark/>
          </w:tcPr>
          <w:p w14:paraId="493C423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27C4335C"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3.86</w:t>
            </w:r>
          </w:p>
        </w:tc>
      </w:tr>
      <w:tr w:rsidR="00404AD6" w:rsidRPr="00404AD6" w14:paraId="4F6600AC"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04C37F6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POT1</w:t>
            </w:r>
          </w:p>
        </w:tc>
        <w:tc>
          <w:tcPr>
            <w:tcW w:w="978" w:type="dxa"/>
            <w:tcBorders>
              <w:top w:val="nil"/>
              <w:left w:val="nil"/>
              <w:bottom w:val="nil"/>
              <w:right w:val="nil"/>
            </w:tcBorders>
            <w:shd w:val="clear" w:color="auto" w:fill="auto"/>
            <w:noWrap/>
            <w:vAlign w:val="center"/>
            <w:hideMark/>
          </w:tcPr>
          <w:p w14:paraId="5AFA7AB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nil"/>
              <w:right w:val="nil"/>
            </w:tcBorders>
            <w:shd w:val="clear" w:color="auto" w:fill="auto"/>
            <w:noWrap/>
            <w:vAlign w:val="bottom"/>
            <w:hideMark/>
          </w:tcPr>
          <w:p w14:paraId="5641929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33%</w:t>
            </w:r>
          </w:p>
        </w:tc>
        <w:tc>
          <w:tcPr>
            <w:tcW w:w="574" w:type="dxa"/>
            <w:tcBorders>
              <w:top w:val="nil"/>
              <w:left w:val="nil"/>
              <w:bottom w:val="nil"/>
              <w:right w:val="nil"/>
            </w:tcBorders>
            <w:shd w:val="clear" w:color="auto" w:fill="auto"/>
            <w:noWrap/>
            <w:vAlign w:val="bottom"/>
            <w:hideMark/>
          </w:tcPr>
          <w:p w14:paraId="2CA1B73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74" w:type="dxa"/>
            <w:tcBorders>
              <w:top w:val="nil"/>
              <w:left w:val="nil"/>
              <w:bottom w:val="nil"/>
              <w:right w:val="nil"/>
            </w:tcBorders>
            <w:shd w:val="clear" w:color="auto" w:fill="auto"/>
            <w:noWrap/>
            <w:vAlign w:val="bottom"/>
            <w:hideMark/>
          </w:tcPr>
          <w:p w14:paraId="52FDDB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74" w:type="dxa"/>
            <w:tcBorders>
              <w:top w:val="nil"/>
              <w:left w:val="nil"/>
              <w:bottom w:val="nil"/>
              <w:right w:val="nil"/>
            </w:tcBorders>
            <w:shd w:val="clear" w:color="auto" w:fill="auto"/>
            <w:noWrap/>
            <w:vAlign w:val="bottom"/>
            <w:hideMark/>
          </w:tcPr>
          <w:p w14:paraId="6FCDF0F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nil"/>
              <w:right w:val="nil"/>
            </w:tcBorders>
            <w:shd w:val="clear" w:color="auto" w:fill="auto"/>
            <w:noWrap/>
            <w:vAlign w:val="bottom"/>
            <w:hideMark/>
          </w:tcPr>
          <w:p w14:paraId="4AA10BB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33%</w:t>
            </w:r>
          </w:p>
        </w:tc>
        <w:tc>
          <w:tcPr>
            <w:tcW w:w="884" w:type="dxa"/>
            <w:tcBorders>
              <w:top w:val="nil"/>
              <w:left w:val="nil"/>
              <w:bottom w:val="nil"/>
              <w:right w:val="nil"/>
            </w:tcBorders>
            <w:shd w:val="clear" w:color="auto" w:fill="auto"/>
            <w:noWrap/>
            <w:vAlign w:val="center"/>
            <w:hideMark/>
          </w:tcPr>
          <w:p w14:paraId="1F4C48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12" w:type="dxa"/>
            <w:tcBorders>
              <w:top w:val="nil"/>
              <w:left w:val="nil"/>
              <w:bottom w:val="nil"/>
              <w:right w:val="nil"/>
            </w:tcBorders>
            <w:shd w:val="clear" w:color="auto" w:fill="auto"/>
            <w:noWrap/>
            <w:vAlign w:val="center"/>
            <w:hideMark/>
          </w:tcPr>
          <w:p w14:paraId="4C946C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nil"/>
              <w:right w:val="nil"/>
            </w:tcBorders>
            <w:shd w:val="clear" w:color="auto" w:fill="auto"/>
            <w:noWrap/>
            <w:vAlign w:val="center"/>
            <w:hideMark/>
          </w:tcPr>
          <w:p w14:paraId="7512598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nil"/>
              <w:right w:val="nil"/>
            </w:tcBorders>
            <w:shd w:val="clear" w:color="auto" w:fill="auto"/>
            <w:noWrap/>
            <w:vAlign w:val="center"/>
            <w:hideMark/>
          </w:tcPr>
          <w:p w14:paraId="5C00E49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nil"/>
              <w:right w:val="nil"/>
            </w:tcBorders>
            <w:shd w:val="clear" w:color="auto" w:fill="auto"/>
            <w:noWrap/>
            <w:vAlign w:val="center"/>
            <w:hideMark/>
          </w:tcPr>
          <w:p w14:paraId="294E1AD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98" w:type="dxa"/>
            <w:tcBorders>
              <w:top w:val="nil"/>
              <w:left w:val="nil"/>
              <w:bottom w:val="nil"/>
              <w:right w:val="nil"/>
            </w:tcBorders>
            <w:shd w:val="clear" w:color="auto" w:fill="auto"/>
            <w:noWrap/>
            <w:vAlign w:val="center"/>
            <w:hideMark/>
          </w:tcPr>
          <w:p w14:paraId="3468ADD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1.60</w:t>
            </w:r>
          </w:p>
        </w:tc>
        <w:tc>
          <w:tcPr>
            <w:tcW w:w="631" w:type="dxa"/>
            <w:tcBorders>
              <w:top w:val="nil"/>
              <w:left w:val="nil"/>
              <w:bottom w:val="nil"/>
              <w:right w:val="nil"/>
            </w:tcBorders>
            <w:shd w:val="clear" w:color="auto" w:fill="auto"/>
            <w:noWrap/>
            <w:vAlign w:val="bottom"/>
            <w:hideMark/>
          </w:tcPr>
          <w:p w14:paraId="2EE1844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nil"/>
              <w:right w:val="single" w:sz="4" w:space="0" w:color="auto"/>
            </w:tcBorders>
            <w:shd w:val="clear" w:color="auto" w:fill="auto"/>
            <w:noWrap/>
            <w:vAlign w:val="bottom"/>
            <w:hideMark/>
          </w:tcPr>
          <w:p w14:paraId="1C9D08C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4EC78413"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1734AC8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POT1</w:t>
            </w:r>
          </w:p>
        </w:tc>
        <w:tc>
          <w:tcPr>
            <w:tcW w:w="978" w:type="dxa"/>
            <w:tcBorders>
              <w:top w:val="nil"/>
              <w:left w:val="nil"/>
              <w:bottom w:val="single" w:sz="4" w:space="0" w:color="auto"/>
              <w:right w:val="nil"/>
            </w:tcBorders>
            <w:shd w:val="clear" w:color="auto" w:fill="auto"/>
            <w:noWrap/>
            <w:vAlign w:val="center"/>
            <w:hideMark/>
          </w:tcPr>
          <w:p w14:paraId="5ACBECB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2010</w:t>
            </w:r>
          </w:p>
        </w:tc>
        <w:tc>
          <w:tcPr>
            <w:tcW w:w="789" w:type="dxa"/>
            <w:tcBorders>
              <w:top w:val="nil"/>
              <w:left w:val="nil"/>
              <w:bottom w:val="single" w:sz="4" w:space="0" w:color="auto"/>
              <w:right w:val="nil"/>
            </w:tcBorders>
            <w:shd w:val="clear" w:color="auto" w:fill="auto"/>
            <w:noWrap/>
            <w:vAlign w:val="bottom"/>
            <w:hideMark/>
          </w:tcPr>
          <w:p w14:paraId="5C46213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40%</w:t>
            </w:r>
          </w:p>
        </w:tc>
        <w:tc>
          <w:tcPr>
            <w:tcW w:w="574" w:type="dxa"/>
            <w:tcBorders>
              <w:top w:val="nil"/>
              <w:left w:val="nil"/>
              <w:bottom w:val="single" w:sz="4" w:space="0" w:color="auto"/>
              <w:right w:val="nil"/>
            </w:tcBorders>
            <w:shd w:val="clear" w:color="auto" w:fill="auto"/>
            <w:noWrap/>
            <w:vAlign w:val="bottom"/>
            <w:hideMark/>
          </w:tcPr>
          <w:p w14:paraId="0975464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74" w:type="dxa"/>
            <w:tcBorders>
              <w:top w:val="nil"/>
              <w:left w:val="nil"/>
              <w:bottom w:val="single" w:sz="4" w:space="0" w:color="auto"/>
              <w:right w:val="nil"/>
            </w:tcBorders>
            <w:shd w:val="clear" w:color="auto" w:fill="auto"/>
            <w:noWrap/>
            <w:vAlign w:val="bottom"/>
            <w:hideMark/>
          </w:tcPr>
          <w:p w14:paraId="7315B89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2357EF9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7F8F799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3E38EB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12" w:type="dxa"/>
            <w:tcBorders>
              <w:top w:val="nil"/>
              <w:left w:val="nil"/>
              <w:bottom w:val="single" w:sz="4" w:space="0" w:color="auto"/>
              <w:right w:val="nil"/>
            </w:tcBorders>
            <w:shd w:val="clear" w:color="auto" w:fill="auto"/>
            <w:noWrap/>
            <w:vAlign w:val="center"/>
            <w:hideMark/>
          </w:tcPr>
          <w:p w14:paraId="28B15B9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371266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5802594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6D26C1F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02EC192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631" w:type="dxa"/>
            <w:tcBorders>
              <w:top w:val="nil"/>
              <w:left w:val="nil"/>
              <w:bottom w:val="single" w:sz="4" w:space="0" w:color="auto"/>
              <w:right w:val="nil"/>
            </w:tcBorders>
            <w:shd w:val="clear" w:color="auto" w:fill="auto"/>
            <w:noWrap/>
            <w:vAlign w:val="bottom"/>
            <w:hideMark/>
          </w:tcPr>
          <w:p w14:paraId="368D500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6643B6C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1C72B2DC"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5722A4F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COR1</w:t>
            </w:r>
          </w:p>
        </w:tc>
        <w:tc>
          <w:tcPr>
            <w:tcW w:w="978" w:type="dxa"/>
            <w:tcBorders>
              <w:top w:val="nil"/>
              <w:left w:val="nil"/>
              <w:bottom w:val="nil"/>
              <w:right w:val="nil"/>
            </w:tcBorders>
            <w:shd w:val="clear" w:color="auto" w:fill="auto"/>
            <w:noWrap/>
            <w:vAlign w:val="center"/>
            <w:hideMark/>
          </w:tcPr>
          <w:p w14:paraId="671E9BC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1C4BD0A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2391687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1C60B0F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4471952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5473AD1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74C446D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28DE66C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771964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2422907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5D0DF1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7AEC853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631" w:type="dxa"/>
            <w:tcBorders>
              <w:top w:val="nil"/>
              <w:left w:val="nil"/>
              <w:bottom w:val="nil"/>
              <w:right w:val="nil"/>
            </w:tcBorders>
            <w:shd w:val="clear" w:color="auto" w:fill="auto"/>
            <w:noWrap/>
            <w:vAlign w:val="bottom"/>
            <w:hideMark/>
          </w:tcPr>
          <w:p w14:paraId="5EBFFAA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810" w:type="dxa"/>
            <w:tcBorders>
              <w:top w:val="nil"/>
              <w:left w:val="nil"/>
              <w:bottom w:val="nil"/>
              <w:right w:val="single" w:sz="4" w:space="0" w:color="auto"/>
            </w:tcBorders>
            <w:shd w:val="clear" w:color="auto" w:fill="auto"/>
            <w:noWrap/>
            <w:vAlign w:val="center"/>
            <w:hideMark/>
          </w:tcPr>
          <w:p w14:paraId="05FED65F"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r w:rsidR="00404AD6" w:rsidRPr="00404AD6" w14:paraId="2BCB1EC4"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77446C2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COR1</w:t>
            </w:r>
          </w:p>
        </w:tc>
        <w:tc>
          <w:tcPr>
            <w:tcW w:w="978" w:type="dxa"/>
            <w:tcBorders>
              <w:top w:val="nil"/>
              <w:left w:val="nil"/>
              <w:bottom w:val="single" w:sz="4" w:space="0" w:color="auto"/>
              <w:right w:val="nil"/>
            </w:tcBorders>
            <w:shd w:val="clear" w:color="auto" w:fill="auto"/>
            <w:noWrap/>
            <w:vAlign w:val="center"/>
            <w:hideMark/>
          </w:tcPr>
          <w:p w14:paraId="16F6D46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163FA6E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22F193F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74" w:type="dxa"/>
            <w:tcBorders>
              <w:top w:val="nil"/>
              <w:left w:val="nil"/>
              <w:bottom w:val="single" w:sz="4" w:space="0" w:color="auto"/>
              <w:right w:val="nil"/>
            </w:tcBorders>
            <w:shd w:val="clear" w:color="auto" w:fill="auto"/>
            <w:noWrap/>
            <w:vAlign w:val="bottom"/>
            <w:hideMark/>
          </w:tcPr>
          <w:p w14:paraId="28C6A4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74" w:type="dxa"/>
            <w:tcBorders>
              <w:top w:val="nil"/>
              <w:left w:val="nil"/>
              <w:bottom w:val="single" w:sz="4" w:space="0" w:color="auto"/>
              <w:right w:val="nil"/>
            </w:tcBorders>
            <w:shd w:val="clear" w:color="auto" w:fill="auto"/>
            <w:noWrap/>
            <w:vAlign w:val="bottom"/>
            <w:hideMark/>
          </w:tcPr>
          <w:p w14:paraId="67B2006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67" w:type="dxa"/>
            <w:tcBorders>
              <w:top w:val="nil"/>
              <w:left w:val="nil"/>
              <w:bottom w:val="single" w:sz="4" w:space="0" w:color="auto"/>
              <w:right w:val="nil"/>
            </w:tcBorders>
            <w:shd w:val="clear" w:color="auto" w:fill="auto"/>
            <w:noWrap/>
            <w:vAlign w:val="bottom"/>
            <w:hideMark/>
          </w:tcPr>
          <w:p w14:paraId="32C61CE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66%</w:t>
            </w:r>
          </w:p>
        </w:tc>
        <w:tc>
          <w:tcPr>
            <w:tcW w:w="884" w:type="dxa"/>
            <w:tcBorders>
              <w:top w:val="nil"/>
              <w:left w:val="nil"/>
              <w:bottom w:val="single" w:sz="4" w:space="0" w:color="auto"/>
              <w:right w:val="nil"/>
            </w:tcBorders>
            <w:shd w:val="clear" w:color="auto" w:fill="auto"/>
            <w:noWrap/>
            <w:vAlign w:val="center"/>
            <w:hideMark/>
          </w:tcPr>
          <w:p w14:paraId="754F873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12" w:type="dxa"/>
            <w:tcBorders>
              <w:top w:val="nil"/>
              <w:left w:val="nil"/>
              <w:bottom w:val="single" w:sz="4" w:space="0" w:color="auto"/>
              <w:right w:val="nil"/>
            </w:tcBorders>
            <w:shd w:val="clear" w:color="auto" w:fill="auto"/>
            <w:noWrap/>
            <w:vAlign w:val="center"/>
            <w:hideMark/>
          </w:tcPr>
          <w:p w14:paraId="0702EC6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447" w:type="dxa"/>
            <w:tcBorders>
              <w:top w:val="nil"/>
              <w:left w:val="nil"/>
              <w:bottom w:val="single" w:sz="4" w:space="0" w:color="auto"/>
              <w:right w:val="nil"/>
            </w:tcBorders>
            <w:shd w:val="clear" w:color="auto" w:fill="auto"/>
            <w:noWrap/>
            <w:vAlign w:val="center"/>
            <w:hideMark/>
          </w:tcPr>
          <w:p w14:paraId="1634C1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401" w:type="dxa"/>
            <w:tcBorders>
              <w:top w:val="nil"/>
              <w:left w:val="nil"/>
              <w:bottom w:val="single" w:sz="4" w:space="0" w:color="auto"/>
              <w:right w:val="nil"/>
            </w:tcBorders>
            <w:shd w:val="clear" w:color="auto" w:fill="auto"/>
            <w:noWrap/>
            <w:vAlign w:val="center"/>
            <w:hideMark/>
          </w:tcPr>
          <w:p w14:paraId="0100810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0B61F06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474FC4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631" w:type="dxa"/>
            <w:tcBorders>
              <w:top w:val="nil"/>
              <w:left w:val="nil"/>
              <w:bottom w:val="single" w:sz="4" w:space="0" w:color="auto"/>
              <w:right w:val="nil"/>
            </w:tcBorders>
            <w:shd w:val="clear" w:color="auto" w:fill="auto"/>
            <w:noWrap/>
            <w:vAlign w:val="bottom"/>
            <w:hideMark/>
          </w:tcPr>
          <w:p w14:paraId="5A308E3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13CC9DB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49546CA2" w14:textId="77777777" w:rsidTr="00B8791F">
        <w:trPr>
          <w:trHeight w:val="220"/>
        </w:trPr>
        <w:tc>
          <w:tcPr>
            <w:tcW w:w="810" w:type="dxa"/>
            <w:tcBorders>
              <w:top w:val="nil"/>
              <w:left w:val="single" w:sz="4" w:space="0" w:color="auto"/>
              <w:bottom w:val="nil"/>
              <w:right w:val="nil"/>
            </w:tcBorders>
            <w:shd w:val="clear" w:color="auto" w:fill="auto"/>
            <w:noWrap/>
            <w:vAlign w:val="center"/>
            <w:hideMark/>
          </w:tcPr>
          <w:p w14:paraId="2A68224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WHR5</w:t>
            </w:r>
          </w:p>
        </w:tc>
        <w:tc>
          <w:tcPr>
            <w:tcW w:w="978" w:type="dxa"/>
            <w:tcBorders>
              <w:top w:val="nil"/>
              <w:left w:val="nil"/>
              <w:bottom w:val="nil"/>
              <w:right w:val="nil"/>
            </w:tcBorders>
            <w:shd w:val="clear" w:color="auto" w:fill="auto"/>
            <w:noWrap/>
            <w:vAlign w:val="center"/>
            <w:hideMark/>
          </w:tcPr>
          <w:p w14:paraId="77F7551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89" w:type="dxa"/>
            <w:tcBorders>
              <w:top w:val="nil"/>
              <w:left w:val="nil"/>
              <w:bottom w:val="nil"/>
              <w:right w:val="nil"/>
            </w:tcBorders>
            <w:shd w:val="clear" w:color="auto" w:fill="auto"/>
            <w:noWrap/>
            <w:vAlign w:val="bottom"/>
            <w:hideMark/>
          </w:tcPr>
          <w:p w14:paraId="6688D4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2A58E78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2FB7408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74" w:type="dxa"/>
            <w:tcBorders>
              <w:top w:val="nil"/>
              <w:left w:val="nil"/>
              <w:bottom w:val="nil"/>
              <w:right w:val="nil"/>
            </w:tcBorders>
            <w:shd w:val="clear" w:color="auto" w:fill="auto"/>
            <w:noWrap/>
            <w:vAlign w:val="bottom"/>
            <w:hideMark/>
          </w:tcPr>
          <w:p w14:paraId="243403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67" w:type="dxa"/>
            <w:tcBorders>
              <w:top w:val="nil"/>
              <w:left w:val="nil"/>
              <w:bottom w:val="nil"/>
              <w:right w:val="nil"/>
            </w:tcBorders>
            <w:shd w:val="clear" w:color="auto" w:fill="auto"/>
            <w:noWrap/>
            <w:vAlign w:val="bottom"/>
            <w:hideMark/>
          </w:tcPr>
          <w:p w14:paraId="7A6A46F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884" w:type="dxa"/>
            <w:tcBorders>
              <w:top w:val="nil"/>
              <w:left w:val="nil"/>
              <w:bottom w:val="nil"/>
              <w:right w:val="nil"/>
            </w:tcBorders>
            <w:shd w:val="clear" w:color="auto" w:fill="auto"/>
            <w:noWrap/>
            <w:vAlign w:val="bottom"/>
            <w:hideMark/>
          </w:tcPr>
          <w:p w14:paraId="5A312A0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12" w:type="dxa"/>
            <w:tcBorders>
              <w:top w:val="nil"/>
              <w:left w:val="nil"/>
              <w:bottom w:val="nil"/>
              <w:right w:val="nil"/>
            </w:tcBorders>
            <w:shd w:val="clear" w:color="auto" w:fill="auto"/>
            <w:noWrap/>
            <w:vAlign w:val="bottom"/>
            <w:hideMark/>
          </w:tcPr>
          <w:p w14:paraId="2B252BB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47" w:type="dxa"/>
            <w:tcBorders>
              <w:top w:val="nil"/>
              <w:left w:val="nil"/>
              <w:bottom w:val="nil"/>
              <w:right w:val="nil"/>
            </w:tcBorders>
            <w:shd w:val="clear" w:color="auto" w:fill="auto"/>
            <w:noWrap/>
            <w:vAlign w:val="bottom"/>
            <w:hideMark/>
          </w:tcPr>
          <w:p w14:paraId="4C0B3D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401" w:type="dxa"/>
            <w:tcBorders>
              <w:top w:val="nil"/>
              <w:left w:val="nil"/>
              <w:bottom w:val="nil"/>
              <w:right w:val="nil"/>
            </w:tcBorders>
            <w:shd w:val="clear" w:color="auto" w:fill="auto"/>
            <w:noWrap/>
            <w:vAlign w:val="bottom"/>
            <w:hideMark/>
          </w:tcPr>
          <w:p w14:paraId="663DD48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1" w:type="dxa"/>
            <w:tcBorders>
              <w:top w:val="nil"/>
              <w:left w:val="nil"/>
              <w:bottom w:val="nil"/>
              <w:right w:val="nil"/>
            </w:tcBorders>
            <w:shd w:val="clear" w:color="auto" w:fill="auto"/>
            <w:noWrap/>
            <w:vAlign w:val="bottom"/>
            <w:hideMark/>
          </w:tcPr>
          <w:p w14:paraId="6D0E29C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98" w:type="dxa"/>
            <w:tcBorders>
              <w:top w:val="nil"/>
              <w:left w:val="nil"/>
              <w:bottom w:val="nil"/>
              <w:right w:val="nil"/>
            </w:tcBorders>
            <w:shd w:val="clear" w:color="auto" w:fill="auto"/>
            <w:noWrap/>
            <w:vAlign w:val="bottom"/>
            <w:hideMark/>
          </w:tcPr>
          <w:p w14:paraId="5365E47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631" w:type="dxa"/>
            <w:tcBorders>
              <w:top w:val="nil"/>
              <w:left w:val="nil"/>
              <w:bottom w:val="nil"/>
              <w:right w:val="nil"/>
            </w:tcBorders>
            <w:shd w:val="clear" w:color="auto" w:fill="auto"/>
            <w:noWrap/>
            <w:vAlign w:val="bottom"/>
            <w:hideMark/>
          </w:tcPr>
          <w:p w14:paraId="06FA074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nil"/>
              <w:right w:val="single" w:sz="4" w:space="0" w:color="auto"/>
            </w:tcBorders>
            <w:shd w:val="clear" w:color="auto" w:fill="auto"/>
            <w:noWrap/>
            <w:vAlign w:val="center"/>
            <w:hideMark/>
          </w:tcPr>
          <w:p w14:paraId="40F670DC"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No Data</w:t>
            </w:r>
          </w:p>
        </w:tc>
      </w:tr>
      <w:tr w:rsidR="00404AD6" w:rsidRPr="00404AD6" w14:paraId="594EADED" w14:textId="77777777" w:rsidTr="00B8791F">
        <w:trPr>
          <w:trHeight w:val="220"/>
        </w:trPr>
        <w:tc>
          <w:tcPr>
            <w:tcW w:w="810" w:type="dxa"/>
            <w:tcBorders>
              <w:top w:val="nil"/>
              <w:left w:val="single" w:sz="4" w:space="0" w:color="auto"/>
              <w:bottom w:val="single" w:sz="4" w:space="0" w:color="auto"/>
              <w:right w:val="nil"/>
            </w:tcBorders>
            <w:shd w:val="clear" w:color="auto" w:fill="auto"/>
            <w:noWrap/>
            <w:vAlign w:val="center"/>
            <w:hideMark/>
          </w:tcPr>
          <w:p w14:paraId="46D84BF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WHR5</w:t>
            </w:r>
          </w:p>
        </w:tc>
        <w:tc>
          <w:tcPr>
            <w:tcW w:w="978" w:type="dxa"/>
            <w:tcBorders>
              <w:top w:val="nil"/>
              <w:left w:val="nil"/>
              <w:bottom w:val="single" w:sz="4" w:space="0" w:color="auto"/>
              <w:right w:val="nil"/>
            </w:tcBorders>
            <w:shd w:val="clear" w:color="auto" w:fill="auto"/>
            <w:noWrap/>
            <w:vAlign w:val="center"/>
            <w:hideMark/>
          </w:tcPr>
          <w:p w14:paraId="72E7C0C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89" w:type="dxa"/>
            <w:tcBorders>
              <w:top w:val="nil"/>
              <w:left w:val="nil"/>
              <w:bottom w:val="single" w:sz="4" w:space="0" w:color="auto"/>
              <w:right w:val="nil"/>
            </w:tcBorders>
            <w:shd w:val="clear" w:color="auto" w:fill="auto"/>
            <w:noWrap/>
            <w:vAlign w:val="bottom"/>
            <w:hideMark/>
          </w:tcPr>
          <w:p w14:paraId="3FDCC33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574" w:type="dxa"/>
            <w:tcBorders>
              <w:top w:val="nil"/>
              <w:left w:val="nil"/>
              <w:bottom w:val="single" w:sz="4" w:space="0" w:color="auto"/>
              <w:right w:val="nil"/>
            </w:tcBorders>
            <w:shd w:val="clear" w:color="auto" w:fill="auto"/>
            <w:noWrap/>
            <w:vAlign w:val="bottom"/>
            <w:hideMark/>
          </w:tcPr>
          <w:p w14:paraId="133A75F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44CD56A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50%</w:t>
            </w:r>
          </w:p>
        </w:tc>
        <w:tc>
          <w:tcPr>
            <w:tcW w:w="574" w:type="dxa"/>
            <w:tcBorders>
              <w:top w:val="nil"/>
              <w:left w:val="nil"/>
              <w:bottom w:val="single" w:sz="4" w:space="0" w:color="auto"/>
              <w:right w:val="nil"/>
            </w:tcBorders>
            <w:shd w:val="clear" w:color="auto" w:fill="auto"/>
            <w:noWrap/>
            <w:vAlign w:val="bottom"/>
            <w:hideMark/>
          </w:tcPr>
          <w:p w14:paraId="14824C8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667" w:type="dxa"/>
            <w:tcBorders>
              <w:top w:val="nil"/>
              <w:left w:val="nil"/>
              <w:bottom w:val="single" w:sz="4" w:space="0" w:color="auto"/>
              <w:right w:val="nil"/>
            </w:tcBorders>
            <w:shd w:val="clear" w:color="auto" w:fill="auto"/>
            <w:noWrap/>
            <w:vAlign w:val="bottom"/>
            <w:hideMark/>
          </w:tcPr>
          <w:p w14:paraId="65BE237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884" w:type="dxa"/>
            <w:tcBorders>
              <w:top w:val="nil"/>
              <w:left w:val="nil"/>
              <w:bottom w:val="single" w:sz="4" w:space="0" w:color="auto"/>
              <w:right w:val="nil"/>
            </w:tcBorders>
            <w:shd w:val="clear" w:color="auto" w:fill="auto"/>
            <w:noWrap/>
            <w:vAlign w:val="center"/>
            <w:hideMark/>
          </w:tcPr>
          <w:p w14:paraId="4A6473D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12" w:type="dxa"/>
            <w:tcBorders>
              <w:top w:val="nil"/>
              <w:left w:val="nil"/>
              <w:bottom w:val="single" w:sz="4" w:space="0" w:color="auto"/>
              <w:right w:val="nil"/>
            </w:tcBorders>
            <w:shd w:val="clear" w:color="auto" w:fill="auto"/>
            <w:noWrap/>
            <w:vAlign w:val="center"/>
            <w:hideMark/>
          </w:tcPr>
          <w:p w14:paraId="0ABBC0A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47" w:type="dxa"/>
            <w:tcBorders>
              <w:top w:val="nil"/>
              <w:left w:val="nil"/>
              <w:bottom w:val="single" w:sz="4" w:space="0" w:color="auto"/>
              <w:right w:val="nil"/>
            </w:tcBorders>
            <w:shd w:val="clear" w:color="auto" w:fill="auto"/>
            <w:noWrap/>
            <w:vAlign w:val="center"/>
            <w:hideMark/>
          </w:tcPr>
          <w:p w14:paraId="5FDA11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401" w:type="dxa"/>
            <w:tcBorders>
              <w:top w:val="nil"/>
              <w:left w:val="nil"/>
              <w:bottom w:val="single" w:sz="4" w:space="0" w:color="auto"/>
              <w:right w:val="nil"/>
            </w:tcBorders>
            <w:shd w:val="clear" w:color="auto" w:fill="auto"/>
            <w:noWrap/>
            <w:vAlign w:val="center"/>
            <w:hideMark/>
          </w:tcPr>
          <w:p w14:paraId="4BDA23E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1" w:type="dxa"/>
            <w:tcBorders>
              <w:top w:val="nil"/>
              <w:left w:val="nil"/>
              <w:bottom w:val="single" w:sz="4" w:space="0" w:color="auto"/>
              <w:right w:val="nil"/>
            </w:tcBorders>
            <w:shd w:val="clear" w:color="auto" w:fill="auto"/>
            <w:noWrap/>
            <w:vAlign w:val="center"/>
            <w:hideMark/>
          </w:tcPr>
          <w:p w14:paraId="0AA081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98" w:type="dxa"/>
            <w:tcBorders>
              <w:top w:val="nil"/>
              <w:left w:val="nil"/>
              <w:bottom w:val="single" w:sz="4" w:space="0" w:color="auto"/>
              <w:right w:val="nil"/>
            </w:tcBorders>
            <w:shd w:val="clear" w:color="auto" w:fill="auto"/>
            <w:noWrap/>
            <w:vAlign w:val="center"/>
            <w:hideMark/>
          </w:tcPr>
          <w:p w14:paraId="4A9F8A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2.20</w:t>
            </w:r>
          </w:p>
        </w:tc>
        <w:tc>
          <w:tcPr>
            <w:tcW w:w="631" w:type="dxa"/>
            <w:tcBorders>
              <w:top w:val="nil"/>
              <w:left w:val="nil"/>
              <w:bottom w:val="single" w:sz="4" w:space="0" w:color="auto"/>
              <w:right w:val="nil"/>
            </w:tcBorders>
            <w:shd w:val="clear" w:color="auto" w:fill="auto"/>
            <w:noWrap/>
            <w:vAlign w:val="bottom"/>
            <w:hideMark/>
          </w:tcPr>
          <w:p w14:paraId="659ECC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810" w:type="dxa"/>
            <w:tcBorders>
              <w:top w:val="nil"/>
              <w:left w:val="nil"/>
              <w:bottom w:val="single" w:sz="4" w:space="0" w:color="auto"/>
              <w:right w:val="single" w:sz="4" w:space="0" w:color="auto"/>
            </w:tcBorders>
            <w:shd w:val="clear" w:color="auto" w:fill="auto"/>
            <w:noWrap/>
            <w:vAlign w:val="bottom"/>
            <w:hideMark/>
          </w:tcPr>
          <w:p w14:paraId="1806D60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bl>
    <w:p w14:paraId="3A734AF1" w14:textId="77777777" w:rsidR="00404AD6" w:rsidRDefault="00404AD6" w:rsidP="00404AD6"/>
    <w:p w14:paraId="740EE454" w14:textId="77777777" w:rsidR="00404AD6" w:rsidRDefault="00404AD6">
      <w:pPr>
        <w:rPr>
          <w:b/>
          <w:bCs/>
          <w:color w:val="4F81BD" w:themeColor="accent1"/>
          <w:sz w:val="24"/>
          <w:szCs w:val="24"/>
        </w:rPr>
      </w:pPr>
      <w:r>
        <w:rPr>
          <w:sz w:val="24"/>
          <w:szCs w:val="24"/>
        </w:rPr>
        <w:br w:type="page"/>
      </w:r>
    </w:p>
    <w:p w14:paraId="7A5A501D" w14:textId="77777777" w:rsidR="00404AD6" w:rsidRDefault="00404AD6" w:rsidP="00404AD6">
      <w:pPr>
        <w:pStyle w:val="Caption"/>
        <w:rPr>
          <w:sz w:val="24"/>
          <w:szCs w:val="24"/>
        </w:rPr>
      </w:pPr>
      <w:r w:rsidRPr="005858BC">
        <w:rPr>
          <w:sz w:val="24"/>
          <w:szCs w:val="24"/>
        </w:rPr>
        <w:t xml:space="preserve">Table </w:t>
      </w:r>
      <w:r>
        <w:rPr>
          <w:sz w:val="24"/>
          <w:szCs w:val="24"/>
        </w:rPr>
        <w:t>27</w:t>
      </w:r>
      <w:r w:rsidRPr="005858BC">
        <w:rPr>
          <w:sz w:val="24"/>
          <w:szCs w:val="24"/>
        </w:rPr>
        <w:t xml:space="preserve">: </w:t>
      </w:r>
      <w:r>
        <w:rPr>
          <w:sz w:val="24"/>
          <w:szCs w:val="24"/>
        </w:rPr>
        <w:t xml:space="preserve">Watershed Prioritization of the Pass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tbl>
      <w:tblPr>
        <w:tblW w:w="8840" w:type="dxa"/>
        <w:tblInd w:w="93" w:type="dxa"/>
        <w:tblLook w:val="04A0" w:firstRow="1" w:lastRow="0" w:firstColumn="1" w:lastColumn="0" w:noHBand="0" w:noVBand="1"/>
      </w:tblPr>
      <w:tblGrid>
        <w:gridCol w:w="634"/>
        <w:gridCol w:w="1000"/>
        <w:gridCol w:w="700"/>
        <w:gridCol w:w="574"/>
        <w:gridCol w:w="500"/>
        <w:gridCol w:w="574"/>
        <w:gridCol w:w="680"/>
        <w:gridCol w:w="700"/>
        <w:gridCol w:w="520"/>
        <w:gridCol w:w="380"/>
        <w:gridCol w:w="320"/>
        <w:gridCol w:w="300"/>
        <w:gridCol w:w="560"/>
        <w:gridCol w:w="780"/>
        <w:gridCol w:w="780"/>
      </w:tblGrid>
      <w:tr w:rsidR="00404AD6" w:rsidRPr="00404AD6" w14:paraId="3412BDE6" w14:textId="77777777" w:rsidTr="00404AD6">
        <w:trPr>
          <w:trHeight w:val="220"/>
        </w:trPr>
        <w:tc>
          <w:tcPr>
            <w:tcW w:w="560" w:type="dxa"/>
            <w:tcBorders>
              <w:top w:val="single" w:sz="4" w:space="0" w:color="auto"/>
              <w:left w:val="single" w:sz="4" w:space="0" w:color="auto"/>
              <w:bottom w:val="nil"/>
              <w:right w:val="nil"/>
            </w:tcBorders>
            <w:shd w:val="clear" w:color="auto" w:fill="auto"/>
            <w:noWrap/>
            <w:vAlign w:val="center"/>
            <w:hideMark/>
          </w:tcPr>
          <w:p w14:paraId="75C0746C"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PAS1</w:t>
            </w:r>
          </w:p>
        </w:tc>
        <w:tc>
          <w:tcPr>
            <w:tcW w:w="1000" w:type="dxa"/>
            <w:tcBorders>
              <w:top w:val="single" w:sz="4" w:space="0" w:color="auto"/>
              <w:left w:val="nil"/>
              <w:bottom w:val="nil"/>
              <w:right w:val="nil"/>
            </w:tcBorders>
            <w:shd w:val="clear" w:color="auto" w:fill="auto"/>
            <w:noWrap/>
            <w:vAlign w:val="center"/>
            <w:hideMark/>
          </w:tcPr>
          <w:p w14:paraId="733F583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single" w:sz="4" w:space="0" w:color="auto"/>
              <w:left w:val="nil"/>
              <w:bottom w:val="nil"/>
              <w:right w:val="nil"/>
            </w:tcBorders>
            <w:shd w:val="clear" w:color="auto" w:fill="auto"/>
            <w:noWrap/>
            <w:vAlign w:val="bottom"/>
            <w:hideMark/>
          </w:tcPr>
          <w:p w14:paraId="6028B92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155418C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single" w:sz="4" w:space="0" w:color="auto"/>
              <w:left w:val="nil"/>
              <w:bottom w:val="nil"/>
              <w:right w:val="nil"/>
            </w:tcBorders>
            <w:shd w:val="clear" w:color="auto" w:fill="auto"/>
            <w:noWrap/>
            <w:vAlign w:val="bottom"/>
            <w:hideMark/>
          </w:tcPr>
          <w:p w14:paraId="5646B38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single" w:sz="4" w:space="0" w:color="auto"/>
              <w:left w:val="nil"/>
              <w:bottom w:val="nil"/>
              <w:right w:val="nil"/>
            </w:tcBorders>
            <w:shd w:val="clear" w:color="auto" w:fill="auto"/>
            <w:noWrap/>
            <w:vAlign w:val="bottom"/>
            <w:hideMark/>
          </w:tcPr>
          <w:p w14:paraId="71620ED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single" w:sz="4" w:space="0" w:color="auto"/>
              <w:left w:val="nil"/>
              <w:bottom w:val="nil"/>
              <w:right w:val="nil"/>
            </w:tcBorders>
            <w:shd w:val="clear" w:color="auto" w:fill="auto"/>
            <w:noWrap/>
            <w:vAlign w:val="bottom"/>
            <w:hideMark/>
          </w:tcPr>
          <w:p w14:paraId="59E0554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single" w:sz="4" w:space="0" w:color="auto"/>
              <w:left w:val="nil"/>
              <w:bottom w:val="nil"/>
              <w:right w:val="nil"/>
            </w:tcBorders>
            <w:shd w:val="clear" w:color="auto" w:fill="auto"/>
            <w:noWrap/>
            <w:vAlign w:val="bottom"/>
            <w:hideMark/>
          </w:tcPr>
          <w:p w14:paraId="0E3452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0847D3B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single" w:sz="4" w:space="0" w:color="auto"/>
              <w:left w:val="nil"/>
              <w:bottom w:val="nil"/>
              <w:right w:val="nil"/>
            </w:tcBorders>
            <w:shd w:val="clear" w:color="auto" w:fill="auto"/>
            <w:noWrap/>
            <w:vAlign w:val="bottom"/>
            <w:hideMark/>
          </w:tcPr>
          <w:p w14:paraId="46929E0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single" w:sz="4" w:space="0" w:color="auto"/>
              <w:left w:val="nil"/>
              <w:bottom w:val="nil"/>
              <w:right w:val="nil"/>
            </w:tcBorders>
            <w:shd w:val="clear" w:color="auto" w:fill="auto"/>
            <w:noWrap/>
            <w:vAlign w:val="bottom"/>
            <w:hideMark/>
          </w:tcPr>
          <w:p w14:paraId="01C4438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single" w:sz="4" w:space="0" w:color="auto"/>
              <w:left w:val="nil"/>
              <w:bottom w:val="nil"/>
              <w:right w:val="nil"/>
            </w:tcBorders>
            <w:shd w:val="clear" w:color="auto" w:fill="auto"/>
            <w:noWrap/>
            <w:vAlign w:val="bottom"/>
            <w:hideMark/>
          </w:tcPr>
          <w:p w14:paraId="615EC67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single" w:sz="4" w:space="0" w:color="auto"/>
              <w:left w:val="nil"/>
              <w:bottom w:val="nil"/>
              <w:right w:val="nil"/>
            </w:tcBorders>
            <w:shd w:val="clear" w:color="auto" w:fill="auto"/>
            <w:noWrap/>
            <w:vAlign w:val="bottom"/>
            <w:hideMark/>
          </w:tcPr>
          <w:p w14:paraId="0BEFAC5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single" w:sz="4" w:space="0" w:color="auto"/>
              <w:left w:val="nil"/>
              <w:bottom w:val="nil"/>
              <w:right w:val="nil"/>
            </w:tcBorders>
            <w:shd w:val="clear" w:color="auto" w:fill="auto"/>
            <w:noWrap/>
            <w:vAlign w:val="bottom"/>
            <w:hideMark/>
          </w:tcPr>
          <w:p w14:paraId="04B2E3B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single" w:sz="4" w:space="0" w:color="auto"/>
              <w:left w:val="nil"/>
              <w:bottom w:val="nil"/>
              <w:right w:val="single" w:sz="4" w:space="0" w:color="auto"/>
            </w:tcBorders>
            <w:shd w:val="clear" w:color="auto" w:fill="auto"/>
            <w:noWrap/>
            <w:vAlign w:val="center"/>
            <w:hideMark/>
          </w:tcPr>
          <w:p w14:paraId="5DD79F9A"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3.00</w:t>
            </w:r>
          </w:p>
        </w:tc>
      </w:tr>
      <w:tr w:rsidR="00404AD6" w:rsidRPr="00404AD6" w14:paraId="0409579F"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4E0BEA0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PAS1</w:t>
            </w:r>
          </w:p>
        </w:tc>
        <w:tc>
          <w:tcPr>
            <w:tcW w:w="1000" w:type="dxa"/>
            <w:tcBorders>
              <w:top w:val="nil"/>
              <w:left w:val="nil"/>
              <w:bottom w:val="single" w:sz="4" w:space="0" w:color="auto"/>
              <w:right w:val="nil"/>
            </w:tcBorders>
            <w:shd w:val="clear" w:color="auto" w:fill="auto"/>
            <w:noWrap/>
            <w:vAlign w:val="center"/>
            <w:hideMark/>
          </w:tcPr>
          <w:p w14:paraId="3A1F228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577D8B0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520" w:type="dxa"/>
            <w:tcBorders>
              <w:top w:val="nil"/>
              <w:left w:val="nil"/>
              <w:bottom w:val="single" w:sz="4" w:space="0" w:color="auto"/>
              <w:right w:val="nil"/>
            </w:tcBorders>
            <w:shd w:val="clear" w:color="auto" w:fill="auto"/>
            <w:noWrap/>
            <w:vAlign w:val="bottom"/>
            <w:hideMark/>
          </w:tcPr>
          <w:p w14:paraId="064ABB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7C02F7B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18E5F6E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493DEA7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6757A17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27D9C60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688E705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3B7911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2EB173C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68B3B2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2.20</w:t>
            </w:r>
          </w:p>
        </w:tc>
        <w:tc>
          <w:tcPr>
            <w:tcW w:w="780" w:type="dxa"/>
            <w:tcBorders>
              <w:top w:val="nil"/>
              <w:left w:val="nil"/>
              <w:bottom w:val="single" w:sz="4" w:space="0" w:color="auto"/>
              <w:right w:val="nil"/>
            </w:tcBorders>
            <w:shd w:val="clear" w:color="auto" w:fill="auto"/>
            <w:noWrap/>
            <w:vAlign w:val="bottom"/>
            <w:hideMark/>
          </w:tcPr>
          <w:p w14:paraId="50E0031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nil"/>
              <w:right w:val="single" w:sz="4" w:space="0" w:color="auto"/>
            </w:tcBorders>
            <w:shd w:val="clear" w:color="auto" w:fill="auto"/>
            <w:noWrap/>
            <w:vAlign w:val="center"/>
            <w:hideMark/>
          </w:tcPr>
          <w:p w14:paraId="3CE3A3A2"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3.20</w:t>
            </w:r>
          </w:p>
        </w:tc>
      </w:tr>
      <w:tr w:rsidR="00404AD6" w:rsidRPr="00404AD6" w14:paraId="2C9C9974"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7573131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PAS2</w:t>
            </w:r>
          </w:p>
        </w:tc>
        <w:tc>
          <w:tcPr>
            <w:tcW w:w="1000" w:type="dxa"/>
            <w:tcBorders>
              <w:top w:val="nil"/>
              <w:left w:val="nil"/>
              <w:bottom w:val="nil"/>
              <w:right w:val="nil"/>
            </w:tcBorders>
            <w:shd w:val="clear" w:color="auto" w:fill="auto"/>
            <w:noWrap/>
            <w:vAlign w:val="center"/>
            <w:hideMark/>
          </w:tcPr>
          <w:p w14:paraId="5AB0A9F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4674E9D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E3C45D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394FDCF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47DCA86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7734510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D145C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13E71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539FAC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2F9CD56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2EB37EF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371A026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nil"/>
              <w:right w:val="nil"/>
            </w:tcBorders>
            <w:shd w:val="clear" w:color="auto" w:fill="auto"/>
            <w:noWrap/>
            <w:vAlign w:val="bottom"/>
            <w:hideMark/>
          </w:tcPr>
          <w:p w14:paraId="7BDADFE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single" w:sz="4" w:space="0" w:color="auto"/>
              <w:left w:val="nil"/>
              <w:bottom w:val="nil"/>
              <w:right w:val="single" w:sz="4" w:space="0" w:color="auto"/>
            </w:tcBorders>
            <w:shd w:val="clear" w:color="auto" w:fill="auto"/>
            <w:noWrap/>
            <w:vAlign w:val="bottom"/>
            <w:hideMark/>
          </w:tcPr>
          <w:p w14:paraId="16CC09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2BCD516C"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EB7BBE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PAS2</w:t>
            </w:r>
          </w:p>
        </w:tc>
        <w:tc>
          <w:tcPr>
            <w:tcW w:w="1000" w:type="dxa"/>
            <w:tcBorders>
              <w:top w:val="nil"/>
              <w:left w:val="nil"/>
              <w:bottom w:val="single" w:sz="4" w:space="0" w:color="auto"/>
              <w:right w:val="nil"/>
            </w:tcBorders>
            <w:shd w:val="clear" w:color="auto" w:fill="auto"/>
            <w:noWrap/>
            <w:vAlign w:val="center"/>
            <w:hideMark/>
          </w:tcPr>
          <w:p w14:paraId="39B1433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606BB5A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20" w:type="dxa"/>
            <w:tcBorders>
              <w:top w:val="nil"/>
              <w:left w:val="nil"/>
              <w:bottom w:val="single" w:sz="4" w:space="0" w:color="auto"/>
              <w:right w:val="nil"/>
            </w:tcBorders>
            <w:shd w:val="clear" w:color="auto" w:fill="auto"/>
            <w:noWrap/>
            <w:vAlign w:val="bottom"/>
            <w:hideMark/>
          </w:tcPr>
          <w:p w14:paraId="1F255F8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77CE81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485B50A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7232756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14CFD7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048A26F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430645D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62B2676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7136B96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5B72B6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2.00</w:t>
            </w:r>
          </w:p>
        </w:tc>
        <w:tc>
          <w:tcPr>
            <w:tcW w:w="780" w:type="dxa"/>
            <w:tcBorders>
              <w:top w:val="nil"/>
              <w:left w:val="nil"/>
              <w:bottom w:val="single" w:sz="4" w:space="0" w:color="auto"/>
              <w:right w:val="nil"/>
            </w:tcBorders>
            <w:shd w:val="clear" w:color="auto" w:fill="auto"/>
            <w:noWrap/>
            <w:vAlign w:val="bottom"/>
            <w:hideMark/>
          </w:tcPr>
          <w:p w14:paraId="5AE153B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single" w:sz="4" w:space="0" w:color="auto"/>
              <w:right w:val="single" w:sz="4" w:space="0" w:color="auto"/>
            </w:tcBorders>
            <w:shd w:val="clear" w:color="auto" w:fill="auto"/>
            <w:noWrap/>
            <w:vAlign w:val="center"/>
            <w:hideMark/>
          </w:tcPr>
          <w:p w14:paraId="11560367"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3.00</w:t>
            </w:r>
          </w:p>
        </w:tc>
      </w:tr>
      <w:tr w:rsidR="00404AD6" w:rsidRPr="00404AD6" w14:paraId="54C7BFD1"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7EB96F4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PAS3</w:t>
            </w:r>
          </w:p>
        </w:tc>
        <w:tc>
          <w:tcPr>
            <w:tcW w:w="1000" w:type="dxa"/>
            <w:tcBorders>
              <w:top w:val="nil"/>
              <w:left w:val="nil"/>
              <w:bottom w:val="nil"/>
              <w:right w:val="nil"/>
            </w:tcBorders>
            <w:shd w:val="clear" w:color="auto" w:fill="auto"/>
            <w:noWrap/>
            <w:vAlign w:val="center"/>
            <w:hideMark/>
          </w:tcPr>
          <w:p w14:paraId="2AEDF458"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05C3A4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3D96BF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5B39348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3CA0C05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7DFE896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8EA84D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7F81F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4CD01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17B9D7A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4F92E21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50F907B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2.6</w:t>
            </w:r>
          </w:p>
        </w:tc>
        <w:tc>
          <w:tcPr>
            <w:tcW w:w="780" w:type="dxa"/>
            <w:tcBorders>
              <w:top w:val="nil"/>
              <w:left w:val="nil"/>
              <w:bottom w:val="nil"/>
              <w:right w:val="nil"/>
            </w:tcBorders>
            <w:shd w:val="clear" w:color="auto" w:fill="auto"/>
            <w:noWrap/>
            <w:vAlign w:val="bottom"/>
            <w:hideMark/>
          </w:tcPr>
          <w:p w14:paraId="7CAAC70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single" w:sz="4" w:space="0" w:color="auto"/>
            </w:tcBorders>
            <w:shd w:val="clear" w:color="auto" w:fill="auto"/>
            <w:noWrap/>
            <w:vAlign w:val="center"/>
            <w:hideMark/>
          </w:tcPr>
          <w:p w14:paraId="3EA18067"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4.60</w:t>
            </w:r>
          </w:p>
        </w:tc>
      </w:tr>
      <w:tr w:rsidR="00404AD6" w:rsidRPr="00404AD6" w14:paraId="4199B762"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E168AF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PAS3</w:t>
            </w:r>
          </w:p>
        </w:tc>
        <w:tc>
          <w:tcPr>
            <w:tcW w:w="1000" w:type="dxa"/>
            <w:tcBorders>
              <w:top w:val="nil"/>
              <w:left w:val="nil"/>
              <w:bottom w:val="single" w:sz="4" w:space="0" w:color="auto"/>
              <w:right w:val="nil"/>
            </w:tcBorders>
            <w:shd w:val="clear" w:color="auto" w:fill="auto"/>
            <w:noWrap/>
            <w:vAlign w:val="center"/>
            <w:hideMark/>
          </w:tcPr>
          <w:p w14:paraId="11DD2D7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6D26405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20" w:type="dxa"/>
            <w:tcBorders>
              <w:top w:val="nil"/>
              <w:left w:val="nil"/>
              <w:bottom w:val="single" w:sz="4" w:space="0" w:color="auto"/>
              <w:right w:val="nil"/>
            </w:tcBorders>
            <w:shd w:val="clear" w:color="auto" w:fill="auto"/>
            <w:noWrap/>
            <w:vAlign w:val="bottom"/>
            <w:hideMark/>
          </w:tcPr>
          <w:p w14:paraId="6F7F2B1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60%</w:t>
            </w:r>
          </w:p>
        </w:tc>
        <w:tc>
          <w:tcPr>
            <w:tcW w:w="500" w:type="dxa"/>
            <w:tcBorders>
              <w:top w:val="nil"/>
              <w:left w:val="nil"/>
              <w:bottom w:val="single" w:sz="4" w:space="0" w:color="auto"/>
              <w:right w:val="nil"/>
            </w:tcBorders>
            <w:shd w:val="clear" w:color="auto" w:fill="auto"/>
            <w:noWrap/>
            <w:vAlign w:val="bottom"/>
            <w:hideMark/>
          </w:tcPr>
          <w:p w14:paraId="7CA4D0F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20%</w:t>
            </w:r>
          </w:p>
        </w:tc>
        <w:tc>
          <w:tcPr>
            <w:tcW w:w="540" w:type="dxa"/>
            <w:tcBorders>
              <w:top w:val="nil"/>
              <w:left w:val="nil"/>
              <w:bottom w:val="single" w:sz="4" w:space="0" w:color="auto"/>
              <w:right w:val="nil"/>
            </w:tcBorders>
            <w:shd w:val="clear" w:color="auto" w:fill="auto"/>
            <w:noWrap/>
            <w:vAlign w:val="bottom"/>
            <w:hideMark/>
          </w:tcPr>
          <w:p w14:paraId="59F19C2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25013B5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700" w:type="dxa"/>
            <w:tcBorders>
              <w:top w:val="nil"/>
              <w:left w:val="nil"/>
              <w:bottom w:val="single" w:sz="4" w:space="0" w:color="auto"/>
              <w:right w:val="nil"/>
            </w:tcBorders>
            <w:shd w:val="clear" w:color="auto" w:fill="auto"/>
            <w:noWrap/>
            <w:vAlign w:val="center"/>
            <w:hideMark/>
          </w:tcPr>
          <w:p w14:paraId="3B4E865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20" w:type="dxa"/>
            <w:tcBorders>
              <w:top w:val="nil"/>
              <w:left w:val="nil"/>
              <w:bottom w:val="single" w:sz="4" w:space="0" w:color="auto"/>
              <w:right w:val="nil"/>
            </w:tcBorders>
            <w:shd w:val="clear" w:color="auto" w:fill="auto"/>
            <w:noWrap/>
            <w:vAlign w:val="center"/>
            <w:hideMark/>
          </w:tcPr>
          <w:p w14:paraId="4E85B77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380" w:type="dxa"/>
            <w:tcBorders>
              <w:top w:val="nil"/>
              <w:left w:val="nil"/>
              <w:bottom w:val="single" w:sz="4" w:space="0" w:color="auto"/>
              <w:right w:val="nil"/>
            </w:tcBorders>
            <w:shd w:val="clear" w:color="auto" w:fill="auto"/>
            <w:noWrap/>
            <w:vAlign w:val="center"/>
            <w:hideMark/>
          </w:tcPr>
          <w:p w14:paraId="7ADC189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68A9045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37187E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41BBFE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1.60</w:t>
            </w:r>
          </w:p>
        </w:tc>
        <w:tc>
          <w:tcPr>
            <w:tcW w:w="780" w:type="dxa"/>
            <w:tcBorders>
              <w:top w:val="nil"/>
              <w:left w:val="nil"/>
              <w:bottom w:val="single" w:sz="4" w:space="0" w:color="auto"/>
              <w:right w:val="nil"/>
            </w:tcBorders>
            <w:shd w:val="clear" w:color="auto" w:fill="auto"/>
            <w:noWrap/>
            <w:vAlign w:val="bottom"/>
            <w:hideMark/>
          </w:tcPr>
          <w:p w14:paraId="64224A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single" w:sz="4" w:space="0" w:color="auto"/>
              <w:right w:val="single" w:sz="4" w:space="0" w:color="auto"/>
            </w:tcBorders>
            <w:shd w:val="clear" w:color="auto" w:fill="auto"/>
            <w:noWrap/>
            <w:vAlign w:val="center"/>
            <w:hideMark/>
          </w:tcPr>
          <w:p w14:paraId="12898AAD" w14:textId="77777777" w:rsidR="00404AD6" w:rsidRPr="00404AD6" w:rsidRDefault="00404AD6" w:rsidP="00404AD6">
            <w:pPr>
              <w:spacing w:after="0" w:line="240" w:lineRule="auto"/>
              <w:jc w:val="center"/>
              <w:rPr>
                <w:rFonts w:ascii="Calibri" w:eastAsia="Times New Roman" w:hAnsi="Calibri" w:cs="Times New Roman"/>
                <w:b/>
                <w:bCs/>
                <w:i/>
                <w:iCs/>
                <w:color w:val="008000"/>
                <w:sz w:val="16"/>
                <w:szCs w:val="16"/>
              </w:rPr>
            </w:pPr>
            <w:r w:rsidRPr="00404AD6">
              <w:rPr>
                <w:rFonts w:ascii="Calibri" w:eastAsia="Times New Roman" w:hAnsi="Calibri" w:cs="Times New Roman"/>
                <w:b/>
                <w:bCs/>
                <w:i/>
                <w:iCs/>
                <w:color w:val="008000"/>
                <w:sz w:val="16"/>
                <w:szCs w:val="16"/>
              </w:rPr>
              <w:t>2.60</w:t>
            </w:r>
          </w:p>
        </w:tc>
      </w:tr>
      <w:tr w:rsidR="00404AD6" w:rsidRPr="00404AD6" w14:paraId="17B07A95"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411D0EB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CRA1</w:t>
            </w:r>
          </w:p>
        </w:tc>
        <w:tc>
          <w:tcPr>
            <w:tcW w:w="1000" w:type="dxa"/>
            <w:tcBorders>
              <w:top w:val="nil"/>
              <w:left w:val="nil"/>
              <w:bottom w:val="nil"/>
              <w:right w:val="nil"/>
            </w:tcBorders>
            <w:shd w:val="clear" w:color="auto" w:fill="auto"/>
            <w:noWrap/>
            <w:vAlign w:val="center"/>
            <w:hideMark/>
          </w:tcPr>
          <w:p w14:paraId="12CA030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6AE2219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030859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6081A7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6906BBA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425A94B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8082B8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5C7A242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54CA6E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750A490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26A06A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7313829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1.63</w:t>
            </w:r>
          </w:p>
        </w:tc>
        <w:tc>
          <w:tcPr>
            <w:tcW w:w="780" w:type="dxa"/>
            <w:tcBorders>
              <w:top w:val="nil"/>
              <w:left w:val="nil"/>
              <w:bottom w:val="nil"/>
              <w:right w:val="nil"/>
            </w:tcBorders>
            <w:shd w:val="clear" w:color="auto" w:fill="auto"/>
            <w:noWrap/>
            <w:vAlign w:val="bottom"/>
            <w:hideMark/>
          </w:tcPr>
          <w:p w14:paraId="4E86EE6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single" w:sz="4" w:space="0" w:color="auto"/>
            </w:tcBorders>
            <w:shd w:val="clear" w:color="auto" w:fill="auto"/>
            <w:noWrap/>
            <w:vAlign w:val="center"/>
            <w:hideMark/>
          </w:tcPr>
          <w:p w14:paraId="29756500"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3.63</w:t>
            </w:r>
          </w:p>
        </w:tc>
      </w:tr>
      <w:tr w:rsidR="00404AD6" w:rsidRPr="00404AD6" w14:paraId="6A7961B9"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685B67D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CRA1</w:t>
            </w:r>
          </w:p>
        </w:tc>
        <w:tc>
          <w:tcPr>
            <w:tcW w:w="1000" w:type="dxa"/>
            <w:tcBorders>
              <w:top w:val="nil"/>
              <w:left w:val="nil"/>
              <w:bottom w:val="single" w:sz="4" w:space="0" w:color="auto"/>
              <w:right w:val="nil"/>
            </w:tcBorders>
            <w:shd w:val="clear" w:color="auto" w:fill="auto"/>
            <w:noWrap/>
            <w:vAlign w:val="center"/>
            <w:hideMark/>
          </w:tcPr>
          <w:p w14:paraId="15AB886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00" w:type="dxa"/>
            <w:tcBorders>
              <w:top w:val="nil"/>
              <w:left w:val="nil"/>
              <w:bottom w:val="single" w:sz="4" w:space="0" w:color="auto"/>
              <w:right w:val="nil"/>
            </w:tcBorders>
            <w:shd w:val="clear" w:color="auto" w:fill="auto"/>
            <w:noWrap/>
            <w:vAlign w:val="bottom"/>
            <w:hideMark/>
          </w:tcPr>
          <w:p w14:paraId="709CEDC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20" w:type="dxa"/>
            <w:tcBorders>
              <w:top w:val="nil"/>
              <w:left w:val="nil"/>
              <w:bottom w:val="single" w:sz="4" w:space="0" w:color="auto"/>
              <w:right w:val="nil"/>
            </w:tcBorders>
            <w:shd w:val="clear" w:color="auto" w:fill="auto"/>
            <w:noWrap/>
            <w:vAlign w:val="bottom"/>
            <w:hideMark/>
          </w:tcPr>
          <w:p w14:paraId="4F5B9A2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00" w:type="dxa"/>
            <w:tcBorders>
              <w:top w:val="nil"/>
              <w:left w:val="nil"/>
              <w:bottom w:val="single" w:sz="4" w:space="0" w:color="auto"/>
              <w:right w:val="nil"/>
            </w:tcBorders>
            <w:shd w:val="clear" w:color="auto" w:fill="auto"/>
            <w:noWrap/>
            <w:vAlign w:val="bottom"/>
            <w:hideMark/>
          </w:tcPr>
          <w:p w14:paraId="0835AB8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0E01257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680" w:type="dxa"/>
            <w:tcBorders>
              <w:top w:val="nil"/>
              <w:left w:val="nil"/>
              <w:bottom w:val="single" w:sz="4" w:space="0" w:color="auto"/>
              <w:right w:val="nil"/>
            </w:tcBorders>
            <w:shd w:val="clear" w:color="auto" w:fill="auto"/>
            <w:noWrap/>
            <w:vAlign w:val="bottom"/>
            <w:hideMark/>
          </w:tcPr>
          <w:p w14:paraId="5D07298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76D053E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20" w:type="dxa"/>
            <w:tcBorders>
              <w:top w:val="nil"/>
              <w:left w:val="nil"/>
              <w:bottom w:val="single" w:sz="4" w:space="0" w:color="auto"/>
              <w:right w:val="nil"/>
            </w:tcBorders>
            <w:shd w:val="clear" w:color="auto" w:fill="auto"/>
            <w:noWrap/>
            <w:vAlign w:val="center"/>
            <w:hideMark/>
          </w:tcPr>
          <w:p w14:paraId="3130233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0" w:type="dxa"/>
            <w:tcBorders>
              <w:top w:val="nil"/>
              <w:left w:val="nil"/>
              <w:bottom w:val="single" w:sz="4" w:space="0" w:color="auto"/>
              <w:right w:val="nil"/>
            </w:tcBorders>
            <w:shd w:val="clear" w:color="auto" w:fill="auto"/>
            <w:noWrap/>
            <w:vAlign w:val="center"/>
            <w:hideMark/>
          </w:tcPr>
          <w:p w14:paraId="1EC465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6F799BC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00" w:type="dxa"/>
            <w:tcBorders>
              <w:top w:val="nil"/>
              <w:left w:val="nil"/>
              <w:bottom w:val="single" w:sz="4" w:space="0" w:color="auto"/>
              <w:right w:val="nil"/>
            </w:tcBorders>
            <w:shd w:val="clear" w:color="auto" w:fill="auto"/>
            <w:noWrap/>
            <w:vAlign w:val="center"/>
            <w:hideMark/>
          </w:tcPr>
          <w:p w14:paraId="275935C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2470ADB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1.80</w:t>
            </w:r>
          </w:p>
        </w:tc>
        <w:tc>
          <w:tcPr>
            <w:tcW w:w="780" w:type="dxa"/>
            <w:tcBorders>
              <w:top w:val="nil"/>
              <w:left w:val="nil"/>
              <w:bottom w:val="single" w:sz="4" w:space="0" w:color="auto"/>
              <w:right w:val="nil"/>
            </w:tcBorders>
            <w:shd w:val="clear" w:color="auto" w:fill="auto"/>
            <w:noWrap/>
            <w:vAlign w:val="bottom"/>
            <w:hideMark/>
          </w:tcPr>
          <w:p w14:paraId="11C6307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single" w:sz="4" w:space="0" w:color="auto"/>
              <w:right w:val="single" w:sz="4" w:space="0" w:color="auto"/>
            </w:tcBorders>
            <w:shd w:val="clear" w:color="auto" w:fill="auto"/>
            <w:noWrap/>
            <w:vAlign w:val="bottom"/>
            <w:hideMark/>
          </w:tcPr>
          <w:p w14:paraId="7B3CE711"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No Data</w:t>
            </w:r>
          </w:p>
        </w:tc>
      </w:tr>
      <w:tr w:rsidR="00404AD6" w:rsidRPr="00404AD6" w14:paraId="5B91C04A"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4DA6DB6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BUZ1</w:t>
            </w:r>
          </w:p>
        </w:tc>
        <w:tc>
          <w:tcPr>
            <w:tcW w:w="1000" w:type="dxa"/>
            <w:tcBorders>
              <w:top w:val="nil"/>
              <w:left w:val="nil"/>
              <w:bottom w:val="nil"/>
              <w:right w:val="nil"/>
            </w:tcBorders>
            <w:shd w:val="clear" w:color="auto" w:fill="auto"/>
            <w:noWrap/>
            <w:vAlign w:val="center"/>
            <w:hideMark/>
          </w:tcPr>
          <w:p w14:paraId="153D1A6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6429A1A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2C2C4AA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3A38DC9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327319E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04B530E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36219EB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2D22D3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41E72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6F26DCB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40ED514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6B5529D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nil"/>
              <w:right w:val="nil"/>
            </w:tcBorders>
            <w:shd w:val="clear" w:color="auto" w:fill="auto"/>
            <w:noWrap/>
            <w:vAlign w:val="bottom"/>
            <w:hideMark/>
          </w:tcPr>
          <w:p w14:paraId="3D32739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nil"/>
              <w:right w:val="single" w:sz="4" w:space="0" w:color="auto"/>
            </w:tcBorders>
            <w:shd w:val="clear" w:color="auto" w:fill="auto"/>
            <w:noWrap/>
            <w:vAlign w:val="bottom"/>
            <w:hideMark/>
          </w:tcPr>
          <w:p w14:paraId="5389767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r w:rsidR="00404AD6" w:rsidRPr="00404AD6" w14:paraId="71689E5E"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18ABEA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BUZ1</w:t>
            </w:r>
          </w:p>
        </w:tc>
        <w:tc>
          <w:tcPr>
            <w:tcW w:w="1000" w:type="dxa"/>
            <w:tcBorders>
              <w:top w:val="nil"/>
              <w:left w:val="nil"/>
              <w:bottom w:val="single" w:sz="4" w:space="0" w:color="auto"/>
              <w:right w:val="nil"/>
            </w:tcBorders>
            <w:shd w:val="clear" w:color="auto" w:fill="auto"/>
            <w:noWrap/>
            <w:vAlign w:val="center"/>
            <w:hideMark/>
          </w:tcPr>
          <w:p w14:paraId="42C122D3"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0661D2C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75%</w:t>
            </w:r>
          </w:p>
        </w:tc>
        <w:tc>
          <w:tcPr>
            <w:tcW w:w="520" w:type="dxa"/>
            <w:tcBorders>
              <w:top w:val="nil"/>
              <w:left w:val="nil"/>
              <w:bottom w:val="single" w:sz="4" w:space="0" w:color="auto"/>
              <w:right w:val="nil"/>
            </w:tcBorders>
            <w:shd w:val="clear" w:color="auto" w:fill="auto"/>
            <w:noWrap/>
            <w:vAlign w:val="bottom"/>
            <w:hideMark/>
          </w:tcPr>
          <w:p w14:paraId="71E088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4DDD4B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3DA9524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23C6E5C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206AF28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41E6944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45D28DC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3996EBE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6DE4F5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03AA2D2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2.20</w:t>
            </w:r>
          </w:p>
        </w:tc>
        <w:tc>
          <w:tcPr>
            <w:tcW w:w="780" w:type="dxa"/>
            <w:tcBorders>
              <w:top w:val="nil"/>
              <w:left w:val="nil"/>
              <w:bottom w:val="single" w:sz="4" w:space="0" w:color="auto"/>
              <w:right w:val="nil"/>
            </w:tcBorders>
            <w:shd w:val="clear" w:color="auto" w:fill="auto"/>
            <w:noWrap/>
            <w:vAlign w:val="bottom"/>
            <w:hideMark/>
          </w:tcPr>
          <w:p w14:paraId="3291FC5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780" w:type="dxa"/>
            <w:tcBorders>
              <w:top w:val="nil"/>
              <w:left w:val="nil"/>
              <w:bottom w:val="nil"/>
              <w:right w:val="single" w:sz="4" w:space="0" w:color="auto"/>
            </w:tcBorders>
            <w:shd w:val="clear" w:color="auto" w:fill="auto"/>
            <w:noWrap/>
            <w:vAlign w:val="center"/>
            <w:hideMark/>
          </w:tcPr>
          <w:p w14:paraId="258B7086"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5.20</w:t>
            </w:r>
          </w:p>
        </w:tc>
      </w:tr>
      <w:tr w:rsidR="00404AD6" w:rsidRPr="00404AD6" w14:paraId="6A20D324"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5590663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BLP1</w:t>
            </w:r>
          </w:p>
        </w:tc>
        <w:tc>
          <w:tcPr>
            <w:tcW w:w="1000" w:type="dxa"/>
            <w:tcBorders>
              <w:top w:val="nil"/>
              <w:left w:val="nil"/>
              <w:bottom w:val="nil"/>
              <w:right w:val="nil"/>
            </w:tcBorders>
            <w:shd w:val="clear" w:color="auto" w:fill="auto"/>
            <w:noWrap/>
            <w:vAlign w:val="center"/>
            <w:hideMark/>
          </w:tcPr>
          <w:p w14:paraId="1FAF608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26169BC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C638D8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2239DC5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20C612E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69D0DF7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0D19E27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35121AA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295DC6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1A3428F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5E1365C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2933DD3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nil"/>
            </w:tcBorders>
            <w:shd w:val="clear" w:color="auto" w:fill="auto"/>
            <w:noWrap/>
            <w:vAlign w:val="bottom"/>
            <w:hideMark/>
          </w:tcPr>
          <w:p w14:paraId="45BAEFC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single" w:sz="4" w:space="0" w:color="auto"/>
              <w:left w:val="nil"/>
              <w:bottom w:val="nil"/>
              <w:right w:val="single" w:sz="4" w:space="0" w:color="auto"/>
            </w:tcBorders>
            <w:shd w:val="clear" w:color="auto" w:fill="auto"/>
            <w:noWrap/>
            <w:vAlign w:val="center"/>
            <w:hideMark/>
          </w:tcPr>
          <w:p w14:paraId="2F8DB335"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r w:rsidR="00404AD6" w:rsidRPr="00404AD6" w14:paraId="67DAFF84"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850F295"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BLP1</w:t>
            </w:r>
          </w:p>
        </w:tc>
        <w:tc>
          <w:tcPr>
            <w:tcW w:w="1000" w:type="dxa"/>
            <w:tcBorders>
              <w:top w:val="nil"/>
              <w:left w:val="nil"/>
              <w:bottom w:val="single" w:sz="4" w:space="0" w:color="auto"/>
              <w:right w:val="nil"/>
            </w:tcBorders>
            <w:shd w:val="clear" w:color="auto" w:fill="auto"/>
            <w:noWrap/>
            <w:vAlign w:val="center"/>
            <w:hideMark/>
          </w:tcPr>
          <w:p w14:paraId="24770430"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04E878E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20" w:type="dxa"/>
            <w:tcBorders>
              <w:top w:val="nil"/>
              <w:left w:val="nil"/>
              <w:bottom w:val="single" w:sz="4" w:space="0" w:color="auto"/>
              <w:right w:val="nil"/>
            </w:tcBorders>
            <w:shd w:val="clear" w:color="auto" w:fill="auto"/>
            <w:noWrap/>
            <w:vAlign w:val="bottom"/>
            <w:hideMark/>
          </w:tcPr>
          <w:p w14:paraId="657343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11EFBDE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35558EC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680" w:type="dxa"/>
            <w:tcBorders>
              <w:top w:val="nil"/>
              <w:left w:val="nil"/>
              <w:bottom w:val="single" w:sz="4" w:space="0" w:color="auto"/>
              <w:right w:val="nil"/>
            </w:tcBorders>
            <w:shd w:val="clear" w:color="auto" w:fill="auto"/>
            <w:noWrap/>
            <w:vAlign w:val="bottom"/>
            <w:hideMark/>
          </w:tcPr>
          <w:p w14:paraId="2E52464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700" w:type="dxa"/>
            <w:tcBorders>
              <w:top w:val="nil"/>
              <w:left w:val="nil"/>
              <w:bottom w:val="single" w:sz="4" w:space="0" w:color="auto"/>
              <w:right w:val="nil"/>
            </w:tcBorders>
            <w:shd w:val="clear" w:color="auto" w:fill="auto"/>
            <w:noWrap/>
            <w:vAlign w:val="center"/>
            <w:hideMark/>
          </w:tcPr>
          <w:p w14:paraId="255FB6B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63F059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16951CC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717D6B4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00" w:type="dxa"/>
            <w:tcBorders>
              <w:top w:val="nil"/>
              <w:left w:val="nil"/>
              <w:bottom w:val="single" w:sz="4" w:space="0" w:color="auto"/>
              <w:right w:val="nil"/>
            </w:tcBorders>
            <w:shd w:val="clear" w:color="auto" w:fill="auto"/>
            <w:noWrap/>
            <w:vAlign w:val="center"/>
            <w:hideMark/>
          </w:tcPr>
          <w:p w14:paraId="7388BDE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5FEB568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2.60</w:t>
            </w:r>
          </w:p>
        </w:tc>
        <w:tc>
          <w:tcPr>
            <w:tcW w:w="780" w:type="dxa"/>
            <w:tcBorders>
              <w:top w:val="nil"/>
              <w:left w:val="nil"/>
              <w:bottom w:val="single" w:sz="4" w:space="0" w:color="auto"/>
              <w:right w:val="nil"/>
            </w:tcBorders>
            <w:shd w:val="clear" w:color="auto" w:fill="auto"/>
            <w:noWrap/>
            <w:vAlign w:val="bottom"/>
            <w:hideMark/>
          </w:tcPr>
          <w:p w14:paraId="6262AD9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single" w:sz="4" w:space="0" w:color="auto"/>
              <w:right w:val="single" w:sz="4" w:space="0" w:color="auto"/>
            </w:tcBorders>
            <w:shd w:val="clear" w:color="auto" w:fill="auto"/>
            <w:noWrap/>
            <w:vAlign w:val="center"/>
            <w:hideMark/>
          </w:tcPr>
          <w:p w14:paraId="7EAA5710"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3.60</w:t>
            </w:r>
          </w:p>
        </w:tc>
      </w:tr>
      <w:tr w:rsidR="00404AD6" w:rsidRPr="00404AD6" w14:paraId="78570620"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57894AC9"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LON1</w:t>
            </w:r>
          </w:p>
        </w:tc>
        <w:tc>
          <w:tcPr>
            <w:tcW w:w="1000" w:type="dxa"/>
            <w:tcBorders>
              <w:top w:val="nil"/>
              <w:left w:val="nil"/>
              <w:bottom w:val="nil"/>
              <w:right w:val="nil"/>
            </w:tcBorders>
            <w:shd w:val="clear" w:color="auto" w:fill="auto"/>
            <w:noWrap/>
            <w:vAlign w:val="center"/>
            <w:hideMark/>
          </w:tcPr>
          <w:p w14:paraId="4906E712"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28DB868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8C43BC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6B3672F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22E4A1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3812BC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41D940A6"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691F3B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683EFA3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5312B25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0F5014E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0E3E102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nil"/>
            </w:tcBorders>
            <w:shd w:val="clear" w:color="auto" w:fill="auto"/>
            <w:noWrap/>
            <w:vAlign w:val="bottom"/>
            <w:hideMark/>
          </w:tcPr>
          <w:p w14:paraId="7DFF3B4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780" w:type="dxa"/>
            <w:tcBorders>
              <w:top w:val="nil"/>
              <w:left w:val="nil"/>
              <w:bottom w:val="nil"/>
              <w:right w:val="single" w:sz="4" w:space="0" w:color="auto"/>
            </w:tcBorders>
            <w:shd w:val="clear" w:color="auto" w:fill="auto"/>
            <w:noWrap/>
            <w:vAlign w:val="center"/>
            <w:hideMark/>
          </w:tcPr>
          <w:p w14:paraId="4392F893"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4.00</w:t>
            </w:r>
          </w:p>
        </w:tc>
      </w:tr>
      <w:tr w:rsidR="00404AD6" w:rsidRPr="00404AD6" w14:paraId="12283D3A"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3D92FAF4"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LON1</w:t>
            </w:r>
          </w:p>
        </w:tc>
        <w:tc>
          <w:tcPr>
            <w:tcW w:w="1000" w:type="dxa"/>
            <w:tcBorders>
              <w:top w:val="nil"/>
              <w:left w:val="nil"/>
              <w:bottom w:val="single" w:sz="4" w:space="0" w:color="auto"/>
              <w:right w:val="nil"/>
            </w:tcBorders>
            <w:shd w:val="clear" w:color="auto" w:fill="auto"/>
            <w:noWrap/>
            <w:vAlign w:val="center"/>
            <w:hideMark/>
          </w:tcPr>
          <w:p w14:paraId="4AB229E6"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2008</w:t>
            </w:r>
          </w:p>
        </w:tc>
        <w:tc>
          <w:tcPr>
            <w:tcW w:w="700" w:type="dxa"/>
            <w:tcBorders>
              <w:top w:val="nil"/>
              <w:left w:val="nil"/>
              <w:bottom w:val="single" w:sz="4" w:space="0" w:color="auto"/>
              <w:right w:val="nil"/>
            </w:tcBorders>
            <w:shd w:val="clear" w:color="auto" w:fill="auto"/>
            <w:noWrap/>
            <w:vAlign w:val="bottom"/>
            <w:hideMark/>
          </w:tcPr>
          <w:p w14:paraId="2FFE2C6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20" w:type="dxa"/>
            <w:tcBorders>
              <w:top w:val="nil"/>
              <w:left w:val="nil"/>
              <w:bottom w:val="single" w:sz="4" w:space="0" w:color="auto"/>
              <w:right w:val="nil"/>
            </w:tcBorders>
            <w:shd w:val="clear" w:color="auto" w:fill="auto"/>
            <w:noWrap/>
            <w:vAlign w:val="bottom"/>
            <w:hideMark/>
          </w:tcPr>
          <w:p w14:paraId="44FB439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500" w:type="dxa"/>
            <w:tcBorders>
              <w:top w:val="nil"/>
              <w:left w:val="nil"/>
              <w:bottom w:val="single" w:sz="4" w:space="0" w:color="auto"/>
              <w:right w:val="nil"/>
            </w:tcBorders>
            <w:shd w:val="clear" w:color="auto" w:fill="auto"/>
            <w:noWrap/>
            <w:vAlign w:val="bottom"/>
            <w:hideMark/>
          </w:tcPr>
          <w:p w14:paraId="765BCFB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3B3C889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680" w:type="dxa"/>
            <w:tcBorders>
              <w:top w:val="nil"/>
              <w:left w:val="nil"/>
              <w:bottom w:val="single" w:sz="4" w:space="0" w:color="auto"/>
              <w:right w:val="nil"/>
            </w:tcBorders>
            <w:shd w:val="clear" w:color="auto" w:fill="auto"/>
            <w:noWrap/>
            <w:vAlign w:val="bottom"/>
            <w:hideMark/>
          </w:tcPr>
          <w:p w14:paraId="1C517628"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0%</w:t>
            </w:r>
          </w:p>
        </w:tc>
        <w:tc>
          <w:tcPr>
            <w:tcW w:w="700" w:type="dxa"/>
            <w:tcBorders>
              <w:top w:val="nil"/>
              <w:left w:val="nil"/>
              <w:bottom w:val="single" w:sz="4" w:space="0" w:color="auto"/>
              <w:right w:val="nil"/>
            </w:tcBorders>
            <w:shd w:val="clear" w:color="auto" w:fill="auto"/>
            <w:noWrap/>
            <w:vAlign w:val="center"/>
            <w:hideMark/>
          </w:tcPr>
          <w:p w14:paraId="7C2E99D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20" w:type="dxa"/>
            <w:tcBorders>
              <w:top w:val="nil"/>
              <w:left w:val="nil"/>
              <w:bottom w:val="single" w:sz="4" w:space="0" w:color="auto"/>
              <w:right w:val="nil"/>
            </w:tcBorders>
            <w:shd w:val="clear" w:color="auto" w:fill="auto"/>
            <w:noWrap/>
            <w:vAlign w:val="center"/>
            <w:hideMark/>
          </w:tcPr>
          <w:p w14:paraId="22CFFD7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80" w:type="dxa"/>
            <w:tcBorders>
              <w:top w:val="nil"/>
              <w:left w:val="nil"/>
              <w:bottom w:val="single" w:sz="4" w:space="0" w:color="auto"/>
              <w:right w:val="nil"/>
            </w:tcBorders>
            <w:shd w:val="clear" w:color="auto" w:fill="auto"/>
            <w:noWrap/>
            <w:vAlign w:val="center"/>
            <w:hideMark/>
          </w:tcPr>
          <w:p w14:paraId="203B483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1D4D8613"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00" w:type="dxa"/>
            <w:tcBorders>
              <w:top w:val="nil"/>
              <w:left w:val="nil"/>
              <w:bottom w:val="single" w:sz="4" w:space="0" w:color="auto"/>
              <w:right w:val="nil"/>
            </w:tcBorders>
            <w:shd w:val="clear" w:color="auto" w:fill="auto"/>
            <w:noWrap/>
            <w:vAlign w:val="center"/>
            <w:hideMark/>
          </w:tcPr>
          <w:p w14:paraId="421D4D8F"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560" w:type="dxa"/>
            <w:tcBorders>
              <w:top w:val="nil"/>
              <w:left w:val="nil"/>
              <w:bottom w:val="single" w:sz="4" w:space="0" w:color="auto"/>
              <w:right w:val="nil"/>
            </w:tcBorders>
            <w:shd w:val="clear" w:color="auto" w:fill="auto"/>
            <w:noWrap/>
            <w:vAlign w:val="center"/>
            <w:hideMark/>
          </w:tcPr>
          <w:p w14:paraId="79354BC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1.40</w:t>
            </w:r>
          </w:p>
        </w:tc>
        <w:tc>
          <w:tcPr>
            <w:tcW w:w="780" w:type="dxa"/>
            <w:tcBorders>
              <w:top w:val="nil"/>
              <w:left w:val="nil"/>
              <w:bottom w:val="single" w:sz="4" w:space="0" w:color="auto"/>
              <w:right w:val="nil"/>
            </w:tcBorders>
            <w:shd w:val="clear" w:color="auto" w:fill="auto"/>
            <w:noWrap/>
            <w:vAlign w:val="bottom"/>
            <w:hideMark/>
          </w:tcPr>
          <w:p w14:paraId="0CA9E40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No Data</w:t>
            </w:r>
          </w:p>
        </w:tc>
        <w:tc>
          <w:tcPr>
            <w:tcW w:w="780" w:type="dxa"/>
            <w:tcBorders>
              <w:top w:val="nil"/>
              <w:left w:val="nil"/>
              <w:bottom w:val="single" w:sz="4" w:space="0" w:color="auto"/>
              <w:right w:val="single" w:sz="4" w:space="0" w:color="auto"/>
            </w:tcBorders>
            <w:shd w:val="clear" w:color="auto" w:fill="auto"/>
            <w:noWrap/>
            <w:vAlign w:val="bottom"/>
            <w:hideMark/>
          </w:tcPr>
          <w:p w14:paraId="6C9E5B7A"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No Data</w:t>
            </w:r>
          </w:p>
        </w:tc>
      </w:tr>
      <w:tr w:rsidR="00404AD6" w:rsidRPr="00404AD6" w14:paraId="5B536E25" w14:textId="77777777" w:rsidTr="00404AD6">
        <w:trPr>
          <w:trHeight w:val="220"/>
        </w:trPr>
        <w:tc>
          <w:tcPr>
            <w:tcW w:w="560" w:type="dxa"/>
            <w:tcBorders>
              <w:top w:val="nil"/>
              <w:left w:val="single" w:sz="4" w:space="0" w:color="auto"/>
              <w:bottom w:val="nil"/>
              <w:right w:val="nil"/>
            </w:tcBorders>
            <w:shd w:val="clear" w:color="auto" w:fill="auto"/>
            <w:noWrap/>
            <w:vAlign w:val="center"/>
            <w:hideMark/>
          </w:tcPr>
          <w:p w14:paraId="2CC18EBF"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WHR4</w:t>
            </w:r>
          </w:p>
        </w:tc>
        <w:tc>
          <w:tcPr>
            <w:tcW w:w="1000" w:type="dxa"/>
            <w:tcBorders>
              <w:top w:val="nil"/>
              <w:left w:val="nil"/>
              <w:bottom w:val="nil"/>
              <w:right w:val="nil"/>
            </w:tcBorders>
            <w:shd w:val="clear" w:color="auto" w:fill="auto"/>
            <w:noWrap/>
            <w:vAlign w:val="center"/>
            <w:hideMark/>
          </w:tcPr>
          <w:p w14:paraId="188E0377"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1B27AA0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5BB3629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0BD9A7E7"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380AFE1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18C39D64"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379CCA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12AD463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C6C59A5"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03B7CD5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3D4E01A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560" w:type="dxa"/>
            <w:tcBorders>
              <w:top w:val="nil"/>
              <w:left w:val="nil"/>
              <w:bottom w:val="nil"/>
              <w:right w:val="nil"/>
            </w:tcBorders>
            <w:shd w:val="clear" w:color="auto" w:fill="auto"/>
            <w:noWrap/>
            <w:vAlign w:val="bottom"/>
            <w:hideMark/>
          </w:tcPr>
          <w:p w14:paraId="74A295E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2.5</w:t>
            </w:r>
          </w:p>
        </w:tc>
        <w:tc>
          <w:tcPr>
            <w:tcW w:w="780" w:type="dxa"/>
            <w:tcBorders>
              <w:top w:val="nil"/>
              <w:left w:val="nil"/>
              <w:bottom w:val="nil"/>
              <w:right w:val="nil"/>
            </w:tcBorders>
            <w:shd w:val="clear" w:color="auto" w:fill="auto"/>
            <w:noWrap/>
            <w:vAlign w:val="bottom"/>
            <w:hideMark/>
          </w:tcPr>
          <w:p w14:paraId="1C5E5D4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w:t>
            </w:r>
          </w:p>
        </w:tc>
        <w:tc>
          <w:tcPr>
            <w:tcW w:w="780" w:type="dxa"/>
            <w:tcBorders>
              <w:top w:val="nil"/>
              <w:left w:val="nil"/>
              <w:bottom w:val="nil"/>
              <w:right w:val="single" w:sz="4" w:space="0" w:color="auto"/>
            </w:tcBorders>
            <w:shd w:val="clear" w:color="auto" w:fill="auto"/>
            <w:noWrap/>
            <w:vAlign w:val="center"/>
            <w:hideMark/>
          </w:tcPr>
          <w:p w14:paraId="6B2DE913" w14:textId="77777777" w:rsidR="00404AD6" w:rsidRPr="00404AD6" w:rsidRDefault="00404AD6" w:rsidP="00404AD6">
            <w:pPr>
              <w:spacing w:after="0" w:line="240" w:lineRule="auto"/>
              <w:jc w:val="center"/>
              <w:rPr>
                <w:rFonts w:ascii="Calibri" w:eastAsia="Times New Roman" w:hAnsi="Calibri" w:cs="Times New Roman"/>
                <w:b/>
                <w:bCs/>
                <w:i/>
                <w:iCs/>
                <w:sz w:val="16"/>
                <w:szCs w:val="16"/>
              </w:rPr>
            </w:pPr>
            <w:r w:rsidRPr="00404AD6">
              <w:rPr>
                <w:rFonts w:ascii="Calibri" w:eastAsia="Times New Roman" w:hAnsi="Calibri" w:cs="Times New Roman"/>
                <w:b/>
                <w:bCs/>
                <w:i/>
                <w:iCs/>
                <w:sz w:val="16"/>
                <w:szCs w:val="16"/>
              </w:rPr>
              <w:t>3.50</w:t>
            </w:r>
          </w:p>
        </w:tc>
      </w:tr>
      <w:tr w:rsidR="00404AD6" w:rsidRPr="00404AD6" w14:paraId="7F24DBA2" w14:textId="77777777" w:rsidTr="00404AD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2AB55F2E"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WHR4</w:t>
            </w:r>
          </w:p>
        </w:tc>
        <w:tc>
          <w:tcPr>
            <w:tcW w:w="1000" w:type="dxa"/>
            <w:tcBorders>
              <w:top w:val="nil"/>
              <w:left w:val="nil"/>
              <w:bottom w:val="single" w:sz="4" w:space="0" w:color="auto"/>
              <w:right w:val="nil"/>
            </w:tcBorders>
            <w:shd w:val="clear" w:color="auto" w:fill="auto"/>
            <w:noWrap/>
            <w:vAlign w:val="center"/>
            <w:hideMark/>
          </w:tcPr>
          <w:p w14:paraId="0B11241B" w14:textId="77777777" w:rsidR="00404AD6" w:rsidRPr="00404AD6" w:rsidRDefault="00404AD6" w:rsidP="00404AD6">
            <w:pPr>
              <w:spacing w:after="0" w:line="240" w:lineRule="auto"/>
              <w:jc w:val="center"/>
              <w:rPr>
                <w:rFonts w:ascii="Calibri" w:eastAsia="Times New Roman" w:hAnsi="Calibri" w:cs="Times New Roman"/>
                <w:b/>
                <w:bCs/>
                <w:color w:val="000000"/>
                <w:sz w:val="16"/>
                <w:szCs w:val="16"/>
              </w:rPr>
            </w:pPr>
            <w:r w:rsidRPr="00404AD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2BA2E2B9"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520" w:type="dxa"/>
            <w:tcBorders>
              <w:top w:val="nil"/>
              <w:left w:val="nil"/>
              <w:bottom w:val="single" w:sz="4" w:space="0" w:color="auto"/>
              <w:right w:val="nil"/>
            </w:tcBorders>
            <w:shd w:val="clear" w:color="auto" w:fill="auto"/>
            <w:noWrap/>
            <w:vAlign w:val="bottom"/>
            <w:hideMark/>
          </w:tcPr>
          <w:p w14:paraId="22E08E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500" w:type="dxa"/>
            <w:tcBorders>
              <w:top w:val="nil"/>
              <w:left w:val="nil"/>
              <w:bottom w:val="single" w:sz="4" w:space="0" w:color="auto"/>
              <w:right w:val="nil"/>
            </w:tcBorders>
            <w:shd w:val="clear" w:color="auto" w:fill="auto"/>
            <w:noWrap/>
            <w:vAlign w:val="bottom"/>
            <w:hideMark/>
          </w:tcPr>
          <w:p w14:paraId="1BC98BAB"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80%</w:t>
            </w:r>
          </w:p>
        </w:tc>
        <w:tc>
          <w:tcPr>
            <w:tcW w:w="540" w:type="dxa"/>
            <w:tcBorders>
              <w:top w:val="nil"/>
              <w:left w:val="nil"/>
              <w:bottom w:val="single" w:sz="4" w:space="0" w:color="auto"/>
              <w:right w:val="nil"/>
            </w:tcBorders>
            <w:shd w:val="clear" w:color="auto" w:fill="auto"/>
            <w:noWrap/>
            <w:vAlign w:val="bottom"/>
            <w:hideMark/>
          </w:tcPr>
          <w:p w14:paraId="1DFFEDC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40%</w:t>
            </w:r>
          </w:p>
        </w:tc>
        <w:tc>
          <w:tcPr>
            <w:tcW w:w="680" w:type="dxa"/>
            <w:tcBorders>
              <w:top w:val="nil"/>
              <w:left w:val="nil"/>
              <w:bottom w:val="single" w:sz="4" w:space="0" w:color="auto"/>
              <w:right w:val="nil"/>
            </w:tcBorders>
            <w:shd w:val="clear" w:color="auto" w:fill="auto"/>
            <w:noWrap/>
            <w:vAlign w:val="bottom"/>
            <w:hideMark/>
          </w:tcPr>
          <w:p w14:paraId="7E527A4E"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3D2B025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36049A3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699C2F8D"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320" w:type="dxa"/>
            <w:tcBorders>
              <w:top w:val="nil"/>
              <w:left w:val="nil"/>
              <w:bottom w:val="single" w:sz="4" w:space="0" w:color="auto"/>
              <w:right w:val="nil"/>
            </w:tcBorders>
            <w:shd w:val="clear" w:color="auto" w:fill="auto"/>
            <w:noWrap/>
            <w:vAlign w:val="center"/>
            <w:hideMark/>
          </w:tcPr>
          <w:p w14:paraId="27D927B0"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w:t>
            </w:r>
          </w:p>
        </w:tc>
        <w:tc>
          <w:tcPr>
            <w:tcW w:w="300" w:type="dxa"/>
            <w:tcBorders>
              <w:top w:val="nil"/>
              <w:left w:val="nil"/>
              <w:bottom w:val="single" w:sz="4" w:space="0" w:color="auto"/>
              <w:right w:val="nil"/>
            </w:tcBorders>
            <w:shd w:val="clear" w:color="auto" w:fill="auto"/>
            <w:noWrap/>
            <w:vAlign w:val="center"/>
            <w:hideMark/>
          </w:tcPr>
          <w:p w14:paraId="50D46141"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3</w:t>
            </w:r>
          </w:p>
        </w:tc>
        <w:tc>
          <w:tcPr>
            <w:tcW w:w="560" w:type="dxa"/>
            <w:tcBorders>
              <w:top w:val="nil"/>
              <w:left w:val="nil"/>
              <w:bottom w:val="single" w:sz="4" w:space="0" w:color="auto"/>
              <w:right w:val="nil"/>
            </w:tcBorders>
            <w:shd w:val="clear" w:color="auto" w:fill="auto"/>
            <w:noWrap/>
            <w:vAlign w:val="center"/>
            <w:hideMark/>
          </w:tcPr>
          <w:p w14:paraId="7EA3DE0A"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2.80</w:t>
            </w:r>
          </w:p>
        </w:tc>
        <w:tc>
          <w:tcPr>
            <w:tcW w:w="780" w:type="dxa"/>
            <w:tcBorders>
              <w:top w:val="nil"/>
              <w:left w:val="nil"/>
              <w:bottom w:val="single" w:sz="4" w:space="0" w:color="auto"/>
              <w:right w:val="nil"/>
            </w:tcBorders>
            <w:shd w:val="clear" w:color="auto" w:fill="auto"/>
            <w:noWrap/>
            <w:vAlign w:val="bottom"/>
            <w:hideMark/>
          </w:tcPr>
          <w:p w14:paraId="6F8A2742"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c>
          <w:tcPr>
            <w:tcW w:w="780" w:type="dxa"/>
            <w:tcBorders>
              <w:top w:val="nil"/>
              <w:left w:val="nil"/>
              <w:bottom w:val="single" w:sz="4" w:space="0" w:color="auto"/>
              <w:right w:val="single" w:sz="4" w:space="0" w:color="auto"/>
            </w:tcBorders>
            <w:shd w:val="clear" w:color="auto" w:fill="auto"/>
            <w:noWrap/>
            <w:vAlign w:val="bottom"/>
            <w:hideMark/>
          </w:tcPr>
          <w:p w14:paraId="2210F21C" w14:textId="77777777" w:rsidR="00404AD6" w:rsidRPr="00404AD6" w:rsidRDefault="00404AD6" w:rsidP="00404AD6">
            <w:pPr>
              <w:spacing w:after="0" w:line="240" w:lineRule="auto"/>
              <w:jc w:val="center"/>
              <w:rPr>
                <w:rFonts w:ascii="Calibri" w:eastAsia="Times New Roman" w:hAnsi="Calibri" w:cs="Times New Roman"/>
                <w:color w:val="000000"/>
                <w:sz w:val="16"/>
                <w:szCs w:val="16"/>
              </w:rPr>
            </w:pPr>
            <w:r w:rsidRPr="00404AD6">
              <w:rPr>
                <w:rFonts w:ascii="Calibri" w:eastAsia="Times New Roman" w:hAnsi="Calibri" w:cs="Times New Roman"/>
                <w:color w:val="000000"/>
                <w:sz w:val="16"/>
                <w:szCs w:val="16"/>
              </w:rPr>
              <w:t> </w:t>
            </w:r>
          </w:p>
        </w:tc>
      </w:tr>
    </w:tbl>
    <w:p w14:paraId="440AD049" w14:textId="77777777" w:rsidR="00404AD6" w:rsidRDefault="00404AD6" w:rsidP="00404AD6"/>
    <w:p w14:paraId="6DE552DD" w14:textId="77777777" w:rsidR="00404AD6" w:rsidRDefault="00404AD6" w:rsidP="00404AD6">
      <w:pPr>
        <w:pStyle w:val="Caption"/>
        <w:rPr>
          <w:sz w:val="24"/>
          <w:szCs w:val="24"/>
        </w:rPr>
      </w:pPr>
      <w:r w:rsidRPr="005858BC">
        <w:rPr>
          <w:sz w:val="24"/>
          <w:szCs w:val="24"/>
        </w:rPr>
        <w:t xml:space="preserve">Table </w:t>
      </w:r>
      <w:r>
        <w:rPr>
          <w:sz w:val="24"/>
          <w:szCs w:val="24"/>
        </w:rPr>
        <w:t>28</w:t>
      </w:r>
      <w:r w:rsidRPr="005858BC">
        <w:rPr>
          <w:sz w:val="24"/>
          <w:szCs w:val="24"/>
        </w:rPr>
        <w:t xml:space="preserve">: </w:t>
      </w:r>
      <w:r>
        <w:rPr>
          <w:sz w:val="24"/>
          <w:szCs w:val="24"/>
        </w:rPr>
        <w:t xml:space="preserve">Watershed Prioritization of the Pass Creek Subwatershed based on Chemical and Biological Metrics for </w:t>
      </w:r>
      <w:r w:rsidRPr="005858BC">
        <w:rPr>
          <w:sz w:val="24"/>
          <w:szCs w:val="24"/>
        </w:rPr>
        <w:t xml:space="preserve">Streams </w:t>
      </w:r>
      <w:r>
        <w:rPr>
          <w:sz w:val="24"/>
          <w:szCs w:val="24"/>
        </w:rPr>
        <w:t xml:space="preserve">Sampled from </w:t>
      </w:r>
      <w:r w:rsidRPr="005858BC">
        <w:rPr>
          <w:sz w:val="24"/>
          <w:szCs w:val="24"/>
        </w:rPr>
        <w:t>2008 – 2011</w:t>
      </w:r>
      <w:r>
        <w:rPr>
          <w:sz w:val="24"/>
          <w:szCs w:val="24"/>
        </w:rPr>
        <w:t xml:space="preserve"> </w:t>
      </w:r>
    </w:p>
    <w:tbl>
      <w:tblPr>
        <w:tblW w:w="8800" w:type="dxa"/>
        <w:tblInd w:w="93" w:type="dxa"/>
        <w:tblLook w:val="04A0" w:firstRow="1" w:lastRow="0" w:firstColumn="1" w:lastColumn="0" w:noHBand="0" w:noVBand="1"/>
      </w:tblPr>
      <w:tblGrid>
        <w:gridCol w:w="600"/>
        <w:gridCol w:w="1000"/>
        <w:gridCol w:w="700"/>
        <w:gridCol w:w="574"/>
        <w:gridCol w:w="500"/>
        <w:gridCol w:w="540"/>
        <w:gridCol w:w="680"/>
        <w:gridCol w:w="700"/>
        <w:gridCol w:w="520"/>
        <w:gridCol w:w="380"/>
        <w:gridCol w:w="320"/>
        <w:gridCol w:w="300"/>
        <w:gridCol w:w="520"/>
        <w:gridCol w:w="780"/>
        <w:gridCol w:w="780"/>
      </w:tblGrid>
      <w:tr w:rsidR="00524BC6" w:rsidRPr="00524BC6" w14:paraId="1872C0AD" w14:textId="77777777" w:rsidTr="00524BC6">
        <w:trPr>
          <w:trHeight w:val="220"/>
        </w:trPr>
        <w:tc>
          <w:tcPr>
            <w:tcW w:w="560" w:type="dxa"/>
            <w:tcBorders>
              <w:top w:val="single" w:sz="4" w:space="0" w:color="auto"/>
              <w:left w:val="single" w:sz="4" w:space="0" w:color="auto"/>
              <w:bottom w:val="nil"/>
              <w:right w:val="nil"/>
            </w:tcBorders>
            <w:shd w:val="clear" w:color="auto" w:fill="auto"/>
            <w:noWrap/>
            <w:vAlign w:val="center"/>
            <w:hideMark/>
          </w:tcPr>
          <w:p w14:paraId="11A8DA08"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LWR1</w:t>
            </w:r>
          </w:p>
        </w:tc>
        <w:tc>
          <w:tcPr>
            <w:tcW w:w="1000" w:type="dxa"/>
            <w:tcBorders>
              <w:top w:val="single" w:sz="4" w:space="0" w:color="auto"/>
              <w:left w:val="nil"/>
              <w:bottom w:val="nil"/>
              <w:right w:val="nil"/>
            </w:tcBorders>
            <w:shd w:val="clear" w:color="auto" w:fill="auto"/>
            <w:noWrap/>
            <w:vAlign w:val="center"/>
            <w:hideMark/>
          </w:tcPr>
          <w:p w14:paraId="15C10E32"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Prior Ranking</w:t>
            </w:r>
          </w:p>
        </w:tc>
        <w:tc>
          <w:tcPr>
            <w:tcW w:w="700" w:type="dxa"/>
            <w:tcBorders>
              <w:top w:val="single" w:sz="4" w:space="0" w:color="auto"/>
              <w:left w:val="nil"/>
              <w:bottom w:val="nil"/>
              <w:right w:val="nil"/>
            </w:tcBorders>
            <w:shd w:val="clear" w:color="auto" w:fill="auto"/>
            <w:noWrap/>
            <w:vAlign w:val="bottom"/>
            <w:hideMark/>
          </w:tcPr>
          <w:p w14:paraId="2A4A4ADD"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7F26CAA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00" w:type="dxa"/>
            <w:tcBorders>
              <w:top w:val="single" w:sz="4" w:space="0" w:color="auto"/>
              <w:left w:val="nil"/>
              <w:bottom w:val="nil"/>
              <w:right w:val="nil"/>
            </w:tcBorders>
            <w:shd w:val="clear" w:color="auto" w:fill="auto"/>
            <w:noWrap/>
            <w:vAlign w:val="bottom"/>
            <w:hideMark/>
          </w:tcPr>
          <w:p w14:paraId="0E3AA9F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40" w:type="dxa"/>
            <w:tcBorders>
              <w:top w:val="single" w:sz="4" w:space="0" w:color="auto"/>
              <w:left w:val="nil"/>
              <w:bottom w:val="nil"/>
              <w:right w:val="nil"/>
            </w:tcBorders>
            <w:shd w:val="clear" w:color="auto" w:fill="auto"/>
            <w:noWrap/>
            <w:vAlign w:val="bottom"/>
            <w:hideMark/>
          </w:tcPr>
          <w:p w14:paraId="7B963A8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680" w:type="dxa"/>
            <w:tcBorders>
              <w:top w:val="single" w:sz="4" w:space="0" w:color="auto"/>
              <w:left w:val="nil"/>
              <w:bottom w:val="nil"/>
              <w:right w:val="nil"/>
            </w:tcBorders>
            <w:shd w:val="clear" w:color="auto" w:fill="auto"/>
            <w:noWrap/>
            <w:vAlign w:val="bottom"/>
            <w:hideMark/>
          </w:tcPr>
          <w:p w14:paraId="4D4FF474"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700" w:type="dxa"/>
            <w:tcBorders>
              <w:top w:val="single" w:sz="4" w:space="0" w:color="auto"/>
              <w:left w:val="nil"/>
              <w:bottom w:val="nil"/>
              <w:right w:val="nil"/>
            </w:tcBorders>
            <w:shd w:val="clear" w:color="auto" w:fill="auto"/>
            <w:noWrap/>
            <w:vAlign w:val="bottom"/>
            <w:hideMark/>
          </w:tcPr>
          <w:p w14:paraId="0F61F4F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3BFF4DA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80" w:type="dxa"/>
            <w:tcBorders>
              <w:top w:val="single" w:sz="4" w:space="0" w:color="auto"/>
              <w:left w:val="nil"/>
              <w:bottom w:val="nil"/>
              <w:right w:val="nil"/>
            </w:tcBorders>
            <w:shd w:val="clear" w:color="auto" w:fill="auto"/>
            <w:noWrap/>
            <w:vAlign w:val="bottom"/>
            <w:hideMark/>
          </w:tcPr>
          <w:p w14:paraId="4C52895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20" w:type="dxa"/>
            <w:tcBorders>
              <w:top w:val="single" w:sz="4" w:space="0" w:color="auto"/>
              <w:left w:val="nil"/>
              <w:bottom w:val="nil"/>
              <w:right w:val="nil"/>
            </w:tcBorders>
            <w:shd w:val="clear" w:color="auto" w:fill="auto"/>
            <w:noWrap/>
            <w:vAlign w:val="bottom"/>
            <w:hideMark/>
          </w:tcPr>
          <w:p w14:paraId="156B6C4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00" w:type="dxa"/>
            <w:tcBorders>
              <w:top w:val="single" w:sz="4" w:space="0" w:color="auto"/>
              <w:left w:val="nil"/>
              <w:bottom w:val="nil"/>
              <w:right w:val="nil"/>
            </w:tcBorders>
            <w:shd w:val="clear" w:color="auto" w:fill="auto"/>
            <w:noWrap/>
            <w:vAlign w:val="bottom"/>
            <w:hideMark/>
          </w:tcPr>
          <w:p w14:paraId="5525B6E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single" w:sz="4" w:space="0" w:color="auto"/>
              <w:left w:val="nil"/>
              <w:bottom w:val="nil"/>
              <w:right w:val="nil"/>
            </w:tcBorders>
            <w:shd w:val="clear" w:color="auto" w:fill="auto"/>
            <w:noWrap/>
            <w:vAlign w:val="bottom"/>
            <w:hideMark/>
          </w:tcPr>
          <w:p w14:paraId="22E7D22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single" w:sz="4" w:space="0" w:color="auto"/>
              <w:left w:val="nil"/>
              <w:bottom w:val="nil"/>
              <w:right w:val="nil"/>
            </w:tcBorders>
            <w:shd w:val="clear" w:color="auto" w:fill="auto"/>
            <w:noWrap/>
            <w:vAlign w:val="bottom"/>
            <w:hideMark/>
          </w:tcPr>
          <w:p w14:paraId="3277030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single" w:sz="4" w:space="0" w:color="auto"/>
              <w:left w:val="nil"/>
              <w:bottom w:val="nil"/>
              <w:right w:val="single" w:sz="4" w:space="0" w:color="auto"/>
            </w:tcBorders>
            <w:shd w:val="clear" w:color="auto" w:fill="auto"/>
            <w:noWrap/>
            <w:vAlign w:val="bottom"/>
            <w:hideMark/>
          </w:tcPr>
          <w:p w14:paraId="1ABB2478"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4.00</w:t>
            </w:r>
          </w:p>
        </w:tc>
      </w:tr>
      <w:tr w:rsidR="00524BC6" w:rsidRPr="00524BC6" w14:paraId="37B9824E" w14:textId="77777777" w:rsidTr="00524BC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5565F5A"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LWR1</w:t>
            </w:r>
          </w:p>
        </w:tc>
        <w:tc>
          <w:tcPr>
            <w:tcW w:w="1000" w:type="dxa"/>
            <w:tcBorders>
              <w:top w:val="nil"/>
              <w:left w:val="nil"/>
              <w:bottom w:val="single" w:sz="4" w:space="0" w:color="auto"/>
              <w:right w:val="nil"/>
            </w:tcBorders>
            <w:shd w:val="clear" w:color="auto" w:fill="auto"/>
            <w:noWrap/>
            <w:vAlign w:val="center"/>
            <w:hideMark/>
          </w:tcPr>
          <w:p w14:paraId="5D94C381"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2F1D147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520" w:type="dxa"/>
            <w:tcBorders>
              <w:top w:val="nil"/>
              <w:left w:val="nil"/>
              <w:bottom w:val="single" w:sz="4" w:space="0" w:color="auto"/>
              <w:right w:val="nil"/>
            </w:tcBorders>
            <w:shd w:val="clear" w:color="auto" w:fill="auto"/>
            <w:noWrap/>
            <w:vAlign w:val="bottom"/>
            <w:hideMark/>
          </w:tcPr>
          <w:p w14:paraId="09A6E29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80%</w:t>
            </w:r>
          </w:p>
        </w:tc>
        <w:tc>
          <w:tcPr>
            <w:tcW w:w="500" w:type="dxa"/>
            <w:tcBorders>
              <w:top w:val="nil"/>
              <w:left w:val="nil"/>
              <w:bottom w:val="single" w:sz="4" w:space="0" w:color="auto"/>
              <w:right w:val="nil"/>
            </w:tcBorders>
            <w:shd w:val="clear" w:color="auto" w:fill="auto"/>
            <w:noWrap/>
            <w:vAlign w:val="bottom"/>
            <w:hideMark/>
          </w:tcPr>
          <w:p w14:paraId="624F67A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20%</w:t>
            </w:r>
          </w:p>
        </w:tc>
        <w:tc>
          <w:tcPr>
            <w:tcW w:w="540" w:type="dxa"/>
            <w:tcBorders>
              <w:top w:val="nil"/>
              <w:left w:val="nil"/>
              <w:bottom w:val="single" w:sz="4" w:space="0" w:color="auto"/>
              <w:right w:val="nil"/>
            </w:tcBorders>
            <w:shd w:val="clear" w:color="auto" w:fill="auto"/>
            <w:noWrap/>
            <w:vAlign w:val="bottom"/>
            <w:hideMark/>
          </w:tcPr>
          <w:p w14:paraId="1B48B01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4E971E5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700" w:type="dxa"/>
            <w:tcBorders>
              <w:top w:val="nil"/>
              <w:left w:val="nil"/>
              <w:bottom w:val="single" w:sz="4" w:space="0" w:color="auto"/>
              <w:right w:val="nil"/>
            </w:tcBorders>
            <w:shd w:val="clear" w:color="auto" w:fill="auto"/>
            <w:noWrap/>
            <w:vAlign w:val="center"/>
            <w:hideMark/>
          </w:tcPr>
          <w:p w14:paraId="1673E93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77C6B54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1D24430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132C10E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1C90371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639E65C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1.80</w:t>
            </w:r>
          </w:p>
        </w:tc>
        <w:tc>
          <w:tcPr>
            <w:tcW w:w="780" w:type="dxa"/>
            <w:tcBorders>
              <w:top w:val="nil"/>
              <w:left w:val="nil"/>
              <w:bottom w:val="single" w:sz="4" w:space="0" w:color="auto"/>
              <w:right w:val="nil"/>
            </w:tcBorders>
            <w:shd w:val="clear" w:color="auto" w:fill="auto"/>
            <w:noWrap/>
            <w:vAlign w:val="bottom"/>
            <w:hideMark/>
          </w:tcPr>
          <w:p w14:paraId="4EB2E61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780" w:type="dxa"/>
            <w:tcBorders>
              <w:top w:val="nil"/>
              <w:left w:val="nil"/>
              <w:bottom w:val="nil"/>
              <w:right w:val="single" w:sz="4" w:space="0" w:color="auto"/>
            </w:tcBorders>
            <w:shd w:val="clear" w:color="auto" w:fill="auto"/>
            <w:noWrap/>
            <w:vAlign w:val="bottom"/>
            <w:hideMark/>
          </w:tcPr>
          <w:p w14:paraId="40312086"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4.80</w:t>
            </w:r>
          </w:p>
        </w:tc>
      </w:tr>
      <w:tr w:rsidR="00524BC6" w:rsidRPr="00524BC6" w14:paraId="06ECC0E5" w14:textId="77777777" w:rsidTr="00524BC6">
        <w:trPr>
          <w:trHeight w:val="220"/>
        </w:trPr>
        <w:tc>
          <w:tcPr>
            <w:tcW w:w="560" w:type="dxa"/>
            <w:tcBorders>
              <w:top w:val="nil"/>
              <w:left w:val="single" w:sz="4" w:space="0" w:color="auto"/>
              <w:bottom w:val="nil"/>
              <w:right w:val="nil"/>
            </w:tcBorders>
            <w:shd w:val="clear" w:color="auto" w:fill="auto"/>
            <w:noWrap/>
            <w:vAlign w:val="center"/>
            <w:hideMark/>
          </w:tcPr>
          <w:p w14:paraId="62C8CB11"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LWR2</w:t>
            </w:r>
          </w:p>
        </w:tc>
        <w:tc>
          <w:tcPr>
            <w:tcW w:w="1000" w:type="dxa"/>
            <w:tcBorders>
              <w:top w:val="nil"/>
              <w:left w:val="nil"/>
              <w:bottom w:val="nil"/>
              <w:right w:val="nil"/>
            </w:tcBorders>
            <w:shd w:val="clear" w:color="auto" w:fill="auto"/>
            <w:noWrap/>
            <w:vAlign w:val="center"/>
            <w:hideMark/>
          </w:tcPr>
          <w:p w14:paraId="4C23381F"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7E2CDB2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19E00B2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4317F86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09A0AA1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73A8CED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2E144D0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5BDBB22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164D5264"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2F5E74DC"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55B5EE0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3F79F8D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2.2</w:t>
            </w:r>
          </w:p>
        </w:tc>
        <w:tc>
          <w:tcPr>
            <w:tcW w:w="780" w:type="dxa"/>
            <w:tcBorders>
              <w:top w:val="nil"/>
              <w:left w:val="nil"/>
              <w:bottom w:val="nil"/>
              <w:right w:val="nil"/>
            </w:tcBorders>
            <w:shd w:val="clear" w:color="auto" w:fill="auto"/>
            <w:noWrap/>
            <w:vAlign w:val="bottom"/>
            <w:hideMark/>
          </w:tcPr>
          <w:p w14:paraId="454BDF3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single" w:sz="4" w:space="0" w:color="auto"/>
              <w:left w:val="nil"/>
              <w:bottom w:val="nil"/>
              <w:right w:val="single" w:sz="4" w:space="0" w:color="auto"/>
            </w:tcBorders>
            <w:shd w:val="clear" w:color="auto" w:fill="auto"/>
            <w:noWrap/>
            <w:vAlign w:val="bottom"/>
            <w:hideMark/>
          </w:tcPr>
          <w:p w14:paraId="0AC01B87"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4.20</w:t>
            </w:r>
          </w:p>
        </w:tc>
      </w:tr>
      <w:tr w:rsidR="00524BC6" w:rsidRPr="00524BC6" w14:paraId="4A04E889" w14:textId="77777777" w:rsidTr="00524BC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43B0C32B"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LWR2</w:t>
            </w:r>
          </w:p>
        </w:tc>
        <w:tc>
          <w:tcPr>
            <w:tcW w:w="1000" w:type="dxa"/>
            <w:tcBorders>
              <w:top w:val="nil"/>
              <w:left w:val="nil"/>
              <w:bottom w:val="single" w:sz="4" w:space="0" w:color="auto"/>
              <w:right w:val="nil"/>
            </w:tcBorders>
            <w:shd w:val="clear" w:color="auto" w:fill="auto"/>
            <w:noWrap/>
            <w:vAlign w:val="center"/>
            <w:hideMark/>
          </w:tcPr>
          <w:p w14:paraId="6F3C2860"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71E5F05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520" w:type="dxa"/>
            <w:tcBorders>
              <w:top w:val="nil"/>
              <w:left w:val="nil"/>
              <w:bottom w:val="single" w:sz="4" w:space="0" w:color="auto"/>
              <w:right w:val="nil"/>
            </w:tcBorders>
            <w:shd w:val="clear" w:color="auto" w:fill="auto"/>
            <w:noWrap/>
            <w:vAlign w:val="bottom"/>
            <w:hideMark/>
          </w:tcPr>
          <w:p w14:paraId="1D4166F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7117B7D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35F5AAF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2CABE3F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5954B98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225EE24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2D1BEDB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237BBEE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5D58797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2637BAB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2.00</w:t>
            </w:r>
          </w:p>
        </w:tc>
        <w:tc>
          <w:tcPr>
            <w:tcW w:w="780" w:type="dxa"/>
            <w:tcBorders>
              <w:top w:val="nil"/>
              <w:left w:val="nil"/>
              <w:bottom w:val="single" w:sz="4" w:space="0" w:color="auto"/>
              <w:right w:val="nil"/>
            </w:tcBorders>
            <w:shd w:val="clear" w:color="auto" w:fill="auto"/>
            <w:noWrap/>
            <w:vAlign w:val="bottom"/>
            <w:hideMark/>
          </w:tcPr>
          <w:p w14:paraId="4303EAE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No Data</w:t>
            </w:r>
          </w:p>
        </w:tc>
        <w:tc>
          <w:tcPr>
            <w:tcW w:w="780" w:type="dxa"/>
            <w:tcBorders>
              <w:top w:val="nil"/>
              <w:left w:val="nil"/>
              <w:bottom w:val="single" w:sz="4" w:space="0" w:color="auto"/>
              <w:right w:val="single" w:sz="4" w:space="0" w:color="auto"/>
            </w:tcBorders>
            <w:shd w:val="clear" w:color="auto" w:fill="auto"/>
            <w:noWrap/>
            <w:vAlign w:val="bottom"/>
            <w:hideMark/>
          </w:tcPr>
          <w:p w14:paraId="0858997C"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No Data</w:t>
            </w:r>
          </w:p>
        </w:tc>
      </w:tr>
      <w:tr w:rsidR="00524BC6" w:rsidRPr="00524BC6" w14:paraId="339851A7" w14:textId="77777777" w:rsidTr="00524BC6">
        <w:trPr>
          <w:trHeight w:val="220"/>
        </w:trPr>
        <w:tc>
          <w:tcPr>
            <w:tcW w:w="560" w:type="dxa"/>
            <w:tcBorders>
              <w:top w:val="nil"/>
              <w:left w:val="single" w:sz="4" w:space="0" w:color="auto"/>
              <w:bottom w:val="nil"/>
              <w:right w:val="nil"/>
            </w:tcBorders>
            <w:shd w:val="clear" w:color="auto" w:fill="auto"/>
            <w:noWrap/>
            <w:vAlign w:val="center"/>
            <w:hideMark/>
          </w:tcPr>
          <w:p w14:paraId="3959BC57"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LWR3</w:t>
            </w:r>
          </w:p>
        </w:tc>
        <w:tc>
          <w:tcPr>
            <w:tcW w:w="1000" w:type="dxa"/>
            <w:tcBorders>
              <w:top w:val="nil"/>
              <w:left w:val="nil"/>
              <w:bottom w:val="nil"/>
              <w:right w:val="nil"/>
            </w:tcBorders>
            <w:shd w:val="clear" w:color="auto" w:fill="auto"/>
            <w:noWrap/>
            <w:vAlign w:val="center"/>
            <w:hideMark/>
          </w:tcPr>
          <w:p w14:paraId="429B3703"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579A4D0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5589BE5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2057DD4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65D1E10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3FB2FF1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50F119F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4C7E78F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2AF474B4"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7F2DDB5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1D45143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7E255A0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2.17</w:t>
            </w:r>
          </w:p>
        </w:tc>
        <w:tc>
          <w:tcPr>
            <w:tcW w:w="780" w:type="dxa"/>
            <w:tcBorders>
              <w:top w:val="nil"/>
              <w:left w:val="nil"/>
              <w:bottom w:val="nil"/>
              <w:right w:val="nil"/>
            </w:tcBorders>
            <w:shd w:val="clear" w:color="auto" w:fill="auto"/>
            <w:noWrap/>
            <w:vAlign w:val="bottom"/>
            <w:hideMark/>
          </w:tcPr>
          <w:p w14:paraId="79FB5C1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nil"/>
              <w:left w:val="nil"/>
              <w:bottom w:val="nil"/>
              <w:right w:val="single" w:sz="4" w:space="0" w:color="auto"/>
            </w:tcBorders>
            <w:shd w:val="clear" w:color="auto" w:fill="auto"/>
            <w:noWrap/>
            <w:vAlign w:val="bottom"/>
            <w:hideMark/>
          </w:tcPr>
          <w:p w14:paraId="3B07C188"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4.17</w:t>
            </w:r>
          </w:p>
        </w:tc>
      </w:tr>
      <w:tr w:rsidR="00524BC6" w:rsidRPr="00524BC6" w14:paraId="7F41C1F2" w14:textId="77777777" w:rsidTr="00524BC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758145F0"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LWR3</w:t>
            </w:r>
          </w:p>
        </w:tc>
        <w:tc>
          <w:tcPr>
            <w:tcW w:w="1000" w:type="dxa"/>
            <w:tcBorders>
              <w:top w:val="nil"/>
              <w:left w:val="nil"/>
              <w:bottom w:val="single" w:sz="4" w:space="0" w:color="auto"/>
              <w:right w:val="nil"/>
            </w:tcBorders>
            <w:shd w:val="clear" w:color="auto" w:fill="auto"/>
            <w:noWrap/>
            <w:vAlign w:val="center"/>
            <w:hideMark/>
          </w:tcPr>
          <w:p w14:paraId="7B64F2F5"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6AC99B0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40%</w:t>
            </w:r>
          </w:p>
        </w:tc>
        <w:tc>
          <w:tcPr>
            <w:tcW w:w="520" w:type="dxa"/>
            <w:tcBorders>
              <w:top w:val="nil"/>
              <w:left w:val="nil"/>
              <w:bottom w:val="single" w:sz="4" w:space="0" w:color="auto"/>
              <w:right w:val="nil"/>
            </w:tcBorders>
            <w:shd w:val="clear" w:color="auto" w:fill="auto"/>
            <w:noWrap/>
            <w:vAlign w:val="bottom"/>
            <w:hideMark/>
          </w:tcPr>
          <w:p w14:paraId="534E8A9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500" w:type="dxa"/>
            <w:tcBorders>
              <w:top w:val="nil"/>
              <w:left w:val="nil"/>
              <w:bottom w:val="single" w:sz="4" w:space="0" w:color="auto"/>
              <w:right w:val="nil"/>
            </w:tcBorders>
            <w:shd w:val="clear" w:color="auto" w:fill="auto"/>
            <w:noWrap/>
            <w:vAlign w:val="bottom"/>
            <w:hideMark/>
          </w:tcPr>
          <w:p w14:paraId="0728356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540" w:type="dxa"/>
            <w:tcBorders>
              <w:top w:val="nil"/>
              <w:left w:val="nil"/>
              <w:bottom w:val="single" w:sz="4" w:space="0" w:color="auto"/>
              <w:right w:val="nil"/>
            </w:tcBorders>
            <w:shd w:val="clear" w:color="auto" w:fill="auto"/>
            <w:noWrap/>
            <w:vAlign w:val="bottom"/>
            <w:hideMark/>
          </w:tcPr>
          <w:p w14:paraId="2C9562C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79FAFBCD"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2C9AD85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4B69642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380" w:type="dxa"/>
            <w:tcBorders>
              <w:top w:val="nil"/>
              <w:left w:val="nil"/>
              <w:bottom w:val="single" w:sz="4" w:space="0" w:color="auto"/>
              <w:right w:val="nil"/>
            </w:tcBorders>
            <w:shd w:val="clear" w:color="auto" w:fill="auto"/>
            <w:noWrap/>
            <w:vAlign w:val="center"/>
            <w:hideMark/>
          </w:tcPr>
          <w:p w14:paraId="253520DD"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20" w:type="dxa"/>
            <w:tcBorders>
              <w:top w:val="nil"/>
              <w:left w:val="nil"/>
              <w:bottom w:val="single" w:sz="4" w:space="0" w:color="auto"/>
              <w:right w:val="nil"/>
            </w:tcBorders>
            <w:shd w:val="clear" w:color="auto" w:fill="auto"/>
            <w:noWrap/>
            <w:vAlign w:val="center"/>
            <w:hideMark/>
          </w:tcPr>
          <w:p w14:paraId="023A843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19EE37B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62DB9715"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1.80</w:t>
            </w:r>
          </w:p>
        </w:tc>
        <w:tc>
          <w:tcPr>
            <w:tcW w:w="780" w:type="dxa"/>
            <w:tcBorders>
              <w:top w:val="nil"/>
              <w:left w:val="nil"/>
              <w:bottom w:val="single" w:sz="4" w:space="0" w:color="auto"/>
              <w:right w:val="nil"/>
            </w:tcBorders>
            <w:shd w:val="clear" w:color="auto" w:fill="auto"/>
            <w:noWrap/>
            <w:vAlign w:val="bottom"/>
            <w:hideMark/>
          </w:tcPr>
          <w:p w14:paraId="1D3FF54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780" w:type="dxa"/>
            <w:tcBorders>
              <w:top w:val="nil"/>
              <w:left w:val="nil"/>
              <w:bottom w:val="nil"/>
              <w:right w:val="single" w:sz="4" w:space="0" w:color="auto"/>
            </w:tcBorders>
            <w:shd w:val="clear" w:color="auto" w:fill="auto"/>
            <w:noWrap/>
            <w:vAlign w:val="bottom"/>
            <w:hideMark/>
          </w:tcPr>
          <w:p w14:paraId="39B210F8" w14:textId="77777777" w:rsidR="00524BC6" w:rsidRPr="00524BC6" w:rsidRDefault="00524BC6" w:rsidP="00524BC6">
            <w:pPr>
              <w:spacing w:after="0" w:line="240" w:lineRule="auto"/>
              <w:jc w:val="center"/>
              <w:rPr>
                <w:rFonts w:ascii="Calibri" w:eastAsia="Times New Roman" w:hAnsi="Calibri" w:cs="Times New Roman"/>
                <w:b/>
                <w:bCs/>
                <w:color w:val="008000"/>
                <w:sz w:val="16"/>
                <w:szCs w:val="16"/>
              </w:rPr>
            </w:pPr>
            <w:r w:rsidRPr="00524BC6">
              <w:rPr>
                <w:rFonts w:ascii="Calibri" w:eastAsia="Times New Roman" w:hAnsi="Calibri" w:cs="Times New Roman"/>
                <w:b/>
                <w:bCs/>
                <w:color w:val="008000"/>
                <w:sz w:val="16"/>
                <w:szCs w:val="16"/>
              </w:rPr>
              <w:t>2.80</w:t>
            </w:r>
          </w:p>
        </w:tc>
      </w:tr>
      <w:tr w:rsidR="00524BC6" w:rsidRPr="00524BC6" w14:paraId="29ED2C7F" w14:textId="77777777" w:rsidTr="00524BC6">
        <w:trPr>
          <w:trHeight w:val="220"/>
        </w:trPr>
        <w:tc>
          <w:tcPr>
            <w:tcW w:w="560" w:type="dxa"/>
            <w:tcBorders>
              <w:top w:val="nil"/>
              <w:left w:val="single" w:sz="4" w:space="0" w:color="auto"/>
              <w:bottom w:val="nil"/>
              <w:right w:val="nil"/>
            </w:tcBorders>
            <w:shd w:val="clear" w:color="auto" w:fill="auto"/>
            <w:noWrap/>
            <w:vAlign w:val="center"/>
            <w:hideMark/>
          </w:tcPr>
          <w:p w14:paraId="18BA6889"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LWR4</w:t>
            </w:r>
          </w:p>
        </w:tc>
        <w:tc>
          <w:tcPr>
            <w:tcW w:w="1000" w:type="dxa"/>
            <w:tcBorders>
              <w:top w:val="nil"/>
              <w:left w:val="nil"/>
              <w:bottom w:val="nil"/>
              <w:right w:val="nil"/>
            </w:tcBorders>
            <w:shd w:val="clear" w:color="auto" w:fill="auto"/>
            <w:noWrap/>
            <w:vAlign w:val="center"/>
            <w:hideMark/>
          </w:tcPr>
          <w:p w14:paraId="424920EB"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Prior Ranking</w:t>
            </w:r>
          </w:p>
        </w:tc>
        <w:tc>
          <w:tcPr>
            <w:tcW w:w="700" w:type="dxa"/>
            <w:tcBorders>
              <w:top w:val="nil"/>
              <w:left w:val="nil"/>
              <w:bottom w:val="nil"/>
              <w:right w:val="nil"/>
            </w:tcBorders>
            <w:shd w:val="clear" w:color="auto" w:fill="auto"/>
            <w:noWrap/>
            <w:vAlign w:val="bottom"/>
            <w:hideMark/>
          </w:tcPr>
          <w:p w14:paraId="0A80A65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047A690C"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00" w:type="dxa"/>
            <w:tcBorders>
              <w:top w:val="nil"/>
              <w:left w:val="nil"/>
              <w:bottom w:val="nil"/>
              <w:right w:val="nil"/>
            </w:tcBorders>
            <w:shd w:val="clear" w:color="auto" w:fill="auto"/>
            <w:noWrap/>
            <w:vAlign w:val="bottom"/>
            <w:hideMark/>
          </w:tcPr>
          <w:p w14:paraId="671C942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40" w:type="dxa"/>
            <w:tcBorders>
              <w:top w:val="nil"/>
              <w:left w:val="nil"/>
              <w:bottom w:val="nil"/>
              <w:right w:val="nil"/>
            </w:tcBorders>
            <w:shd w:val="clear" w:color="auto" w:fill="auto"/>
            <w:noWrap/>
            <w:vAlign w:val="bottom"/>
            <w:hideMark/>
          </w:tcPr>
          <w:p w14:paraId="4E6B7441"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680" w:type="dxa"/>
            <w:tcBorders>
              <w:top w:val="nil"/>
              <w:left w:val="nil"/>
              <w:bottom w:val="nil"/>
              <w:right w:val="nil"/>
            </w:tcBorders>
            <w:shd w:val="clear" w:color="auto" w:fill="auto"/>
            <w:noWrap/>
            <w:vAlign w:val="bottom"/>
            <w:hideMark/>
          </w:tcPr>
          <w:p w14:paraId="0B57B948"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700" w:type="dxa"/>
            <w:tcBorders>
              <w:top w:val="nil"/>
              <w:left w:val="nil"/>
              <w:bottom w:val="nil"/>
              <w:right w:val="nil"/>
            </w:tcBorders>
            <w:shd w:val="clear" w:color="auto" w:fill="auto"/>
            <w:noWrap/>
            <w:vAlign w:val="bottom"/>
            <w:hideMark/>
          </w:tcPr>
          <w:p w14:paraId="3F6BC69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24AD6020"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80" w:type="dxa"/>
            <w:tcBorders>
              <w:top w:val="nil"/>
              <w:left w:val="nil"/>
              <w:bottom w:val="nil"/>
              <w:right w:val="nil"/>
            </w:tcBorders>
            <w:shd w:val="clear" w:color="auto" w:fill="auto"/>
            <w:noWrap/>
            <w:vAlign w:val="bottom"/>
            <w:hideMark/>
          </w:tcPr>
          <w:p w14:paraId="2A4D6EFD"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20" w:type="dxa"/>
            <w:tcBorders>
              <w:top w:val="nil"/>
              <w:left w:val="nil"/>
              <w:bottom w:val="nil"/>
              <w:right w:val="nil"/>
            </w:tcBorders>
            <w:shd w:val="clear" w:color="auto" w:fill="auto"/>
            <w:noWrap/>
            <w:vAlign w:val="bottom"/>
            <w:hideMark/>
          </w:tcPr>
          <w:p w14:paraId="77A79EB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300" w:type="dxa"/>
            <w:tcBorders>
              <w:top w:val="nil"/>
              <w:left w:val="nil"/>
              <w:bottom w:val="nil"/>
              <w:right w:val="nil"/>
            </w:tcBorders>
            <w:shd w:val="clear" w:color="auto" w:fill="auto"/>
            <w:noWrap/>
            <w:vAlign w:val="bottom"/>
            <w:hideMark/>
          </w:tcPr>
          <w:p w14:paraId="74801B1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 </w:t>
            </w:r>
          </w:p>
        </w:tc>
        <w:tc>
          <w:tcPr>
            <w:tcW w:w="520" w:type="dxa"/>
            <w:tcBorders>
              <w:top w:val="nil"/>
              <w:left w:val="nil"/>
              <w:bottom w:val="nil"/>
              <w:right w:val="nil"/>
            </w:tcBorders>
            <w:shd w:val="clear" w:color="auto" w:fill="auto"/>
            <w:noWrap/>
            <w:vAlign w:val="bottom"/>
            <w:hideMark/>
          </w:tcPr>
          <w:p w14:paraId="719CD22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2.5</w:t>
            </w:r>
          </w:p>
        </w:tc>
        <w:tc>
          <w:tcPr>
            <w:tcW w:w="780" w:type="dxa"/>
            <w:tcBorders>
              <w:top w:val="nil"/>
              <w:left w:val="nil"/>
              <w:bottom w:val="nil"/>
              <w:right w:val="nil"/>
            </w:tcBorders>
            <w:shd w:val="clear" w:color="auto" w:fill="auto"/>
            <w:noWrap/>
            <w:vAlign w:val="bottom"/>
            <w:hideMark/>
          </w:tcPr>
          <w:p w14:paraId="2837A319"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780" w:type="dxa"/>
            <w:tcBorders>
              <w:top w:val="single" w:sz="4" w:space="0" w:color="auto"/>
              <w:left w:val="nil"/>
              <w:bottom w:val="nil"/>
              <w:right w:val="single" w:sz="4" w:space="0" w:color="auto"/>
            </w:tcBorders>
            <w:shd w:val="clear" w:color="auto" w:fill="auto"/>
            <w:noWrap/>
            <w:vAlign w:val="bottom"/>
            <w:hideMark/>
          </w:tcPr>
          <w:p w14:paraId="7978CA13"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4.50</w:t>
            </w:r>
          </w:p>
        </w:tc>
      </w:tr>
      <w:tr w:rsidR="00524BC6" w:rsidRPr="00524BC6" w14:paraId="3D4CEAF4" w14:textId="77777777" w:rsidTr="00524BC6">
        <w:trPr>
          <w:trHeight w:val="220"/>
        </w:trPr>
        <w:tc>
          <w:tcPr>
            <w:tcW w:w="560" w:type="dxa"/>
            <w:tcBorders>
              <w:top w:val="nil"/>
              <w:left w:val="single" w:sz="4" w:space="0" w:color="auto"/>
              <w:bottom w:val="single" w:sz="4" w:space="0" w:color="auto"/>
              <w:right w:val="nil"/>
            </w:tcBorders>
            <w:shd w:val="clear" w:color="auto" w:fill="auto"/>
            <w:noWrap/>
            <w:vAlign w:val="center"/>
            <w:hideMark/>
          </w:tcPr>
          <w:p w14:paraId="0AD0C5B4"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LWR4</w:t>
            </w:r>
          </w:p>
        </w:tc>
        <w:tc>
          <w:tcPr>
            <w:tcW w:w="1000" w:type="dxa"/>
            <w:tcBorders>
              <w:top w:val="nil"/>
              <w:left w:val="nil"/>
              <w:bottom w:val="single" w:sz="4" w:space="0" w:color="auto"/>
              <w:right w:val="nil"/>
            </w:tcBorders>
            <w:shd w:val="clear" w:color="auto" w:fill="auto"/>
            <w:noWrap/>
            <w:vAlign w:val="center"/>
            <w:hideMark/>
          </w:tcPr>
          <w:p w14:paraId="063D3B66" w14:textId="77777777" w:rsidR="00524BC6" w:rsidRPr="00524BC6" w:rsidRDefault="00524BC6" w:rsidP="00524BC6">
            <w:pPr>
              <w:spacing w:after="0" w:line="240" w:lineRule="auto"/>
              <w:jc w:val="center"/>
              <w:rPr>
                <w:rFonts w:ascii="Calibri" w:eastAsia="Times New Roman" w:hAnsi="Calibri" w:cs="Times New Roman"/>
                <w:b/>
                <w:bCs/>
                <w:color w:val="000000"/>
                <w:sz w:val="16"/>
                <w:szCs w:val="16"/>
              </w:rPr>
            </w:pPr>
            <w:r w:rsidRPr="00524BC6">
              <w:rPr>
                <w:rFonts w:ascii="Calibri" w:eastAsia="Times New Roman" w:hAnsi="Calibri" w:cs="Times New Roman"/>
                <w:b/>
                <w:bCs/>
                <w:color w:val="000000"/>
                <w:sz w:val="16"/>
                <w:szCs w:val="16"/>
              </w:rPr>
              <w:t>2009</w:t>
            </w:r>
          </w:p>
        </w:tc>
        <w:tc>
          <w:tcPr>
            <w:tcW w:w="700" w:type="dxa"/>
            <w:tcBorders>
              <w:top w:val="nil"/>
              <w:left w:val="nil"/>
              <w:bottom w:val="single" w:sz="4" w:space="0" w:color="auto"/>
              <w:right w:val="nil"/>
            </w:tcBorders>
            <w:shd w:val="clear" w:color="auto" w:fill="auto"/>
            <w:noWrap/>
            <w:vAlign w:val="bottom"/>
            <w:hideMark/>
          </w:tcPr>
          <w:p w14:paraId="761C639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40%</w:t>
            </w:r>
          </w:p>
        </w:tc>
        <w:tc>
          <w:tcPr>
            <w:tcW w:w="520" w:type="dxa"/>
            <w:tcBorders>
              <w:top w:val="nil"/>
              <w:left w:val="nil"/>
              <w:bottom w:val="single" w:sz="4" w:space="0" w:color="auto"/>
              <w:right w:val="nil"/>
            </w:tcBorders>
            <w:shd w:val="clear" w:color="auto" w:fill="auto"/>
            <w:noWrap/>
            <w:vAlign w:val="bottom"/>
            <w:hideMark/>
          </w:tcPr>
          <w:p w14:paraId="3A255FC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500" w:type="dxa"/>
            <w:tcBorders>
              <w:top w:val="nil"/>
              <w:left w:val="nil"/>
              <w:bottom w:val="single" w:sz="4" w:space="0" w:color="auto"/>
              <w:right w:val="nil"/>
            </w:tcBorders>
            <w:shd w:val="clear" w:color="auto" w:fill="auto"/>
            <w:noWrap/>
            <w:vAlign w:val="bottom"/>
            <w:hideMark/>
          </w:tcPr>
          <w:p w14:paraId="46D88A3F"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60%</w:t>
            </w:r>
          </w:p>
        </w:tc>
        <w:tc>
          <w:tcPr>
            <w:tcW w:w="540" w:type="dxa"/>
            <w:tcBorders>
              <w:top w:val="nil"/>
              <w:left w:val="nil"/>
              <w:bottom w:val="single" w:sz="4" w:space="0" w:color="auto"/>
              <w:right w:val="nil"/>
            </w:tcBorders>
            <w:shd w:val="clear" w:color="auto" w:fill="auto"/>
            <w:noWrap/>
            <w:vAlign w:val="bottom"/>
            <w:hideMark/>
          </w:tcPr>
          <w:p w14:paraId="7C3C5FC3"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0%</w:t>
            </w:r>
          </w:p>
        </w:tc>
        <w:tc>
          <w:tcPr>
            <w:tcW w:w="680" w:type="dxa"/>
            <w:tcBorders>
              <w:top w:val="nil"/>
              <w:left w:val="nil"/>
              <w:bottom w:val="single" w:sz="4" w:space="0" w:color="auto"/>
              <w:right w:val="nil"/>
            </w:tcBorders>
            <w:shd w:val="clear" w:color="auto" w:fill="auto"/>
            <w:noWrap/>
            <w:vAlign w:val="bottom"/>
            <w:hideMark/>
          </w:tcPr>
          <w:p w14:paraId="3332A39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100%</w:t>
            </w:r>
          </w:p>
        </w:tc>
        <w:tc>
          <w:tcPr>
            <w:tcW w:w="700" w:type="dxa"/>
            <w:tcBorders>
              <w:top w:val="nil"/>
              <w:left w:val="nil"/>
              <w:bottom w:val="single" w:sz="4" w:space="0" w:color="auto"/>
              <w:right w:val="nil"/>
            </w:tcBorders>
            <w:shd w:val="clear" w:color="auto" w:fill="auto"/>
            <w:noWrap/>
            <w:vAlign w:val="center"/>
            <w:hideMark/>
          </w:tcPr>
          <w:p w14:paraId="38BBADE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520" w:type="dxa"/>
            <w:tcBorders>
              <w:top w:val="nil"/>
              <w:left w:val="nil"/>
              <w:bottom w:val="single" w:sz="4" w:space="0" w:color="auto"/>
              <w:right w:val="nil"/>
            </w:tcBorders>
            <w:shd w:val="clear" w:color="auto" w:fill="auto"/>
            <w:noWrap/>
            <w:vAlign w:val="center"/>
            <w:hideMark/>
          </w:tcPr>
          <w:p w14:paraId="130B5807"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380" w:type="dxa"/>
            <w:tcBorders>
              <w:top w:val="nil"/>
              <w:left w:val="nil"/>
              <w:bottom w:val="single" w:sz="4" w:space="0" w:color="auto"/>
              <w:right w:val="nil"/>
            </w:tcBorders>
            <w:shd w:val="clear" w:color="auto" w:fill="auto"/>
            <w:noWrap/>
            <w:vAlign w:val="center"/>
            <w:hideMark/>
          </w:tcPr>
          <w:p w14:paraId="353CC79B"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w:t>
            </w:r>
          </w:p>
        </w:tc>
        <w:tc>
          <w:tcPr>
            <w:tcW w:w="320" w:type="dxa"/>
            <w:tcBorders>
              <w:top w:val="nil"/>
              <w:left w:val="nil"/>
              <w:bottom w:val="single" w:sz="4" w:space="0" w:color="auto"/>
              <w:right w:val="nil"/>
            </w:tcBorders>
            <w:shd w:val="clear" w:color="auto" w:fill="auto"/>
            <w:noWrap/>
            <w:vAlign w:val="center"/>
            <w:hideMark/>
          </w:tcPr>
          <w:p w14:paraId="77C24E96"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300" w:type="dxa"/>
            <w:tcBorders>
              <w:top w:val="nil"/>
              <w:left w:val="nil"/>
              <w:bottom w:val="single" w:sz="4" w:space="0" w:color="auto"/>
              <w:right w:val="nil"/>
            </w:tcBorders>
            <w:shd w:val="clear" w:color="auto" w:fill="auto"/>
            <w:noWrap/>
            <w:vAlign w:val="center"/>
            <w:hideMark/>
          </w:tcPr>
          <w:p w14:paraId="744DC30E"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3</w:t>
            </w:r>
          </w:p>
        </w:tc>
        <w:tc>
          <w:tcPr>
            <w:tcW w:w="520" w:type="dxa"/>
            <w:tcBorders>
              <w:top w:val="nil"/>
              <w:left w:val="nil"/>
              <w:bottom w:val="single" w:sz="4" w:space="0" w:color="auto"/>
              <w:right w:val="nil"/>
            </w:tcBorders>
            <w:shd w:val="clear" w:color="auto" w:fill="auto"/>
            <w:noWrap/>
            <w:vAlign w:val="center"/>
            <w:hideMark/>
          </w:tcPr>
          <w:p w14:paraId="6640E5F2"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2.20</w:t>
            </w:r>
          </w:p>
        </w:tc>
        <w:tc>
          <w:tcPr>
            <w:tcW w:w="780" w:type="dxa"/>
            <w:tcBorders>
              <w:top w:val="nil"/>
              <w:left w:val="nil"/>
              <w:bottom w:val="single" w:sz="4" w:space="0" w:color="auto"/>
              <w:right w:val="nil"/>
            </w:tcBorders>
            <w:shd w:val="clear" w:color="auto" w:fill="auto"/>
            <w:noWrap/>
            <w:vAlign w:val="bottom"/>
            <w:hideMark/>
          </w:tcPr>
          <w:p w14:paraId="62C26A7A" w14:textId="77777777" w:rsidR="00524BC6" w:rsidRPr="00524BC6" w:rsidRDefault="00524BC6" w:rsidP="00524BC6">
            <w:pPr>
              <w:spacing w:after="0" w:line="240" w:lineRule="auto"/>
              <w:jc w:val="center"/>
              <w:rPr>
                <w:rFonts w:ascii="Calibri" w:eastAsia="Times New Roman" w:hAnsi="Calibri" w:cs="Times New Roman"/>
                <w:color w:val="000000"/>
                <w:sz w:val="16"/>
                <w:szCs w:val="16"/>
              </w:rPr>
            </w:pPr>
            <w:r w:rsidRPr="00524BC6">
              <w:rPr>
                <w:rFonts w:ascii="Calibri" w:eastAsia="Times New Roman" w:hAnsi="Calibri" w:cs="Times New Roman"/>
                <w:color w:val="000000"/>
                <w:sz w:val="16"/>
                <w:szCs w:val="16"/>
              </w:rPr>
              <w:t>1</w:t>
            </w:r>
          </w:p>
        </w:tc>
        <w:tc>
          <w:tcPr>
            <w:tcW w:w="780" w:type="dxa"/>
            <w:tcBorders>
              <w:top w:val="nil"/>
              <w:left w:val="nil"/>
              <w:bottom w:val="single" w:sz="4" w:space="0" w:color="auto"/>
              <w:right w:val="single" w:sz="4" w:space="0" w:color="auto"/>
            </w:tcBorders>
            <w:shd w:val="clear" w:color="auto" w:fill="auto"/>
            <w:noWrap/>
            <w:vAlign w:val="bottom"/>
            <w:hideMark/>
          </w:tcPr>
          <w:p w14:paraId="577BA3EF" w14:textId="77777777" w:rsidR="00524BC6" w:rsidRPr="00524BC6" w:rsidRDefault="00524BC6" w:rsidP="00524BC6">
            <w:pPr>
              <w:spacing w:after="0" w:line="240" w:lineRule="auto"/>
              <w:jc w:val="center"/>
              <w:rPr>
                <w:rFonts w:ascii="Calibri" w:eastAsia="Times New Roman" w:hAnsi="Calibri" w:cs="Times New Roman"/>
                <w:b/>
                <w:bCs/>
                <w:color w:val="008000"/>
                <w:sz w:val="16"/>
                <w:szCs w:val="16"/>
              </w:rPr>
            </w:pPr>
            <w:r w:rsidRPr="00524BC6">
              <w:rPr>
                <w:rFonts w:ascii="Calibri" w:eastAsia="Times New Roman" w:hAnsi="Calibri" w:cs="Times New Roman"/>
                <w:b/>
                <w:bCs/>
                <w:color w:val="008000"/>
                <w:sz w:val="16"/>
                <w:szCs w:val="16"/>
              </w:rPr>
              <w:t>3.20</w:t>
            </w:r>
          </w:p>
        </w:tc>
      </w:tr>
    </w:tbl>
    <w:p w14:paraId="3C803154" w14:textId="77777777" w:rsidR="006241CF" w:rsidRDefault="006241CF" w:rsidP="006241CF"/>
    <w:p w14:paraId="23540E3A" w14:textId="3881A669" w:rsidR="00EA6CE2" w:rsidRPr="00EA6CE2" w:rsidRDefault="00EA6CE2" w:rsidP="00EA6CE2">
      <w:pPr>
        <w:rPr>
          <w:b/>
          <w:bCs/>
        </w:rPr>
      </w:pPr>
      <w:r w:rsidRPr="00EA6CE2">
        <w:rPr>
          <w:noProof/>
        </w:rPr>
        <w:drawing>
          <wp:inline distT="0" distB="0" distL="0" distR="0" wp14:anchorId="640D260F" wp14:editId="7103C3F6">
            <wp:extent cx="5461000" cy="3721100"/>
            <wp:effectExtent l="0" t="0" r="0" b="12700"/>
            <wp:docPr id="1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1000" cy="3721100"/>
                    </a:xfrm>
                    <a:prstGeom prst="rect">
                      <a:avLst/>
                    </a:prstGeom>
                    <a:noFill/>
                    <a:ln>
                      <a:noFill/>
                    </a:ln>
                  </pic:spPr>
                </pic:pic>
              </a:graphicData>
            </a:graphic>
          </wp:inline>
        </w:drawing>
      </w:r>
    </w:p>
    <w:p w14:paraId="31FCF52D" w14:textId="5FC5E7C6" w:rsidR="00EA6CE2" w:rsidRPr="00BA5AF3" w:rsidRDefault="00EA6CE2" w:rsidP="006241CF">
      <w:pPr>
        <w:rPr>
          <w:b/>
          <w:bCs/>
        </w:rPr>
      </w:pPr>
      <w:r w:rsidRPr="00EA6CE2">
        <w:rPr>
          <w:b/>
          <w:bCs/>
        </w:rPr>
        <w:t xml:space="preserve">Figure 25: Combined Stream Health and Water Quality Trends for Streams Sampled from 2008 – 2011 </w:t>
      </w:r>
    </w:p>
    <w:p w14:paraId="4B0C423E" w14:textId="77777777" w:rsidR="00D01E93" w:rsidRPr="00AA2C81" w:rsidRDefault="00796247" w:rsidP="00D01E93">
      <w:pPr>
        <w:pStyle w:val="Heading1"/>
        <w:rPr>
          <w:color w:val="auto"/>
        </w:rPr>
      </w:pPr>
      <w:bookmarkStart w:id="2705" w:name="_Toc262198184"/>
      <w:r w:rsidRPr="00AA2C81">
        <w:rPr>
          <w:color w:val="auto"/>
        </w:rPr>
        <w:t>7</w:t>
      </w:r>
      <w:r w:rsidR="00D01E93" w:rsidRPr="00AA2C81">
        <w:rPr>
          <w:color w:val="auto"/>
        </w:rPr>
        <w:t>.0</w:t>
      </w:r>
      <w:r w:rsidR="00D01E93" w:rsidRPr="00AA2C81">
        <w:rPr>
          <w:color w:val="auto"/>
        </w:rPr>
        <w:tab/>
        <w:t>Discussion</w:t>
      </w:r>
      <w:bookmarkEnd w:id="2705"/>
    </w:p>
    <w:p w14:paraId="30561FCA" w14:textId="77777777" w:rsidR="00FA2B43" w:rsidRPr="00AA2C81" w:rsidRDefault="00C600D5" w:rsidP="00FA2B43">
      <w:r w:rsidRPr="00AA2C81">
        <w:t xml:space="preserve">Water quality sampling efforts between 2008-2011 indicate </w:t>
      </w:r>
      <w:r w:rsidR="00E54167" w:rsidRPr="00AA2C81">
        <w:t>widespread impairments of</w:t>
      </w:r>
      <w:r w:rsidRPr="00AA2C81">
        <w:t xml:space="preserve"> fecal coliform bacteria (86%; 36 of 42 stations), E-coli bacteria (88%; 37 of 42 stations), </w:t>
      </w:r>
      <w:r w:rsidR="00FA2B43" w:rsidRPr="00AA2C81">
        <w:t>total phosphorus (100%; 42 of 42 stations), and total suspended sediments (40%; 17 of 42 stations).  There were no exceedances of biochemical oxygen demand (BOD), ammonia (NH</w:t>
      </w:r>
      <w:r w:rsidR="00FA2B43" w:rsidRPr="00AA2C81">
        <w:rPr>
          <w:vertAlign w:val="subscript"/>
        </w:rPr>
        <w:t>3</w:t>
      </w:r>
      <w:r w:rsidR="00FA2B43" w:rsidRPr="00AA2C81">
        <w:t>), or nitrate (NO</w:t>
      </w:r>
      <w:r w:rsidR="00FA2B43" w:rsidRPr="00AA2C81">
        <w:rPr>
          <w:vertAlign w:val="subscript"/>
        </w:rPr>
        <w:t>3</w:t>
      </w:r>
      <w:r w:rsidR="00FA2B43" w:rsidRPr="00AA2C81">
        <w:t>) at the water quality standard of greater than 88 mg/L.</w:t>
      </w:r>
      <w:r w:rsidRPr="00AA2C81">
        <w:t xml:space="preserve"> </w:t>
      </w:r>
      <w:r w:rsidR="00FA2B43" w:rsidRPr="00AA2C81">
        <w:t xml:space="preserve">  Potential sources for water </w:t>
      </w:r>
      <w:r w:rsidR="00AA2167" w:rsidRPr="00AA2C81">
        <w:t xml:space="preserve">quality </w:t>
      </w:r>
      <w:r w:rsidR="00FA2B43" w:rsidRPr="00AA2C81">
        <w:t xml:space="preserve">exceedances </w:t>
      </w:r>
      <w:r w:rsidR="00DF1233" w:rsidRPr="00AA2C81">
        <w:t xml:space="preserve">discussed in prior reports </w:t>
      </w:r>
      <w:r w:rsidR="00E54167" w:rsidRPr="00AA2C81">
        <w:t>include</w:t>
      </w:r>
      <w:r w:rsidR="00FA2B43" w:rsidRPr="00AA2C81">
        <w:t>:</w:t>
      </w:r>
    </w:p>
    <w:p w14:paraId="730E44FF" w14:textId="77777777" w:rsidR="00FA2B43" w:rsidRPr="00AA2C81" w:rsidRDefault="00FA2B43" w:rsidP="00FA2B43">
      <w:pPr>
        <w:ind w:left="360"/>
      </w:pPr>
      <w:r w:rsidRPr="00AA2C81">
        <w:rPr>
          <w:b/>
        </w:rPr>
        <w:t>Agricultural runoff</w:t>
      </w:r>
      <w:r w:rsidRPr="00AA2C81">
        <w:t xml:space="preserve"> - In March 2004, EPA determined there were approximately 20 cattle ranching operations across the reservation, with agricultural activities include cattle grazing, crop production, and winter feeding and calving areas (Matrix 2011). Crop agriculture, which consists primarily of </w:t>
      </w:r>
      <w:proofErr w:type="spellStart"/>
      <w:r w:rsidRPr="00AA2C81">
        <w:t>dryland</w:t>
      </w:r>
      <w:proofErr w:type="spellEnd"/>
      <w:r w:rsidRPr="00AA2C81">
        <w:t xml:space="preserve"> and irrigated faming for spring and winter wheat, is conducted primarily in the southeastern portion of the reservation. </w:t>
      </w:r>
    </w:p>
    <w:p w14:paraId="0579E8D2" w14:textId="77777777" w:rsidR="00FA2B43" w:rsidRPr="00AA2C81" w:rsidRDefault="00FA2B43" w:rsidP="00FA2B43">
      <w:pPr>
        <w:ind w:left="360"/>
      </w:pPr>
      <w:r w:rsidRPr="00AA2C81">
        <w:rPr>
          <w:b/>
        </w:rPr>
        <w:t>Septic Systems</w:t>
      </w:r>
      <w:r w:rsidRPr="00AA2C81">
        <w:t xml:space="preserve"> - Approximately 50 percent of households on tribal land are served by individual septic systems (Tetra tech 2005). </w:t>
      </w:r>
    </w:p>
    <w:p w14:paraId="30E56F45" w14:textId="77777777" w:rsidR="00FA2B43" w:rsidRPr="00AA2C81" w:rsidRDefault="00FA2B43" w:rsidP="00FA2B43">
      <w:pPr>
        <w:ind w:left="360"/>
      </w:pPr>
      <w:r w:rsidRPr="00AA2C81">
        <w:rPr>
          <w:b/>
        </w:rPr>
        <w:t>Storm water Runoff</w:t>
      </w:r>
      <w:r w:rsidRPr="00AA2C81">
        <w:t xml:space="preserve"> - Most towns and villages across the reservation lack storm water collection systems. Pine Ridge and Martin have storm water collection systems, however, the Tribe is unaware of any BMPS being implemented to minimize pollutant loads (Tetra tech 2005) (Matrix 2011). </w:t>
      </w:r>
    </w:p>
    <w:p w14:paraId="6CEA7FA2" w14:textId="77777777" w:rsidR="00FA2B43" w:rsidRPr="00AA2C81" w:rsidRDefault="00FA2B43" w:rsidP="00FA2B43">
      <w:pPr>
        <w:ind w:left="360"/>
      </w:pPr>
      <w:r w:rsidRPr="00AA2C81">
        <w:rPr>
          <w:b/>
        </w:rPr>
        <w:t>Illegal dumping</w:t>
      </w:r>
      <w:r w:rsidRPr="00AA2C81">
        <w:t xml:space="preserve"> - Improper disposal of domestic solid waste, household appliances and automobiles continue to contribute pollutants to surface waters (Tetra tech 2005) (Matrix 2011).  </w:t>
      </w:r>
    </w:p>
    <w:p w14:paraId="7B2F5452" w14:textId="77777777" w:rsidR="00FA2B43" w:rsidRPr="00AA2C81" w:rsidRDefault="00FA2B43" w:rsidP="00FA2B43">
      <w:pPr>
        <w:ind w:left="360"/>
      </w:pPr>
      <w:r w:rsidRPr="00AA2C81">
        <w:rPr>
          <w:b/>
        </w:rPr>
        <w:t>Roads</w:t>
      </w:r>
      <w:r w:rsidRPr="00AA2C81">
        <w:t xml:space="preserve"> - Many roads across the reservation are constructed of dirt and gravel, contributing significant sediment loads to surface waters (Tetra tech 2005) (Matrix 2011).   </w:t>
      </w:r>
    </w:p>
    <w:p w14:paraId="61C2D256" w14:textId="77777777" w:rsidR="00FA2B43" w:rsidRPr="00AA2C81" w:rsidRDefault="00FA2B43" w:rsidP="00FA2B43">
      <w:pPr>
        <w:ind w:left="360"/>
      </w:pPr>
      <w:r w:rsidRPr="00AA2C81">
        <w:rPr>
          <w:b/>
        </w:rPr>
        <w:t xml:space="preserve">Construction - </w:t>
      </w:r>
      <w:r w:rsidRPr="00AA2C81">
        <w:t>Silt fences and other BMPS do not appear to be used for smaller construction projects.</w:t>
      </w:r>
      <w:r w:rsidRPr="00AA2C81">
        <w:rPr>
          <w:b/>
        </w:rPr>
        <w:t xml:space="preserve">  </w:t>
      </w:r>
      <w:r w:rsidRPr="00AA2C81">
        <w:t xml:space="preserve">BMPs could be used to minimize sediment loads from construction projects into surface waters (Tetra tech 2005) (Matrix 2011). </w:t>
      </w:r>
    </w:p>
    <w:p w14:paraId="0A0C1386" w14:textId="77777777" w:rsidR="00FA2B43" w:rsidRPr="00AA2C81" w:rsidRDefault="00FA2B43" w:rsidP="00FA2B43">
      <w:pPr>
        <w:ind w:left="360"/>
      </w:pPr>
      <w:r w:rsidRPr="00AA2C81">
        <w:rPr>
          <w:b/>
        </w:rPr>
        <w:t>Natural Sources</w:t>
      </w:r>
      <w:r w:rsidRPr="00AA2C81">
        <w:t xml:space="preserve"> - Tetra Tech (</w:t>
      </w:r>
      <w:r w:rsidRPr="00AA2C81">
        <w:rPr>
          <w:noProof/>
        </w:rPr>
        <w:t>2005a)</w:t>
      </w:r>
      <w:r w:rsidRPr="00AA2C81">
        <w:t xml:space="preserve"> concluded that many metals exceeding water quality standards in Pine Ridge reservation surface waters could originate from natural sources and proscribed best management practices aimed at reducing total suspended solids.</w:t>
      </w:r>
    </w:p>
    <w:p w14:paraId="0C55ACD6" w14:textId="0F8642DE" w:rsidR="00A03CB6" w:rsidRPr="00AA2C81" w:rsidRDefault="009F0E7F" w:rsidP="00FA2B43">
      <w:r w:rsidRPr="00AA2C81">
        <w:t>Agricultural runoff is t</w:t>
      </w:r>
      <w:r w:rsidR="00852AAC" w:rsidRPr="00AA2C81">
        <w:t xml:space="preserve">he most likely </w:t>
      </w:r>
      <w:r w:rsidR="00CF67D9" w:rsidRPr="00AA2C81">
        <w:t xml:space="preserve">primary </w:t>
      </w:r>
      <w:r w:rsidR="00852AAC" w:rsidRPr="00AA2C81">
        <w:t xml:space="preserve">source of </w:t>
      </w:r>
      <w:r w:rsidR="002C68F0" w:rsidRPr="00AA2C81">
        <w:t xml:space="preserve">fecal coliform and E. Coli </w:t>
      </w:r>
      <w:r w:rsidR="00852AAC" w:rsidRPr="00AA2C81">
        <w:t xml:space="preserve">exceedances in the Wounded Knee, Porcupine Creek, </w:t>
      </w:r>
      <w:r w:rsidR="00372190" w:rsidRPr="00AA2C81">
        <w:t>Medici</w:t>
      </w:r>
      <w:r w:rsidR="004E2172" w:rsidRPr="00AA2C81">
        <w:t xml:space="preserve">ne Root, Bear in the Lodge, </w:t>
      </w:r>
      <w:r w:rsidR="00372190" w:rsidRPr="00AA2C81">
        <w:t>Pass Creek</w:t>
      </w:r>
      <w:r w:rsidR="004E2172" w:rsidRPr="00AA2C81">
        <w:t>, and Little White River</w:t>
      </w:r>
      <w:r w:rsidR="00372190" w:rsidRPr="00AA2C81">
        <w:t xml:space="preserve"> subwatersheds</w:t>
      </w:r>
      <w:r w:rsidRPr="00AA2C81">
        <w:t>,</w:t>
      </w:r>
      <w:r w:rsidR="00852AAC" w:rsidRPr="00AA2C81">
        <w:t xml:space="preserve"> </w:t>
      </w:r>
      <w:r w:rsidR="004E2172" w:rsidRPr="00AA2C81">
        <w:t xml:space="preserve">although septic systems may be contributing </w:t>
      </w:r>
      <w:r w:rsidR="00CF67D9" w:rsidRPr="00AA2C81">
        <w:t xml:space="preserve">to </w:t>
      </w:r>
      <w:r w:rsidR="004E2172" w:rsidRPr="00AA2C81">
        <w:t>some of the pathogen loading</w:t>
      </w:r>
      <w:r w:rsidR="00852AAC" w:rsidRPr="00AA2C81">
        <w:t xml:space="preserve">. </w:t>
      </w:r>
      <w:proofErr w:type="spellStart"/>
      <w:r w:rsidR="0098554A" w:rsidRPr="00F4416F">
        <w:t>Marnach</w:t>
      </w:r>
      <w:proofErr w:type="spellEnd"/>
      <w:r w:rsidR="0098554A" w:rsidRPr="00F4416F">
        <w:t xml:space="preserve"> (2013) found</w:t>
      </w:r>
      <w:r w:rsidR="0098554A" w:rsidRPr="00AA2C81">
        <w:t xml:space="preserve"> event E. </w:t>
      </w:r>
      <w:r w:rsidR="00E54167" w:rsidRPr="00AA2C81">
        <w:t>c</w:t>
      </w:r>
      <w:r w:rsidR="0098554A" w:rsidRPr="00AA2C81">
        <w:t xml:space="preserve">oli and fecal coliform loadings </w:t>
      </w:r>
      <w:r w:rsidR="00F11730" w:rsidRPr="00AA2C81">
        <w:t xml:space="preserve">at BEL2 and PAS3 </w:t>
      </w:r>
      <w:r w:rsidR="0098554A" w:rsidRPr="00AA2C81">
        <w:t>were tw</w:t>
      </w:r>
      <w:r w:rsidR="002841C6" w:rsidRPr="00AA2C81">
        <w:t xml:space="preserve">o log orders higher than </w:t>
      </w:r>
      <w:r w:rsidR="0098554A" w:rsidRPr="00AA2C81">
        <w:t>base flow</w:t>
      </w:r>
      <w:r w:rsidR="002841C6" w:rsidRPr="00AA2C81">
        <w:t xml:space="preserve"> loadings</w:t>
      </w:r>
      <w:r w:rsidR="0098554A" w:rsidRPr="00AA2C81">
        <w:t xml:space="preserve"> </w:t>
      </w:r>
      <w:r w:rsidR="00CF67D9" w:rsidRPr="00AA2C81">
        <w:t xml:space="preserve">during events </w:t>
      </w:r>
      <w:r w:rsidR="0098554A" w:rsidRPr="00AA2C81">
        <w:t>indicating</w:t>
      </w:r>
      <w:r w:rsidR="00CF67D9" w:rsidRPr="00AA2C81">
        <w:t xml:space="preserve"> the primary</w:t>
      </w:r>
      <w:r w:rsidR="0098554A" w:rsidRPr="00AA2C81">
        <w:t xml:space="preserve"> pathogen transport </w:t>
      </w:r>
      <w:r w:rsidR="00CF67D9" w:rsidRPr="00AA2C81">
        <w:t xml:space="preserve">pathway </w:t>
      </w:r>
      <w:r w:rsidR="00E54167" w:rsidRPr="00AA2C81">
        <w:t>is by</w:t>
      </w:r>
      <w:r w:rsidR="0098554A" w:rsidRPr="00AA2C81">
        <w:t xml:space="preserve"> surface flow. </w:t>
      </w:r>
      <w:r w:rsidR="00E54167" w:rsidRPr="00AA2C81">
        <w:t>S</w:t>
      </w:r>
      <w:r w:rsidR="00A03CB6" w:rsidRPr="00AA2C81">
        <w:t>ampling upstream and downstream of sewage lagoons in Porcupine</w:t>
      </w:r>
      <w:r w:rsidR="0098554A" w:rsidRPr="00AA2C81">
        <w:t xml:space="preserve"> and Wounded Kn</w:t>
      </w:r>
      <w:r w:rsidR="000560BA" w:rsidRPr="00AA2C81">
        <w:t>ee watersheds indicate</w:t>
      </w:r>
      <w:r w:rsidR="00E54167" w:rsidRPr="00AA2C81">
        <w:t>s</w:t>
      </w:r>
      <w:r w:rsidR="000560BA" w:rsidRPr="00AA2C81">
        <w:t xml:space="preserve"> these lagoons are not contributing to pathogen loading</w:t>
      </w:r>
      <w:r w:rsidR="00E54167" w:rsidRPr="00AA2C81">
        <w:t xml:space="preserve"> (EPP, unpublished data)</w:t>
      </w:r>
      <w:r w:rsidR="000560BA" w:rsidRPr="00AA2C81">
        <w:t xml:space="preserve">.  However, </w:t>
      </w:r>
      <w:r w:rsidR="007C418B" w:rsidRPr="00AA2C81">
        <w:t>high concentration</w:t>
      </w:r>
      <w:r w:rsidR="00E54167" w:rsidRPr="00AA2C81">
        <w:t>s</w:t>
      </w:r>
      <w:r w:rsidR="007C418B" w:rsidRPr="00AA2C81">
        <w:t xml:space="preserve"> </w:t>
      </w:r>
      <w:r w:rsidR="004E2172" w:rsidRPr="00AA2C81">
        <w:t xml:space="preserve">of pathogens in </w:t>
      </w:r>
      <w:r w:rsidR="00E54167" w:rsidRPr="00AA2C81">
        <w:t xml:space="preserve">samples of </w:t>
      </w:r>
      <w:r w:rsidR="000560BA" w:rsidRPr="00AA2C81">
        <w:t xml:space="preserve">effluent from the Pine Ridge sewage lagoon above WCC1 indicates </w:t>
      </w:r>
      <w:r w:rsidR="00CF67D9" w:rsidRPr="00AA2C81">
        <w:t xml:space="preserve">a need </w:t>
      </w:r>
      <w:r w:rsidR="004E2172" w:rsidRPr="00AA2C81">
        <w:t>to monitor White Clay Creek below the sewage lagoon</w:t>
      </w:r>
      <w:r w:rsidR="00E54167" w:rsidRPr="00AA2C81">
        <w:t xml:space="preserve"> (EPP, unpublished data)</w:t>
      </w:r>
      <w:r w:rsidR="004E2172" w:rsidRPr="00AA2C81">
        <w:t>.</w:t>
      </w:r>
    </w:p>
    <w:p w14:paraId="4DD44736" w14:textId="77777777" w:rsidR="006E353F" w:rsidRPr="00AA2C81" w:rsidRDefault="000A3467" w:rsidP="000A3467">
      <w:r w:rsidRPr="00AA2C81">
        <w:t xml:space="preserve">Natural erosion and agricultural runoff are the most likely sources of TSS </w:t>
      </w:r>
      <w:r w:rsidR="00C600D5" w:rsidRPr="00AA2C81">
        <w:t xml:space="preserve">and total phosphorus </w:t>
      </w:r>
      <w:r w:rsidRPr="00AA2C81">
        <w:t xml:space="preserve">exceedances in the White River watershed.  </w:t>
      </w:r>
      <w:r w:rsidR="00C600D5" w:rsidRPr="00AA2C81">
        <w:t xml:space="preserve">The draft total phosphorus numeric criterion was exceeded at all stations sampled between 2008-2011. </w:t>
      </w:r>
      <w:r w:rsidR="00F11730" w:rsidRPr="00AA2C81">
        <w:t xml:space="preserve">Phosphorus concentrations of samples taken from the Cheyenne River watershed, which is mostly composed of marine sediments, are lower than the phosphorus concentrations of samples taken from the White River watershed samples, which is composed of varying amounts of volcanically derived sediments (TP mean = 0.290 mg/L and SRP mean = 0.015 mg/L vs. TP mean = 0.414 mg/L and SRP mean = 0.141 mg/L, respectively). </w:t>
      </w:r>
      <w:proofErr w:type="spellStart"/>
      <w:r w:rsidR="00F11730" w:rsidRPr="00F4416F">
        <w:t>Marnach</w:t>
      </w:r>
      <w:proofErr w:type="spellEnd"/>
      <w:r w:rsidR="00F11730" w:rsidRPr="00F4416F">
        <w:t xml:space="preserve"> (2013)</w:t>
      </w:r>
      <w:r w:rsidR="00F11730" w:rsidRPr="00AA2C81">
        <w:t xml:space="preserve"> found event </w:t>
      </w:r>
      <w:r w:rsidR="002841C6" w:rsidRPr="00AA2C81">
        <w:t>TP and TSS</w:t>
      </w:r>
      <w:r w:rsidR="00F11730" w:rsidRPr="00AA2C81">
        <w:t xml:space="preserve"> loadings </w:t>
      </w:r>
      <w:r w:rsidR="002841C6" w:rsidRPr="00AA2C81">
        <w:t xml:space="preserve">at BEL2 and PAS3 </w:t>
      </w:r>
      <w:r w:rsidR="00F11730" w:rsidRPr="00AA2C81">
        <w:t xml:space="preserve">during events were </w:t>
      </w:r>
      <w:r w:rsidR="002841C6" w:rsidRPr="00AA2C81">
        <w:t>between 2 and 2.5</w:t>
      </w:r>
      <w:r w:rsidR="00F11730" w:rsidRPr="00AA2C81">
        <w:t xml:space="preserve"> log orders higher than during base flow indicating </w:t>
      </w:r>
      <w:r w:rsidR="002841C6" w:rsidRPr="00AA2C81">
        <w:t xml:space="preserve">the </w:t>
      </w:r>
      <w:r w:rsidR="004E2172" w:rsidRPr="00AA2C81">
        <w:t xml:space="preserve">most likely source of phosphorus exceedances across in the Wounded Knee, Porcupine Creek, Medicine Root, Bear in the Lodge, and Pass Creek subwatersheds is </w:t>
      </w:r>
      <w:r w:rsidR="00F11730" w:rsidRPr="00AA2C81">
        <w:t xml:space="preserve">from </w:t>
      </w:r>
      <w:r w:rsidR="002841C6" w:rsidRPr="00AA2C81">
        <w:t>the erosion of natural sources</w:t>
      </w:r>
      <w:r w:rsidR="00F11730" w:rsidRPr="00AA2C81">
        <w:t xml:space="preserve">. </w:t>
      </w:r>
      <w:r w:rsidR="00D471E0" w:rsidRPr="00AA2C81">
        <w:t xml:space="preserve">Several sites with TSS exceedances are in the sparsely vegetated Badlands ecoregion. Natural erosion is the most likely sources of TSS exceedances in the White River watershed.  </w:t>
      </w:r>
      <w:r w:rsidR="00F11730" w:rsidRPr="00AA2C81">
        <w:t>Natural ero</w:t>
      </w:r>
      <w:r w:rsidR="002841C6" w:rsidRPr="00AA2C81">
        <w:t>sion and agricultural runoff are both likely to contri</w:t>
      </w:r>
      <w:r w:rsidR="009F0E7F" w:rsidRPr="00AA2C81">
        <w:t>bute in the Sandhills ecoregion, which includes the Little White River watershed.</w:t>
      </w:r>
      <w:r w:rsidR="002841C6" w:rsidRPr="00AA2C81">
        <w:t xml:space="preserve"> </w:t>
      </w:r>
    </w:p>
    <w:p w14:paraId="63BCC8AB" w14:textId="7FB19BE7" w:rsidR="000E0658" w:rsidRPr="00AA2C81" w:rsidRDefault="003B1E79" w:rsidP="000A3467">
      <w:pPr>
        <w:spacing w:after="0" w:line="240" w:lineRule="auto"/>
      </w:pPr>
      <w:r w:rsidRPr="00AA2C81">
        <w:rPr>
          <w:noProof/>
        </w:rPr>
        <mc:AlternateContent>
          <mc:Choice Requires="wpg">
            <w:drawing>
              <wp:anchor distT="0" distB="0" distL="114300" distR="114300" simplePos="0" relativeHeight="251764736" behindDoc="0" locked="0" layoutInCell="1" allowOverlap="1" wp14:anchorId="4204811C" wp14:editId="41D9D5C1">
                <wp:simplePos x="0" y="0"/>
                <wp:positionH relativeFrom="column">
                  <wp:posOffset>2584450</wp:posOffset>
                </wp:positionH>
                <wp:positionV relativeFrom="paragraph">
                  <wp:posOffset>1143000</wp:posOffset>
                </wp:positionV>
                <wp:extent cx="3340100" cy="2438400"/>
                <wp:effectExtent l="0" t="0" r="12700" b="0"/>
                <wp:wrapThrough wrapText="bothSides">
                  <wp:wrapPolygon edited="0">
                    <wp:start x="0" y="0"/>
                    <wp:lineTo x="0" y="18675"/>
                    <wp:lineTo x="657" y="21375"/>
                    <wp:lineTo x="21518" y="21375"/>
                    <wp:lineTo x="21518" y="19350"/>
                    <wp:lineTo x="20861" y="18000"/>
                    <wp:lineTo x="20861" y="0"/>
                    <wp:lineTo x="0" y="0"/>
                  </wp:wrapPolygon>
                </wp:wrapThrough>
                <wp:docPr id="2" name="Group 2"/>
                <wp:cNvGraphicFramePr/>
                <a:graphic xmlns:a="http://schemas.openxmlformats.org/drawingml/2006/main">
                  <a:graphicData uri="http://schemas.microsoft.com/office/word/2010/wordprocessingGroup">
                    <wpg:wgp>
                      <wpg:cNvGrpSpPr/>
                      <wpg:grpSpPr>
                        <a:xfrm>
                          <a:off x="0" y="0"/>
                          <a:ext cx="3340100" cy="2438400"/>
                          <a:chOff x="0" y="0"/>
                          <a:chExt cx="3340100" cy="2438400"/>
                        </a:xfrm>
                      </wpg:grpSpPr>
                      <pic:pic xmlns:pic="http://schemas.openxmlformats.org/drawingml/2006/picture">
                        <pic:nvPicPr>
                          <pic:cNvPr id="114" name="Picture 114"/>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0400" cy="2097405"/>
                          </a:xfrm>
                          <a:prstGeom prst="rect">
                            <a:avLst/>
                          </a:prstGeom>
                          <a:noFill/>
                          <a:ln>
                            <a:noFill/>
                          </a:ln>
                          <a:extLst/>
                        </pic:spPr>
                      </pic:pic>
                      <wps:wsp>
                        <wps:cNvPr id="115" name="Text Box 115"/>
                        <wps:cNvSpPr txBox="1"/>
                        <wps:spPr>
                          <a:xfrm>
                            <a:off x="139700" y="2171700"/>
                            <a:ext cx="32004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2D84AE" w14:textId="77777777" w:rsidR="00BC3CF2" w:rsidRPr="00D57D47" w:rsidRDefault="00BC3CF2" w:rsidP="000E0658">
                              <w:pPr>
                                <w:pStyle w:val="Caption"/>
                                <w:rPr>
                                  <w:noProof/>
                                  <w:sz w:val="22"/>
                                  <w:szCs w:val="22"/>
                                </w:rPr>
                              </w:pPr>
                              <w:r>
                                <w:t xml:space="preserve">Figure </w:t>
                              </w:r>
                              <w:fldSimple w:instr=" SEQ Figure \* ARABIC ">
                                <w:r>
                                  <w:rPr>
                                    <w:noProof/>
                                  </w:rPr>
                                  <w:t>25</w:t>
                                </w:r>
                              </w:fldSimple>
                              <w:r>
                                <w:t>: Total vs. Soluble Reactive Phosphorus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 o:spid="_x0000_s1059" style="position:absolute;margin-left:203.5pt;margin-top:90pt;width:263pt;height:192pt;z-index:251764736" coordsize="3340100,243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">
                <v:shape id="Picture 114" o:spid="_x0000_s1060" type="#_x0000_t75" style="position:absolute;width:3200400;height:20974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f&#10;fCHCAAAA3AAAAA8AAABkcnMvZG93bnJldi54bWxET01rAjEQvRf8D2EEbzW7KkVXo4i0tAcv2l68&#10;jZtxs7iZLJu4pv++EYTe5vE+Z7WJthE9db52rCAfZyCIS6drrhT8fH+8zkH4gKyxcUwKfsnDZj14&#10;WWGh3Z0P1B9DJVII+wIVmBDaQkpfGrLox64lTtzFdRZDgl0ldYf3FG4bOcmyN2mx5tRgsKWdofJ6&#10;vFkFh/np9n6dLPpFNPt4LivOp+5TqdEwbpcgAsXwL366v3San8/g8Uy6QK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X3whwgAAANwAAAAPAAAAAAAAAAAAAAAAAJwCAABk&#10;cnMvZG93bnJldi54bWxQSwUGAAAAAAQABAD3AAAAiwMAAAAA&#10;">
                  <v:imagedata r:id="rId88" o:title=""/>
                  <v:path arrowok="t"/>
                </v:shape>
                <v:shape id="Text Box 115" o:spid="_x0000_s1061" type="#_x0000_t202" style="position:absolute;left:139700;top:2171700;width:32004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GBwzxAAA&#10;ANwAAAAPAAAAZHJzL2Rvd25yZXYueG1sRE9NawIxEL0L/Q9hCr2IZq1WZDWKSAu2F+nWi7dhM25W&#10;N5Mlyer23zeFQm/zeJ+z2vS2ETfyoXasYDLOQBCXTtdcKTh+vY0WIEJE1tg4JgXfFGCzfhisMNfu&#10;zp90K2IlUgiHHBWYGNtcylAashjGriVO3Nl5izFBX0nt8Z7CbSOfs2wuLdacGgy2tDNUXovOKjjM&#10;Tgcz7M6vH9vZ1L8fu938UhVKPT322yWISH38F/+59zrNn7zA7zPpAr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gcM8QAAADcAAAADwAAAAAAAAAAAAAAAACXAgAAZHJzL2Rv&#10;d25yZXYueG1sUEsFBgAAAAAEAAQA9QAAAIgDAAAAAA==&#10;" stroked="f">
                  <v:textbox style="mso-fit-shape-to-text:t" inset="0,0,0,0">
                    <w:txbxContent>
                      <w:p w14:paraId="5A2D84AE" w14:textId="77777777" w:rsidR="00D80AAB" w:rsidRPr="00D57D47" w:rsidRDefault="00D80AAB" w:rsidP="000E0658">
                        <w:pPr>
                          <w:pStyle w:val="Caption"/>
                          <w:rPr>
                            <w:noProof/>
                            <w:sz w:val="22"/>
                            <w:szCs w:val="22"/>
                          </w:rPr>
                        </w:pPr>
                        <w:r>
                          <w:t xml:space="preserve">Figure </w:t>
                        </w:r>
                        <w:fldSimple w:instr=" SEQ Figure \* ARABIC ">
                          <w:r>
                            <w:rPr>
                              <w:noProof/>
                            </w:rPr>
                            <w:t>25</w:t>
                          </w:r>
                        </w:fldSimple>
                        <w:r>
                          <w:t>: Total vs. Soluble Reactive Phosphorus</w:t>
                        </w:r>
                      </w:p>
                    </w:txbxContent>
                  </v:textbox>
                </v:shape>
                <w10:wrap type="through"/>
              </v:group>
            </w:pict>
          </mc:Fallback>
        </mc:AlternateContent>
      </w:r>
      <w:r w:rsidR="006D2CA3" w:rsidRPr="00AA2C81">
        <w:t xml:space="preserve">Geochemical modeling supports natural erosion of sediments </w:t>
      </w:r>
      <w:r w:rsidR="00D471E0" w:rsidRPr="00AA2C81">
        <w:t>a</w:t>
      </w:r>
      <w:r w:rsidR="006D2CA3" w:rsidRPr="00AA2C81">
        <w:t>s the main source of phosphorus exceedances in the Wounded Knee, Porcupine Creek, Medicine Root, Bear in the Lodge, and Pass Creek subwatersheds.</w:t>
      </w:r>
      <w:r w:rsidR="000E0658" w:rsidRPr="00AA2C81">
        <w:t xml:space="preserve"> </w:t>
      </w:r>
      <w:r w:rsidR="00D471E0" w:rsidRPr="00AA2C81">
        <w:t>Increasing concentrations of p</w:t>
      </w:r>
      <w:r w:rsidR="000E0658" w:rsidRPr="00AA2C81">
        <w:t xml:space="preserve">hosphorus, sodium, and iron concentrations </w:t>
      </w:r>
      <w:r w:rsidR="00D471E0" w:rsidRPr="00AA2C81">
        <w:t>in</w:t>
      </w:r>
      <w:r w:rsidR="000E0658" w:rsidRPr="00AA2C81">
        <w:t xml:space="preserve"> downstream White River </w:t>
      </w:r>
      <w:r w:rsidR="00D471E0" w:rsidRPr="00AA2C81">
        <w:t>samples</w:t>
      </w:r>
      <w:r w:rsidR="000E0658" w:rsidRPr="00AA2C81">
        <w:t xml:space="preserve"> are consistent with a shift in geology from Pierre Shale and </w:t>
      </w:r>
      <w:proofErr w:type="spellStart"/>
      <w:r w:rsidR="000E0658" w:rsidRPr="00AA2C81">
        <w:t>Arikaree</w:t>
      </w:r>
      <w:proofErr w:type="spellEnd"/>
      <w:r w:rsidR="000E0658" w:rsidRPr="00AA2C81">
        <w:t xml:space="preserve"> Group sediments to White River Group sediments.</w:t>
      </w:r>
      <w:r w:rsidRPr="00AA2C81">
        <w:t xml:space="preserve">  Saturation indices indicate </w:t>
      </w:r>
      <w:r w:rsidR="00D471E0" w:rsidRPr="00AA2C81">
        <w:t xml:space="preserve">the </w:t>
      </w:r>
      <w:r w:rsidRPr="00AA2C81">
        <w:t>transport of sodium is as a dissolved</w:t>
      </w:r>
      <w:r w:rsidR="00F4416F">
        <w:t xml:space="preserve"> ion, and iron and phosphorus </w:t>
      </w:r>
      <w:proofErr w:type="spellStart"/>
      <w:r w:rsidR="00F4416F">
        <w:t>sorbed</w:t>
      </w:r>
      <w:proofErr w:type="spellEnd"/>
      <w:r w:rsidR="00F4416F">
        <w:t xml:space="preserve"> to</w:t>
      </w:r>
      <w:r w:rsidRPr="00AA2C81">
        <w:t xml:space="preserve"> </w:t>
      </w:r>
      <w:r w:rsidR="00F4416F">
        <w:t>sediments that are</w:t>
      </w:r>
      <w:r w:rsidR="00B51584" w:rsidRPr="00AA2C81">
        <w:t xml:space="preserve"> </w:t>
      </w:r>
      <w:r w:rsidRPr="00AA2C81">
        <w:t xml:space="preserve">transported </w:t>
      </w:r>
      <w:r w:rsidR="00D471E0" w:rsidRPr="00AA2C81">
        <w:t xml:space="preserve">to the stream </w:t>
      </w:r>
      <w:r w:rsidRPr="00AA2C81">
        <w:t xml:space="preserve">as overland flow. </w:t>
      </w:r>
      <w:r w:rsidR="00D471E0" w:rsidRPr="00AA2C81">
        <w:t>H</w:t>
      </w:r>
      <w:r w:rsidRPr="00AA2C81">
        <w:t>ydroxyapatite</w:t>
      </w:r>
      <w:r w:rsidR="00D471E0" w:rsidRPr="00AA2C81">
        <w:t xml:space="preserve"> (the solid form of phosphorus)</w:t>
      </w:r>
      <w:r w:rsidRPr="00AA2C81">
        <w:t xml:space="preserve"> </w:t>
      </w:r>
      <w:r w:rsidR="00D471E0" w:rsidRPr="00AA2C81">
        <w:t xml:space="preserve">is stable </w:t>
      </w:r>
      <w:r w:rsidRPr="00AA2C81">
        <w:t>in alkaline waters</w:t>
      </w:r>
      <w:r w:rsidR="00D471E0" w:rsidRPr="00AA2C81">
        <w:t xml:space="preserve">.  </w:t>
      </w:r>
      <w:r w:rsidRPr="00AA2C81">
        <w:t xml:space="preserve">The 45-degree slope of the plot </w:t>
      </w:r>
      <w:r w:rsidR="00D471E0" w:rsidRPr="00AA2C81">
        <w:t xml:space="preserve">of soluble reactive phosphorus (SRP) to total phosphorus (TP) in water quality samples from Pine Ridge Reservation streams (Figure </w:t>
      </w:r>
      <w:r w:rsidR="00B51584" w:rsidRPr="00AA2C81">
        <w:t>25</w:t>
      </w:r>
      <w:r w:rsidR="00D471E0" w:rsidRPr="00AA2C81">
        <w:t xml:space="preserve">) </w:t>
      </w:r>
      <w:r w:rsidRPr="00AA2C81">
        <w:t>indicates an approximately 1:1 relationship between SRP and TP at lower concentrations until an upper-limit is reached. The standard method for TP analysis is to conduct an SRP test after heating the sample for</w:t>
      </w:r>
      <w:r w:rsidR="00D471E0" w:rsidRPr="00AA2C81">
        <w:t xml:space="preserve"> one hour in an aci</w:t>
      </w:r>
      <w:r w:rsidR="00B51584" w:rsidRPr="00AA2C81">
        <w:t>d solution, which increases hydroxyapatite solubility.</w:t>
      </w:r>
      <w:r w:rsidR="00C65E20" w:rsidRPr="00AA2C81">
        <w:t xml:space="preserve">  </w:t>
      </w:r>
      <w:r w:rsidRPr="00AA2C81">
        <w:t xml:space="preserve">Thus, the knee in the plot </w:t>
      </w:r>
      <w:r w:rsidR="001D3004" w:rsidRPr="00AA2C81">
        <w:t xml:space="preserve">at approximately </w:t>
      </w:r>
      <w:r w:rsidR="00F4416F">
        <w:t>0.5 mg/L</w:t>
      </w:r>
      <w:r w:rsidR="001D3004" w:rsidRPr="00AA2C81">
        <w:t xml:space="preserve"> </w:t>
      </w:r>
      <w:r w:rsidRPr="00AA2C81">
        <w:t xml:space="preserve">in Figure 25 </w:t>
      </w:r>
      <w:r w:rsidR="00B51584" w:rsidRPr="00AA2C81">
        <w:t xml:space="preserve">may be a function of </w:t>
      </w:r>
      <w:r w:rsidR="001D3004" w:rsidRPr="00AA2C81">
        <w:t xml:space="preserve">the maximum </w:t>
      </w:r>
      <w:r w:rsidR="00B51584" w:rsidRPr="00AA2C81">
        <w:t>sediment surface area</w:t>
      </w:r>
      <w:r w:rsidR="001D3004" w:rsidRPr="00AA2C81">
        <w:t xml:space="preserve"> available for </w:t>
      </w:r>
      <w:r w:rsidR="00E37EDF" w:rsidRPr="00AA2C81">
        <w:t>SRP</w:t>
      </w:r>
      <w:r w:rsidRPr="00AA2C81">
        <w:t xml:space="preserve">.  </w:t>
      </w:r>
    </w:p>
    <w:p w14:paraId="5C6B3118" w14:textId="77777777" w:rsidR="000E0658" w:rsidRPr="00AA2C81" w:rsidRDefault="000E0658" w:rsidP="000A3467">
      <w:pPr>
        <w:spacing w:after="0" w:line="240" w:lineRule="auto"/>
      </w:pPr>
    </w:p>
    <w:p w14:paraId="174751EB" w14:textId="77777777" w:rsidR="00B51584" w:rsidRPr="00AA2C81" w:rsidRDefault="00C600D5" w:rsidP="000A3467">
      <w:pPr>
        <w:spacing w:after="0" w:line="240" w:lineRule="auto"/>
      </w:pPr>
      <w:r w:rsidRPr="00AA2C81">
        <w:t>Geochemical modeling indicate</w:t>
      </w:r>
      <w:r w:rsidR="00D471E0" w:rsidRPr="00AA2C81">
        <w:t>s</w:t>
      </w:r>
      <w:r w:rsidRPr="00AA2C81">
        <w:t xml:space="preserve"> seasonal and upstream </w:t>
      </w:r>
      <w:r w:rsidR="00D471E0" w:rsidRPr="00AA2C81">
        <w:t>-</w:t>
      </w:r>
      <w:r w:rsidRPr="00AA2C81">
        <w:t xml:space="preserve"> downstream differences in the transport, dissolution and precipitation </w:t>
      </w:r>
      <w:r w:rsidR="006D2CA3" w:rsidRPr="00AA2C81">
        <w:t xml:space="preserve">of </w:t>
      </w:r>
      <w:r w:rsidR="000A3467" w:rsidRPr="00AA2C81">
        <w:t xml:space="preserve">major anion and </w:t>
      </w:r>
      <w:proofErr w:type="spellStart"/>
      <w:r w:rsidR="000A3467" w:rsidRPr="00AA2C81">
        <w:t>cation</w:t>
      </w:r>
      <w:r w:rsidR="006D2CA3" w:rsidRPr="00AA2C81">
        <w:t>s</w:t>
      </w:r>
      <w:proofErr w:type="spellEnd"/>
      <w:r w:rsidR="006D2CA3" w:rsidRPr="00AA2C81">
        <w:t xml:space="preserve"> in the White River.  Calcite and dolomite p</w:t>
      </w:r>
      <w:r w:rsidR="000A3467" w:rsidRPr="00AA2C81">
        <w:t xml:space="preserve">recipitation </w:t>
      </w:r>
      <w:r w:rsidR="006D2CA3" w:rsidRPr="00AA2C81">
        <w:t>is the most likely cause for</w:t>
      </w:r>
      <w:r w:rsidR="000A3467" w:rsidRPr="00AA2C81">
        <w:t xml:space="preserve"> </w:t>
      </w:r>
      <w:r w:rsidR="006D2CA3" w:rsidRPr="00AA2C81">
        <w:t xml:space="preserve">downstream </w:t>
      </w:r>
      <w:r w:rsidR="000A3467" w:rsidRPr="00AA2C81">
        <w:t xml:space="preserve">calcium and magnesium ion </w:t>
      </w:r>
      <w:r w:rsidR="006D2CA3" w:rsidRPr="00AA2C81">
        <w:t>reductions</w:t>
      </w:r>
      <w:r w:rsidR="000A3467" w:rsidRPr="00AA2C81">
        <w:t>.  Calcium and magnesium super-saturation in the upper White River is most likely a result of a significant fraction of the stream flow originating as ground water.  Seasonal differences in downstream saturation indices for calcite and dolomite are likely a result of retrograde solubility, which means that calcite and dolomite are more soluble at low temperatures.  Thus, the lower fall temperatures that cause the lower White River waters to shift from precipitating dolomite to dissolving dolomite.</w:t>
      </w:r>
      <w:r w:rsidR="006D2CA3" w:rsidRPr="00AA2C81">
        <w:t xml:space="preserve"> </w:t>
      </w:r>
      <w:r w:rsidR="000A3467" w:rsidRPr="00AA2C81">
        <w:t xml:space="preserve">The </w:t>
      </w:r>
      <w:r w:rsidR="003B1E79" w:rsidRPr="00AA2C81">
        <w:t>n</w:t>
      </w:r>
      <w:r w:rsidR="000A3467" w:rsidRPr="00AA2C81">
        <w:t>on-significant seasonal differences in downstream alkalinity stations may indicate greater photosynthetic activity in the lower White River during the summer</w:t>
      </w:r>
      <w:r w:rsidR="00C65E20" w:rsidRPr="00AA2C81">
        <w:t xml:space="preserve"> through algal uptake of bicarbonate</w:t>
      </w:r>
      <w:r w:rsidR="00A02811" w:rsidRPr="00AA2C81">
        <w:t xml:space="preserve"> alkalinity</w:t>
      </w:r>
      <w:r w:rsidR="000A3467" w:rsidRPr="00AA2C81">
        <w:t xml:space="preserve"> (Figure </w:t>
      </w:r>
      <w:r w:rsidR="005B32E6" w:rsidRPr="00AA2C81">
        <w:t>26</w:t>
      </w:r>
      <w:r w:rsidR="000A3467" w:rsidRPr="00AA2C81">
        <w:t>).</w:t>
      </w:r>
    </w:p>
    <w:p w14:paraId="261E62F0" w14:textId="77777777" w:rsidR="00B51584" w:rsidRDefault="00B51584">
      <w:pPr>
        <w:rPr>
          <w:color w:val="3366FF"/>
        </w:rPr>
      </w:pPr>
      <w:r>
        <w:rPr>
          <w:color w:val="3366FF"/>
        </w:rPr>
        <w:br w:type="page"/>
      </w:r>
    </w:p>
    <w:p w14:paraId="76C65E5C" w14:textId="77777777" w:rsidR="000A3467" w:rsidRPr="000A3467" w:rsidRDefault="000A3467" w:rsidP="000A3467">
      <w:pPr>
        <w:spacing w:after="0" w:line="240" w:lineRule="auto"/>
        <w:rPr>
          <w:color w:val="3366FF"/>
        </w:rPr>
      </w:pPr>
    </w:p>
    <w:p w14:paraId="331EF312" w14:textId="77777777" w:rsidR="000A3467" w:rsidRPr="000A3467" w:rsidRDefault="005B32E6" w:rsidP="000A3467">
      <w:pPr>
        <w:spacing w:after="0" w:line="240" w:lineRule="auto"/>
        <w:rPr>
          <w:color w:val="3366FF"/>
        </w:rPr>
      </w:pPr>
      <w:r w:rsidRPr="000A3467">
        <w:rPr>
          <w:b/>
          <w:bCs/>
          <w:noProof/>
          <w:color w:val="3366FF"/>
        </w:rPr>
        <mc:AlternateContent>
          <mc:Choice Requires="wpg">
            <w:drawing>
              <wp:anchor distT="0" distB="0" distL="114300" distR="114300" simplePos="0" relativeHeight="251757568" behindDoc="0" locked="0" layoutInCell="1" allowOverlap="1" wp14:anchorId="5CEA2AFF" wp14:editId="1E806955">
                <wp:simplePos x="0" y="0"/>
                <wp:positionH relativeFrom="column">
                  <wp:posOffset>69850</wp:posOffset>
                </wp:positionH>
                <wp:positionV relativeFrom="paragraph">
                  <wp:posOffset>107315</wp:posOffset>
                </wp:positionV>
                <wp:extent cx="4051300" cy="1877060"/>
                <wp:effectExtent l="50800" t="25400" r="63500" b="104140"/>
                <wp:wrapSquare wrapText="bothSides"/>
                <wp:docPr id="108" name="Group 108"/>
                <wp:cNvGraphicFramePr/>
                <a:graphic xmlns:a="http://schemas.openxmlformats.org/drawingml/2006/main">
                  <a:graphicData uri="http://schemas.microsoft.com/office/word/2010/wordprocessingGroup">
                    <wpg:wgp>
                      <wpg:cNvGrpSpPr/>
                      <wpg:grpSpPr>
                        <a:xfrm>
                          <a:off x="0" y="0"/>
                          <a:ext cx="4051300" cy="1877060"/>
                          <a:chOff x="0" y="0"/>
                          <a:chExt cx="4996815" cy="2423160"/>
                        </a:xfrm>
                      </wpg:grpSpPr>
                      <wps:wsp>
                        <wps:cNvPr id="109" name="Right Arrow 109"/>
                        <wps:cNvSpPr/>
                        <wps:spPr>
                          <a:xfrm>
                            <a:off x="0" y="563708"/>
                            <a:ext cx="1224915" cy="1153270"/>
                          </a:xfrm>
                          <a:prstGeom prst="rightArrow">
                            <a:avLst/>
                          </a:prstGeom>
                          <a:ln/>
                        </wps:spPr>
                        <wps:style>
                          <a:lnRef idx="1">
                            <a:schemeClr val="accent1"/>
                          </a:lnRef>
                          <a:fillRef idx="3">
                            <a:schemeClr val="accent1"/>
                          </a:fillRef>
                          <a:effectRef idx="2">
                            <a:schemeClr val="accent1"/>
                          </a:effectRef>
                          <a:fontRef idx="minor">
                            <a:schemeClr val="lt1"/>
                          </a:fontRef>
                        </wps:style>
                        <wps:txbx>
                          <w:txbxContent>
                            <w:p w14:paraId="2471B74F" w14:textId="77777777" w:rsidR="00BC3CF2" w:rsidRDefault="00BC3CF2" w:rsidP="000A3467">
                              <w:pPr>
                                <w:jc w:val="center"/>
                              </w:pPr>
                              <w:r>
                                <w:t>Upstream HCO3</w:t>
                              </w:r>
                            </w:p>
                          </w:txbxContent>
                        </wps:txbx>
                        <wps:bodyPr>
                          <a:noAutofit/>
                        </wps:bodyPr>
                      </wps:wsp>
                      <wps:wsp>
                        <wps:cNvPr id="110" name="Down Arrow 110"/>
                        <wps:cNvSpPr/>
                        <wps:spPr>
                          <a:xfrm>
                            <a:off x="1371599" y="0"/>
                            <a:ext cx="1431492" cy="822960"/>
                          </a:xfrm>
                          <a:prstGeom prst="downArrow">
                            <a:avLst/>
                          </a:prstGeom>
                          <a:ln/>
                        </wps:spPr>
                        <wps:style>
                          <a:lnRef idx="1">
                            <a:schemeClr val="accent1"/>
                          </a:lnRef>
                          <a:fillRef idx="3">
                            <a:schemeClr val="accent1"/>
                          </a:fillRef>
                          <a:effectRef idx="2">
                            <a:schemeClr val="accent1"/>
                          </a:effectRef>
                          <a:fontRef idx="minor">
                            <a:schemeClr val="lt1"/>
                          </a:fontRef>
                        </wps:style>
                        <wps:txbx>
                          <w:txbxContent>
                            <w:p w14:paraId="355E38AC" w14:textId="77777777" w:rsidR="00BC3CF2" w:rsidRDefault="00BC3CF2" w:rsidP="000A3467">
                              <w:pPr>
                                <w:jc w:val="center"/>
                              </w:pPr>
                              <w:r>
                                <w:t>CO2 inputs</w:t>
                              </w:r>
                            </w:p>
                          </w:txbxContent>
                        </wps:txbx>
                        <wps:bodyPr wrap="square"/>
                      </wps:wsp>
                      <wps:wsp>
                        <wps:cNvPr id="111" name="Right Arrow 111"/>
                        <wps:cNvSpPr/>
                        <wps:spPr>
                          <a:xfrm>
                            <a:off x="1371600" y="685800"/>
                            <a:ext cx="3625215" cy="894715"/>
                          </a:xfrm>
                          <a:prstGeom prst="rightArrow">
                            <a:avLst/>
                          </a:prstGeom>
                          <a:ln/>
                        </wps:spPr>
                        <wps:style>
                          <a:lnRef idx="1">
                            <a:schemeClr val="accent1"/>
                          </a:lnRef>
                          <a:fillRef idx="3">
                            <a:schemeClr val="accent1"/>
                          </a:fillRef>
                          <a:effectRef idx="2">
                            <a:schemeClr val="accent1"/>
                          </a:effectRef>
                          <a:fontRef idx="minor">
                            <a:schemeClr val="lt1"/>
                          </a:fontRef>
                        </wps:style>
                        <wps:txbx>
                          <w:txbxContent>
                            <w:p w14:paraId="6F2B3CBD" w14:textId="77777777" w:rsidR="00BC3CF2" w:rsidRDefault="00BC3CF2" w:rsidP="000A3467">
                              <w:pPr>
                                <w:jc w:val="center"/>
                              </w:pPr>
                              <w:r>
                                <w:t>Downstream HCO3</w:t>
                              </w:r>
                            </w:p>
                          </w:txbxContent>
                        </wps:txbx>
                        <wps:bodyPr wrap="square">
                          <a:noAutofit/>
                        </wps:bodyPr>
                      </wps:wsp>
                      <wps:wsp>
                        <wps:cNvPr id="112" name="Down Arrow 112"/>
                        <wps:cNvSpPr/>
                        <wps:spPr>
                          <a:xfrm>
                            <a:off x="1600198" y="1600200"/>
                            <a:ext cx="2665375" cy="822960"/>
                          </a:xfrm>
                          <a:prstGeom prst="downArrow">
                            <a:avLst/>
                          </a:prstGeom>
                          <a:ln/>
                        </wps:spPr>
                        <wps:style>
                          <a:lnRef idx="1">
                            <a:schemeClr val="accent1"/>
                          </a:lnRef>
                          <a:fillRef idx="3">
                            <a:schemeClr val="accent1"/>
                          </a:fillRef>
                          <a:effectRef idx="2">
                            <a:schemeClr val="accent1"/>
                          </a:effectRef>
                          <a:fontRef idx="minor">
                            <a:schemeClr val="lt1"/>
                          </a:fontRef>
                        </wps:style>
                        <wps:txbx>
                          <w:txbxContent>
                            <w:p w14:paraId="138F568D" w14:textId="77777777" w:rsidR="00BC3CF2" w:rsidRDefault="00BC3CF2" w:rsidP="000A3467">
                              <w:pPr>
                                <w:jc w:val="center"/>
                              </w:pPr>
                              <w:r>
                                <w:t>CaCO3 precipitation</w:t>
                              </w:r>
                            </w:p>
                          </w:txbxContent>
                        </wps:txbx>
                        <wps:bodyPr wrap="square"/>
                      </wps:wsp>
                      <wps:wsp>
                        <wps:cNvPr id="113" name="Up Arrow 113"/>
                        <wps:cNvSpPr/>
                        <wps:spPr>
                          <a:xfrm>
                            <a:off x="2924966" y="0"/>
                            <a:ext cx="1616766" cy="822960"/>
                          </a:xfrm>
                          <a:prstGeom prst="upArrow">
                            <a:avLst/>
                          </a:prstGeom>
                          <a:ln/>
                        </wps:spPr>
                        <wps:style>
                          <a:lnRef idx="1">
                            <a:schemeClr val="accent1"/>
                          </a:lnRef>
                          <a:fillRef idx="3">
                            <a:schemeClr val="accent1"/>
                          </a:fillRef>
                          <a:effectRef idx="2">
                            <a:schemeClr val="accent1"/>
                          </a:effectRef>
                          <a:fontRef idx="minor">
                            <a:schemeClr val="lt1"/>
                          </a:fontRef>
                        </wps:style>
                        <wps:txbx>
                          <w:txbxContent>
                            <w:p w14:paraId="5764A6FF" w14:textId="77777777" w:rsidR="00BC3CF2" w:rsidRDefault="00BC3CF2" w:rsidP="000A3467">
                              <w:pPr>
                                <w:jc w:val="center"/>
                              </w:pPr>
                              <w:proofErr w:type="gramStart"/>
                              <w:r>
                                <w:t>Algal  Uptake</w:t>
                              </w:r>
                              <w:proofErr w:type="gramEnd"/>
                              <w:r>
                                <w:t xml:space="preserve"> </w:t>
                              </w:r>
                              <w:proofErr w:type="spellStart"/>
                              <w:r>
                                <w:t>uptake</w:t>
                              </w:r>
                              <w:proofErr w:type="spellEnd"/>
                            </w:p>
                          </w:txbxContent>
                        </wps:txbx>
                        <wps:bodyPr/>
                      </wps:wsp>
                    </wpg:wgp>
                  </a:graphicData>
                </a:graphic>
                <wp14:sizeRelH relativeFrom="margin">
                  <wp14:pctWidth>0</wp14:pctWidth>
                </wp14:sizeRelH>
                <wp14:sizeRelV relativeFrom="margin">
                  <wp14:pctHeight>0</wp14:pctHeight>
                </wp14:sizeRelV>
              </wp:anchor>
            </w:drawing>
          </mc:Choice>
          <mc:Fallback>
            <w:pict>
              <v:group id="Group 108" o:spid="_x0000_s1062" style="position:absolute;margin-left:5.5pt;margin-top:8.45pt;width:319pt;height:147.8pt;z-index:251757568;mso-width-relative:margin;mso-height-relative:margin" coordsize="4996815,24231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9" o:spid="_x0000_s1063" type="#_x0000_t13" style="position:absolute;top:563708;width:1224915;height:11532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n95/wgAA&#10;ANwAAAAPAAAAZHJzL2Rvd25yZXYueG1sRE9La8JAEL4X/A/LCL1I3a2H0qSuIkKhJ8EHqLdpdpoE&#10;s7MhOzVpf323IHibj+858+XgG3WlLtaBLTxPDSjiIriaSwuH/fvTK6goyA6bwGThhyIsF6OHOeYu&#10;9Lyl605KlUI45mihEmlzrWNRkcc4DS1x4r5C51ES7ErtOuxTuG/0zJgX7bHm1FBhS+uKisvu21sI&#10;zeQzO/fb38lx8PqU4WUjYqx9HA+rN1BCg9zFN/eHS/NNBv/PpAv04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f3n/CAAAA3AAAAA8AAAAAAAAAAAAAAAAAlwIAAGRycy9kb3du&#10;cmV2LnhtbFBLBQYAAAAABAAEAPUAAACGAwAAAAA=&#10;" adj="11432" fillcolor="#254163 [1636]" strokecolor="#4579b8 [3044]">
                  <v:fill color2="#4477b6 [3012]" rotate="t" colors="0 #2c5d98;52429f #3c7bc7;1 #3a7ccb" type="gradient">
                    <o:fill v:ext="view" type="gradientUnscaled"/>
                  </v:fill>
                  <v:shadow on="t" opacity="22937f" mv:blur="40000f" origin=",.5" offset="0,23000emu"/>
                  <v:textbox>
                    <w:txbxContent>
                      <w:p w14:paraId="2471B74F" w14:textId="77777777" w:rsidR="00D80AAB" w:rsidRDefault="00D80AAB" w:rsidP="000A3467">
                        <w:pPr>
                          <w:jc w:val="center"/>
                        </w:pPr>
                        <w:r>
                          <w:t>Upstream HCO3</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0" o:spid="_x0000_s1064" type="#_x0000_t67" style="position:absolute;left:1371599;width:1431492;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20ynxQAA&#10;ANwAAAAPAAAAZHJzL2Rvd25yZXYueG1sRI9Bb8IwDIXvSPyHyEhcEKRwGKgjoMEYmrggYAeOVuM1&#10;FY1TNRmUfz8fJu1m6z2/93m57nyt7tTGKrCB6SQDRVwEW3Fp4OvyMV6AignZYh2YDDwpwnrV7y0x&#10;t+HBJ7qfU6kkhGOOBlxKTa51LBx5jJPQEIv2HVqPSda21LbFh4T7Ws+y7EV7rFgaHDa0dVTczj/e&#10;wGizv7pFOMxPtH8/Pq+7navoZsxw0L29gkrUpX/z3/WnFfyp4MszMoFe/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bTKfFAAAA3AAAAA8AAAAAAAAAAAAAAAAAlwIAAGRycy9k&#10;b3ducmV2LnhtbFBLBQYAAAAABAAEAPUAAACJAwAAAAA=&#10;" adj="10800" fillcolor="#254163 [1636]" strokecolor="#4579b8 [3044]">
                  <v:fill color2="#4477b6 [3012]" rotate="t" colors="0 #2c5d98;52429f #3c7bc7;1 #3a7ccb" type="gradient">
                    <o:fill v:ext="view" type="gradientUnscaled"/>
                  </v:fill>
                  <v:shadow on="t" opacity="22937f" mv:blur="40000f" origin=",.5" offset="0,23000emu"/>
                  <v:textbox>
                    <w:txbxContent>
                      <w:p w14:paraId="355E38AC" w14:textId="77777777" w:rsidR="00D80AAB" w:rsidRDefault="00D80AAB" w:rsidP="000A3467">
                        <w:pPr>
                          <w:jc w:val="center"/>
                        </w:pPr>
                        <w:r>
                          <w:t>CO2 inputs</w:t>
                        </w:r>
                      </w:p>
                    </w:txbxContent>
                  </v:textbox>
                </v:shape>
                <v:shape id="Right Arrow 111" o:spid="_x0000_s1065" type="#_x0000_t13" style="position:absolute;left:1371600;top:685800;width:3625215;height:894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dkCywwAA&#10;ANwAAAAPAAAAZHJzL2Rvd25yZXYueG1sRE9Na8JAEL0L/odlCr3pJiJSUlcJtUqhh1ZbCr0N2WkS&#10;mp1Nd6ca/71bEHqbx/uc5XpwnTpSiK1nA/k0A0VcedtybeD9bTu5AxUF2WLnmQycKcJ6NR4tsbD+&#10;xHs6HqRWKYRjgQYakb7QOlYNOYxT3xMn7ssHh5JgqLUNeErhrtOzLFtohy2nhgZ7emio+j78OgOf&#10;vC1fzuWwF5nvnh9f8eNnE2bG3N4M5T0ooUH+xVf3k03z8xz+nkkX6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dkCywwAAANwAAAAPAAAAAAAAAAAAAAAAAJcCAABkcnMvZG93&#10;bnJldi54bWxQSwUGAAAAAAQABAD1AAAAhwMAAAAA&#10;" adj="18935" fillcolor="#254163 [1636]" strokecolor="#4579b8 [3044]">
                  <v:fill color2="#4477b6 [3012]" rotate="t" colors="0 #2c5d98;52429f #3c7bc7;1 #3a7ccb" type="gradient">
                    <o:fill v:ext="view" type="gradientUnscaled"/>
                  </v:fill>
                  <v:shadow on="t" opacity="22937f" mv:blur="40000f" origin=",.5" offset="0,23000emu"/>
                  <v:textbox>
                    <w:txbxContent>
                      <w:p w14:paraId="6F2B3CBD" w14:textId="77777777" w:rsidR="00D80AAB" w:rsidRDefault="00D80AAB" w:rsidP="000A3467">
                        <w:pPr>
                          <w:jc w:val="center"/>
                        </w:pPr>
                        <w:r>
                          <w:t>Downstream HCO3</w:t>
                        </w:r>
                      </w:p>
                    </w:txbxContent>
                  </v:textbox>
                </v:shape>
                <v:shape id="Down Arrow 112" o:spid="_x0000_s1066" type="#_x0000_t67" style="position:absolute;left:1600198;top:1600200;width:2665375;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XdLwgAA&#10;ANwAAAAPAAAAZHJzL2Rvd25yZXYueG1sRE9Li8IwEL4L/ocwghfRVA+rVKPoriuLF/Fx8Dg0Y1Ns&#10;JqWJWv/9RhC8zcf3nNmisaW4U+0LxwqGgwQEceZ0wbmC0/G3PwHhA7LG0jEpeJKHxbzdmmGq3YP3&#10;dD+EXMQQ9ikqMCFUqZQ+M2TRD1xFHLmLqy2GCOtc6hofMdyWcpQkX9JiwbHBYEXfhrLr4WYV9Fab&#10;s5m47XhPm5/d87xem4KuSnU7zXIKIlATPuK3+0/H+cMRvJ6JF8j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BFd0vCAAAA3AAAAA8AAAAAAAAAAAAAAAAAlwIAAGRycy9kb3du&#10;cmV2LnhtbFBLBQYAAAAABAAEAPUAAACGAwAAAAA=&#10;" adj="10800" fillcolor="#254163 [1636]" strokecolor="#4579b8 [3044]">
                  <v:fill color2="#4477b6 [3012]" rotate="t" colors="0 #2c5d98;52429f #3c7bc7;1 #3a7ccb" type="gradient">
                    <o:fill v:ext="view" type="gradientUnscaled"/>
                  </v:fill>
                  <v:shadow on="t" opacity="22937f" mv:blur="40000f" origin=",.5" offset="0,23000emu"/>
                  <v:textbox>
                    <w:txbxContent>
                      <w:p w14:paraId="138F568D" w14:textId="77777777" w:rsidR="00D80AAB" w:rsidRDefault="00D80AAB" w:rsidP="000A3467">
                        <w:pPr>
                          <w:jc w:val="center"/>
                        </w:pPr>
                        <w:r>
                          <w:t>CaCO3 precipitation</w:t>
                        </w:r>
                      </w:p>
                    </w:txbxContent>
                  </v:textbox>
                </v:shape>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13" o:spid="_x0000_s1067" type="#_x0000_t68" style="position:absolute;left:2924966;width:1616766;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KedwwAA&#10;ANwAAAAPAAAAZHJzL2Rvd25yZXYueG1sRE9La8JAEL4X/A/LCN7qxmqrTV2lBEoDnrTF85gdk2h2&#10;NmQ3D/vru0Kht/n4nrPeDqYSHTWutKxgNo1AEGdWl5wr+P76eFyBcB5ZY2WZFNzIwXYzelhjrG3P&#10;e+oOPhchhF2MCgrv61hKlxVk0E1tTRy4s20M+gCbXOoG+xBuKvkURS/SYMmhocCakoKy66E1CpZD&#10;dk7k6+n5eNkhtqsq/Tz9LJSajIf3NxCeBv8v/nOnOsyfzeH+TLh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mKedwwAAANwAAAAPAAAAAAAAAAAAAAAAAJcCAABkcnMvZG93&#10;bnJldi54bWxQSwUGAAAAAAQABAD1AAAAhwMAAAAA&#10;" adj="10800" fillcolor="#254163 [1636]" strokecolor="#4579b8 [3044]">
                  <v:fill color2="#4477b6 [3012]" rotate="t" colors="0 #2c5d98;52429f #3c7bc7;1 #3a7ccb" type="gradient">
                    <o:fill v:ext="view" type="gradientUnscaled"/>
                  </v:fill>
                  <v:shadow on="t" opacity="22937f" mv:blur="40000f" origin=",.5" offset="0,23000emu"/>
                  <v:textbox>
                    <w:txbxContent>
                      <w:p w14:paraId="5764A6FF" w14:textId="77777777" w:rsidR="00D80AAB" w:rsidRDefault="00D80AAB" w:rsidP="000A3467">
                        <w:pPr>
                          <w:jc w:val="center"/>
                        </w:pPr>
                        <w:proofErr w:type="gramStart"/>
                        <w:r>
                          <w:t>Algal  Uptake</w:t>
                        </w:r>
                        <w:proofErr w:type="gramEnd"/>
                        <w:r>
                          <w:t xml:space="preserve"> </w:t>
                        </w:r>
                        <w:proofErr w:type="spellStart"/>
                        <w:r>
                          <w:t>uptake</w:t>
                        </w:r>
                        <w:proofErr w:type="spellEnd"/>
                      </w:p>
                    </w:txbxContent>
                  </v:textbox>
                </v:shape>
                <w10:wrap type="square"/>
              </v:group>
            </w:pict>
          </mc:Fallback>
        </mc:AlternateContent>
      </w:r>
      <w:r>
        <w:rPr>
          <w:noProof/>
        </w:rPr>
        <mc:AlternateContent>
          <mc:Choice Requires="wps">
            <w:drawing>
              <wp:anchor distT="0" distB="0" distL="114300" distR="114300" simplePos="0" relativeHeight="251762688" behindDoc="0" locked="0" layoutInCell="1" allowOverlap="1" wp14:anchorId="3F559C8C" wp14:editId="52638950">
                <wp:simplePos x="0" y="0"/>
                <wp:positionH relativeFrom="column">
                  <wp:posOffset>69850</wp:posOffset>
                </wp:positionH>
                <wp:positionV relativeFrom="paragraph">
                  <wp:posOffset>2041525</wp:posOffset>
                </wp:positionV>
                <wp:extent cx="3834765" cy="2667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8347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B17F37" w14:textId="77777777" w:rsidR="00BC3CF2" w:rsidRPr="00B738E6" w:rsidRDefault="00BC3CF2" w:rsidP="005B32E6">
                            <w:pPr>
                              <w:pStyle w:val="Caption"/>
                              <w:rPr>
                                <w:color w:val="3366FF"/>
                                <w:sz w:val="22"/>
                                <w:szCs w:val="22"/>
                              </w:rPr>
                            </w:pPr>
                            <w:r>
                              <w:t xml:space="preserve">Figure </w:t>
                            </w:r>
                            <w:fldSimple w:instr=" SEQ Figure \* ARABIC ">
                              <w:r>
                                <w:rPr>
                                  <w:noProof/>
                                </w:rPr>
                                <w:t>26</w:t>
                              </w:r>
                            </w:fldSimple>
                            <w:r>
                              <w:t>: Conceptual model of alkalinity fluxes in the White 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6" o:spid="_x0000_s1068" type="#_x0000_t202" style="position:absolute;margin-left:5.5pt;margin-top:160.75pt;width:301.95pt;height:2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" stroked="f">
                <v:textbox style="mso-fit-shape-to-text:t" inset="0,0,0,0">
                  <w:txbxContent>
                    <w:p w14:paraId="57B17F37" w14:textId="77777777" w:rsidR="00D80AAB" w:rsidRPr="00B738E6" w:rsidRDefault="00D80AAB" w:rsidP="005B32E6">
                      <w:pPr>
                        <w:pStyle w:val="Caption"/>
                        <w:rPr>
                          <w:color w:val="3366FF"/>
                          <w:sz w:val="22"/>
                          <w:szCs w:val="22"/>
                        </w:rPr>
                      </w:pPr>
                      <w:r>
                        <w:t xml:space="preserve">Figure </w:t>
                      </w:r>
                      <w:fldSimple w:instr=" SEQ Figure \* ARABIC ">
                        <w:r>
                          <w:rPr>
                            <w:noProof/>
                          </w:rPr>
                          <w:t>26</w:t>
                        </w:r>
                      </w:fldSimple>
                      <w:r>
                        <w:t>: Conceptual model of alkalinity fluxes in the White River</w:t>
                      </w:r>
                    </w:p>
                  </w:txbxContent>
                </v:textbox>
                <w10:wrap type="square"/>
              </v:shape>
            </w:pict>
          </mc:Fallback>
        </mc:AlternateContent>
      </w:r>
    </w:p>
    <w:p w14:paraId="455FD8EC" w14:textId="77777777" w:rsidR="000A3467" w:rsidRPr="000A3467" w:rsidRDefault="000A3467" w:rsidP="000A3467">
      <w:pPr>
        <w:spacing w:after="0" w:line="240" w:lineRule="auto"/>
        <w:rPr>
          <w:b/>
          <w:bCs/>
          <w:color w:val="3366FF"/>
        </w:rPr>
      </w:pPr>
    </w:p>
    <w:p w14:paraId="0911B858" w14:textId="77777777" w:rsidR="000A3467" w:rsidRPr="000A3467" w:rsidRDefault="000A3467" w:rsidP="000A3467">
      <w:pPr>
        <w:spacing w:after="0" w:line="240" w:lineRule="auto"/>
        <w:rPr>
          <w:color w:val="3366FF"/>
        </w:rPr>
      </w:pPr>
    </w:p>
    <w:p w14:paraId="07D9BCF2" w14:textId="77777777" w:rsidR="000A3467" w:rsidRPr="000A3467" w:rsidRDefault="000A3467" w:rsidP="000A3467">
      <w:pPr>
        <w:spacing w:after="0" w:line="240" w:lineRule="auto"/>
        <w:rPr>
          <w:b/>
          <w:bCs/>
          <w:color w:val="3366FF"/>
        </w:rPr>
      </w:pPr>
    </w:p>
    <w:p w14:paraId="47325380" w14:textId="77777777" w:rsidR="000A3467" w:rsidRPr="000A3467" w:rsidRDefault="000A3467" w:rsidP="000A3467">
      <w:pPr>
        <w:spacing w:after="0" w:line="240" w:lineRule="auto"/>
        <w:rPr>
          <w:color w:val="3366FF"/>
        </w:rPr>
      </w:pPr>
    </w:p>
    <w:p w14:paraId="70BA2931" w14:textId="77777777" w:rsidR="000A3467" w:rsidRPr="000A3467" w:rsidRDefault="000A3467" w:rsidP="000A3467">
      <w:pPr>
        <w:spacing w:after="0" w:line="240" w:lineRule="auto"/>
        <w:rPr>
          <w:b/>
          <w:bCs/>
          <w:color w:val="3366FF"/>
        </w:rPr>
      </w:pPr>
    </w:p>
    <w:p w14:paraId="30CB38E2" w14:textId="77777777" w:rsidR="000A3467" w:rsidRPr="000A3467" w:rsidRDefault="000A3467" w:rsidP="000A3467">
      <w:pPr>
        <w:spacing w:after="0" w:line="240" w:lineRule="auto"/>
        <w:rPr>
          <w:b/>
          <w:bCs/>
          <w:color w:val="3366FF"/>
        </w:rPr>
      </w:pPr>
    </w:p>
    <w:p w14:paraId="7F520825" w14:textId="77777777" w:rsidR="009F0E7F" w:rsidRPr="006E353F" w:rsidRDefault="009F0E7F" w:rsidP="006E353F"/>
    <w:p w14:paraId="090F6FAD" w14:textId="77777777" w:rsidR="006E353F" w:rsidRPr="006E353F" w:rsidRDefault="006E353F" w:rsidP="006E353F"/>
    <w:p w14:paraId="303BF99E" w14:textId="77777777" w:rsidR="006E353F" w:rsidRPr="006E353F" w:rsidRDefault="006E353F" w:rsidP="006E353F"/>
    <w:p w14:paraId="07E3FDF7" w14:textId="77777777" w:rsidR="00B51584" w:rsidRDefault="00B51584" w:rsidP="005B32E6"/>
    <w:p w14:paraId="50929EDB" w14:textId="77777777" w:rsidR="009208A9" w:rsidRDefault="005B32E6" w:rsidP="005B32E6">
      <w:r>
        <w:t xml:space="preserve">The multivariate analysis of macroinvertebrate stream health metrics </w:t>
      </w:r>
      <w:r w:rsidR="00B51584">
        <w:t xml:space="preserve">indicates the EPP strategy to define stream health by ecoregion is a helpful strategy in understanding stream health, and the total stream scores can </w:t>
      </w:r>
      <w:r w:rsidR="00A500F1">
        <w:t>detect differences in land use intensity. F</w:t>
      </w:r>
      <w:r w:rsidR="00022EA2">
        <w:t xml:space="preserve">ive of </w:t>
      </w:r>
      <w:r w:rsidR="00B51584">
        <w:t xml:space="preserve">the </w:t>
      </w:r>
      <w:r w:rsidR="00022EA2">
        <w:t xml:space="preserve">seven </w:t>
      </w:r>
      <w:r w:rsidR="00B51584">
        <w:t xml:space="preserve">individual </w:t>
      </w:r>
      <w:r w:rsidR="00A500F1">
        <w:t xml:space="preserve">stream health </w:t>
      </w:r>
      <w:r w:rsidR="00022EA2">
        <w:t xml:space="preserve">indices: </w:t>
      </w:r>
      <w:r w:rsidR="00022EA2" w:rsidRPr="00B6474E">
        <w:t xml:space="preserve">EPT Index, %EPT, FBI, </w:t>
      </w:r>
      <w:r w:rsidR="00022EA2">
        <w:t>%</w:t>
      </w:r>
      <w:r w:rsidR="00022EA2" w:rsidRPr="00B153F1">
        <w:t xml:space="preserve">Dipteran and Non-Insect, and </w:t>
      </w:r>
      <w:r w:rsidR="00022EA2">
        <w:t>%</w:t>
      </w:r>
      <w:r w:rsidR="00022EA2" w:rsidRPr="00B153F1">
        <w:t>Collector Gatherer</w:t>
      </w:r>
      <w:r w:rsidR="00A500F1">
        <w:t xml:space="preserve">s </w:t>
      </w:r>
      <w:r w:rsidR="00022EA2">
        <w:t>detect</w:t>
      </w:r>
      <w:r w:rsidR="00A500F1">
        <w:t>ed</w:t>
      </w:r>
      <w:r w:rsidR="00022EA2">
        <w:t xml:space="preserve"> differences in land use</w:t>
      </w:r>
      <w:r w:rsidR="00A500F1">
        <w:t xml:space="preserve">.  However, the stream health indices: Taxa Richness and %Dominance did not detect differences in land use.  A possible reason these indices did not detect differences in land use is that taxa richness may increase under low to moderate levels of </w:t>
      </w:r>
      <w:r w:rsidR="00AA30CE">
        <w:t>nutrient enrichment</w:t>
      </w:r>
      <w:r w:rsidR="00A500F1">
        <w:t xml:space="preserve"> and </w:t>
      </w:r>
      <w:r w:rsidR="009208A9">
        <w:t xml:space="preserve">single taxon dominance </w:t>
      </w:r>
      <w:r w:rsidR="00A500F1">
        <w:t xml:space="preserve">may not occur until </w:t>
      </w:r>
      <w:r w:rsidR="003724EC">
        <w:t xml:space="preserve">a stream is under high levels of </w:t>
      </w:r>
      <w:r w:rsidR="00AA30CE">
        <w:t>nutrient enrichment</w:t>
      </w:r>
      <w:r w:rsidR="003724EC">
        <w:t xml:space="preserve">.  </w:t>
      </w:r>
    </w:p>
    <w:p w14:paraId="23E52541" w14:textId="0D2CC2F2" w:rsidR="003D3212" w:rsidRDefault="009208A9" w:rsidP="005B32E6">
      <w:r>
        <w:t xml:space="preserve">The frequent flushing in Badlands streams may increase the resilience of Badlands macroinvertebrates </w:t>
      </w:r>
      <w:r w:rsidR="00F4416F">
        <w:t xml:space="preserve">communities </w:t>
      </w:r>
      <w:r>
        <w:t>to disturbance</w:t>
      </w:r>
      <w:r w:rsidR="00F4416F">
        <w:t xml:space="preserve"> caused by nutrient loading</w:t>
      </w:r>
      <w:r>
        <w:t>, as well as promoting generalist feeding-strategies in Badlands macroinvertebrate populations</w:t>
      </w:r>
      <w:r w:rsidR="00C65E20">
        <w:t xml:space="preserve">.  </w:t>
      </w:r>
      <w:r>
        <w:t xml:space="preserve">Two metrics for the Badlands ecoregion, %EPT and %Collector </w:t>
      </w:r>
      <w:proofErr w:type="gramStart"/>
      <w:r>
        <w:t>Gather,</w:t>
      </w:r>
      <w:proofErr w:type="gramEnd"/>
      <w:r>
        <w:t xml:space="preserve"> </w:t>
      </w:r>
      <w:r w:rsidR="003D3212">
        <w:t xml:space="preserve">were </w:t>
      </w:r>
      <w:r w:rsidR="00737230">
        <w:t xml:space="preserve">statistically </w:t>
      </w:r>
      <w:r w:rsidR="003D3212">
        <w:t xml:space="preserve">higher than for stations in other ecoregions with the same land use intensity.  %EPT or percentage of </w:t>
      </w:r>
      <w:proofErr w:type="spellStart"/>
      <w:r w:rsidR="003D3212" w:rsidRPr="003D3212">
        <w:rPr>
          <w:i/>
        </w:rPr>
        <w:t>Ephemeroptera</w:t>
      </w:r>
      <w:proofErr w:type="spellEnd"/>
      <w:r w:rsidR="003D3212">
        <w:t xml:space="preserve">, </w:t>
      </w:r>
      <w:proofErr w:type="spellStart"/>
      <w:r w:rsidR="003D3212" w:rsidRPr="003D3212">
        <w:rPr>
          <w:i/>
        </w:rPr>
        <w:t>Plecoptera</w:t>
      </w:r>
      <w:proofErr w:type="spellEnd"/>
      <w:r w:rsidR="003D3212">
        <w:t xml:space="preserve">, and </w:t>
      </w:r>
      <w:proofErr w:type="spellStart"/>
      <w:r w:rsidR="003D3212" w:rsidRPr="003D3212">
        <w:rPr>
          <w:i/>
        </w:rPr>
        <w:t>Trichoptera</w:t>
      </w:r>
      <w:proofErr w:type="spellEnd"/>
      <w:r w:rsidR="00FB6CB4">
        <w:t xml:space="preserve"> measures the relative abundance of sensitive organisms.  %Collector Gathers is a measurement of trophic dynamics.  Trophic measures are surrogates for complex processes such as </w:t>
      </w:r>
      <w:r w:rsidR="00FB6CB4" w:rsidRPr="00FB6CB4">
        <w:t>trophic interaction, production, and food source availability</w:t>
      </w:r>
      <w:r>
        <w:t xml:space="preserve"> (Barbour 1996)</w:t>
      </w:r>
      <w:r w:rsidR="00FB6CB4">
        <w:t xml:space="preserve">.  </w:t>
      </w:r>
      <w:r>
        <w:t>T</w:t>
      </w:r>
      <w:r w:rsidR="00FB6CB4">
        <w:t xml:space="preserve">he higher relative abundance of sensitive and generalist species at Badlands ecoregion </w:t>
      </w:r>
      <w:r>
        <w:t>stations most likely results</w:t>
      </w:r>
      <w:r w:rsidR="0046605F">
        <w:t xml:space="preserve"> from a greater frequency of </w:t>
      </w:r>
      <w:r>
        <w:t>flood disturbance</w:t>
      </w:r>
      <w:r w:rsidR="0046605F">
        <w:t xml:space="preserve">.  Badlands watersheds are less vegetated and contain soils with very low infiltration </w:t>
      </w:r>
      <w:r w:rsidR="000D4F4A">
        <w:t>rates</w:t>
      </w:r>
      <w:r w:rsidR="0046605F">
        <w:t xml:space="preserve">.  Thus, streams in </w:t>
      </w:r>
      <w:r w:rsidR="00FF2C08">
        <w:t xml:space="preserve">the </w:t>
      </w:r>
      <w:r w:rsidR="0046605F">
        <w:t xml:space="preserve">Badlands </w:t>
      </w:r>
      <w:r w:rsidR="00FF2C08">
        <w:t>ecoregion</w:t>
      </w:r>
      <w:r w:rsidR="0046605F">
        <w:t xml:space="preserve"> are more likely to contain a greater volume of water immediately following a precipitation event</w:t>
      </w:r>
      <w:r w:rsidR="00FF2C08">
        <w:t xml:space="preserve"> than streams in other ecoregions</w:t>
      </w:r>
      <w:r w:rsidR="0046605F">
        <w:t>.</w:t>
      </w:r>
      <w:r w:rsidR="00FF2C08">
        <w:t xml:space="preserve"> </w:t>
      </w:r>
      <w:r>
        <w:t xml:space="preserve"> The greater volume of water</w:t>
      </w:r>
      <w:r w:rsidR="00FF2C08">
        <w:t xml:space="preserve"> </w:t>
      </w:r>
      <w:r>
        <w:t xml:space="preserve">most likely </w:t>
      </w:r>
      <w:r w:rsidR="00FF2C08">
        <w:t>flush</w:t>
      </w:r>
      <w:r>
        <w:t>es</w:t>
      </w:r>
      <w:r w:rsidR="00FF2C08">
        <w:t xml:space="preserve"> organic material from Badlands streams more frequently than may occur in streams in other ecoregions</w:t>
      </w:r>
      <w:r w:rsidR="000D4F4A">
        <w:t>, thereby increasing the nu</w:t>
      </w:r>
      <w:r w:rsidR="00F02625">
        <w:t>trient assimilative capacity</w:t>
      </w:r>
      <w:r w:rsidR="00FF2C08">
        <w:t>.</w:t>
      </w:r>
    </w:p>
    <w:p w14:paraId="28D30575" w14:textId="7B05D026" w:rsidR="00CD73BA" w:rsidRDefault="00CD73BA" w:rsidP="00CD73BA">
      <w:r>
        <w:t xml:space="preserve">There is a widespread increase in stressed conditions </w:t>
      </w:r>
      <w:r w:rsidR="00AA2C81">
        <w:t xml:space="preserve">when </w:t>
      </w:r>
      <w:proofErr w:type="spellStart"/>
      <w:r w:rsidR="00AA2C81">
        <w:t>compairing</w:t>
      </w:r>
      <w:proofErr w:type="spellEnd"/>
      <w:r w:rsidR="00AA2C81">
        <w:t xml:space="preserve"> </w:t>
      </w:r>
      <w:r>
        <w:t>two stream health metrics</w:t>
      </w:r>
      <w:r w:rsidR="00AA2C81">
        <w:t>:</w:t>
      </w:r>
      <w:r>
        <w:t xml:space="preserve"> </w:t>
      </w:r>
      <w:r w:rsidR="00AA2C81">
        <w:t>Family Biotic Index (FBI) and %Collector Gatherers 2000s values to 1990s values</w:t>
      </w:r>
      <w:proofErr w:type="gramStart"/>
      <w:r>
        <w:t>..</w:t>
      </w:r>
      <w:proofErr w:type="gramEnd"/>
      <w:r>
        <w:t xml:space="preserve">  Family Biotic index is a measure of the overall tolerance of a stream macroinvertebrate community to nutrient enrichment </w:t>
      </w:r>
      <w:r w:rsidRPr="00F4416F">
        <w:t xml:space="preserve">(Barbour 1996).  %Collector Gathers is an indication of trophic dynamics. An increase in %Collector Gatherer indicates stressed conditions because specialized feeders, which are more sensitive to pollution, are declining relative to generalist feeders which have a broader range of acceptable food materials (Barbour 1996).  </w:t>
      </w:r>
      <w:r w:rsidR="00AA2C81" w:rsidRPr="00F4416F">
        <w:t xml:space="preserve">The statistically significant declines are correlated with widespread fecal coliform and E-coli exceedances.  </w:t>
      </w:r>
      <w:r w:rsidRPr="00F4416F">
        <w:t>Nutrient enrichment by agricultural runoff is the most likely explan</w:t>
      </w:r>
      <w:r w:rsidR="00796247" w:rsidRPr="00F4416F">
        <w:t>ation for the declines in</w:t>
      </w:r>
      <w:r w:rsidR="00796247">
        <w:t xml:space="preserve"> health, as the declines in health</w:t>
      </w:r>
      <w:r>
        <w:t xml:space="preserve"> are correlated with pathogen exceedances.</w:t>
      </w:r>
      <w:r w:rsidR="00796247">
        <w:t xml:space="preserve">  </w:t>
      </w:r>
      <w:r>
        <w:t xml:space="preserve">Nutrient enrichment affects water quality because algal and aquatic </w:t>
      </w:r>
      <w:proofErr w:type="spellStart"/>
      <w:r>
        <w:t>macrophyte</w:t>
      </w:r>
      <w:proofErr w:type="spellEnd"/>
      <w:r>
        <w:t xml:space="preserve"> density increases as the bioavailable nitrogen and phosphorus concentration increases.  Algae and aquatic </w:t>
      </w:r>
      <w:proofErr w:type="spellStart"/>
      <w:r>
        <w:t>macrophytes</w:t>
      </w:r>
      <w:proofErr w:type="spellEnd"/>
      <w:r>
        <w:t xml:space="preserve"> photosynthesize increasing the daytime dissolved oxygen concentration.  However, as algae and aquatic </w:t>
      </w:r>
      <w:proofErr w:type="spellStart"/>
      <w:r>
        <w:t>macrophytes</w:t>
      </w:r>
      <w:proofErr w:type="spellEnd"/>
      <w:r>
        <w:t xml:space="preserve"> also respire at night when photosynthesis is not occurring, an abundance of algae and aquatic </w:t>
      </w:r>
      <w:proofErr w:type="spellStart"/>
      <w:r>
        <w:t>macrophytes</w:t>
      </w:r>
      <w:proofErr w:type="spellEnd"/>
      <w:r>
        <w:t xml:space="preserve"> can significantly reduce dissolved oxygen levels at night.  Low nighttime dissolved oxygen concentrations affect macroinvertebrate families differently with populations of taxa sensitive to pollution including mayflies (</w:t>
      </w:r>
      <w:proofErr w:type="spellStart"/>
      <w:r>
        <w:rPr>
          <w:i/>
        </w:rPr>
        <w:t>Ephemeroptera</w:t>
      </w:r>
      <w:proofErr w:type="spellEnd"/>
      <w:r>
        <w:t xml:space="preserve">), caddis flies </w:t>
      </w:r>
      <w:r>
        <w:rPr>
          <w:i/>
        </w:rPr>
        <w:t>(</w:t>
      </w:r>
      <w:proofErr w:type="spellStart"/>
      <w:r>
        <w:rPr>
          <w:i/>
        </w:rPr>
        <w:t>Trichoptera</w:t>
      </w:r>
      <w:proofErr w:type="spellEnd"/>
      <w:r>
        <w:t>) and stone flies (</w:t>
      </w:r>
      <w:proofErr w:type="spellStart"/>
      <w:r>
        <w:rPr>
          <w:i/>
        </w:rPr>
        <w:t>Plecoptera</w:t>
      </w:r>
      <w:proofErr w:type="spellEnd"/>
      <w:r>
        <w:t xml:space="preserve">) decreasing relative to pollution tolerant families including true flies </w:t>
      </w:r>
      <w:r>
        <w:rPr>
          <w:i/>
        </w:rPr>
        <w:t>(</w:t>
      </w:r>
      <w:proofErr w:type="spellStart"/>
      <w:r>
        <w:rPr>
          <w:i/>
        </w:rPr>
        <w:t>Diptera</w:t>
      </w:r>
      <w:proofErr w:type="spellEnd"/>
      <w:r>
        <w:t>), freshwater shrimp (</w:t>
      </w:r>
      <w:r>
        <w:rPr>
          <w:i/>
        </w:rPr>
        <w:t>Isopoda</w:t>
      </w:r>
      <w:r>
        <w:t xml:space="preserve">) and worms </w:t>
      </w:r>
      <w:r>
        <w:rPr>
          <w:i/>
        </w:rPr>
        <w:t>(</w:t>
      </w:r>
      <w:proofErr w:type="spellStart"/>
      <w:r>
        <w:rPr>
          <w:i/>
        </w:rPr>
        <w:t>Oligichaeta</w:t>
      </w:r>
      <w:proofErr w:type="spellEnd"/>
      <w:r>
        <w:t>).</w:t>
      </w:r>
    </w:p>
    <w:p w14:paraId="09AA0D1A" w14:textId="75022EB8" w:rsidR="00BA5AF3" w:rsidRDefault="00BA5AF3" w:rsidP="00BA5AF3">
      <w:pPr>
        <w:pStyle w:val="Heading1"/>
        <w:rPr>
          <w:color w:val="auto"/>
        </w:rPr>
      </w:pPr>
      <w:bookmarkStart w:id="2706" w:name="_Toc262198185"/>
      <w:r>
        <w:rPr>
          <w:color w:val="auto"/>
        </w:rPr>
        <w:t>8</w:t>
      </w:r>
      <w:r w:rsidRPr="00AA2C81">
        <w:rPr>
          <w:color w:val="auto"/>
        </w:rPr>
        <w:t>.0</w:t>
      </w:r>
      <w:r w:rsidRPr="00AA2C81">
        <w:rPr>
          <w:color w:val="auto"/>
        </w:rPr>
        <w:tab/>
      </w:r>
      <w:r>
        <w:rPr>
          <w:color w:val="auto"/>
        </w:rPr>
        <w:t>Recommendations</w:t>
      </w:r>
      <w:bookmarkEnd w:id="2706"/>
    </w:p>
    <w:p w14:paraId="424523A5" w14:textId="661B0C03" w:rsidR="009F5AB1" w:rsidRPr="00AD35C1" w:rsidRDefault="009F5AB1" w:rsidP="009F5AB1">
      <w:pPr>
        <w:pStyle w:val="Heading2"/>
      </w:pPr>
      <w:bookmarkStart w:id="2707" w:name="_Toc262198186"/>
      <w:r>
        <w:t>8.1 Implementation of Previous Recommendations</w:t>
      </w:r>
      <w:bookmarkEnd w:id="2707"/>
    </w:p>
    <w:p w14:paraId="64967DC1" w14:textId="77777777" w:rsidR="0007784C" w:rsidRPr="00167AEF" w:rsidRDefault="00F51BE6" w:rsidP="008F3A10">
      <w:r>
        <w:t xml:space="preserve">Two previous watershed assessments and non-point source management plans were developed prior to this report. </w:t>
      </w:r>
      <w:r w:rsidR="0064148E">
        <w:t xml:space="preserve">Previous recommendations </w:t>
      </w:r>
      <w:r>
        <w:t xml:space="preserve">by Tetra-tech (2005) </w:t>
      </w:r>
      <w:r w:rsidR="0064148E">
        <w:t xml:space="preserve">for non-point source </w:t>
      </w:r>
      <w:r>
        <w:t>management</w:t>
      </w:r>
      <w:r w:rsidR="0064148E">
        <w:t xml:space="preserve"> </w:t>
      </w:r>
      <w:r w:rsidR="00C9602B">
        <w:t xml:space="preserve">include the following </w:t>
      </w:r>
      <w:r>
        <w:t xml:space="preserve">action </w:t>
      </w:r>
      <w:r w:rsidR="00C9602B">
        <w:t>items</w:t>
      </w:r>
      <w:r w:rsidR="00AC2E82">
        <w:t>:</w:t>
      </w:r>
      <w:r w:rsidR="0064148E">
        <w:t xml:space="preserve"> </w:t>
      </w:r>
      <w:r w:rsidR="00AC2E82">
        <w:t xml:space="preserve">1) </w:t>
      </w:r>
      <w:r w:rsidR="00AC2E82">
        <w:rPr>
          <w:bCs/>
        </w:rPr>
        <w:t>m</w:t>
      </w:r>
      <w:r w:rsidR="00AC2E82" w:rsidRPr="00AC2E82">
        <w:t>inimize NPS pollutants in r</w:t>
      </w:r>
      <w:r w:rsidR="00AC2E82">
        <w:t>unoff from agricultural areas with strategies on a) identification of priority areas, b) improved coordination with other agencies, 2) i</w:t>
      </w:r>
      <w:r w:rsidR="00AC2E82" w:rsidRPr="00AC2E82">
        <w:t>dentify and quantify natural sources of nutrients and metals to better distinguish and address n</w:t>
      </w:r>
      <w:r w:rsidR="00AC2E82">
        <w:t xml:space="preserve">onpoint sources of pollutants with strategies including a) </w:t>
      </w:r>
      <w:r w:rsidR="00AC2E82" w:rsidRPr="00AC2E82">
        <w:t xml:space="preserve">identifying and analyzing existing data sources and </w:t>
      </w:r>
      <w:r w:rsidR="00AC2E82">
        <w:t xml:space="preserve">b) </w:t>
      </w:r>
      <w:r w:rsidR="00AC2E82" w:rsidRPr="00AC2E82">
        <w:t>refining the existing monitoring program to facilitate investigation of natural contributions to sur</w:t>
      </w:r>
      <w:r w:rsidR="00AC2E82">
        <w:t>face water pollution, 3) m</w:t>
      </w:r>
      <w:r w:rsidR="00AC2E82" w:rsidRPr="00AC2E82">
        <w:t>inimize illegal dumping of household wa</w:t>
      </w:r>
      <w:r w:rsidR="00E67F35">
        <w:t>ste across the reservation, 4) identify data gaps including: monitoring for pesticides, fecal coliform, and total suspended solids, and 5) integration of water quality and biological assessment data.</w:t>
      </w:r>
      <w:r>
        <w:t xml:space="preserve">  Previous recommendations by Matrix Consulting (2011) for non-point source management include the following action items:</w:t>
      </w:r>
      <w:r w:rsidR="00167AEF">
        <w:t xml:space="preserve"> 1) fecal coliform and E-coli should be analyzed at a higher dilution level, 2) total coliform should be analyzed at a higher dilution level, 3) </w:t>
      </w:r>
      <w:r w:rsidR="0007784C">
        <w:t>sampling of two watersheds per year for a period of two years including a) establishment of a</w:t>
      </w:r>
      <w:r w:rsidR="00167AEF" w:rsidRPr="00167AEF">
        <w:t>t least one continuous flow monitoring station per watershed that incorporates bo</w:t>
      </w:r>
      <w:r w:rsidR="0007784C">
        <w:t>th flow and automated sampling, b) c</w:t>
      </w:r>
      <w:r w:rsidR="00167AEF" w:rsidRPr="00167AEF">
        <w:t xml:space="preserve">onduct monthly sampling in addition to </w:t>
      </w:r>
      <w:r w:rsidR="0007784C">
        <w:t xml:space="preserve">c) event sampling of </w:t>
      </w:r>
      <w:r w:rsidR="00167AEF" w:rsidRPr="00167AEF">
        <w:t xml:space="preserve">four to six events </w:t>
      </w:r>
      <w:r w:rsidR="0007784C">
        <w:t xml:space="preserve">per year, </w:t>
      </w:r>
      <w:r w:rsidR="00756BFA">
        <w:t>d</w:t>
      </w:r>
      <w:r w:rsidR="0007784C">
        <w:t>) rotation of the automated sampling at two-year intervals, 4) evaluate land use practices within each watershed to specifically identify potential sources of pollution, 5) develop load calculations to</w:t>
      </w:r>
      <w:r w:rsidR="00845F87">
        <w:t xml:space="preserve"> evaluate load reductions, 6) prioritization of watersheds for monitoring.</w:t>
      </w:r>
    </w:p>
    <w:p w14:paraId="7C633AA3" w14:textId="77777777" w:rsidR="00E67F35" w:rsidRDefault="00167AEF" w:rsidP="00AC2E82">
      <w:r w:rsidRPr="00167AEF">
        <w:t xml:space="preserve"> </w:t>
      </w:r>
      <w:r w:rsidR="00E67F35">
        <w:t xml:space="preserve">The OST Environmental Protection Program has made progress in the following areas:  </w:t>
      </w:r>
    </w:p>
    <w:p w14:paraId="05CD8424" w14:textId="77777777" w:rsidR="00E67F35" w:rsidRDefault="00E67F35" w:rsidP="00E67F35">
      <w:pPr>
        <w:ind w:firstLine="720"/>
      </w:pPr>
      <w:r w:rsidRPr="00C9602B">
        <w:rPr>
          <w:b/>
        </w:rPr>
        <w:t>Recommendation 1 (Tetra Tech):</w:t>
      </w:r>
      <w:r>
        <w:t xml:space="preserve"> The OST Environmental Protection Program coordinated meetings with the Bureau of Indian Affairs, OST Land Office, South Dakota School of Mines and Technology, and Oglala Lakota College in fall 2012 to coordinate agricultural Best Management Practice (BMP) implementation.  The meetings led to an implementation proposal submitted in 201</w:t>
      </w:r>
      <w:r w:rsidR="00C9602B">
        <w:t xml:space="preserve">2 that narrowly missed being funded and a resubmission by </w:t>
      </w:r>
      <w:proofErr w:type="spellStart"/>
      <w:r w:rsidR="00C9602B">
        <w:t>Respec</w:t>
      </w:r>
      <w:proofErr w:type="spellEnd"/>
      <w:r w:rsidR="00C9602B">
        <w:t xml:space="preserve"> on behalf of the OST EPP in 2013.</w:t>
      </w:r>
    </w:p>
    <w:p w14:paraId="3853158C" w14:textId="78EE96B2" w:rsidR="00C9602B" w:rsidRDefault="00C9602B" w:rsidP="00E67F35">
      <w:pPr>
        <w:ind w:firstLine="720"/>
      </w:pPr>
      <w:r w:rsidRPr="00C9602B">
        <w:rPr>
          <w:b/>
        </w:rPr>
        <w:t>Recommendation 2 (Tetra-tech):</w:t>
      </w:r>
      <w:r>
        <w:t xml:space="preserve"> OST Environmental Protection Program contacted faculty at SDSMT (Dr. Scott Kenner) and O</w:t>
      </w:r>
      <w:r w:rsidR="006066D5">
        <w:t xml:space="preserve">glala </w:t>
      </w:r>
      <w:r>
        <w:t>L</w:t>
      </w:r>
      <w:r w:rsidR="006066D5">
        <w:t xml:space="preserve">akota </w:t>
      </w:r>
      <w:r>
        <w:t>C</w:t>
      </w:r>
      <w:r w:rsidR="006066D5">
        <w:t>ollect</w:t>
      </w:r>
      <w:r>
        <w:t xml:space="preserve"> (Mr. Charles Jason Tinant) to quantify natural sources of nutrients and metals to better distinguish and address non-point sources of pollutants.  The result of the faculty contacts include: a) an updated NPS management plan and the establishment of load duration curves for fecal coliform, E-coli, phosphorus, and total suspended solids by Mr. Nicholas </w:t>
      </w:r>
      <w:proofErr w:type="spellStart"/>
      <w:r>
        <w:t>Marnach</w:t>
      </w:r>
      <w:proofErr w:type="spellEnd"/>
      <w:r>
        <w:t xml:space="preserve"> as part of an MS thesis funded in part </w:t>
      </w:r>
      <w:r w:rsidR="00ED762E">
        <w:t>through an EPA Education Grant</w:t>
      </w:r>
      <w:r>
        <w:t xml:space="preserve">, and </w:t>
      </w:r>
      <w:r w:rsidR="006066D5">
        <w:t>b) analysis of phosphorus sources by Mr. Tinant</w:t>
      </w:r>
      <w:r w:rsidR="00F4416F">
        <w:t xml:space="preserve"> (this report)</w:t>
      </w:r>
      <w:r w:rsidR="006066D5">
        <w:t>.</w:t>
      </w:r>
    </w:p>
    <w:p w14:paraId="3B8BD71E" w14:textId="006EC641" w:rsidR="00B843D1" w:rsidRPr="007C2B0F" w:rsidRDefault="006066D5" w:rsidP="007C2B0F">
      <w:pPr>
        <w:ind w:firstLine="720"/>
      </w:pPr>
      <w:r>
        <w:rPr>
          <w:b/>
        </w:rPr>
        <w:t>Recommendation 3 (Tetra-tech)</w:t>
      </w:r>
      <w:r w:rsidR="00B843D1" w:rsidRPr="00B843D1">
        <w:rPr>
          <w:b/>
        </w:rPr>
        <w:t xml:space="preserve">: </w:t>
      </w:r>
      <w:r w:rsidR="00B843D1" w:rsidRPr="00B843D1">
        <w:t>The OST EPP is concerned about the risk of solid waste migration into reservation waterways</w:t>
      </w:r>
      <w:r w:rsidR="00B843D1">
        <w:t>. The</w:t>
      </w:r>
      <w:r w:rsidR="00B843D1" w:rsidRPr="00B843D1">
        <w:t xml:space="preserve"> </w:t>
      </w:r>
      <w:r w:rsidR="00B843D1">
        <w:t>volume of solid waste in found in water</w:t>
      </w:r>
      <w:r w:rsidR="00B843D1" w:rsidRPr="00B843D1">
        <w:t xml:space="preserve">ways </w:t>
      </w:r>
      <w:r w:rsidR="00B843D1">
        <w:t>indicates a</w:t>
      </w:r>
      <w:r w:rsidR="00B843D1" w:rsidRPr="00B843D1">
        <w:t xml:space="preserve"> need for more public</w:t>
      </w:r>
      <w:r w:rsidR="00F4416F">
        <w:t xml:space="preserve"> education</w:t>
      </w:r>
      <w:r w:rsidR="00B843D1" w:rsidRPr="00B843D1">
        <w:t xml:space="preserve">. </w:t>
      </w:r>
      <w:r w:rsidR="00B843D1">
        <w:t xml:space="preserve">Solid waste in waterways </w:t>
      </w:r>
      <w:r w:rsidR="00B843D1" w:rsidRPr="00B843D1">
        <w:t xml:space="preserve">also </w:t>
      </w:r>
      <w:r w:rsidR="00B843D1">
        <w:t xml:space="preserve">indicates </w:t>
      </w:r>
      <w:r w:rsidR="00B843D1" w:rsidRPr="00B843D1">
        <w:t>the need of a sustainable solid waste management plan for the Pine Ridge Indian Reservation.</w:t>
      </w:r>
      <w:r w:rsidR="00B843D1">
        <w:rPr>
          <w:b/>
        </w:rPr>
        <w:t xml:space="preserve">  </w:t>
      </w:r>
      <w:r w:rsidR="00B843D1" w:rsidRPr="00B843D1">
        <w:t xml:space="preserve">The </w:t>
      </w:r>
      <w:r w:rsidR="00B843D1">
        <w:t>most recent version of the solid waste management plan version w</w:t>
      </w:r>
      <w:r w:rsidR="00973DD4">
        <w:t>as collaboratively developed by</w:t>
      </w:r>
      <w:r w:rsidR="00B843D1">
        <w:t xml:space="preserve"> the </w:t>
      </w:r>
      <w:r w:rsidR="00B843D1" w:rsidRPr="00B843D1">
        <w:t xml:space="preserve">IHS, BIA, USEPA, Rapid City Landfill Director, Chadron Landfill operators, </w:t>
      </w:r>
      <w:r w:rsidR="00973DD4">
        <w:t xml:space="preserve">and the OST EHTT and approved by the OST Tribal Council.  </w:t>
      </w:r>
      <w:r w:rsidR="00B843D1" w:rsidRPr="00B843D1">
        <w:t>Th</w:t>
      </w:r>
      <w:r w:rsidR="00973DD4">
        <w:t xml:space="preserve">e essence of the plan was to transition service towards </w:t>
      </w:r>
      <w:r w:rsidR="00B843D1" w:rsidRPr="00B843D1">
        <w:t xml:space="preserve">individualized service. </w:t>
      </w:r>
      <w:r w:rsidR="00973DD4">
        <w:t>H</w:t>
      </w:r>
      <w:r w:rsidR="00B843D1" w:rsidRPr="00B843D1">
        <w:t xml:space="preserve">owever, </w:t>
      </w:r>
      <w:r w:rsidR="00973DD4">
        <w:t>the plan</w:t>
      </w:r>
      <w:r w:rsidR="00B843D1" w:rsidRPr="00B843D1">
        <w:t xml:space="preserve"> has </w:t>
      </w:r>
      <w:r w:rsidR="00973DD4">
        <w:t xml:space="preserve">not </w:t>
      </w:r>
      <w:r w:rsidR="00973DD4" w:rsidRPr="007C2B0F">
        <w:t>been implemented</w:t>
      </w:r>
      <w:r w:rsidR="00B843D1" w:rsidRPr="007C2B0F">
        <w:t xml:space="preserve">. </w:t>
      </w:r>
      <w:r w:rsidR="00973DD4" w:rsidRPr="007C2B0F">
        <w:t xml:space="preserve">The solid waste plan is being revisited through the support of Oglala Lakota College.  We are </w:t>
      </w:r>
      <w:r w:rsidR="007C2B0F" w:rsidRPr="007C2B0F">
        <w:t>planning</w:t>
      </w:r>
      <w:r w:rsidR="00973DD4" w:rsidRPr="007C2B0F">
        <w:t xml:space="preserve"> a </w:t>
      </w:r>
      <w:r w:rsidR="00B843D1" w:rsidRPr="007C2B0F">
        <w:t xml:space="preserve">comprehensive review of the current operations of the Solid Waste facilities and </w:t>
      </w:r>
      <w:r w:rsidR="00973DD4" w:rsidRPr="007C2B0F">
        <w:t xml:space="preserve">to </w:t>
      </w:r>
      <w:r w:rsidR="00B843D1" w:rsidRPr="007C2B0F">
        <w:t xml:space="preserve">review the suggested action in all previous plans </w:t>
      </w:r>
      <w:r w:rsidR="00973DD4" w:rsidRPr="007C2B0F">
        <w:t xml:space="preserve">as part of guided </w:t>
      </w:r>
      <w:r w:rsidR="007C2B0F" w:rsidRPr="007C2B0F">
        <w:t xml:space="preserve">pre-engineering </w:t>
      </w:r>
      <w:r w:rsidR="00973DD4" w:rsidRPr="007C2B0F">
        <w:t>student projects</w:t>
      </w:r>
      <w:r w:rsidR="007C2B0F" w:rsidRPr="007C2B0F">
        <w:t xml:space="preserve"> in summer 2014.</w:t>
      </w:r>
    </w:p>
    <w:p w14:paraId="3441E13F" w14:textId="679B357B" w:rsidR="006066D5" w:rsidRDefault="006066D5" w:rsidP="00E67F35">
      <w:pPr>
        <w:ind w:firstLine="720"/>
      </w:pPr>
      <w:r>
        <w:rPr>
          <w:b/>
        </w:rPr>
        <w:t xml:space="preserve">Recommendation 4 (Tetra-tech): </w:t>
      </w:r>
      <w:r>
        <w:t xml:space="preserve">The OST EPP now routinely samples for fecal coliform, e-coli, and total suspended solids. The OST EPP does not routinely sample sampling for pesticides.  However, the USGS did conduct a </w:t>
      </w:r>
      <w:r w:rsidR="00F51BE6">
        <w:t xml:space="preserve">comprehensive </w:t>
      </w:r>
      <w:r>
        <w:t>study of shallow ground water for the Pine Ridge reservation (</w:t>
      </w:r>
      <w:proofErr w:type="spellStart"/>
      <w:r>
        <w:t>Heaken</w:t>
      </w:r>
      <w:proofErr w:type="spellEnd"/>
      <w:r>
        <w:t xml:space="preserve"> 200</w:t>
      </w:r>
      <w:r w:rsidR="00F51BE6">
        <w:t>0</w:t>
      </w:r>
      <w:r>
        <w:t>)</w:t>
      </w:r>
      <w:r w:rsidR="00F51BE6">
        <w:t xml:space="preserve"> that</w:t>
      </w:r>
      <w:r>
        <w:t xml:space="preserve"> did not </w:t>
      </w:r>
      <w:r w:rsidR="00F51BE6">
        <w:t>detect</w:t>
      </w:r>
      <w:r>
        <w:t xml:space="preserve"> pesticides in shallow ground water.</w:t>
      </w:r>
      <w:r w:rsidR="00C20BE9">
        <w:t xml:space="preserve">  The Natural Resources Regulatory Agency has a pesticide pollut</w:t>
      </w:r>
      <w:r w:rsidR="00662127">
        <w:t>ion prevention program</w:t>
      </w:r>
      <w:r w:rsidR="00C20BE9">
        <w:t xml:space="preserve"> monitor</w:t>
      </w:r>
      <w:r w:rsidR="00662127">
        <w:t>s</w:t>
      </w:r>
      <w:r w:rsidR="00C20BE9">
        <w:t xml:space="preserve"> pesticide use on the reservation.</w:t>
      </w:r>
    </w:p>
    <w:p w14:paraId="5E6B02B4" w14:textId="21F67214" w:rsidR="006066D5" w:rsidRDefault="006066D5" w:rsidP="00E67F35">
      <w:pPr>
        <w:ind w:firstLine="720"/>
      </w:pPr>
      <w:r>
        <w:rPr>
          <w:b/>
        </w:rPr>
        <w:t xml:space="preserve">Recommendation 5 (Tetra-tech): </w:t>
      </w:r>
      <w:r>
        <w:t xml:space="preserve">The OST EPP asked Oglala Lakota College to help with stream </w:t>
      </w:r>
      <w:proofErr w:type="spellStart"/>
      <w:r>
        <w:t>bioassessment</w:t>
      </w:r>
      <w:proofErr w:type="spellEnd"/>
      <w:r>
        <w:t xml:space="preserve">.  In 2010, Mr. Charles Jason Tinant began an undergraduate student research program focusing on macroinvertebrate </w:t>
      </w:r>
      <w:proofErr w:type="spellStart"/>
      <w:r>
        <w:t>bioassessment</w:t>
      </w:r>
      <w:proofErr w:type="spellEnd"/>
      <w:r>
        <w:t xml:space="preserve">.  Results of the research program are </w:t>
      </w:r>
      <w:r w:rsidR="00F4416F">
        <w:t>included</w:t>
      </w:r>
      <w:r>
        <w:t xml:space="preserve"> in this report. </w:t>
      </w:r>
    </w:p>
    <w:p w14:paraId="34AC2D6D" w14:textId="781B69B0" w:rsidR="007C2B0F" w:rsidRPr="007C2B0F" w:rsidRDefault="00845F87" w:rsidP="007C2B0F">
      <w:pPr>
        <w:ind w:firstLine="720"/>
      </w:pPr>
      <w:r w:rsidRPr="00C9602B">
        <w:rPr>
          <w:b/>
        </w:rPr>
        <w:t>Recommendation</w:t>
      </w:r>
      <w:r>
        <w:rPr>
          <w:b/>
        </w:rPr>
        <w:t>s</w:t>
      </w:r>
      <w:r w:rsidRPr="00C9602B">
        <w:rPr>
          <w:b/>
        </w:rPr>
        <w:t xml:space="preserve"> 1</w:t>
      </w:r>
      <w:r>
        <w:rPr>
          <w:b/>
        </w:rPr>
        <w:t xml:space="preserve"> and 2</w:t>
      </w:r>
      <w:r w:rsidRPr="00C9602B">
        <w:rPr>
          <w:b/>
        </w:rPr>
        <w:t xml:space="preserve"> (</w:t>
      </w:r>
      <w:r>
        <w:rPr>
          <w:b/>
        </w:rPr>
        <w:t>Matrix</w:t>
      </w:r>
      <w:r w:rsidRPr="00C9602B">
        <w:rPr>
          <w:b/>
        </w:rPr>
        <w:t>):</w:t>
      </w:r>
      <w:r>
        <w:t xml:space="preserve"> </w:t>
      </w:r>
      <w:r w:rsidR="00235B70">
        <w:t xml:space="preserve">The OST EPP is working with OLC, Energy Labs, and the EPA to improve the reliability of the </w:t>
      </w:r>
      <w:proofErr w:type="gramStart"/>
      <w:r w:rsidR="00235B70">
        <w:t>pathogen sampling</w:t>
      </w:r>
      <w:proofErr w:type="gramEnd"/>
      <w:r w:rsidR="00235B70">
        <w:t xml:space="preserve"> program.  In 2013, t</w:t>
      </w:r>
      <w:r w:rsidR="00662127">
        <w:t xml:space="preserve">he OST EPP revised the </w:t>
      </w:r>
      <w:proofErr w:type="gramStart"/>
      <w:r w:rsidR="00662127">
        <w:t xml:space="preserve">pathogen </w:t>
      </w:r>
      <w:r w:rsidR="00235B70">
        <w:t>sampling</w:t>
      </w:r>
      <w:proofErr w:type="gramEnd"/>
      <w:r w:rsidR="00235B70">
        <w:t xml:space="preserve"> program in order to improve the reliability of results and to maximize sampling program efficiency.</w:t>
      </w:r>
    </w:p>
    <w:p w14:paraId="05EA393E" w14:textId="510C1B8A" w:rsidR="00845F87" w:rsidRDefault="00845F87" w:rsidP="00845F87">
      <w:pPr>
        <w:ind w:firstLine="720"/>
      </w:pPr>
      <w:r w:rsidRPr="00C9602B">
        <w:rPr>
          <w:b/>
        </w:rPr>
        <w:t xml:space="preserve">Recommendation </w:t>
      </w:r>
      <w:r>
        <w:rPr>
          <w:b/>
        </w:rPr>
        <w:t xml:space="preserve">3 </w:t>
      </w:r>
      <w:r w:rsidRPr="00C9602B">
        <w:rPr>
          <w:b/>
        </w:rPr>
        <w:t>(</w:t>
      </w:r>
      <w:r>
        <w:rPr>
          <w:b/>
        </w:rPr>
        <w:t>Matrix</w:t>
      </w:r>
      <w:r w:rsidRPr="00C9602B">
        <w:rPr>
          <w:b/>
        </w:rPr>
        <w:t>):</w:t>
      </w:r>
      <w:r w:rsidRPr="00845F87">
        <w:rPr>
          <w:b/>
        </w:rPr>
        <w:t xml:space="preserve"> </w:t>
      </w:r>
      <w:r>
        <w:t xml:space="preserve">The OST EPP worked with SDSMT to </w:t>
      </w:r>
      <w:r w:rsidRPr="00845F87">
        <w:t>sampl</w:t>
      </w:r>
      <w:r>
        <w:t>e Pass Creek and Bear in the Lodge Creek watersheds in 2012-2013.  Continuous flow monitoring stations</w:t>
      </w:r>
      <w:r w:rsidR="00756BFA">
        <w:t xml:space="preserve"> coupled with automated sampling</w:t>
      </w:r>
      <w:r>
        <w:t xml:space="preserve"> were established at Pass Creek </w:t>
      </w:r>
      <w:r w:rsidR="00756BFA">
        <w:t>3 and Bear in the Lodge Creek 2.  Event sampling was conducted at both stations in 2012-2013.  Continuous flow monitoring and automated sampling is pla</w:t>
      </w:r>
      <w:r w:rsidR="00235B70">
        <w:t>nned for Medicine Root Creek.</w:t>
      </w:r>
      <w:r w:rsidR="00756BFA">
        <w:t xml:space="preserve">  An additional six continuous flow monitoring stations were set up at WOK2, WOK4, POR2, POR3, MER3, and MER4</w:t>
      </w:r>
      <w:r w:rsidR="00975981">
        <w:t xml:space="preserve"> through a partnership with OLC</w:t>
      </w:r>
      <w:r w:rsidR="00756BFA">
        <w:t>.</w:t>
      </w:r>
      <w:r w:rsidR="00975981">
        <w:t xml:space="preserve">  In addition to stream flow, the stations are monitoring pH, conductivity, dissolved oxygen, and temperature at 15-minute intervals.</w:t>
      </w:r>
    </w:p>
    <w:p w14:paraId="05A2B4A7" w14:textId="7D20D20E" w:rsidR="006878D8" w:rsidRPr="006878D8" w:rsidRDefault="006878D8" w:rsidP="006878D8">
      <w:pPr>
        <w:ind w:firstLine="720"/>
      </w:pPr>
      <w:r w:rsidRPr="00C9602B">
        <w:rPr>
          <w:b/>
        </w:rPr>
        <w:t xml:space="preserve">Recommendation </w:t>
      </w:r>
      <w:r>
        <w:rPr>
          <w:b/>
        </w:rPr>
        <w:t xml:space="preserve">4 </w:t>
      </w:r>
      <w:r w:rsidRPr="00C9602B">
        <w:rPr>
          <w:b/>
        </w:rPr>
        <w:t>(</w:t>
      </w:r>
      <w:r>
        <w:rPr>
          <w:b/>
        </w:rPr>
        <w:t>Matrix</w:t>
      </w:r>
      <w:r w:rsidRPr="00C9602B">
        <w:rPr>
          <w:b/>
        </w:rPr>
        <w:t>):</w:t>
      </w:r>
      <w:r w:rsidRPr="00845F87">
        <w:rPr>
          <w:b/>
        </w:rPr>
        <w:t xml:space="preserve"> </w:t>
      </w:r>
      <w:r>
        <w:t>Pollution sources within each watershed have not been specifically identified.</w:t>
      </w:r>
      <w:r w:rsidR="004162A5">
        <w:t xml:space="preserve">  </w:t>
      </w:r>
      <w:r w:rsidR="00235B70">
        <w:t>However, Jason Tinant under the direction of Dr. Scott Kenner is planning a flow-duration based TMDL study that should identify specific pollution sources within the watershed.</w:t>
      </w:r>
    </w:p>
    <w:p w14:paraId="4DF915D3" w14:textId="77777777" w:rsidR="006878D8" w:rsidRDefault="006878D8" w:rsidP="006878D8">
      <w:pPr>
        <w:ind w:firstLine="720"/>
      </w:pPr>
      <w:r w:rsidRPr="00C9602B">
        <w:rPr>
          <w:b/>
        </w:rPr>
        <w:t xml:space="preserve">Recommendation </w:t>
      </w:r>
      <w:r w:rsidR="00AD35C1">
        <w:rPr>
          <w:b/>
        </w:rPr>
        <w:t>5</w:t>
      </w:r>
      <w:r>
        <w:rPr>
          <w:b/>
        </w:rPr>
        <w:t xml:space="preserve"> </w:t>
      </w:r>
      <w:r w:rsidRPr="00C9602B">
        <w:rPr>
          <w:b/>
        </w:rPr>
        <w:t>(</w:t>
      </w:r>
      <w:r>
        <w:rPr>
          <w:b/>
        </w:rPr>
        <w:t>Matrix</w:t>
      </w:r>
      <w:r w:rsidRPr="00C9602B">
        <w:rPr>
          <w:b/>
        </w:rPr>
        <w:t>):</w:t>
      </w:r>
      <w:r w:rsidRPr="00845F87">
        <w:rPr>
          <w:b/>
        </w:rPr>
        <w:t xml:space="preserve"> </w:t>
      </w:r>
      <w:r>
        <w:t xml:space="preserve">Load calculations </w:t>
      </w:r>
      <w:r w:rsidR="00975981">
        <w:t xml:space="preserve">for Pass Creek III and Bear in the Lodge Creek II </w:t>
      </w:r>
      <w:r>
        <w:t xml:space="preserve">have been developed from event samples (see </w:t>
      </w:r>
      <w:proofErr w:type="spellStart"/>
      <w:r>
        <w:t>Marnach</w:t>
      </w:r>
      <w:proofErr w:type="spellEnd"/>
      <w:r>
        <w:t xml:space="preserve"> 2013). EPP staff have purchased</w:t>
      </w:r>
      <w:r w:rsidR="00AD35C1">
        <w:t xml:space="preserve"> stream flow monitoring equipment</w:t>
      </w:r>
      <w:r>
        <w:t xml:space="preserve">, </w:t>
      </w:r>
      <w:r w:rsidR="00AD35C1">
        <w:t>received training to collect stream flow data and have developed a comprehensive</w:t>
      </w:r>
      <w:r w:rsidR="005D24AF">
        <w:t xml:space="preserve"> stream-flow</w:t>
      </w:r>
      <w:r w:rsidR="00AD35C1">
        <w:t xml:space="preserve"> monitoring program</w:t>
      </w:r>
      <w:r w:rsidR="005D24AF">
        <w:t>,</w:t>
      </w:r>
      <w:r w:rsidR="00AD35C1">
        <w:t xml:space="preserve"> which is at early implementation. </w:t>
      </w:r>
    </w:p>
    <w:p w14:paraId="67C73177" w14:textId="77777777" w:rsidR="0064148E" w:rsidRPr="00AD35C1" w:rsidRDefault="00AD35C1" w:rsidP="00AD35C1">
      <w:pPr>
        <w:ind w:firstLine="720"/>
      </w:pPr>
      <w:r>
        <w:rPr>
          <w:b/>
        </w:rPr>
        <w:t xml:space="preserve">Recommendation 6 (Matrix): </w:t>
      </w:r>
      <w:r>
        <w:t>The EPP has implemented the watershed prioritization schedule recommended by Matrix</w:t>
      </w:r>
      <w:r w:rsidR="00756BFA">
        <w:t>.</w:t>
      </w:r>
    </w:p>
    <w:p w14:paraId="5FC19F0F" w14:textId="77777777" w:rsidR="00AD35C1" w:rsidRPr="00AD35C1" w:rsidRDefault="00AD35C1" w:rsidP="00AD35C1">
      <w:pPr>
        <w:pStyle w:val="Heading2"/>
      </w:pPr>
      <w:bookmarkStart w:id="2708" w:name="_Toc262198187"/>
      <w:r>
        <w:t>8.2 Recommendations Based on Recent Findings</w:t>
      </w:r>
      <w:bookmarkEnd w:id="2708"/>
    </w:p>
    <w:p w14:paraId="21FFF3D1" w14:textId="77777777" w:rsidR="00AD35C1" w:rsidRPr="00721CAB" w:rsidRDefault="00AD35C1" w:rsidP="00AD35C1">
      <w:pPr>
        <w:pStyle w:val="Heading3"/>
        <w:rPr>
          <w:color w:val="auto"/>
        </w:rPr>
      </w:pPr>
      <w:bookmarkStart w:id="2709" w:name="_Toc262198188"/>
      <w:r w:rsidRPr="00721CAB">
        <w:rPr>
          <w:color w:val="auto"/>
        </w:rPr>
        <w:t>8.2.</w:t>
      </w:r>
      <w:r w:rsidR="000B7679" w:rsidRPr="00721CAB">
        <w:rPr>
          <w:color w:val="auto"/>
        </w:rPr>
        <w:t>1</w:t>
      </w:r>
      <w:r w:rsidRPr="00721CAB">
        <w:rPr>
          <w:color w:val="auto"/>
        </w:rPr>
        <w:t xml:space="preserve"> </w:t>
      </w:r>
      <w:r w:rsidR="000B7679" w:rsidRPr="00721CAB">
        <w:rPr>
          <w:color w:val="auto"/>
        </w:rPr>
        <w:t>Parameters of Concern and Monitoring Recommendations</w:t>
      </w:r>
      <w:bookmarkEnd w:id="2709"/>
    </w:p>
    <w:p w14:paraId="73396BF2" w14:textId="77777777" w:rsidR="000B7679" w:rsidRPr="00721CAB" w:rsidRDefault="000B7679" w:rsidP="000B7679">
      <w:r w:rsidRPr="00721CAB">
        <w:t>The non-point source parameters of concern include both conventional and non-conventional pollutants including: pathogens, total suspended solids, and nutrients.  However, the recent change in the sediment water quality standard for the White River has reduced the number of total suspended solids exceedances for Pine Ridge reservation streams.  Physical parameter</w:t>
      </w:r>
      <w:r w:rsidR="007E5A4C" w:rsidRPr="00721CAB">
        <w:t xml:space="preserve"> exceedance</w:t>
      </w:r>
      <w:r w:rsidRPr="00721CAB">
        <w:t>s</w:t>
      </w:r>
      <w:r w:rsidR="005D24AF" w:rsidRPr="00721CAB">
        <w:t>, which</w:t>
      </w:r>
      <w:r w:rsidRPr="00721CAB">
        <w:t xml:space="preserve"> were not</w:t>
      </w:r>
      <w:r w:rsidR="005D24AF" w:rsidRPr="00721CAB">
        <w:t xml:space="preserve"> analyzed </w:t>
      </w:r>
      <w:r w:rsidR="007E5A4C" w:rsidRPr="00721CAB">
        <w:t>in this report</w:t>
      </w:r>
      <w:r w:rsidR="005D24AF" w:rsidRPr="00721CAB">
        <w:t xml:space="preserve">, will be analyzed as part of an upcoming report analyzing water quality and </w:t>
      </w:r>
      <w:proofErr w:type="gramStart"/>
      <w:r w:rsidR="005D24AF" w:rsidRPr="00721CAB">
        <w:t xml:space="preserve">biological </w:t>
      </w:r>
      <w:r w:rsidR="007E5A4C" w:rsidRPr="00721CAB">
        <w:t>.</w:t>
      </w:r>
      <w:proofErr w:type="gramEnd"/>
      <w:r w:rsidR="007E5A4C" w:rsidRPr="00721CAB">
        <w:t xml:space="preserve"> </w:t>
      </w:r>
    </w:p>
    <w:p w14:paraId="7CEF06A4" w14:textId="77777777" w:rsidR="000B7679" w:rsidRPr="00721CAB" w:rsidRDefault="007E5A4C" w:rsidP="002F7B13">
      <w:r w:rsidRPr="00721CAB">
        <w:t>The following parameters were sampled during 2008 – 2013 for water quality samples collected during three months with the highest annual precipitation, April, May and June, and four months with low precipitation, July, August, September, and October based on beneficial use criteria.</w:t>
      </w:r>
      <w:r w:rsidR="00507F16" w:rsidRPr="00721CAB">
        <w:t xml:space="preserve">  Additional parameters were sampled to better understand phosphorus sources and to develop a more complete understanding of the distribution of common inorganic ions in order to evaluate historical metals data as part of Tetra-tech recommendation 1.</w:t>
      </w:r>
    </w:p>
    <w:p w14:paraId="78DEB8C9" w14:textId="77777777" w:rsidR="007E5A4C" w:rsidRPr="00721CAB" w:rsidRDefault="007E5A4C" w:rsidP="000B7679">
      <w:r w:rsidRPr="00721CAB">
        <w:t>Physical Parameters</w:t>
      </w:r>
      <w:r w:rsidR="00507F16" w:rsidRPr="00721CAB">
        <w:t xml:space="preserve"> (2008 – 2013)</w:t>
      </w:r>
      <w:r w:rsidRPr="00721CAB">
        <w:t>:</w:t>
      </w:r>
    </w:p>
    <w:p w14:paraId="1363F6ED" w14:textId="77777777" w:rsidR="0097574B" w:rsidRPr="00721CAB" w:rsidRDefault="0097574B" w:rsidP="007E5A4C">
      <w:pPr>
        <w:pStyle w:val="ListParagraph"/>
        <w:numPr>
          <w:ilvl w:val="0"/>
          <w:numId w:val="31"/>
        </w:numPr>
      </w:pPr>
      <w:proofErr w:type="gramStart"/>
      <w:r w:rsidRPr="00721CAB">
        <w:t>stream</w:t>
      </w:r>
      <w:proofErr w:type="gramEnd"/>
      <w:r w:rsidRPr="00721CAB">
        <w:t xml:space="preserve"> flow</w:t>
      </w:r>
    </w:p>
    <w:p w14:paraId="7D0497F8" w14:textId="77777777" w:rsidR="007E5A4C" w:rsidRPr="00721CAB" w:rsidRDefault="007E5A4C" w:rsidP="007E5A4C">
      <w:pPr>
        <w:pStyle w:val="ListParagraph"/>
        <w:numPr>
          <w:ilvl w:val="0"/>
          <w:numId w:val="31"/>
        </w:numPr>
      </w:pPr>
      <w:proofErr w:type="gramStart"/>
      <w:r w:rsidRPr="00721CAB">
        <w:t>pH</w:t>
      </w:r>
      <w:proofErr w:type="gramEnd"/>
    </w:p>
    <w:p w14:paraId="3446F5F0" w14:textId="77777777" w:rsidR="007E5A4C" w:rsidRPr="00721CAB" w:rsidRDefault="000B7679" w:rsidP="007E5A4C">
      <w:pPr>
        <w:pStyle w:val="ListParagraph"/>
        <w:numPr>
          <w:ilvl w:val="0"/>
          <w:numId w:val="31"/>
        </w:numPr>
      </w:pPr>
      <w:proofErr w:type="gramStart"/>
      <w:r w:rsidRPr="00721CAB">
        <w:t>temperature</w:t>
      </w:r>
      <w:proofErr w:type="gramEnd"/>
    </w:p>
    <w:p w14:paraId="2155C0F2" w14:textId="77777777" w:rsidR="007E5A4C" w:rsidRPr="00721CAB" w:rsidRDefault="000B7679" w:rsidP="007E5A4C">
      <w:pPr>
        <w:pStyle w:val="ListParagraph"/>
        <w:numPr>
          <w:ilvl w:val="0"/>
          <w:numId w:val="31"/>
        </w:numPr>
      </w:pPr>
      <w:proofErr w:type="gramStart"/>
      <w:r w:rsidRPr="00721CAB">
        <w:t>conductivity</w:t>
      </w:r>
      <w:proofErr w:type="gramEnd"/>
    </w:p>
    <w:p w14:paraId="71D7C5B3" w14:textId="77777777" w:rsidR="007E5A4C" w:rsidRPr="00721CAB" w:rsidRDefault="000B7679" w:rsidP="007E5A4C">
      <w:pPr>
        <w:pStyle w:val="ListParagraph"/>
        <w:numPr>
          <w:ilvl w:val="0"/>
          <w:numId w:val="31"/>
        </w:numPr>
      </w:pPr>
      <w:proofErr w:type="gramStart"/>
      <w:r w:rsidRPr="00721CAB">
        <w:t>dissolved</w:t>
      </w:r>
      <w:proofErr w:type="gramEnd"/>
      <w:r w:rsidRPr="00721CAB">
        <w:t xml:space="preserve"> oxygen</w:t>
      </w:r>
    </w:p>
    <w:p w14:paraId="7DC8504C" w14:textId="77777777" w:rsidR="007E5A4C" w:rsidRPr="00721CAB" w:rsidRDefault="000B7679" w:rsidP="007E5A4C">
      <w:pPr>
        <w:pStyle w:val="ListParagraph"/>
        <w:numPr>
          <w:ilvl w:val="0"/>
          <w:numId w:val="31"/>
        </w:numPr>
      </w:pPr>
      <w:proofErr w:type="gramStart"/>
      <w:r w:rsidRPr="00721CAB">
        <w:t>turbidity</w:t>
      </w:r>
      <w:proofErr w:type="gramEnd"/>
    </w:p>
    <w:p w14:paraId="08BD5F96" w14:textId="77777777" w:rsidR="007E5A4C" w:rsidRPr="00721CAB" w:rsidRDefault="007E5A4C" w:rsidP="007E5A4C">
      <w:r w:rsidRPr="00721CAB">
        <w:t>C</w:t>
      </w:r>
      <w:r w:rsidR="000B7679" w:rsidRPr="00721CAB">
        <w:t xml:space="preserve">onventional </w:t>
      </w:r>
      <w:r w:rsidRPr="00721CAB">
        <w:t>P</w:t>
      </w:r>
      <w:r w:rsidR="000B7679" w:rsidRPr="00721CAB">
        <w:t>ollutants</w:t>
      </w:r>
      <w:r w:rsidR="00507F16" w:rsidRPr="00721CAB">
        <w:t xml:space="preserve"> (2008 – 2013)</w:t>
      </w:r>
      <w:r w:rsidRPr="00721CAB">
        <w:t>:</w:t>
      </w:r>
    </w:p>
    <w:p w14:paraId="6408A73A" w14:textId="77777777" w:rsidR="007E5A4C" w:rsidRPr="00721CAB" w:rsidRDefault="000B7679" w:rsidP="007E5A4C">
      <w:pPr>
        <w:pStyle w:val="ListParagraph"/>
        <w:numPr>
          <w:ilvl w:val="0"/>
          <w:numId w:val="33"/>
        </w:numPr>
      </w:pPr>
      <w:proofErr w:type="gramStart"/>
      <w:r w:rsidRPr="00721CAB">
        <w:t>biochemical</w:t>
      </w:r>
      <w:proofErr w:type="gramEnd"/>
      <w:r w:rsidRPr="00721CAB">
        <w:t xml:space="preserve"> oxygen demand (BOD)</w:t>
      </w:r>
    </w:p>
    <w:p w14:paraId="3B043C94" w14:textId="77777777" w:rsidR="007E5A4C" w:rsidRPr="00721CAB" w:rsidRDefault="000B7679" w:rsidP="007E5A4C">
      <w:pPr>
        <w:pStyle w:val="ListParagraph"/>
        <w:numPr>
          <w:ilvl w:val="0"/>
          <w:numId w:val="33"/>
        </w:numPr>
      </w:pPr>
      <w:proofErr w:type="gramStart"/>
      <w:r w:rsidRPr="00721CAB">
        <w:t>total</w:t>
      </w:r>
      <w:proofErr w:type="gramEnd"/>
      <w:r w:rsidRPr="00721CAB">
        <w:t xml:space="preserve"> suspended solids (TSS)</w:t>
      </w:r>
    </w:p>
    <w:p w14:paraId="2C94D1CF" w14:textId="77777777" w:rsidR="007E5A4C" w:rsidRPr="00721CAB" w:rsidRDefault="000B7679" w:rsidP="007E5A4C">
      <w:pPr>
        <w:pStyle w:val="ListParagraph"/>
        <w:numPr>
          <w:ilvl w:val="0"/>
          <w:numId w:val="33"/>
        </w:numPr>
      </w:pPr>
      <w:proofErr w:type="gramStart"/>
      <w:r w:rsidRPr="00721CAB">
        <w:t>fecal</w:t>
      </w:r>
      <w:proofErr w:type="gramEnd"/>
      <w:r w:rsidRPr="00721CAB">
        <w:t xml:space="preserve"> coliform bacteria</w:t>
      </w:r>
    </w:p>
    <w:p w14:paraId="6441B615" w14:textId="77777777" w:rsidR="007E5A4C" w:rsidRPr="00721CAB" w:rsidRDefault="000B7679" w:rsidP="007E5A4C">
      <w:pPr>
        <w:pStyle w:val="ListParagraph"/>
        <w:numPr>
          <w:ilvl w:val="0"/>
          <w:numId w:val="33"/>
        </w:numPr>
      </w:pPr>
      <w:r w:rsidRPr="00721CAB">
        <w:t>E-coli</w:t>
      </w:r>
    </w:p>
    <w:p w14:paraId="47F33332" w14:textId="77777777" w:rsidR="007E5A4C" w:rsidRPr="00721CAB" w:rsidRDefault="007E5A4C" w:rsidP="007E5A4C">
      <w:r w:rsidRPr="00721CAB">
        <w:t>N</w:t>
      </w:r>
      <w:r w:rsidR="000B7679" w:rsidRPr="00721CAB">
        <w:t>on-conventional pollutants</w:t>
      </w:r>
      <w:r w:rsidR="00507F16" w:rsidRPr="00721CAB">
        <w:t xml:space="preserve"> (2008 – 2013):</w:t>
      </w:r>
    </w:p>
    <w:p w14:paraId="57FFF0C3" w14:textId="77777777" w:rsidR="007E5A4C" w:rsidRPr="00721CAB" w:rsidRDefault="000B7679" w:rsidP="007E5A4C">
      <w:pPr>
        <w:pStyle w:val="ListParagraph"/>
        <w:numPr>
          <w:ilvl w:val="0"/>
          <w:numId w:val="34"/>
        </w:numPr>
      </w:pPr>
      <w:proofErr w:type="gramStart"/>
      <w:r w:rsidRPr="00721CAB">
        <w:t>ammonia</w:t>
      </w:r>
      <w:proofErr w:type="gramEnd"/>
      <w:r w:rsidRPr="00721CAB">
        <w:t>-nitrogen</w:t>
      </w:r>
      <w:r w:rsidR="007E5A4C" w:rsidRPr="00721CAB">
        <w:t xml:space="preserve"> (NH</w:t>
      </w:r>
      <w:r w:rsidR="007E5A4C" w:rsidRPr="00721CAB">
        <w:rPr>
          <w:vertAlign w:val="subscript"/>
        </w:rPr>
        <w:t>3</w:t>
      </w:r>
      <w:r w:rsidR="007E5A4C" w:rsidRPr="00721CAB">
        <w:t>)</w:t>
      </w:r>
    </w:p>
    <w:p w14:paraId="10C43C63" w14:textId="77777777" w:rsidR="007E5A4C" w:rsidRPr="00721CAB" w:rsidRDefault="000B7679" w:rsidP="007E5A4C">
      <w:pPr>
        <w:pStyle w:val="ListParagraph"/>
        <w:numPr>
          <w:ilvl w:val="0"/>
          <w:numId w:val="34"/>
        </w:numPr>
      </w:pPr>
      <w:proofErr w:type="gramStart"/>
      <w:r w:rsidRPr="00721CAB">
        <w:t>nitrate</w:t>
      </w:r>
      <w:proofErr w:type="gramEnd"/>
      <w:r w:rsidRPr="00721CAB">
        <w:t>-nitrogen</w:t>
      </w:r>
      <w:r w:rsidR="007E5A4C" w:rsidRPr="00721CAB">
        <w:t xml:space="preserve"> (NO</w:t>
      </w:r>
      <w:r w:rsidR="007E5A4C" w:rsidRPr="00721CAB">
        <w:rPr>
          <w:vertAlign w:val="subscript"/>
        </w:rPr>
        <w:t>3</w:t>
      </w:r>
      <w:r w:rsidR="007E5A4C" w:rsidRPr="00721CAB">
        <w:t>)</w:t>
      </w:r>
    </w:p>
    <w:p w14:paraId="534D69BF" w14:textId="77777777" w:rsidR="00507F16" w:rsidRPr="00721CAB" w:rsidRDefault="000B7679" w:rsidP="007E5A4C">
      <w:pPr>
        <w:pStyle w:val="ListParagraph"/>
        <w:numPr>
          <w:ilvl w:val="0"/>
          <w:numId w:val="34"/>
        </w:numPr>
      </w:pPr>
      <w:proofErr w:type="gramStart"/>
      <w:r w:rsidRPr="00721CAB">
        <w:t>total</w:t>
      </w:r>
      <w:proofErr w:type="gramEnd"/>
      <w:r w:rsidRPr="00721CAB">
        <w:t xml:space="preserve"> phosphorus</w:t>
      </w:r>
    </w:p>
    <w:p w14:paraId="5BDE9EAD" w14:textId="77777777" w:rsidR="00507F16" w:rsidRPr="00721CAB" w:rsidRDefault="00507F16" w:rsidP="00507F16">
      <w:r w:rsidRPr="00721CAB">
        <w:t>Additional parameters sampled one or more years between 2008 and 2013:</w:t>
      </w:r>
    </w:p>
    <w:p w14:paraId="067A27F8" w14:textId="77777777" w:rsidR="00A02811" w:rsidRPr="00721CAB" w:rsidRDefault="00A02811" w:rsidP="00507F16">
      <w:pPr>
        <w:pStyle w:val="ListParagraph"/>
        <w:numPr>
          <w:ilvl w:val="0"/>
          <w:numId w:val="35"/>
        </w:numPr>
      </w:pPr>
      <w:r w:rsidRPr="00721CAB">
        <w:t>Total coliform bacteria</w:t>
      </w:r>
    </w:p>
    <w:p w14:paraId="175C15C2" w14:textId="77777777" w:rsidR="00507F16" w:rsidRPr="00721CAB" w:rsidRDefault="00507F16" w:rsidP="00507F16">
      <w:pPr>
        <w:pStyle w:val="ListParagraph"/>
        <w:numPr>
          <w:ilvl w:val="0"/>
          <w:numId w:val="35"/>
        </w:numPr>
      </w:pPr>
      <w:proofErr w:type="gramStart"/>
      <w:r w:rsidRPr="00721CAB">
        <w:t>s</w:t>
      </w:r>
      <w:r w:rsidR="000B7679" w:rsidRPr="00721CAB">
        <w:t>oluble</w:t>
      </w:r>
      <w:proofErr w:type="gramEnd"/>
      <w:r w:rsidR="000B7679" w:rsidRPr="00721CAB">
        <w:t xml:space="preserve"> </w:t>
      </w:r>
      <w:r w:rsidRPr="00721CAB">
        <w:t>r</w:t>
      </w:r>
      <w:r w:rsidR="000B7679" w:rsidRPr="00721CAB">
        <w:t xml:space="preserve">eactive </w:t>
      </w:r>
      <w:r w:rsidRPr="00721CAB">
        <w:t>phosphorus (SRP</w:t>
      </w:r>
      <w:r w:rsidR="000B7679" w:rsidRPr="00721CAB">
        <w:t>)</w:t>
      </w:r>
    </w:p>
    <w:p w14:paraId="42BB83F3" w14:textId="77777777" w:rsidR="00507F16" w:rsidRPr="00721CAB" w:rsidRDefault="00507F16" w:rsidP="00507F16">
      <w:pPr>
        <w:pStyle w:val="ListParagraph"/>
        <w:numPr>
          <w:ilvl w:val="0"/>
          <w:numId w:val="35"/>
        </w:numPr>
      </w:pPr>
      <w:proofErr w:type="gramStart"/>
      <w:r w:rsidRPr="00721CAB">
        <w:t>hardness</w:t>
      </w:r>
      <w:proofErr w:type="gramEnd"/>
    </w:p>
    <w:p w14:paraId="2EC1DE44" w14:textId="77777777" w:rsidR="00507F16" w:rsidRPr="00721CAB" w:rsidRDefault="00507F16" w:rsidP="00507F16">
      <w:pPr>
        <w:pStyle w:val="ListParagraph"/>
        <w:numPr>
          <w:ilvl w:val="0"/>
          <w:numId w:val="35"/>
        </w:numPr>
      </w:pPr>
      <w:proofErr w:type="gramStart"/>
      <w:r w:rsidRPr="00721CAB">
        <w:t>calcium</w:t>
      </w:r>
      <w:proofErr w:type="gramEnd"/>
    </w:p>
    <w:p w14:paraId="5E789A23" w14:textId="77777777" w:rsidR="00507F16" w:rsidRPr="00721CAB" w:rsidRDefault="00507F16" w:rsidP="00507F16">
      <w:pPr>
        <w:pStyle w:val="ListParagraph"/>
        <w:numPr>
          <w:ilvl w:val="0"/>
          <w:numId w:val="35"/>
        </w:numPr>
      </w:pPr>
      <w:proofErr w:type="gramStart"/>
      <w:r w:rsidRPr="00721CAB">
        <w:t>magnesium</w:t>
      </w:r>
      <w:proofErr w:type="gramEnd"/>
    </w:p>
    <w:p w14:paraId="53BE1CD6" w14:textId="77777777" w:rsidR="00507F16" w:rsidRPr="00721CAB" w:rsidRDefault="00507F16" w:rsidP="00507F16">
      <w:pPr>
        <w:pStyle w:val="ListParagraph"/>
        <w:numPr>
          <w:ilvl w:val="0"/>
          <w:numId w:val="35"/>
        </w:numPr>
      </w:pPr>
      <w:proofErr w:type="gramStart"/>
      <w:r w:rsidRPr="00721CAB">
        <w:t>sodium</w:t>
      </w:r>
      <w:proofErr w:type="gramEnd"/>
    </w:p>
    <w:p w14:paraId="3F651BB4" w14:textId="77777777" w:rsidR="00507F16" w:rsidRPr="00721CAB" w:rsidRDefault="00F10F80" w:rsidP="00507F16">
      <w:pPr>
        <w:pStyle w:val="ListParagraph"/>
        <w:numPr>
          <w:ilvl w:val="0"/>
          <w:numId w:val="35"/>
        </w:numPr>
      </w:pPr>
      <w:proofErr w:type="gramStart"/>
      <w:r w:rsidRPr="00721CAB">
        <w:t>pota</w:t>
      </w:r>
      <w:r w:rsidR="00507F16" w:rsidRPr="00721CAB">
        <w:t>ssium</w:t>
      </w:r>
      <w:proofErr w:type="gramEnd"/>
      <w:r w:rsidRPr="00721CAB">
        <w:t xml:space="preserve"> </w:t>
      </w:r>
    </w:p>
    <w:p w14:paraId="24E499B1" w14:textId="77777777" w:rsidR="00507F16" w:rsidRPr="00721CAB" w:rsidRDefault="00507F16" w:rsidP="00507F16">
      <w:pPr>
        <w:pStyle w:val="ListParagraph"/>
        <w:numPr>
          <w:ilvl w:val="0"/>
          <w:numId w:val="35"/>
        </w:numPr>
      </w:pPr>
      <w:proofErr w:type="gramStart"/>
      <w:r w:rsidRPr="00721CAB">
        <w:t>chloride</w:t>
      </w:r>
      <w:proofErr w:type="gramEnd"/>
    </w:p>
    <w:p w14:paraId="70E8D1D9" w14:textId="77777777" w:rsidR="00507F16" w:rsidRPr="00721CAB" w:rsidRDefault="00AC028B" w:rsidP="00507F16">
      <w:pPr>
        <w:pStyle w:val="ListParagraph"/>
        <w:numPr>
          <w:ilvl w:val="0"/>
          <w:numId w:val="35"/>
        </w:numPr>
      </w:pPr>
      <w:proofErr w:type="gramStart"/>
      <w:r w:rsidRPr="00721CAB">
        <w:t>sulfate</w:t>
      </w:r>
      <w:proofErr w:type="gramEnd"/>
    </w:p>
    <w:p w14:paraId="2EC754AA" w14:textId="77777777" w:rsidR="003A18DF" w:rsidRPr="00721CAB" w:rsidRDefault="00F10F80" w:rsidP="003A18DF">
      <w:r w:rsidRPr="00721CAB">
        <w:t>R</w:t>
      </w:r>
      <w:r w:rsidR="0015236B" w:rsidRPr="00721CAB">
        <w:t>ecommendations for physical parameters, conventional and non-conventional pollutants are discussed in detail below</w:t>
      </w:r>
      <w:r w:rsidRPr="00721CAB">
        <w:t>.</w:t>
      </w:r>
    </w:p>
    <w:p w14:paraId="3007C7B7" w14:textId="77777777" w:rsidR="003A18DF" w:rsidRPr="003A18DF" w:rsidRDefault="00F10F80" w:rsidP="003A18DF">
      <w:r w:rsidRPr="00721CAB">
        <w:rPr>
          <w:b/>
        </w:rPr>
        <w:t xml:space="preserve">Stream flow </w:t>
      </w:r>
      <w:r w:rsidRPr="00721CAB">
        <w:t>is the most important physical parameter</w:t>
      </w:r>
      <w:r w:rsidR="00A141D5" w:rsidRPr="00721CAB">
        <w:t xml:space="preserve"> measured by EPP staff</w:t>
      </w:r>
      <w:r w:rsidRPr="00721CAB">
        <w:t>.</w:t>
      </w:r>
      <w:r w:rsidR="0060714D" w:rsidRPr="00721CAB">
        <w:t xml:space="preserve">  </w:t>
      </w:r>
      <w:r w:rsidR="003A18DF" w:rsidRPr="00721CAB">
        <w:t xml:space="preserve">Stream flow is necessary to calculate load from concentration data.  Load calculations determine the reduction of pollutant load necessary to achieve water quality standards (See equations 1 - 3).  </w:t>
      </w:r>
      <w:r w:rsidR="000355CC" w:rsidRPr="00721CAB">
        <w:t xml:space="preserve">Discussion with EPP staff have identified several </w:t>
      </w:r>
      <w:r w:rsidR="00297734" w:rsidRPr="00721CAB">
        <w:t xml:space="preserve">challenges </w:t>
      </w:r>
      <w:r w:rsidR="000355CC" w:rsidRPr="00721CAB">
        <w:t>in</w:t>
      </w:r>
      <w:r w:rsidR="00297734" w:rsidRPr="00721CAB">
        <w:t xml:space="preserve"> collecting and verifying</w:t>
      </w:r>
      <w:r w:rsidR="00297734">
        <w:t xml:space="preserve"> stream flow </w:t>
      </w:r>
      <w:r w:rsidR="000355CC">
        <w:t>including</w:t>
      </w:r>
      <w:r w:rsidR="00297734">
        <w:t xml:space="preserve">: out of date or broken equipment, a lack of training opportunities for staff, inability to field verify stream flow measurements, lack of software to </w:t>
      </w:r>
      <w:r w:rsidR="000355CC">
        <w:t>capture/calculate flow data, challenges in maintaining mechanical stream flow measuring equipment</w:t>
      </w:r>
      <w:r w:rsidR="00297734">
        <w:t>.</w:t>
      </w:r>
    </w:p>
    <w:p w14:paraId="358575AC" w14:textId="77777777" w:rsidR="00032490" w:rsidRPr="00FC052A" w:rsidRDefault="003A18DF" w:rsidP="003A18DF">
      <w:pPr>
        <w:pStyle w:val="Caption"/>
        <w:keepNext/>
        <w:rPr>
          <w:sz w:val="22"/>
        </w:rPr>
      </w:pPr>
      <w:r>
        <w:rPr>
          <w:sz w:val="22"/>
        </w:rPr>
        <w:t>Equation 1 –Stream</w:t>
      </w:r>
      <w:r w:rsidR="00032490" w:rsidRPr="00FC052A">
        <w:rPr>
          <w:sz w:val="22"/>
        </w:rPr>
        <w:t xml:space="preserve"> Flow</w:t>
      </w:r>
      <w:r w:rsidR="00032490">
        <w:rPr>
          <w:sz w:val="22"/>
        </w:rPr>
        <w:t xml:space="preserve"> </w:t>
      </w:r>
      <w:r>
        <w:rPr>
          <w:sz w:val="22"/>
        </w:rPr>
        <w:t>Calculation</w:t>
      </w:r>
    </w:p>
    <w:p w14:paraId="5C00182E" w14:textId="77777777" w:rsidR="00032490" w:rsidRDefault="00032490" w:rsidP="00032490">
      <m:oMathPara>
        <m:oMath>
          <m:r>
            <w:rPr>
              <w:rFonts w:ascii="Cambria Math" w:hAnsi="Cambria Math"/>
            </w:rPr>
            <m:t xml:space="preserve">Flow(Q)=Width </m:t>
          </m:r>
          <m:d>
            <m:dPr>
              <m:ctrlPr>
                <w:rPr>
                  <w:rFonts w:ascii="Cambria Math" w:hAnsi="Cambria Math"/>
                  <w:i/>
                </w:rPr>
              </m:ctrlPr>
            </m:dPr>
            <m:e>
              <m:r>
                <w:rPr>
                  <w:rFonts w:ascii="Cambria Math" w:hAnsi="Cambria Math"/>
                </w:rPr>
                <m:t>ft</m:t>
              </m:r>
            </m:e>
          </m:d>
          <m:r>
            <w:rPr>
              <w:rFonts w:ascii="Cambria Math" w:hAnsi="Cambria Math"/>
            </w:rPr>
            <m:t>×Depth</m:t>
          </m:r>
          <m:d>
            <m:dPr>
              <m:ctrlPr>
                <w:rPr>
                  <w:rFonts w:ascii="Cambria Math" w:hAnsi="Cambria Math"/>
                  <w:i/>
                </w:rPr>
              </m:ctrlPr>
            </m:dPr>
            <m:e>
              <m:r>
                <w:rPr>
                  <w:rFonts w:ascii="Cambria Math" w:hAnsi="Cambria Math"/>
                </w:rPr>
                <m:t>feet</m:t>
              </m:r>
            </m:e>
          </m:d>
          <m:r>
            <w:rPr>
              <w:rFonts w:ascii="Cambria Math" w:hAnsi="Cambria Math"/>
            </w:rPr>
            <m:t>×Velocity</m:t>
          </m:r>
          <m:d>
            <m:dPr>
              <m:ctrlPr>
                <w:rPr>
                  <w:rFonts w:ascii="Cambria Math" w:hAnsi="Cambria Math"/>
                  <w:i/>
                </w:rPr>
              </m:ctrlPr>
            </m:dPr>
            <m:e>
              <m:f>
                <m:fPr>
                  <m:ctrlPr>
                    <w:rPr>
                      <w:rFonts w:ascii="Cambria Math" w:hAnsi="Cambria Math"/>
                      <w:i/>
                    </w:rPr>
                  </m:ctrlPr>
                </m:fPr>
                <m:num>
                  <m:r>
                    <w:rPr>
                      <w:rFonts w:ascii="Cambria Math" w:hAnsi="Cambria Math"/>
                    </w:rPr>
                    <m:t>ft</m:t>
                  </m:r>
                </m:num>
                <m:den>
                  <m:r>
                    <w:rPr>
                      <w:rFonts w:ascii="Cambria Math" w:hAnsi="Cambria Math"/>
                    </w:rPr>
                    <m:t>sec</m:t>
                  </m:r>
                </m:den>
              </m:f>
            </m:e>
          </m:d>
        </m:oMath>
      </m:oMathPara>
    </w:p>
    <w:p w14:paraId="0AAC8E9B" w14:textId="77777777" w:rsidR="00032490" w:rsidRPr="00FC052A" w:rsidRDefault="00032490" w:rsidP="003A18DF">
      <w:pPr>
        <w:pStyle w:val="Caption"/>
        <w:keepNext/>
        <w:rPr>
          <w:sz w:val="22"/>
        </w:rPr>
      </w:pPr>
      <w:bookmarkStart w:id="2710" w:name="_Toc297235202"/>
      <w:r w:rsidRPr="00FC052A">
        <w:rPr>
          <w:sz w:val="22"/>
        </w:rPr>
        <w:t xml:space="preserve">Equation </w:t>
      </w:r>
      <w:r w:rsidR="003A18DF">
        <w:rPr>
          <w:sz w:val="22"/>
        </w:rPr>
        <w:t xml:space="preserve">2 – Load Calculation </w:t>
      </w:r>
      <w:bookmarkEnd w:id="2710"/>
    </w:p>
    <w:p w14:paraId="18E78762" w14:textId="77777777" w:rsidR="00032490" w:rsidRDefault="00032490" w:rsidP="00032490">
      <m:oMathPara>
        <m:oMath>
          <m:r>
            <w:rPr>
              <w:rFonts w:ascii="Cambria Math" w:hAnsi="Cambria Math"/>
            </w:rPr>
            <m:t>Load</m:t>
          </m:r>
          <m:d>
            <m:dPr>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day</m:t>
                  </m:r>
                </m:den>
              </m:f>
            </m:e>
          </m:d>
          <m:r>
            <w:rPr>
              <w:rFonts w:ascii="Cambria Math" w:hAnsi="Cambria Math"/>
            </w:rPr>
            <m:t>=Q</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ft</m:t>
                      </m:r>
                    </m:e>
                    <m:sup>
                      <m:r>
                        <w:rPr>
                          <w:rFonts w:ascii="Cambria Math" w:hAnsi="Cambria Math"/>
                        </w:rPr>
                        <m:t>3</m:t>
                      </m:r>
                    </m:sup>
                  </m:sSup>
                </m:num>
                <m:den>
                  <m:r>
                    <w:rPr>
                      <w:rFonts w:ascii="Cambria Math" w:hAnsi="Cambria Math"/>
                    </w:rPr>
                    <m:t>sec</m:t>
                  </m:r>
                </m:den>
              </m:f>
            </m:e>
          </m:d>
          <m:r>
            <w:rPr>
              <w:rFonts w:ascii="Cambria Math" w:hAnsi="Cambria Math"/>
            </w:rPr>
            <m:t>×Concentration</m:t>
          </m:r>
          <m:d>
            <m:dPr>
              <m:ctrlPr>
                <w:rPr>
                  <w:rFonts w:ascii="Cambria Math" w:hAnsi="Cambria Math"/>
                  <w:i/>
                </w:rPr>
              </m:ctrlPr>
            </m:dPr>
            <m:e>
              <m:f>
                <m:fPr>
                  <m:ctrlPr>
                    <w:rPr>
                      <w:rFonts w:ascii="Cambria Math" w:hAnsi="Cambria Math"/>
                      <w:i/>
                    </w:rPr>
                  </m:ctrlPr>
                </m:fPr>
                <m:num>
                  <m:r>
                    <w:rPr>
                      <w:rFonts w:ascii="Cambria Math" w:hAnsi="Cambria Math"/>
                    </w:rPr>
                    <m:t>mg</m:t>
                  </m:r>
                </m:num>
                <m:den>
                  <m:r>
                    <w:rPr>
                      <w:rFonts w:ascii="Cambria Math" w:hAnsi="Cambria Math"/>
                    </w:rPr>
                    <m:t>L</m:t>
                  </m:r>
                </m:den>
              </m:f>
            </m:e>
          </m:d>
          <m:r>
            <w:rPr>
              <w:rFonts w:ascii="Cambria Math" w:hAnsi="Cambria Math"/>
            </w:rPr>
            <m:t>×Unit Converison</m:t>
          </m:r>
        </m:oMath>
      </m:oMathPara>
    </w:p>
    <w:p w14:paraId="0541817D" w14:textId="77777777" w:rsidR="00032490" w:rsidRPr="00A22106" w:rsidRDefault="00A141D5" w:rsidP="00A141D5">
      <w:pPr>
        <w:pStyle w:val="Caption"/>
        <w:keepNext/>
        <w:rPr>
          <w:sz w:val="22"/>
        </w:rPr>
      </w:pPr>
      <w:r>
        <w:rPr>
          <w:sz w:val="22"/>
        </w:rPr>
        <w:t xml:space="preserve">Equation 3 - </w:t>
      </w:r>
      <w:r w:rsidR="00032490" w:rsidRPr="00A22106">
        <w:rPr>
          <w:sz w:val="22"/>
        </w:rPr>
        <w:t>Unit Conversion (kg/day)</w:t>
      </w:r>
    </w:p>
    <w:p w14:paraId="3D114571" w14:textId="77777777" w:rsidR="008F37FA" w:rsidRDefault="00032490" w:rsidP="00032490">
      <m:oMathPara>
        <m:oMath>
          <m:r>
            <w:rPr>
              <w:rFonts w:ascii="Cambria Math" w:hAnsi="Cambria Math"/>
            </w:rPr>
            <m:t xml:space="preserve">Load </m:t>
          </m:r>
          <m:d>
            <m:dPr>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day</m:t>
                  </m:r>
                </m:den>
              </m:f>
            </m:e>
          </m:d>
          <m:r>
            <w:rPr>
              <w:rFonts w:ascii="Cambria Math" w:hAnsi="Cambria Math"/>
            </w:rPr>
            <m:t>=Q</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feet</m:t>
                      </m:r>
                    </m:e>
                    <m:sup>
                      <m:r>
                        <w:rPr>
                          <w:rFonts w:ascii="Cambria Math" w:hAnsi="Cambria Math"/>
                        </w:rPr>
                        <m:t>3</m:t>
                      </m:r>
                    </m:sup>
                  </m:sSup>
                </m:num>
                <m:den>
                  <m:r>
                    <w:rPr>
                      <w:rFonts w:ascii="Cambria Math" w:hAnsi="Cambria Math"/>
                    </w:rPr>
                    <m:t>second</m:t>
                  </m:r>
                </m:den>
              </m:f>
            </m:e>
          </m:d>
          <m:r>
            <w:rPr>
              <w:rFonts w:ascii="Cambria Math" w:hAnsi="Cambria Math"/>
            </w:rPr>
            <m:t>×</m:t>
          </m:r>
          <m:f>
            <m:fPr>
              <m:ctrlPr>
                <w:rPr>
                  <w:rFonts w:ascii="Cambria Math" w:hAnsi="Cambria Math"/>
                  <w:i/>
                </w:rPr>
              </m:ctrlPr>
            </m:fPr>
            <m:num>
              <m:r>
                <w:rPr>
                  <w:rFonts w:ascii="Cambria Math" w:hAnsi="Cambria Math"/>
                </w:rPr>
                <m:t>86400 second</m:t>
              </m:r>
            </m:num>
            <m:den>
              <m:r>
                <w:rPr>
                  <w:rFonts w:ascii="Cambria Math" w:hAnsi="Cambria Math"/>
                </w:rPr>
                <m:t>day</m:t>
              </m:r>
            </m:den>
          </m:f>
          <m:r>
            <w:rPr>
              <w:rFonts w:ascii="Cambria Math" w:hAnsi="Cambria Math"/>
            </w:rPr>
            <m:t>×C(</m:t>
          </m:r>
          <m:f>
            <m:fPr>
              <m:ctrlPr>
                <w:rPr>
                  <w:rFonts w:ascii="Cambria Math" w:hAnsi="Cambria Math"/>
                  <w:i/>
                </w:rPr>
              </m:ctrlPr>
            </m:fPr>
            <m:num>
              <m:r>
                <w:rPr>
                  <w:rFonts w:ascii="Cambria Math" w:hAnsi="Cambria Math"/>
                </w:rPr>
                <m:t>mg</m:t>
              </m:r>
            </m:num>
            <m:den>
              <m:r>
                <w:rPr>
                  <w:rFonts w:ascii="Cambria Math" w:hAnsi="Cambria Math"/>
                </w:rPr>
                <m:t>L</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kg</m:t>
              </m:r>
            </m:num>
            <m:den>
              <m:r>
                <w:rPr>
                  <w:rFonts w:ascii="Cambria Math" w:hAnsi="Cambria Math"/>
                </w:rPr>
                <m:t>mg</m:t>
              </m:r>
            </m:den>
          </m:f>
        </m:oMath>
      </m:oMathPara>
    </w:p>
    <w:p w14:paraId="5AA1E042" w14:textId="77777777" w:rsidR="003A18DF" w:rsidRDefault="00297734" w:rsidP="00032490">
      <w:r w:rsidRPr="003941B9">
        <w:rPr>
          <w:noProof/>
          <w:highlight w:val="yellow"/>
        </w:rPr>
        <mc:AlternateContent>
          <mc:Choice Requires="wps">
            <w:drawing>
              <wp:anchor distT="0" distB="0" distL="114300" distR="114300" simplePos="0" relativeHeight="251766784" behindDoc="0" locked="0" layoutInCell="1" allowOverlap="1" wp14:anchorId="4F97B5D3" wp14:editId="0A2751D9">
                <wp:simplePos x="0" y="0"/>
                <wp:positionH relativeFrom="column">
                  <wp:posOffset>-139700</wp:posOffset>
                </wp:positionH>
                <wp:positionV relativeFrom="paragraph">
                  <wp:posOffset>400685</wp:posOffset>
                </wp:positionV>
                <wp:extent cx="5971540" cy="801370"/>
                <wp:effectExtent l="0" t="0" r="22860" b="292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3B594533" w14:textId="77777777" w:rsidR="00BC3CF2" w:rsidRPr="005C406C" w:rsidRDefault="00BC3CF2" w:rsidP="00A141D5">
                            <w:pPr>
                              <w:spacing w:after="0" w:line="240" w:lineRule="auto"/>
                              <w:rPr>
                                <w:b/>
                              </w:rPr>
                            </w:pPr>
                            <w:r w:rsidRPr="002B469A">
                              <w:rPr>
                                <w:b/>
                              </w:rPr>
                              <w:t>Recommendation</w:t>
                            </w:r>
                            <w:r>
                              <w:rPr>
                                <w:b/>
                              </w:rPr>
                              <w:t xml:space="preserve"> 1a</w:t>
                            </w:r>
                            <w:r w:rsidRPr="002B469A">
                              <w:rPr>
                                <w:b/>
                              </w:rPr>
                              <w:t>:</w:t>
                            </w:r>
                            <w:r>
                              <w:t xml:space="preserve"> The purchase of and training with an acoustic </w:t>
                            </w:r>
                            <w:proofErr w:type="spellStart"/>
                            <w:r>
                              <w:t>doppler</w:t>
                            </w:r>
                            <w:proofErr w:type="spellEnd"/>
                            <w:r>
                              <w:t>-type flow meter with integrated quality-control software (for example: Flow-tracker, which is used by the USGS, or a similar meter) will alleviate many challenges with maintaining equipment and capturing and calculating high quality flow data.</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 o:spid="_x0000_s1069" type="#_x0000_t202" style="position:absolute;margin-left:-10.95pt;margin-top:31.55pt;width:470.2pt;height:63.1pt;z-index:251766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" strokecolor="#0070c0" strokeweight="2.25pt">
                <v:textbox style="mso-fit-shape-to-text:t">
                  <w:txbxContent>
                    <w:p w14:paraId="3B594533" w14:textId="77777777" w:rsidR="00D80AAB" w:rsidRPr="005C406C" w:rsidRDefault="00D80AAB" w:rsidP="00A141D5">
                      <w:pPr>
                        <w:spacing w:after="0" w:line="240" w:lineRule="auto"/>
                        <w:rPr>
                          <w:b/>
                        </w:rPr>
                      </w:pPr>
                      <w:r w:rsidRPr="002B469A">
                        <w:rPr>
                          <w:b/>
                        </w:rPr>
                        <w:t>Recommendation</w:t>
                      </w:r>
                      <w:r>
                        <w:rPr>
                          <w:b/>
                        </w:rPr>
                        <w:t xml:space="preserve"> 1a</w:t>
                      </w:r>
                      <w:r w:rsidRPr="002B469A">
                        <w:rPr>
                          <w:b/>
                        </w:rPr>
                        <w:t>:</w:t>
                      </w:r>
                      <w:r>
                        <w:t xml:space="preserve"> The purchase of and training with an acoustic </w:t>
                      </w:r>
                      <w:proofErr w:type="spellStart"/>
                      <w:r>
                        <w:t>doppler</w:t>
                      </w:r>
                      <w:proofErr w:type="spellEnd"/>
                      <w:r>
                        <w:t>-type flow meter with integrated quality-control software (for example: Flow-tracker, which is used by the USGS, or a similar meter) will alleviate many challenges with maintaining equipment and capturing and calculating high quality flow data.</w:t>
                      </w:r>
                    </w:p>
                  </w:txbxContent>
                </v:textbox>
                <w10:wrap type="square"/>
              </v:shape>
            </w:pict>
          </mc:Fallback>
        </mc:AlternateContent>
      </w:r>
    </w:p>
    <w:p w14:paraId="0F252683" w14:textId="4C5EE726" w:rsidR="00A81707" w:rsidRDefault="00837409" w:rsidP="00A81707">
      <w:pPr>
        <w:rPr>
          <w:b/>
          <w:color w:val="3366FF"/>
        </w:rPr>
      </w:pPr>
      <w:r w:rsidRPr="003941B9">
        <w:rPr>
          <w:noProof/>
          <w:highlight w:val="yellow"/>
        </w:rPr>
        <mc:AlternateContent>
          <mc:Choice Requires="wps">
            <w:drawing>
              <wp:anchor distT="0" distB="0" distL="114300" distR="114300" simplePos="0" relativeHeight="251768832" behindDoc="0" locked="0" layoutInCell="1" allowOverlap="1" wp14:anchorId="217B9E6B" wp14:editId="6FD68853">
                <wp:simplePos x="0" y="0"/>
                <wp:positionH relativeFrom="column">
                  <wp:posOffset>-139700</wp:posOffset>
                </wp:positionH>
                <wp:positionV relativeFrom="paragraph">
                  <wp:posOffset>1248410</wp:posOffset>
                </wp:positionV>
                <wp:extent cx="5971540" cy="801370"/>
                <wp:effectExtent l="0" t="0" r="22860" b="368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78C19563" w14:textId="77777777" w:rsidR="00BC3CF2" w:rsidRPr="005C406C" w:rsidRDefault="00BC3CF2" w:rsidP="00A81707">
                            <w:pPr>
                              <w:spacing w:after="0" w:line="240" w:lineRule="auto"/>
                              <w:rPr>
                                <w:b/>
                              </w:rPr>
                            </w:pPr>
                            <w:r w:rsidRPr="002B469A">
                              <w:rPr>
                                <w:b/>
                              </w:rPr>
                              <w:t>Recommendation</w:t>
                            </w:r>
                            <w:r>
                              <w:rPr>
                                <w:b/>
                              </w:rPr>
                              <w:t xml:space="preserve"> 1b</w:t>
                            </w:r>
                            <w:r w:rsidRPr="002B469A">
                              <w:rPr>
                                <w:b/>
                              </w:rPr>
                              <w:t>:</w:t>
                            </w:r>
                            <w:r>
                              <w:t xml:space="preserve"> Establishment of permanent staff gauges at flow monitoring stations will allow for the establishment of a stage – discharge relationship.  The stage – discharge relationship will provide greater quality control of stream flow data and over time can be used to understand fluvial morphological changes in the stream near the monitored segment.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0" type="#_x0000_t202" style="position:absolute;margin-left:-10.95pt;margin-top:98.3pt;width:470.2pt;height:63.1pt;z-index:251768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" strokecolor="#0070c0" strokeweight="2.25pt">
                <v:textbox style="mso-fit-shape-to-text:t">
                  <w:txbxContent>
                    <w:p w14:paraId="78C19563" w14:textId="77777777" w:rsidR="00D80AAB" w:rsidRPr="005C406C" w:rsidRDefault="00D80AAB" w:rsidP="00A81707">
                      <w:pPr>
                        <w:spacing w:after="0" w:line="240" w:lineRule="auto"/>
                        <w:rPr>
                          <w:b/>
                        </w:rPr>
                      </w:pPr>
                      <w:r w:rsidRPr="002B469A">
                        <w:rPr>
                          <w:b/>
                        </w:rPr>
                        <w:t>Recommendation</w:t>
                      </w:r>
                      <w:r>
                        <w:rPr>
                          <w:b/>
                        </w:rPr>
                        <w:t xml:space="preserve"> 1b</w:t>
                      </w:r>
                      <w:r w:rsidRPr="002B469A">
                        <w:rPr>
                          <w:b/>
                        </w:rPr>
                        <w:t>:</w:t>
                      </w:r>
                      <w:r>
                        <w:t xml:space="preserve"> Establishment of permanent staff gauges at flow monitoring stations will allow for the establishment of a stage – discharge relationship.  The stage – discharge relationship will provide greater quality control of stream flow data and over time can be used to understand fluvial morphological changes in the stream near the monitored segment.  </w:t>
                      </w:r>
                    </w:p>
                  </w:txbxContent>
                </v:textbox>
                <w10:wrap type="square"/>
              </v:shape>
            </w:pict>
          </mc:Fallback>
        </mc:AlternateContent>
      </w:r>
    </w:p>
    <w:p w14:paraId="1F431D99" w14:textId="3BF8A1AB" w:rsidR="00A02811" w:rsidRDefault="00A02811" w:rsidP="00A81707">
      <w:pPr>
        <w:rPr>
          <w:b/>
          <w:color w:val="3366FF"/>
        </w:rPr>
      </w:pPr>
    </w:p>
    <w:p w14:paraId="6CD33E49" w14:textId="5E30F2F0" w:rsidR="00A81707" w:rsidRPr="00721CAB" w:rsidRDefault="00A360A7" w:rsidP="00A81707">
      <w:r w:rsidRPr="00721CAB">
        <w:rPr>
          <w:noProof/>
          <w:highlight w:val="yellow"/>
        </w:rPr>
        <mc:AlternateContent>
          <mc:Choice Requires="wps">
            <w:drawing>
              <wp:anchor distT="0" distB="0" distL="114300" distR="114300" simplePos="0" relativeHeight="251770880" behindDoc="0" locked="0" layoutInCell="1" allowOverlap="1" wp14:anchorId="28979CF6" wp14:editId="63CD4056">
                <wp:simplePos x="0" y="0"/>
                <wp:positionH relativeFrom="column">
                  <wp:posOffset>-69850</wp:posOffset>
                </wp:positionH>
                <wp:positionV relativeFrom="paragraph">
                  <wp:posOffset>2381885</wp:posOffset>
                </wp:positionV>
                <wp:extent cx="5971540" cy="801370"/>
                <wp:effectExtent l="0" t="0" r="22860" b="3683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78F0A106" w14:textId="77777777" w:rsidR="00BC3CF2" w:rsidRPr="005C406C" w:rsidRDefault="00BC3CF2" w:rsidP="00A360A7">
                            <w:pPr>
                              <w:spacing w:after="0" w:line="240" w:lineRule="auto"/>
                              <w:rPr>
                                <w:b/>
                              </w:rPr>
                            </w:pPr>
                            <w:r w:rsidRPr="002B469A">
                              <w:rPr>
                                <w:b/>
                              </w:rPr>
                              <w:t>Recommendation</w:t>
                            </w:r>
                            <w:r>
                              <w:rPr>
                                <w:b/>
                              </w:rPr>
                              <w:t xml:space="preserve"> 2a</w:t>
                            </w:r>
                            <w:r w:rsidRPr="002B469A">
                              <w:rPr>
                                <w:b/>
                              </w:rPr>
                              <w:t>:</w:t>
                            </w:r>
                            <w:r>
                              <w:t xml:space="preserve"> Calibration logs for pH, conductivity, turbidity and dissolved oxygen should be maintained as part of a Quality Assurance Protection Plan.  Anomalous measurements can be checked against the calibration logs in order to identify equipment failures from changes in loadings into stream segments.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1" type="#_x0000_t202" style="position:absolute;margin-left:-5.45pt;margin-top:187.55pt;width:470.2pt;height:63.1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" strokecolor="#0070c0" strokeweight="2.25pt">
                <v:textbox style="mso-fit-shape-to-text:t">
                  <w:txbxContent>
                    <w:p w14:paraId="78F0A106" w14:textId="77777777" w:rsidR="00D80AAB" w:rsidRPr="005C406C" w:rsidRDefault="00D80AAB" w:rsidP="00A360A7">
                      <w:pPr>
                        <w:spacing w:after="0" w:line="240" w:lineRule="auto"/>
                        <w:rPr>
                          <w:b/>
                        </w:rPr>
                      </w:pPr>
                      <w:r w:rsidRPr="002B469A">
                        <w:rPr>
                          <w:b/>
                        </w:rPr>
                        <w:t>Recommendation</w:t>
                      </w:r>
                      <w:r>
                        <w:rPr>
                          <w:b/>
                        </w:rPr>
                        <w:t xml:space="preserve"> 2a</w:t>
                      </w:r>
                      <w:r w:rsidRPr="002B469A">
                        <w:rPr>
                          <w:b/>
                        </w:rPr>
                        <w:t>:</w:t>
                      </w:r>
                      <w:r>
                        <w:t xml:space="preserve"> Calibration logs for pH, conductivity, turbidity and dissolved oxygen should be maintained as part of a Quality Assurance Protection Plan.  Anomalous measurements can be checked against the calibration logs in order to identify equipment failures from changes in loadings into stream segments.  </w:t>
                      </w:r>
                    </w:p>
                  </w:txbxContent>
                </v:textbox>
                <w10:wrap type="square"/>
              </v:shape>
            </w:pict>
          </mc:Fallback>
        </mc:AlternateContent>
      </w:r>
      <w:proofErr w:type="gramStart"/>
      <w:r w:rsidR="00A81707" w:rsidRPr="00721CAB">
        <w:rPr>
          <w:b/>
        </w:rPr>
        <w:t>pH</w:t>
      </w:r>
      <w:proofErr w:type="gramEnd"/>
      <w:r w:rsidR="00A81707" w:rsidRPr="00721CAB">
        <w:rPr>
          <w:b/>
        </w:rPr>
        <w:t xml:space="preserve"> </w:t>
      </w:r>
      <w:r w:rsidR="00A81707" w:rsidRPr="00721CAB">
        <w:t>is a measurement of hydrogen ion concentration</w:t>
      </w:r>
      <w:r w:rsidR="00E75394" w:rsidRPr="00721CAB">
        <w:t xml:space="preserve"> on a logarithmic scale</w:t>
      </w:r>
      <w:r w:rsidR="00A81707" w:rsidRPr="00721CAB">
        <w:t xml:space="preserve">.  </w:t>
      </w:r>
      <w:proofErr w:type="gramStart"/>
      <w:r w:rsidR="00E75394" w:rsidRPr="00721CAB">
        <w:t>pH</w:t>
      </w:r>
      <w:proofErr w:type="gramEnd"/>
      <w:r w:rsidR="00E75394" w:rsidRPr="00721CAB">
        <w:t xml:space="preserve"> is related to </w:t>
      </w:r>
      <w:proofErr w:type="spellStart"/>
      <w:r w:rsidR="00E75394" w:rsidRPr="00721CAB">
        <w:t>pOH</w:t>
      </w:r>
      <w:proofErr w:type="spellEnd"/>
      <w:r w:rsidR="00E75394" w:rsidRPr="00721CAB">
        <w:t xml:space="preserve">, which is a measurement of hydroxide ion concentration on a logarithmic scale.  </w:t>
      </w:r>
      <w:proofErr w:type="gramStart"/>
      <w:r w:rsidR="00A81707" w:rsidRPr="00721CAB">
        <w:t>pH</w:t>
      </w:r>
      <w:proofErr w:type="gramEnd"/>
      <w:r w:rsidR="00A81707" w:rsidRPr="00721CAB">
        <w:t xml:space="preserve"> values for </w:t>
      </w:r>
      <w:r w:rsidR="00E75394" w:rsidRPr="00721CAB">
        <w:t>Pine Ridge reservation streams are typically about 8.</w:t>
      </w:r>
      <w:r w:rsidR="00EC314E" w:rsidRPr="00721CAB">
        <w:t>1</w:t>
      </w:r>
      <w:r w:rsidR="00E75394" w:rsidRPr="00721CAB">
        <w:t xml:space="preserve">, which indicates that there </w:t>
      </w:r>
      <w:r w:rsidR="00EC314E" w:rsidRPr="00721CAB">
        <w:t>is about</w:t>
      </w:r>
      <w:r w:rsidR="00E75394" w:rsidRPr="00721CAB">
        <w:t xml:space="preserve"> 100 times as much hydroxide ion as hydrogen ion</w:t>
      </w:r>
      <w:r w:rsidR="00541E28" w:rsidRPr="00721CAB">
        <w:t xml:space="preserve"> in stream</w:t>
      </w:r>
      <w:r w:rsidR="00837409">
        <w:t xml:space="preserve"> waters</w:t>
      </w:r>
      <w:r w:rsidR="00E75394" w:rsidRPr="00721CAB">
        <w:t>.  Thus, pH has implications on the amount of metals in streams, with streams having high pH tending to</w:t>
      </w:r>
      <w:r w:rsidR="00541E28" w:rsidRPr="00721CAB">
        <w:t xml:space="preserve"> have low concentrations of most metals with</w:t>
      </w:r>
      <w:r w:rsidR="00E75394" w:rsidRPr="00721CAB">
        <w:t xml:space="preserve"> arsenic being a notable exception.  </w:t>
      </w:r>
      <w:proofErr w:type="gramStart"/>
      <w:r w:rsidR="00E75394" w:rsidRPr="00721CAB">
        <w:t>pH</w:t>
      </w:r>
      <w:proofErr w:type="gramEnd"/>
      <w:r w:rsidR="00E75394" w:rsidRPr="00721CAB">
        <w:t xml:space="preserve"> is often measured along with alkalinity.  Alkalinity provides buffering</w:t>
      </w:r>
      <w:r w:rsidR="00A02811" w:rsidRPr="00721CAB">
        <w:t xml:space="preserve"> capacity for pH values from</w:t>
      </w:r>
      <w:r w:rsidR="00E75394" w:rsidRPr="00721CAB">
        <w:t xml:space="preserve"> about 6.5 to </w:t>
      </w:r>
      <w:r w:rsidR="00A02811" w:rsidRPr="00721CAB">
        <w:t xml:space="preserve">about </w:t>
      </w:r>
      <w:r w:rsidR="00E75394" w:rsidRPr="00721CAB">
        <w:t>8.5.   Pine Ridge reservation streams tend to have high alkalinities</w:t>
      </w:r>
      <w:r w:rsidRPr="00721CAB">
        <w:t>, thus pH measurements which are either very low (below about 7.5) or very high (above about 8.7) may be indicative of equipment failure, calibration solution contamination, or the need to recalibrate instruments at a higher frequency.</w:t>
      </w:r>
      <w:r w:rsidR="0057560C" w:rsidRPr="00721CAB">
        <w:t xml:space="preserve">  </w:t>
      </w:r>
      <w:proofErr w:type="gramStart"/>
      <w:r w:rsidR="0057560C" w:rsidRPr="00721CAB">
        <w:t>pH</w:t>
      </w:r>
      <w:proofErr w:type="gramEnd"/>
      <w:r w:rsidR="0057560C" w:rsidRPr="00721CAB">
        <w:t xml:space="preserve"> measurement is a requirement under South Dakota water quality standards (Appendix 1).</w:t>
      </w:r>
    </w:p>
    <w:p w14:paraId="340D4616" w14:textId="6DF81118" w:rsidR="00837409" w:rsidRDefault="00837409" w:rsidP="00EC314E">
      <w:pPr>
        <w:rPr>
          <w:b/>
        </w:rPr>
      </w:pPr>
      <w:r w:rsidRPr="00721CAB">
        <w:rPr>
          <w:noProof/>
          <w:highlight w:val="yellow"/>
        </w:rPr>
        <mc:AlternateContent>
          <mc:Choice Requires="wps">
            <w:drawing>
              <wp:anchor distT="0" distB="0" distL="114300" distR="114300" simplePos="0" relativeHeight="251772928" behindDoc="0" locked="0" layoutInCell="1" allowOverlap="1" wp14:anchorId="0D5BA740" wp14:editId="542A186E">
                <wp:simplePos x="0" y="0"/>
                <wp:positionH relativeFrom="column">
                  <wp:posOffset>0</wp:posOffset>
                </wp:positionH>
                <wp:positionV relativeFrom="paragraph">
                  <wp:posOffset>0</wp:posOffset>
                </wp:positionV>
                <wp:extent cx="5971540" cy="801370"/>
                <wp:effectExtent l="0" t="0" r="22860" b="368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39DB1B24" w14:textId="77777777" w:rsidR="00BC3CF2" w:rsidRPr="005C406C" w:rsidRDefault="00BC3CF2" w:rsidP="00EC314E">
                            <w:pPr>
                              <w:spacing w:after="0" w:line="240" w:lineRule="auto"/>
                              <w:rPr>
                                <w:b/>
                              </w:rPr>
                            </w:pPr>
                            <w:r w:rsidRPr="002B469A">
                              <w:rPr>
                                <w:b/>
                              </w:rPr>
                              <w:t>Recommendation</w:t>
                            </w:r>
                            <w:r>
                              <w:rPr>
                                <w:b/>
                              </w:rPr>
                              <w:t xml:space="preserve"> 2b</w:t>
                            </w:r>
                            <w:r w:rsidRPr="002B469A">
                              <w:rPr>
                                <w:b/>
                              </w:rPr>
                              <w:t>:</w:t>
                            </w:r>
                            <w:r>
                              <w:t xml:space="preserve"> Alkalinity should be added to the list of parameters to be analyzed in future years.  Alkalinity is a </w:t>
                            </w:r>
                            <w:r w:rsidRPr="00EC314E">
                              <w:t>Fish and Wildlife Propagation, Recreation, and Stock Watering Waters</w:t>
                            </w:r>
                            <w:r>
                              <w:t xml:space="preserve"> Criteria.  Furthermore, measurement of alkalinity </w:t>
                            </w:r>
                            <w:r w:rsidRPr="00EC314E">
                              <w:t xml:space="preserve">for </w:t>
                            </w:r>
                            <w:r>
                              <w:t>will provide an early indication of changes to acidic or basic loadings into stream segments.</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2" type="#_x0000_t202" style="position:absolute;margin-left:0;margin-top:0;width:470.2pt;height:63.1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" strokecolor="#0070c0" strokeweight="2.25pt">
                <v:textbox style="mso-fit-shape-to-text:t">
                  <w:txbxContent>
                    <w:p w14:paraId="39DB1B24" w14:textId="77777777" w:rsidR="00D80AAB" w:rsidRPr="005C406C" w:rsidRDefault="00D80AAB" w:rsidP="00EC314E">
                      <w:pPr>
                        <w:spacing w:after="0" w:line="240" w:lineRule="auto"/>
                        <w:rPr>
                          <w:b/>
                        </w:rPr>
                      </w:pPr>
                      <w:r w:rsidRPr="002B469A">
                        <w:rPr>
                          <w:b/>
                        </w:rPr>
                        <w:t>Recommendation</w:t>
                      </w:r>
                      <w:r>
                        <w:rPr>
                          <w:b/>
                        </w:rPr>
                        <w:t xml:space="preserve"> 2b</w:t>
                      </w:r>
                      <w:r w:rsidRPr="002B469A">
                        <w:rPr>
                          <w:b/>
                        </w:rPr>
                        <w:t>:</w:t>
                      </w:r>
                      <w:r>
                        <w:t xml:space="preserve"> Alkalinity should be added to the list of parameters to be analyzed in future years.  Alkalinity is a </w:t>
                      </w:r>
                      <w:r w:rsidRPr="00EC314E">
                        <w:t>Fish and Wildlife Propagation, Recreation, and Stock Watering Waters</w:t>
                      </w:r>
                      <w:r>
                        <w:t xml:space="preserve"> Criteria.  Furthermore, measurement of alkalinity </w:t>
                      </w:r>
                      <w:r w:rsidRPr="00EC314E">
                        <w:t xml:space="preserve">for </w:t>
                      </w:r>
                      <w:r>
                        <w:t>will provide an early indication of changes to acidic or basic loadings into stream segments.</w:t>
                      </w:r>
                    </w:p>
                  </w:txbxContent>
                </v:textbox>
                <w10:wrap type="square"/>
              </v:shape>
            </w:pict>
          </mc:Fallback>
        </mc:AlternateContent>
      </w:r>
      <w:r w:rsidR="00A81707" w:rsidRPr="00721CAB">
        <w:rPr>
          <w:b/>
        </w:rPr>
        <w:t xml:space="preserve"> </w:t>
      </w:r>
    </w:p>
    <w:p w14:paraId="28225422" w14:textId="226D246B" w:rsidR="00EC314E" w:rsidRPr="00721CAB" w:rsidRDefault="00EC314E" w:rsidP="00EC314E">
      <w:r w:rsidRPr="00721CAB">
        <w:rPr>
          <w:b/>
        </w:rPr>
        <w:t xml:space="preserve">Temperature </w:t>
      </w:r>
      <w:r w:rsidRPr="00721CAB">
        <w:t xml:space="preserve">is a measurement of the amount of heat in a quantity of water.  Temperatures tend to be highest during low flows and in </w:t>
      </w:r>
      <w:proofErr w:type="spellStart"/>
      <w:r w:rsidR="00A02811" w:rsidRPr="00721CAB">
        <w:t>uns</w:t>
      </w:r>
      <w:r w:rsidRPr="00721CAB">
        <w:t>h</w:t>
      </w:r>
      <w:r w:rsidR="00A02811" w:rsidRPr="00721CAB">
        <w:t>aded</w:t>
      </w:r>
      <w:proofErr w:type="spellEnd"/>
      <w:r w:rsidR="00A02811" w:rsidRPr="00721CAB">
        <w:t xml:space="preserve"> segments of streams.  </w:t>
      </w:r>
      <w:r w:rsidR="0057560C" w:rsidRPr="00721CAB">
        <w:t>Temperature measurement is a requirement under South Dakota water quality standards (Appendix 1).</w:t>
      </w:r>
    </w:p>
    <w:p w14:paraId="48025CB7" w14:textId="77777777" w:rsidR="00EC314E" w:rsidRPr="00721CAB" w:rsidRDefault="00A02811" w:rsidP="00A02811">
      <w:r w:rsidRPr="00721CAB">
        <w:rPr>
          <w:b/>
        </w:rPr>
        <w:t>C</w:t>
      </w:r>
      <w:r w:rsidR="00EC314E" w:rsidRPr="00721CAB">
        <w:rPr>
          <w:b/>
        </w:rPr>
        <w:t>onductivity</w:t>
      </w:r>
      <w:r w:rsidRPr="00721CAB">
        <w:rPr>
          <w:b/>
        </w:rPr>
        <w:t xml:space="preserve"> </w:t>
      </w:r>
      <w:r w:rsidRPr="00721CAB">
        <w:t>is a measurement of the amount of dissolved solids in a quantity of water.</w:t>
      </w:r>
      <w:r w:rsidR="0057560C" w:rsidRPr="00721CAB">
        <w:t xml:space="preserve">  Temperature measurement is a requirement under South Dakota water quality standards (Appendix 1).</w:t>
      </w:r>
    </w:p>
    <w:p w14:paraId="21AC2BC2" w14:textId="7EE44889" w:rsidR="000D4F4A" w:rsidRPr="00721CAB" w:rsidRDefault="00837409" w:rsidP="0057560C">
      <w:r w:rsidRPr="00721CAB">
        <w:rPr>
          <w:noProof/>
          <w:highlight w:val="yellow"/>
        </w:rPr>
        <mc:AlternateContent>
          <mc:Choice Requires="wps">
            <w:drawing>
              <wp:anchor distT="0" distB="0" distL="114300" distR="114300" simplePos="0" relativeHeight="251774976" behindDoc="0" locked="0" layoutInCell="1" allowOverlap="1" wp14:anchorId="01CC4EC1" wp14:editId="1AF8673F">
                <wp:simplePos x="0" y="0"/>
                <wp:positionH relativeFrom="column">
                  <wp:posOffset>-69850</wp:posOffset>
                </wp:positionH>
                <wp:positionV relativeFrom="paragraph">
                  <wp:posOffset>3547745</wp:posOffset>
                </wp:positionV>
                <wp:extent cx="5971540" cy="801370"/>
                <wp:effectExtent l="0" t="0" r="22860" b="368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78B9FC09" w14:textId="77777777" w:rsidR="00BC3CF2" w:rsidRPr="005C406C" w:rsidRDefault="00BC3CF2" w:rsidP="009B57E5">
                            <w:pPr>
                              <w:spacing w:after="0" w:line="240" w:lineRule="auto"/>
                              <w:rPr>
                                <w:b/>
                              </w:rPr>
                            </w:pPr>
                            <w:r w:rsidRPr="002B469A">
                              <w:rPr>
                                <w:b/>
                              </w:rPr>
                              <w:t>Recommendation</w:t>
                            </w:r>
                            <w:r>
                              <w:rPr>
                                <w:b/>
                              </w:rPr>
                              <w:t xml:space="preserve"> 3</w:t>
                            </w:r>
                            <w:r w:rsidRPr="002B469A">
                              <w:rPr>
                                <w:b/>
                              </w:rPr>
                              <w:t>:</w:t>
                            </w:r>
                            <w:r>
                              <w:t xml:space="preserve"> Twenty-four hour measurement of dissolved oxygen should be implemented as part of a future monitoring strategy.  Existing EPP water quality instrumentation has the capacity to collect continuous (e.g. 15-minute interval) dissolved oxygen data.  The instrument can be secured using water quality probe shroud, which can be fashioned by a machine shop.</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3" type="#_x0000_t202" style="position:absolute;margin-left:-5.45pt;margin-top:279.35pt;width:470.2pt;height:63.1pt;z-index:251774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" strokecolor="#0070c0" strokeweight="2.25pt">
                <v:textbox style="mso-fit-shape-to-text:t">
                  <w:txbxContent>
                    <w:p w14:paraId="78B9FC09" w14:textId="77777777" w:rsidR="00D80AAB" w:rsidRPr="005C406C" w:rsidRDefault="00D80AAB" w:rsidP="009B57E5">
                      <w:pPr>
                        <w:spacing w:after="0" w:line="240" w:lineRule="auto"/>
                        <w:rPr>
                          <w:b/>
                        </w:rPr>
                      </w:pPr>
                      <w:r w:rsidRPr="002B469A">
                        <w:rPr>
                          <w:b/>
                        </w:rPr>
                        <w:t>Recommendation</w:t>
                      </w:r>
                      <w:r>
                        <w:rPr>
                          <w:b/>
                        </w:rPr>
                        <w:t xml:space="preserve"> 3</w:t>
                      </w:r>
                      <w:r w:rsidRPr="002B469A">
                        <w:rPr>
                          <w:b/>
                        </w:rPr>
                        <w:t>:</w:t>
                      </w:r>
                      <w:r>
                        <w:t xml:space="preserve"> Twenty-four hour measurement of dissolved oxygen should be implemented as part of a future monitoring strategy.  Existing EPP water quality instrumentation has the capacity to collect continuous (e.g. 15-minute interval) dissolved oxygen data.  The instrument can be secured using water quality probe shroud, which can be fashioned by a machine shop.</w:t>
                      </w:r>
                    </w:p>
                  </w:txbxContent>
                </v:textbox>
                <w10:wrap type="square"/>
              </v:shape>
            </w:pict>
          </mc:Fallback>
        </mc:AlternateContent>
      </w:r>
      <w:r w:rsidR="00A02811" w:rsidRPr="00721CAB">
        <w:rPr>
          <w:b/>
        </w:rPr>
        <w:t xml:space="preserve">Dissolved oxygen </w:t>
      </w:r>
      <w:r w:rsidR="00A02811" w:rsidRPr="00721CAB">
        <w:t xml:space="preserve">is a measurement of the amount of oxygen is available for fish or other aquatic life.  Thus, dissolved oxygen is a criteria parameter for fish life </w:t>
      </w:r>
      <w:r w:rsidR="00C276FA" w:rsidRPr="00721CAB">
        <w:t>propagation</w:t>
      </w:r>
      <w:r w:rsidR="00A02811" w:rsidRPr="00721CAB">
        <w:t>.</w:t>
      </w:r>
      <w:r w:rsidR="00C976BA" w:rsidRPr="00721CAB">
        <w:t xml:space="preserve">  Low dissolved oxygen in streams can occur in two ways: 1) BOD loading from the watershed</w:t>
      </w:r>
      <w:r w:rsidR="00120805" w:rsidRPr="00721CAB">
        <w:t xml:space="preserve"> or a point source</w:t>
      </w:r>
      <w:r w:rsidR="00C976BA" w:rsidRPr="00721CAB">
        <w:t xml:space="preserve"> and 2) stream eutrophication </w:t>
      </w:r>
      <w:r w:rsidR="00120805" w:rsidRPr="00721CAB">
        <w:t>from nutrient loading.</w:t>
      </w:r>
      <w:r w:rsidR="00C976BA" w:rsidRPr="00721CAB">
        <w:t xml:space="preserve"> </w:t>
      </w:r>
      <w:r w:rsidR="00C276FA" w:rsidRPr="00721CAB">
        <w:t xml:space="preserve">  Low dissolved oxygen and high BOD concentrations are consistent with streams receiving point source discharges from </w:t>
      </w:r>
      <w:r w:rsidR="006E1A5A" w:rsidRPr="00721CAB">
        <w:t>wastewater</w:t>
      </w:r>
      <w:r w:rsidR="00C276FA" w:rsidRPr="00721CAB">
        <w:t xml:space="preserve"> treatment plants.  </w:t>
      </w:r>
      <w:r w:rsidR="00120805" w:rsidRPr="00721CAB">
        <w:t>S</w:t>
      </w:r>
      <w:r w:rsidR="00C276FA" w:rsidRPr="00721CAB">
        <w:t>treams experiencing high nutrient loadings (e.g. soluble phosphorus and soluble inorganic nitrogen loadings (e.g. NH</w:t>
      </w:r>
      <w:r w:rsidR="00C276FA" w:rsidRPr="00721CAB">
        <w:rPr>
          <w:vertAlign w:val="subscript"/>
        </w:rPr>
        <w:t>3</w:t>
      </w:r>
      <w:r w:rsidR="00C276FA" w:rsidRPr="00721CAB">
        <w:t>, NO</w:t>
      </w:r>
      <w:r w:rsidR="00C276FA" w:rsidRPr="00721CAB">
        <w:rPr>
          <w:vertAlign w:val="subscript"/>
        </w:rPr>
        <w:t>2</w:t>
      </w:r>
      <w:r w:rsidR="00C276FA" w:rsidRPr="00721CAB">
        <w:t>, NO</w:t>
      </w:r>
      <w:r w:rsidR="00C276FA" w:rsidRPr="00721CAB">
        <w:rPr>
          <w:vertAlign w:val="subscript"/>
        </w:rPr>
        <w:t>3</w:t>
      </w:r>
      <w:r w:rsidR="00C276FA" w:rsidRPr="00721CAB">
        <w:t xml:space="preserve">)) will typically have high </w:t>
      </w:r>
      <w:r w:rsidR="006E1A5A" w:rsidRPr="00721CAB">
        <w:t xml:space="preserve">daytime and low nighttime dissolved oxygen concentrations because algal and photosynthesis converts alkalinity to algal biomass and dissolved oxygen.  In stream dissolved oxygen concentration decreases during the night as the algal population continues to respire.  </w:t>
      </w:r>
      <w:r w:rsidR="00C976BA" w:rsidRPr="00721CAB">
        <w:t>S</w:t>
      </w:r>
      <w:r w:rsidR="00AF2F5D" w:rsidRPr="00721CAB">
        <w:t xml:space="preserve">treams </w:t>
      </w:r>
      <w:r w:rsidR="00C976BA" w:rsidRPr="00721CAB">
        <w:t xml:space="preserve">segments </w:t>
      </w:r>
      <w:r w:rsidR="00AF2F5D" w:rsidRPr="00721CAB">
        <w:t xml:space="preserve">monitored </w:t>
      </w:r>
      <w:r w:rsidR="00120805" w:rsidRPr="00721CAB">
        <w:t>from</w:t>
      </w:r>
      <w:r w:rsidR="00C976BA" w:rsidRPr="00721CAB">
        <w:t xml:space="preserve"> 2008 </w:t>
      </w:r>
      <w:r w:rsidR="00120805" w:rsidRPr="00721CAB">
        <w:t>to</w:t>
      </w:r>
      <w:r w:rsidR="00C976BA" w:rsidRPr="00721CAB">
        <w:t xml:space="preserve"> 2011 </w:t>
      </w:r>
      <w:r w:rsidR="00120805" w:rsidRPr="00721CAB">
        <w:t xml:space="preserve">typically </w:t>
      </w:r>
      <w:r w:rsidR="00C976BA" w:rsidRPr="00721CAB">
        <w:t>had low BOD concentrations</w:t>
      </w:r>
      <w:r w:rsidR="00120805" w:rsidRPr="00721CAB">
        <w:t xml:space="preserve">, and high phosphorus and nitrogen loadings.  Daytime dissolved oxygen concentrations measured between 2008-2011 were typically above 100% saturation (Tinant unpublished data).  </w:t>
      </w:r>
      <w:r w:rsidR="0033561F" w:rsidRPr="00721CAB">
        <w:t>D</w:t>
      </w:r>
      <w:r w:rsidR="00120805" w:rsidRPr="00721CAB">
        <w:t xml:space="preserve">issolved oxygen measurements for selected Wounded Knee Creek subwatershed stations in the measured in summer 2012 </w:t>
      </w:r>
      <w:r w:rsidR="009B57E5" w:rsidRPr="00721CAB">
        <w:t xml:space="preserve">shifted up to 6 mg/L over </w:t>
      </w:r>
      <w:r w:rsidR="00120805" w:rsidRPr="00721CAB">
        <w:t>24-hour</w:t>
      </w:r>
      <w:r w:rsidR="009B57E5" w:rsidRPr="00721CAB">
        <w:t>s</w:t>
      </w:r>
      <w:r w:rsidR="00120805" w:rsidRPr="00721CAB">
        <w:t xml:space="preserve"> (Tinant unpublished data). </w:t>
      </w:r>
      <w:r w:rsidR="009B57E5" w:rsidRPr="00721CAB">
        <w:t>The large shifts in dissolved oxygen over 24-hours are correlated with overall macroinvertebrate community trends</w:t>
      </w:r>
      <w:r w:rsidR="00FD7953" w:rsidRPr="00721CAB">
        <w:t xml:space="preserve"> in the Wounded Knee Creek watershed</w:t>
      </w:r>
      <w:r w:rsidR="009B57E5" w:rsidRPr="00721CAB">
        <w:t>.</w:t>
      </w:r>
      <w:r w:rsidR="0057560C" w:rsidRPr="00721CAB">
        <w:t xml:space="preserve"> Dissolved oxygen measurement is a requirement under South Dakota water quality standards (Appendix 1).</w:t>
      </w:r>
    </w:p>
    <w:p w14:paraId="469D925C" w14:textId="77777777" w:rsidR="00837409" w:rsidRDefault="00837409" w:rsidP="0057560C">
      <w:pPr>
        <w:rPr>
          <w:b/>
        </w:rPr>
      </w:pPr>
    </w:p>
    <w:p w14:paraId="5F0FE385" w14:textId="4FEF6BB8" w:rsidR="005A3932" w:rsidRPr="00721CAB" w:rsidRDefault="00A02811" w:rsidP="0057560C">
      <w:r w:rsidRPr="00721CAB">
        <w:rPr>
          <w:b/>
        </w:rPr>
        <w:t>Turbidity</w:t>
      </w:r>
      <w:r w:rsidR="0033561F" w:rsidRPr="00721CAB">
        <w:rPr>
          <w:b/>
        </w:rPr>
        <w:t xml:space="preserve"> </w:t>
      </w:r>
      <w:r w:rsidR="008C4955" w:rsidRPr="00721CAB">
        <w:t>is</w:t>
      </w:r>
      <w:r w:rsidR="0033561F" w:rsidRPr="00721CAB">
        <w:t xml:space="preserve"> a measurement of water clarity.  Water becomes cloudy </w:t>
      </w:r>
      <w:r w:rsidR="00FD7953" w:rsidRPr="00721CAB">
        <w:t>as a result of the</w:t>
      </w:r>
      <w:r w:rsidR="0033561F" w:rsidRPr="00721CAB">
        <w:t xml:space="preserve"> suspension of clay-sized particles </w:t>
      </w:r>
      <w:r w:rsidR="00FD7953" w:rsidRPr="00721CAB">
        <w:t xml:space="preserve">or as a result of phytoplankton growth.  Turbidity measurement is not currently </w:t>
      </w:r>
      <w:r w:rsidR="0057560C" w:rsidRPr="00721CAB">
        <w:t>a requirement under</w:t>
      </w:r>
      <w:r w:rsidR="00FD7953" w:rsidRPr="00721CAB">
        <w:t xml:space="preserve"> South Dakota water quality standard</w:t>
      </w:r>
      <w:r w:rsidR="0057560C" w:rsidRPr="00721CAB">
        <w:t>s</w:t>
      </w:r>
      <w:r w:rsidR="00FD7953" w:rsidRPr="00721CAB">
        <w:t xml:space="preserve">. </w:t>
      </w:r>
    </w:p>
    <w:p w14:paraId="7F984D9D" w14:textId="77777777" w:rsidR="0057560C" w:rsidRPr="00721CAB" w:rsidRDefault="0057560C" w:rsidP="0057560C">
      <w:r w:rsidRPr="00721CAB">
        <w:rPr>
          <w:b/>
        </w:rPr>
        <w:t>Biochemical oxygen demand (BOD)</w:t>
      </w:r>
      <w:r w:rsidRPr="00721CAB">
        <w:t xml:space="preserve"> </w:t>
      </w:r>
      <w:r w:rsidR="008C4955" w:rsidRPr="00721CAB">
        <w:t>is</w:t>
      </w:r>
      <w:r w:rsidRPr="00721CAB">
        <w:t xml:space="preserve"> a measurement of labile dissolved carbon compounds.  The BOD tests measure labile carbon consumption by bacteria over a five-day interval</w:t>
      </w:r>
      <w:r w:rsidR="00333954" w:rsidRPr="00721CAB">
        <w:t xml:space="preserve"> by measuring the change in dissolved oxygen over the five-day interval</w:t>
      </w:r>
      <w:r w:rsidRPr="00721CAB">
        <w:t>.  BOD measurement is a requirement under South Dakota water quality standards (Appendix 1).</w:t>
      </w:r>
    </w:p>
    <w:p w14:paraId="10E67A3F" w14:textId="7ECF2420" w:rsidR="00632CBD" w:rsidRDefault="0057560C" w:rsidP="00333954">
      <w:pPr>
        <w:rPr>
          <w:rFonts w:cstheme="minorHAnsi"/>
          <w:sz w:val="24"/>
          <w:szCs w:val="24"/>
        </w:rPr>
      </w:pPr>
      <w:r w:rsidRPr="00721CAB">
        <w:rPr>
          <w:b/>
        </w:rPr>
        <w:t>Total suspended solids (TSS)</w:t>
      </w:r>
      <w:r w:rsidRPr="00721CAB">
        <w:t xml:space="preserve"> </w:t>
      </w:r>
      <w:proofErr w:type="gramStart"/>
      <w:r w:rsidR="008C4955" w:rsidRPr="00721CAB">
        <w:t>is</w:t>
      </w:r>
      <w:proofErr w:type="gramEnd"/>
      <w:r w:rsidRPr="00721CAB">
        <w:t xml:space="preserve"> a measurement of </w:t>
      </w:r>
      <w:r w:rsidR="00333954" w:rsidRPr="00721CAB">
        <w:t xml:space="preserve">the amount of sediment and organic compounds entrained in the water column.  TSS measurement is conducted by filtering a quantity of a water sample and weighing the residue left on the filter conduct the measurement.   TSS measurement is a requirement under South Dakota water quality standards (Appendix 1).  A recent change in the South Dakota water quality standards increased the water quality standard for White River stations from </w:t>
      </w:r>
      <w:r w:rsidR="00333954" w:rsidRPr="00721CAB">
        <w:rPr>
          <w:rFonts w:cstheme="minorHAnsi"/>
        </w:rPr>
        <w:t>158 mg/L to 4525 mg/L</w:t>
      </w:r>
      <w:r w:rsidR="004707F1" w:rsidRPr="00721CAB">
        <w:rPr>
          <w:rFonts w:cstheme="minorHAnsi"/>
        </w:rPr>
        <w:t xml:space="preserve">.  The majority of White River Badlands stations </w:t>
      </w:r>
      <w:r w:rsidR="00746437" w:rsidRPr="00721CAB">
        <w:rPr>
          <w:rFonts w:cstheme="minorHAnsi"/>
        </w:rPr>
        <w:t xml:space="preserve">(4 of 6) </w:t>
      </w:r>
      <w:r w:rsidR="004707F1" w:rsidRPr="00721CAB">
        <w:rPr>
          <w:rFonts w:cstheme="minorHAnsi"/>
        </w:rPr>
        <w:t xml:space="preserve">were designated </w:t>
      </w:r>
      <w:r w:rsidR="00746437" w:rsidRPr="00721CAB">
        <w:rPr>
          <w:rFonts w:cstheme="minorHAnsi"/>
        </w:rPr>
        <w:t xml:space="preserve">as </w:t>
      </w:r>
      <w:r w:rsidR="004707F1" w:rsidRPr="00721CAB">
        <w:rPr>
          <w:rFonts w:cstheme="minorHAnsi"/>
        </w:rPr>
        <w:t>threatened</w:t>
      </w:r>
      <w:r w:rsidR="00746437" w:rsidRPr="00721CAB">
        <w:rPr>
          <w:rFonts w:cstheme="minorHAnsi"/>
        </w:rPr>
        <w:t xml:space="preserve"> or impaired in T</w:t>
      </w:r>
      <w:r w:rsidR="00BF1D46" w:rsidRPr="00721CAB">
        <w:rPr>
          <w:rFonts w:cstheme="minorHAnsi"/>
        </w:rPr>
        <w:t>SS</w:t>
      </w:r>
      <w:r w:rsidR="00746437" w:rsidRPr="00721CAB">
        <w:rPr>
          <w:rFonts w:cstheme="minorHAnsi"/>
        </w:rPr>
        <w:t>.  However</w:t>
      </w:r>
      <w:r w:rsidR="00AB5D71" w:rsidRPr="00721CAB">
        <w:rPr>
          <w:rFonts w:cstheme="minorHAnsi"/>
        </w:rPr>
        <w:t xml:space="preserve"> a TMDL may indicate that </w:t>
      </w:r>
      <w:r w:rsidR="00BF1D46" w:rsidRPr="00721CAB">
        <w:rPr>
          <w:rFonts w:cstheme="minorHAnsi"/>
        </w:rPr>
        <w:t>natural sources may be large component of TSS loading</w:t>
      </w:r>
      <w:r w:rsidR="00746437" w:rsidRPr="00721CAB">
        <w:rPr>
          <w:rFonts w:cstheme="minorHAnsi"/>
        </w:rPr>
        <w:t xml:space="preserve"> given </w:t>
      </w:r>
      <w:r w:rsidR="00C47DF1" w:rsidRPr="00721CAB">
        <w:rPr>
          <w:rFonts w:cstheme="minorHAnsi"/>
        </w:rPr>
        <w:t xml:space="preserve">that </w:t>
      </w:r>
      <w:r w:rsidR="00746437" w:rsidRPr="00721CAB">
        <w:rPr>
          <w:rFonts w:cstheme="minorHAnsi"/>
        </w:rPr>
        <w:t xml:space="preserve">the </w:t>
      </w:r>
      <w:r w:rsidR="00632CBD" w:rsidRPr="00721CAB">
        <w:rPr>
          <w:rFonts w:cstheme="minorHAnsi"/>
        </w:rPr>
        <w:t>natural erosion from White River</w:t>
      </w:r>
      <w:r w:rsidR="00632CBD" w:rsidRPr="00AB5D71">
        <w:rPr>
          <w:rFonts w:cstheme="minorHAnsi"/>
        </w:rPr>
        <w:t xml:space="preserve"> group sediments</w:t>
      </w:r>
      <w:r w:rsidR="00746437" w:rsidRPr="00AB5D71">
        <w:rPr>
          <w:rFonts w:cstheme="minorHAnsi"/>
        </w:rPr>
        <w:t xml:space="preserve"> </w:t>
      </w:r>
      <w:r w:rsidR="00C47DF1" w:rsidRPr="00AB5D71">
        <w:rPr>
          <w:rFonts w:cstheme="minorHAnsi"/>
        </w:rPr>
        <w:t>ha</w:t>
      </w:r>
      <w:r w:rsidR="00BF1D46">
        <w:rPr>
          <w:rFonts w:cstheme="minorHAnsi"/>
        </w:rPr>
        <w:t>ve</w:t>
      </w:r>
      <w:r w:rsidR="00C47DF1" w:rsidRPr="00AB5D71">
        <w:rPr>
          <w:rFonts w:cstheme="minorHAnsi"/>
        </w:rPr>
        <w:t xml:space="preserve"> been identified as the major source of</w:t>
      </w:r>
      <w:r w:rsidR="00632CBD" w:rsidRPr="00AB5D71">
        <w:rPr>
          <w:rFonts w:cstheme="minorHAnsi"/>
        </w:rPr>
        <w:t xml:space="preserve"> suspended sediments in the White River</w:t>
      </w:r>
      <w:r w:rsidR="00BF1D46">
        <w:rPr>
          <w:rFonts w:cstheme="minorHAnsi"/>
        </w:rPr>
        <w:t xml:space="preserve"> below Rockyford</w:t>
      </w:r>
      <w:r w:rsidR="00632CBD" w:rsidRPr="00AB5D71">
        <w:rPr>
          <w:rFonts w:cstheme="minorHAnsi"/>
        </w:rPr>
        <w:t>.</w:t>
      </w:r>
      <w:r w:rsidR="00632CBD">
        <w:rPr>
          <w:rFonts w:cstheme="minorHAnsi"/>
          <w:sz w:val="24"/>
          <w:szCs w:val="24"/>
        </w:rPr>
        <w:t xml:space="preserve">  </w:t>
      </w:r>
    </w:p>
    <w:p w14:paraId="74EC8040" w14:textId="6BA9DEED" w:rsidR="00412A80" w:rsidRDefault="000D4F4A" w:rsidP="00333954">
      <w:pPr>
        <w:rPr>
          <w:b/>
          <w:color w:val="3366FF"/>
        </w:rPr>
      </w:pPr>
      <w:r w:rsidRPr="003941B9">
        <w:rPr>
          <w:noProof/>
          <w:highlight w:val="yellow"/>
        </w:rPr>
        <mc:AlternateContent>
          <mc:Choice Requires="wps">
            <w:drawing>
              <wp:anchor distT="0" distB="0" distL="114300" distR="114300" simplePos="0" relativeHeight="251777024" behindDoc="0" locked="0" layoutInCell="1" allowOverlap="1" wp14:anchorId="185CCDB6" wp14:editId="59CDC225">
                <wp:simplePos x="0" y="0"/>
                <wp:positionH relativeFrom="column">
                  <wp:posOffset>-69850</wp:posOffset>
                </wp:positionH>
                <wp:positionV relativeFrom="paragraph">
                  <wp:posOffset>100330</wp:posOffset>
                </wp:positionV>
                <wp:extent cx="5971540" cy="460375"/>
                <wp:effectExtent l="0" t="0" r="22860" b="2222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460375"/>
                        </a:xfrm>
                        <a:prstGeom prst="rect">
                          <a:avLst/>
                        </a:prstGeom>
                        <a:solidFill>
                          <a:srgbClr val="FFFFFF"/>
                        </a:solidFill>
                        <a:ln w="28575">
                          <a:solidFill>
                            <a:srgbClr val="0070C0"/>
                          </a:solidFill>
                          <a:miter lim="800000"/>
                          <a:headEnd/>
                          <a:tailEnd/>
                        </a:ln>
                      </wps:spPr>
                      <wps:txbx>
                        <w:txbxContent>
                          <w:p w14:paraId="2B34206F" w14:textId="7095B1F5" w:rsidR="00BC3CF2" w:rsidRPr="00791424" w:rsidRDefault="00BC3CF2" w:rsidP="00791424">
                            <w:pPr>
                              <w:spacing w:after="0" w:line="240" w:lineRule="auto"/>
                            </w:pPr>
                            <w:r w:rsidRPr="002B469A">
                              <w:rPr>
                                <w:b/>
                              </w:rPr>
                              <w:t>Recommendation</w:t>
                            </w:r>
                            <w:r>
                              <w:rPr>
                                <w:b/>
                              </w:rPr>
                              <w:t xml:space="preserve"> 4</w:t>
                            </w:r>
                            <w:r w:rsidRPr="002B469A">
                              <w:rPr>
                                <w:b/>
                              </w:rPr>
                              <w:t>:</w:t>
                            </w:r>
                            <w:r>
                              <w:t xml:space="preserve"> Identify partners and funding sources for Total Suspended Solids TMDL development for White River Badlands ecoregion stations (see below).</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4" type="#_x0000_t202" style="position:absolute;margin-left:-5.45pt;margin-top:7.9pt;width:470.2pt;height:36.25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" strokecolor="#0070c0" strokeweight="2.25pt">
                <v:textbox style="mso-fit-shape-to-text:t">
                  <w:txbxContent>
                    <w:p w14:paraId="2B34206F" w14:textId="7095B1F5" w:rsidR="00D80AAB" w:rsidRPr="00791424" w:rsidRDefault="00D80AAB" w:rsidP="00791424">
                      <w:pPr>
                        <w:spacing w:after="0" w:line="240" w:lineRule="auto"/>
                      </w:pPr>
                      <w:r w:rsidRPr="002B469A">
                        <w:rPr>
                          <w:b/>
                        </w:rPr>
                        <w:t>Recommendation</w:t>
                      </w:r>
                      <w:r>
                        <w:rPr>
                          <w:b/>
                        </w:rPr>
                        <w:t xml:space="preserve"> 4</w:t>
                      </w:r>
                      <w:r w:rsidRPr="002B469A">
                        <w:rPr>
                          <w:b/>
                        </w:rPr>
                        <w:t>:</w:t>
                      </w:r>
                      <w:r>
                        <w:t xml:space="preserve"> Identify partners and funding sources for Total Suspended Solids TMDL development for White River Badlands ecoregion stations (see below).</w:t>
                      </w:r>
                    </w:p>
                  </w:txbxContent>
                </v:textbox>
                <w10:wrap type="square"/>
              </v:shape>
            </w:pict>
          </mc:Fallback>
        </mc:AlternateContent>
      </w:r>
    </w:p>
    <w:p w14:paraId="5C12AC70" w14:textId="38397BAD" w:rsidR="000D4F4A" w:rsidRPr="00AA2C81" w:rsidRDefault="00837409" w:rsidP="00D4030E">
      <w:r w:rsidRPr="00721CAB">
        <w:rPr>
          <w:noProof/>
          <w:highlight w:val="yellow"/>
        </w:rPr>
        <mc:AlternateContent>
          <mc:Choice Requires="wps">
            <w:drawing>
              <wp:anchor distT="0" distB="0" distL="114300" distR="114300" simplePos="0" relativeHeight="251795456" behindDoc="0" locked="0" layoutInCell="1" allowOverlap="1" wp14:anchorId="54C01DAC" wp14:editId="1C96473B">
                <wp:simplePos x="0" y="0"/>
                <wp:positionH relativeFrom="column">
                  <wp:posOffset>-69850</wp:posOffset>
                </wp:positionH>
                <wp:positionV relativeFrom="paragraph">
                  <wp:posOffset>2691130</wp:posOffset>
                </wp:positionV>
                <wp:extent cx="5971540" cy="1313180"/>
                <wp:effectExtent l="0" t="0" r="22860" b="3302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1313180"/>
                        </a:xfrm>
                        <a:prstGeom prst="rect">
                          <a:avLst/>
                        </a:prstGeom>
                        <a:solidFill>
                          <a:srgbClr val="FFFFFF"/>
                        </a:solidFill>
                        <a:ln w="28575">
                          <a:solidFill>
                            <a:srgbClr val="0070C0"/>
                          </a:solidFill>
                          <a:miter lim="800000"/>
                          <a:headEnd/>
                          <a:tailEnd/>
                        </a:ln>
                      </wps:spPr>
                      <wps:txbx>
                        <w:txbxContent>
                          <w:p w14:paraId="666DE79F" w14:textId="77777777" w:rsidR="00BC3CF2" w:rsidRPr="00337EB9" w:rsidRDefault="00BC3CF2" w:rsidP="00721CAB">
                            <w:pPr>
                              <w:spacing w:after="0" w:line="240" w:lineRule="auto"/>
                            </w:pPr>
                            <w:r w:rsidRPr="00337EB9">
                              <w:rPr>
                                <w:b/>
                              </w:rPr>
                              <w:t xml:space="preserve">Recommendation </w:t>
                            </w:r>
                            <w:r>
                              <w:rPr>
                                <w:b/>
                              </w:rPr>
                              <w:t>5</w:t>
                            </w:r>
                            <w:r w:rsidRPr="00337EB9">
                              <w:rPr>
                                <w:b/>
                              </w:rPr>
                              <w:t>:</w:t>
                            </w:r>
                            <w:r>
                              <w:t xml:space="preserve"> Continue the strategy outlined by Matrix for continuous flow monitoring and automated sampling for at least one station per watershed that incorporates both flow and automated sampling.  Monthly sampling should be conducted in addition to automated sampling of four to six events for a minimum of a one-year period with two years recommended to fully evaluate the watershed.  Two watersheds should be s</w:t>
                            </w:r>
                            <w:r w:rsidRPr="00337EB9">
                              <w:t>ample</w:t>
                            </w:r>
                            <w:r>
                              <w:t>d</w:t>
                            </w:r>
                            <w:r w:rsidRPr="00337EB9">
                              <w:t xml:space="preserve"> </w:t>
                            </w:r>
                            <w:r>
                              <w:t>each</w:t>
                            </w:r>
                            <w:r w:rsidRPr="00337EB9">
                              <w:t xml:space="preserve"> year for a period of two years (and only those watersheds)</w:t>
                            </w:r>
                            <w:r>
                              <w:t xml:space="preserve"> and rotated every two years.  Event samples should be evaluated for fecal coliform and E-coli, as well as TSS, and nutrients.</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5" type="#_x0000_t202" style="position:absolute;margin-left:-5.45pt;margin-top:211.9pt;width:470.2pt;height:103.4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" strokecolor="#0070c0" strokeweight="2.25pt">
                <v:textbox style="mso-fit-shape-to-text:t">
                  <w:txbxContent>
                    <w:p w14:paraId="666DE79F" w14:textId="77777777" w:rsidR="00D80AAB" w:rsidRPr="00337EB9" w:rsidRDefault="00D80AAB" w:rsidP="00721CAB">
                      <w:pPr>
                        <w:spacing w:after="0" w:line="240" w:lineRule="auto"/>
                      </w:pPr>
                      <w:r w:rsidRPr="00337EB9">
                        <w:rPr>
                          <w:b/>
                        </w:rPr>
                        <w:t xml:space="preserve">Recommendation </w:t>
                      </w:r>
                      <w:r>
                        <w:rPr>
                          <w:b/>
                        </w:rPr>
                        <w:t>5</w:t>
                      </w:r>
                      <w:r w:rsidRPr="00337EB9">
                        <w:rPr>
                          <w:b/>
                        </w:rPr>
                        <w:t>:</w:t>
                      </w:r>
                      <w:r>
                        <w:t xml:space="preserve"> Continue the strategy outlined by Matrix for continuous flow monitoring and automated sampling for at least one station per watershed that incorporates both flow and automated sampling.  Monthly sampling should be conducted in addition to automated sampling of four to six events for a minimum of a one-year period with two years recommended to fully evaluate the watershed.  Two watersheds should be s</w:t>
                      </w:r>
                      <w:r w:rsidRPr="00337EB9">
                        <w:t>ample</w:t>
                      </w:r>
                      <w:r>
                        <w:t>d</w:t>
                      </w:r>
                      <w:r w:rsidRPr="00337EB9">
                        <w:t xml:space="preserve"> </w:t>
                      </w:r>
                      <w:r>
                        <w:t>each</w:t>
                      </w:r>
                      <w:r w:rsidRPr="00337EB9">
                        <w:t xml:space="preserve"> year for a period of two years (and only those watersheds)</w:t>
                      </w:r>
                      <w:r>
                        <w:t xml:space="preserve"> and rotated every two years.  Event samples should be evaluated for fecal coliform and E-coli, as well as TSS, and nutrients.</w:t>
                      </w:r>
                    </w:p>
                  </w:txbxContent>
                </v:textbox>
                <w10:wrap type="square"/>
              </v:shape>
            </w:pict>
          </mc:Fallback>
        </mc:AlternateContent>
      </w:r>
      <w:r w:rsidR="00791424" w:rsidRPr="00721CAB">
        <w:rPr>
          <w:b/>
        </w:rPr>
        <w:t>F</w:t>
      </w:r>
      <w:r w:rsidR="0057560C" w:rsidRPr="00721CAB">
        <w:rPr>
          <w:b/>
        </w:rPr>
        <w:t>ecal coliform bacteria</w:t>
      </w:r>
      <w:r w:rsidR="00791424" w:rsidRPr="00721CAB">
        <w:t xml:space="preserve"> </w:t>
      </w:r>
      <w:r w:rsidR="00472667" w:rsidRPr="00721CAB">
        <w:t xml:space="preserve">and </w:t>
      </w:r>
      <w:r w:rsidR="00472667" w:rsidRPr="00721CAB">
        <w:rPr>
          <w:b/>
        </w:rPr>
        <w:t>E-coli bacteria</w:t>
      </w:r>
      <w:r w:rsidR="00472667" w:rsidRPr="00721CAB">
        <w:t xml:space="preserve"> </w:t>
      </w:r>
      <w:r w:rsidR="00D4030E" w:rsidRPr="00721CAB">
        <w:t>are</w:t>
      </w:r>
      <w:r w:rsidR="00472667" w:rsidRPr="00721CAB">
        <w:t xml:space="preserve"> </w:t>
      </w:r>
      <w:r w:rsidR="00791424" w:rsidRPr="00721CAB">
        <w:t>count</w:t>
      </w:r>
      <w:r w:rsidR="00472667" w:rsidRPr="00721CAB">
        <w:t>s</w:t>
      </w:r>
      <w:r w:rsidR="00791424" w:rsidRPr="00721CAB">
        <w:t xml:space="preserve"> of </w:t>
      </w:r>
      <w:r w:rsidR="00472667" w:rsidRPr="00721CAB">
        <w:t xml:space="preserve">coliform </w:t>
      </w:r>
      <w:r w:rsidR="00791424" w:rsidRPr="00721CAB">
        <w:t xml:space="preserve">bacteria commonly occurring in the </w:t>
      </w:r>
      <w:r w:rsidR="00472667" w:rsidRPr="00721CAB">
        <w:t>intestine</w:t>
      </w:r>
      <w:r w:rsidR="00791424" w:rsidRPr="00721CAB">
        <w:t>s of mammals</w:t>
      </w:r>
      <w:r w:rsidR="00D4030E" w:rsidRPr="00721CAB">
        <w:t xml:space="preserve"> and birds</w:t>
      </w:r>
      <w:r w:rsidR="00472667" w:rsidRPr="00721CAB">
        <w:t xml:space="preserve">.  </w:t>
      </w:r>
      <w:r w:rsidR="001961CC" w:rsidRPr="00721CAB">
        <w:t>“</w:t>
      </w:r>
      <w:r w:rsidR="00472667" w:rsidRPr="00721CAB">
        <w:t xml:space="preserve">E-coli bacteria </w:t>
      </w:r>
      <w:r w:rsidR="001961CC" w:rsidRPr="00721CAB">
        <w:t>is the major species in the fecal coliform group. Of the five general groups of bacteria that comprise the total coliforms, only E. coli is generally not found growing and reproducing in the environment. Consequently, E. coli is considered to be the species of coliform bacteria that is the best indicator of fecal pollution and the possible presence of pathogens.” (NY Dept. of Health 2013)</w:t>
      </w:r>
      <w:r w:rsidR="00791424" w:rsidRPr="00721CAB">
        <w:t xml:space="preserve">.  Increased levels of fecal coliform bacteria </w:t>
      </w:r>
      <w:r w:rsidR="00472667" w:rsidRPr="00721CAB">
        <w:t xml:space="preserve">and E-coli bacteria </w:t>
      </w:r>
      <w:r w:rsidR="00791424" w:rsidRPr="00721CAB">
        <w:t xml:space="preserve">are an indication of either the failure of </w:t>
      </w:r>
      <w:r w:rsidR="00D4030E" w:rsidRPr="00721CAB">
        <w:t>a</w:t>
      </w:r>
      <w:r w:rsidR="00791424" w:rsidRPr="00721CAB">
        <w:t xml:space="preserve"> water treatment system or </w:t>
      </w:r>
      <w:r w:rsidR="00D4030E" w:rsidRPr="00721CAB">
        <w:t xml:space="preserve">the presence of livestock using streams as a watering source.  Fecal coliform bacteria in water </w:t>
      </w:r>
      <w:r w:rsidR="00C71BEA" w:rsidRPr="00721CAB">
        <w:t xml:space="preserve">in most cases </w:t>
      </w:r>
      <w:r w:rsidR="00D4030E" w:rsidRPr="00721CAB">
        <w:t>are not harmful to humans.  However, the presence of fecal coliform</w:t>
      </w:r>
      <w:r w:rsidR="00472667" w:rsidRPr="00721CAB">
        <w:t xml:space="preserve"> and E-coli</w:t>
      </w:r>
      <w:r w:rsidR="00D4030E" w:rsidRPr="00721CAB">
        <w:t xml:space="preserve"> bacteria indicates a higher risk of pathogens in water such as: hepatitis A, hepatitis C, dysentery, typhoid fever, and gastroenteritis</w:t>
      </w:r>
      <w:r w:rsidR="00472667" w:rsidRPr="00721CAB">
        <w:t>, and cholera</w:t>
      </w:r>
      <w:r w:rsidR="00D4030E" w:rsidRPr="00721CAB">
        <w:t>.</w:t>
      </w:r>
      <w:r w:rsidR="00472667" w:rsidRPr="00721CAB">
        <w:t xml:space="preserve">  Fecal coliform bacteria and </w:t>
      </w:r>
      <w:r>
        <w:t>E</w:t>
      </w:r>
      <w:r w:rsidR="00472667" w:rsidRPr="00721CAB">
        <w:t xml:space="preserve">-coli bacteria measurement are requirements under South Dakota water quality standards (Appendix 1).  </w:t>
      </w:r>
      <w:r w:rsidR="008C4955" w:rsidRPr="00721CAB">
        <w:t xml:space="preserve">Fecal coliform and E-coli are the major sources of impairment in </w:t>
      </w:r>
      <w:r w:rsidR="00AC028B" w:rsidRPr="00721CAB">
        <w:t xml:space="preserve">Pine </w:t>
      </w:r>
      <w:r w:rsidR="00AC028B" w:rsidRPr="00AA2C81">
        <w:t xml:space="preserve">Ridge reservation </w:t>
      </w:r>
      <w:r w:rsidR="008C4955" w:rsidRPr="00AA2C81">
        <w:t>waters between 2008-2011.</w:t>
      </w:r>
    </w:p>
    <w:p w14:paraId="329C3C1D" w14:textId="42FB9EE9" w:rsidR="001961CC" w:rsidRPr="00AA2C81" w:rsidRDefault="00721CAB" w:rsidP="00F146AA">
      <w:r w:rsidRPr="00AA2C81">
        <w:rPr>
          <w:noProof/>
          <w:highlight w:val="yellow"/>
        </w:rPr>
        <mc:AlternateContent>
          <mc:Choice Requires="wps">
            <w:drawing>
              <wp:anchor distT="0" distB="0" distL="114300" distR="114300" simplePos="0" relativeHeight="251781120" behindDoc="0" locked="0" layoutInCell="1" allowOverlap="1" wp14:anchorId="448B26D7" wp14:editId="49F25438">
                <wp:simplePos x="0" y="0"/>
                <wp:positionH relativeFrom="column">
                  <wp:posOffset>-69850</wp:posOffset>
                </wp:positionH>
                <wp:positionV relativeFrom="paragraph">
                  <wp:posOffset>1188085</wp:posOffset>
                </wp:positionV>
                <wp:extent cx="5971540" cy="631190"/>
                <wp:effectExtent l="0" t="0" r="22860" b="29210"/>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631190"/>
                        </a:xfrm>
                        <a:prstGeom prst="rect">
                          <a:avLst/>
                        </a:prstGeom>
                        <a:solidFill>
                          <a:srgbClr val="FFFFFF"/>
                        </a:solidFill>
                        <a:ln w="28575">
                          <a:solidFill>
                            <a:srgbClr val="0070C0"/>
                          </a:solidFill>
                          <a:miter lim="800000"/>
                          <a:headEnd/>
                          <a:tailEnd/>
                        </a:ln>
                      </wps:spPr>
                      <wps:txbx>
                        <w:txbxContent>
                          <w:p w14:paraId="019F1125" w14:textId="77777777" w:rsidR="00BC3CF2" w:rsidRPr="00337EB9" w:rsidRDefault="00BC3CF2" w:rsidP="008C4955">
                            <w:pPr>
                              <w:spacing w:after="0" w:line="240" w:lineRule="auto"/>
                            </w:pPr>
                            <w:r w:rsidRPr="00AC028B">
                              <w:rPr>
                                <w:b/>
                              </w:rPr>
                              <w:t xml:space="preserve">Recommendation </w:t>
                            </w:r>
                            <w:r>
                              <w:rPr>
                                <w:b/>
                              </w:rPr>
                              <w:t>6</w:t>
                            </w:r>
                            <w:r w:rsidRPr="00AC028B">
                              <w:rPr>
                                <w:b/>
                              </w:rPr>
                              <w:t>:</w:t>
                            </w:r>
                            <w:r w:rsidRPr="00AC028B">
                              <w:t xml:space="preserve"> Best Management Practice (BMP) implementation over the short-term should focus primarily on fecal coliform, E-coli, and TSS reductions through agricultural best management practice implementation.</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6" type="#_x0000_t202" style="position:absolute;margin-left:-5.45pt;margin-top:93.55pt;width:470.2pt;height:49.7pt;z-index:251781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" strokecolor="#0070c0" strokeweight="2.25pt">
                <v:textbox style="mso-fit-shape-to-text:t">
                  <w:txbxContent>
                    <w:p w14:paraId="019F1125" w14:textId="77777777" w:rsidR="00D80AAB" w:rsidRPr="00337EB9" w:rsidRDefault="00D80AAB" w:rsidP="008C4955">
                      <w:pPr>
                        <w:spacing w:after="0" w:line="240" w:lineRule="auto"/>
                      </w:pPr>
                      <w:r w:rsidRPr="00AC028B">
                        <w:rPr>
                          <w:b/>
                        </w:rPr>
                        <w:t xml:space="preserve">Recommendation </w:t>
                      </w:r>
                      <w:r>
                        <w:rPr>
                          <w:b/>
                        </w:rPr>
                        <w:t>6</w:t>
                      </w:r>
                      <w:r w:rsidRPr="00AC028B">
                        <w:rPr>
                          <w:b/>
                        </w:rPr>
                        <w:t>:</w:t>
                      </w:r>
                      <w:r w:rsidRPr="00AC028B">
                        <w:t xml:space="preserve"> Best Management Practice (BMP) implementation over the short-term should focus primarily on fecal coliform, E-coli, and TSS reductions through agricultural best management practice implementation.</w:t>
                      </w:r>
                    </w:p>
                  </w:txbxContent>
                </v:textbox>
                <w10:wrap type="square"/>
              </v:shape>
            </w:pict>
          </mc:Fallback>
        </mc:AlternateContent>
      </w:r>
      <w:r w:rsidR="00337EB9" w:rsidRPr="00AA2C81">
        <w:rPr>
          <w:b/>
        </w:rPr>
        <w:t>Ammonia-nitrogen</w:t>
      </w:r>
      <w:r w:rsidR="00337EB9" w:rsidRPr="00AA2C81">
        <w:t xml:space="preserve"> is a measure of </w:t>
      </w:r>
      <w:r w:rsidR="00D05AE0" w:rsidRPr="00AA2C81">
        <w:t xml:space="preserve">total </w:t>
      </w:r>
      <w:r w:rsidR="005B063B" w:rsidRPr="00AA2C81">
        <w:t>ammonia</w:t>
      </w:r>
      <w:r w:rsidR="00D05AE0" w:rsidRPr="00AA2C81">
        <w:t xml:space="preserve"> (NH</w:t>
      </w:r>
      <w:r w:rsidR="00D05AE0" w:rsidRPr="00AA2C81">
        <w:rPr>
          <w:vertAlign w:val="subscript"/>
        </w:rPr>
        <w:t xml:space="preserve">3 </w:t>
      </w:r>
      <w:r w:rsidR="00D05AE0" w:rsidRPr="00AA2C81">
        <w:t>+ NH</w:t>
      </w:r>
      <w:r w:rsidR="00D05AE0" w:rsidRPr="00AA2C81">
        <w:rPr>
          <w:vertAlign w:val="subscript"/>
        </w:rPr>
        <w:t>4</w:t>
      </w:r>
      <w:r w:rsidR="00D05AE0" w:rsidRPr="00AA2C81">
        <w:t>)</w:t>
      </w:r>
      <w:r w:rsidR="008C4955" w:rsidRPr="00AA2C81">
        <w:t xml:space="preserve"> concentration</w:t>
      </w:r>
      <w:r w:rsidR="00D05AE0" w:rsidRPr="00AA2C81">
        <w:t xml:space="preserve">.  </w:t>
      </w:r>
      <w:r w:rsidR="005B063B" w:rsidRPr="00AA2C81">
        <w:t xml:space="preserve">Ammonia is toxic to fish and shellfish life.  Ammonia concentration depends on </w:t>
      </w:r>
      <w:r w:rsidR="00D05AE0" w:rsidRPr="00AA2C81">
        <w:t xml:space="preserve">temperature and </w:t>
      </w:r>
      <w:proofErr w:type="spellStart"/>
      <w:r w:rsidR="00D05AE0" w:rsidRPr="00AA2C81">
        <w:t>pH.</w:t>
      </w:r>
      <w:proofErr w:type="spellEnd"/>
      <w:r w:rsidR="00337EB9" w:rsidRPr="00AA2C81">
        <w:t xml:space="preserve"> </w:t>
      </w:r>
      <w:r w:rsidR="00975981" w:rsidRPr="00AA2C81">
        <w:t xml:space="preserve">  Ammonia is converted to nitrate (NO</w:t>
      </w:r>
      <w:r w:rsidR="00975981" w:rsidRPr="00AA2C81">
        <w:rPr>
          <w:vertAlign w:val="subscript"/>
        </w:rPr>
        <w:t>3</w:t>
      </w:r>
      <w:r w:rsidR="008C4955" w:rsidRPr="00AA2C81">
        <w:t xml:space="preserve">) by bacteria in oxygenated streams.  Sampling between 2008-2011 indicated that ammonia is not a significant concern.  Ammonia measurement is required under South Dakota water quality standards (Appendix 1).  </w:t>
      </w:r>
    </w:p>
    <w:p w14:paraId="012C8A4C" w14:textId="77777777" w:rsidR="00721CAB" w:rsidRDefault="00721CAB" w:rsidP="00F146AA">
      <w:pPr>
        <w:rPr>
          <w:b/>
          <w:color w:val="3366FF"/>
        </w:rPr>
      </w:pPr>
    </w:p>
    <w:p w14:paraId="2EBAF53C" w14:textId="47D69263" w:rsidR="00334B75" w:rsidRPr="00721CAB" w:rsidRDefault="008C4955" w:rsidP="00F146AA">
      <w:r w:rsidRPr="00721CAB">
        <w:rPr>
          <w:b/>
        </w:rPr>
        <w:t>N</w:t>
      </w:r>
      <w:r w:rsidR="00337EB9" w:rsidRPr="00721CAB">
        <w:rPr>
          <w:b/>
        </w:rPr>
        <w:t>itrate-nitrogen (NO</w:t>
      </w:r>
      <w:r w:rsidR="00337EB9" w:rsidRPr="00721CAB">
        <w:rPr>
          <w:b/>
          <w:vertAlign w:val="subscript"/>
        </w:rPr>
        <w:t>3</w:t>
      </w:r>
      <w:r w:rsidR="00337EB9" w:rsidRPr="00721CAB">
        <w:rPr>
          <w:b/>
        </w:rPr>
        <w:t>)</w:t>
      </w:r>
      <w:r w:rsidR="00F146AA" w:rsidRPr="00721CAB">
        <w:t xml:space="preserve"> monitoring is required under South Dakota water quality standards for fish and wildlife propagation, recreation, and stock watering waters (Appendix 1).  However the daily maximum of 88 mg/L and the 30-day average of 50 mg/L are 16,000% and </w:t>
      </w:r>
      <w:r w:rsidR="003C73A6" w:rsidRPr="00721CAB">
        <w:t>9,000%, respectively, of the EPA recommendation of 0.5</w:t>
      </w:r>
      <w:r w:rsidR="00F66F09" w:rsidRPr="00721CAB">
        <w:t>6</w:t>
      </w:r>
      <w:r w:rsidR="003C73A6" w:rsidRPr="00721CAB">
        <w:t xml:space="preserve"> mg/L</w:t>
      </w:r>
      <w:r w:rsidR="00F66F09" w:rsidRPr="00721CAB">
        <w:t xml:space="preserve"> for total nitrogen (N</w:t>
      </w:r>
      <w:r w:rsidR="003E52AA" w:rsidRPr="00721CAB">
        <w:rPr>
          <w:vertAlign w:val="subscript"/>
        </w:rPr>
        <w:t>DOM</w:t>
      </w:r>
      <w:r w:rsidR="00F66F09" w:rsidRPr="00721CAB">
        <w:t xml:space="preserve"> + NH</w:t>
      </w:r>
      <w:r w:rsidR="00F66F09" w:rsidRPr="00721CAB">
        <w:rPr>
          <w:vertAlign w:val="subscript"/>
        </w:rPr>
        <w:t>3</w:t>
      </w:r>
      <w:r w:rsidR="00F66F09" w:rsidRPr="00721CAB">
        <w:t xml:space="preserve"> + NO</w:t>
      </w:r>
      <w:r w:rsidR="00F66F09" w:rsidRPr="00721CAB">
        <w:rPr>
          <w:vertAlign w:val="subscript"/>
        </w:rPr>
        <w:t>2</w:t>
      </w:r>
      <w:r w:rsidR="00F66F09" w:rsidRPr="00721CAB">
        <w:t xml:space="preserve"> + NO</w:t>
      </w:r>
      <w:r w:rsidR="00F66F09" w:rsidRPr="00721CAB">
        <w:rPr>
          <w:vertAlign w:val="subscript"/>
        </w:rPr>
        <w:t>3</w:t>
      </w:r>
      <w:r w:rsidR="00166476" w:rsidRPr="00721CAB">
        <w:t>)</w:t>
      </w:r>
      <w:r w:rsidR="003C73A6" w:rsidRPr="00721CAB">
        <w:t>.  Stoichiometric and geochemical analysis of nitrate and phosphorus indicates nitr</w:t>
      </w:r>
      <w:r w:rsidR="00166476" w:rsidRPr="00721CAB">
        <w:t>ogen</w:t>
      </w:r>
      <w:r w:rsidR="003C73A6" w:rsidRPr="00721CAB">
        <w:t xml:space="preserve"> is the limiting nutrient </w:t>
      </w:r>
      <w:r w:rsidR="001E4A3A" w:rsidRPr="00721CAB">
        <w:t>for algal blooms for reservation streams.</w:t>
      </w:r>
      <w:r w:rsidR="0071312E" w:rsidRPr="00721CAB">
        <w:t xml:space="preserve">  Stream monitoring in 2011 – 2013 indicates a qualitative increase in algal biomass in the Wounded Knee Creek subwatershed.</w:t>
      </w:r>
      <w:r w:rsidR="00412A80" w:rsidRPr="00721CAB">
        <w:t xml:space="preserve">  However, it is not clear from available data if the rapid </w:t>
      </w:r>
      <w:proofErr w:type="spellStart"/>
      <w:r w:rsidR="00412A80" w:rsidRPr="00721CAB">
        <w:t>bioassessment</w:t>
      </w:r>
      <w:proofErr w:type="spellEnd"/>
      <w:r w:rsidR="00412A80" w:rsidRPr="00721CAB">
        <w:t xml:space="preserve"> protocols used by the Environmenta</w:t>
      </w:r>
      <w:r w:rsidR="00D93EDD" w:rsidRPr="00721CAB">
        <w:t>l Protection Program to assess are detecting a quantitative increase in algal biomass.</w:t>
      </w:r>
      <w:r w:rsidR="005716A6" w:rsidRPr="00721CAB">
        <w:t xml:space="preserve">  </w:t>
      </w:r>
    </w:p>
    <w:p w14:paraId="104A7E28" w14:textId="2EF26D35" w:rsidR="00837409" w:rsidRDefault="00837409" w:rsidP="00F146AA">
      <w:r w:rsidRPr="003941B9">
        <w:rPr>
          <w:noProof/>
          <w:highlight w:val="yellow"/>
        </w:rPr>
        <mc:AlternateContent>
          <mc:Choice Requires="wps">
            <w:drawing>
              <wp:anchor distT="0" distB="0" distL="114300" distR="114300" simplePos="0" relativeHeight="251787264" behindDoc="0" locked="0" layoutInCell="1" allowOverlap="1" wp14:anchorId="14B96672" wp14:editId="2554539C">
                <wp:simplePos x="0" y="0"/>
                <wp:positionH relativeFrom="column">
                  <wp:posOffset>-69850</wp:posOffset>
                </wp:positionH>
                <wp:positionV relativeFrom="paragraph">
                  <wp:posOffset>165735</wp:posOffset>
                </wp:positionV>
                <wp:extent cx="5971540" cy="801370"/>
                <wp:effectExtent l="0" t="0" r="22860" b="3683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5FCE4AC2" w14:textId="77777777" w:rsidR="00BC3CF2" w:rsidRPr="00337EB9" w:rsidRDefault="00BC3CF2" w:rsidP="00166476">
                            <w:pPr>
                              <w:spacing w:after="0" w:line="240" w:lineRule="auto"/>
                            </w:pPr>
                            <w:r w:rsidRPr="00337EB9">
                              <w:rPr>
                                <w:b/>
                              </w:rPr>
                              <w:t xml:space="preserve">Recommendation </w:t>
                            </w:r>
                            <w:r>
                              <w:rPr>
                                <w:b/>
                              </w:rPr>
                              <w:t>7b</w:t>
                            </w:r>
                            <w:r w:rsidRPr="00337EB9">
                              <w:rPr>
                                <w:b/>
                              </w:rPr>
                              <w:t>:</w:t>
                            </w:r>
                            <w:r>
                              <w:t xml:space="preserve"> Rapid </w:t>
                            </w:r>
                            <w:proofErr w:type="spellStart"/>
                            <w:r w:rsidRPr="00166476">
                              <w:t>Bioassessment</w:t>
                            </w:r>
                            <w:proofErr w:type="spellEnd"/>
                            <w:r w:rsidRPr="00166476">
                              <w:t xml:space="preserve"> Protocol Physical Results</w:t>
                            </w:r>
                            <w:r>
                              <w:t xml:space="preserve"> should be analyzed with chemical data in order to detect changes in algal biomass over time and for Best Management Practice evaluation.  Furthermore, riparian cover should be measured at each station in order to better forecast the effects of eutrophication at a site level.</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7" type="#_x0000_t202" style="position:absolute;margin-left:-5.45pt;margin-top:13.05pt;width:470.2pt;height:63.1pt;z-index:251787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" strokecolor="#0070c0" strokeweight="2.25pt">
                <v:textbox style="mso-fit-shape-to-text:t">
                  <w:txbxContent>
                    <w:p w14:paraId="5FCE4AC2" w14:textId="77777777" w:rsidR="00D80AAB" w:rsidRPr="00337EB9" w:rsidRDefault="00D80AAB" w:rsidP="00166476">
                      <w:pPr>
                        <w:spacing w:after="0" w:line="240" w:lineRule="auto"/>
                      </w:pPr>
                      <w:r w:rsidRPr="00337EB9">
                        <w:rPr>
                          <w:b/>
                        </w:rPr>
                        <w:t xml:space="preserve">Recommendation </w:t>
                      </w:r>
                      <w:r>
                        <w:rPr>
                          <w:b/>
                        </w:rPr>
                        <w:t>7b</w:t>
                      </w:r>
                      <w:r w:rsidRPr="00337EB9">
                        <w:rPr>
                          <w:b/>
                        </w:rPr>
                        <w:t>:</w:t>
                      </w:r>
                      <w:r>
                        <w:t xml:space="preserve"> Rapid </w:t>
                      </w:r>
                      <w:proofErr w:type="spellStart"/>
                      <w:r w:rsidRPr="00166476">
                        <w:t>Bioassessment</w:t>
                      </w:r>
                      <w:proofErr w:type="spellEnd"/>
                      <w:r w:rsidRPr="00166476">
                        <w:t xml:space="preserve"> Protocol Physical Results</w:t>
                      </w:r>
                      <w:r>
                        <w:t xml:space="preserve"> should be analyzed with chemical data in order to detect changes in algal biomass over time and for Best Management Practice evaluation.  Furthermore, riparian cover should be measured at each station in order to better forecast the effects of eutrophication at a site level.</w:t>
                      </w:r>
                    </w:p>
                  </w:txbxContent>
                </v:textbox>
                <w10:wrap type="square"/>
              </v:shape>
            </w:pict>
          </mc:Fallback>
        </mc:AlternateContent>
      </w:r>
    </w:p>
    <w:p w14:paraId="3084AF97" w14:textId="3D072C9C" w:rsidR="00273E73" w:rsidRPr="00AA2C81" w:rsidRDefault="005716A6" w:rsidP="00F146AA">
      <w:r w:rsidRPr="00721CAB">
        <w:t xml:space="preserve">The EPA has provided guidance for the developing nutrient </w:t>
      </w:r>
      <w:r w:rsidR="00547198" w:rsidRPr="00721CAB">
        <w:t xml:space="preserve">criteria for States and Tribes </w:t>
      </w:r>
      <w:r w:rsidR="00B12BEF" w:rsidRPr="00721CAB">
        <w:t xml:space="preserve">that reflect local conditions and specific designated uses </w:t>
      </w:r>
      <w:r w:rsidR="00547198" w:rsidRPr="00721CAB">
        <w:t>(</w:t>
      </w:r>
      <w:r w:rsidR="00B12BEF" w:rsidRPr="00721CAB">
        <w:t>EPA 2001)</w:t>
      </w:r>
      <w:r w:rsidR="00F66F09" w:rsidRPr="00721CAB">
        <w:t xml:space="preserve">.  </w:t>
      </w:r>
      <w:r w:rsidR="00966C0B" w:rsidRPr="00721CAB">
        <w:t xml:space="preserve">The guidance recommends </w:t>
      </w:r>
      <w:r w:rsidR="00547198" w:rsidRPr="00721CAB">
        <w:t xml:space="preserve">the following prioritization </w:t>
      </w:r>
      <w:r w:rsidR="00966C0B" w:rsidRPr="00721CAB">
        <w:t xml:space="preserve">for the development of nutrient criteria </w:t>
      </w:r>
      <w:r w:rsidR="00547198" w:rsidRPr="00721CAB">
        <w:t>for nitrogen:</w:t>
      </w:r>
      <w:r w:rsidR="00966C0B" w:rsidRPr="00721CAB">
        <w:t xml:space="preserve"> 1) total nitrogen (TN) reported values in cases where there are a large number of streams in the sample, 2) the calculated median</w:t>
      </w:r>
      <w:r w:rsidR="00334B75" w:rsidRPr="00721CAB">
        <w:t xml:space="preserve"> lowest 25</w:t>
      </w:r>
      <w:r w:rsidR="00334B75" w:rsidRPr="00721CAB">
        <w:rPr>
          <w:vertAlign w:val="superscript"/>
        </w:rPr>
        <w:t>th</w:t>
      </w:r>
      <w:r w:rsidR="00334B75" w:rsidRPr="00721CAB">
        <w:t xml:space="preserve"> percentile</w:t>
      </w:r>
      <w:r w:rsidR="00966C0B" w:rsidRPr="00721CAB">
        <w:t xml:space="preserve"> values for </w:t>
      </w:r>
      <w:proofErr w:type="spellStart"/>
      <w:r w:rsidR="00966C0B" w:rsidRPr="00721CAB">
        <w:t>subecoregions</w:t>
      </w:r>
      <w:proofErr w:type="spellEnd"/>
      <w:r w:rsidR="00966C0B" w:rsidRPr="00721CAB">
        <w:t xml:space="preserve"> when there development of nutrient criteria where data are missing or very low</w:t>
      </w:r>
      <w:r w:rsidR="0024770C" w:rsidRPr="00721CAB">
        <w:t xml:space="preserve">, 3) the lowest aggregated values when a similar </w:t>
      </w:r>
      <w:proofErr w:type="spellStart"/>
      <w:r w:rsidR="0024770C" w:rsidRPr="00721CAB">
        <w:t>subecoregion</w:t>
      </w:r>
      <w:proofErr w:type="spellEnd"/>
      <w:r w:rsidR="0024770C" w:rsidRPr="00721CAB">
        <w:t xml:space="preserve"> can not be determined</w:t>
      </w:r>
      <w:r w:rsidR="00966C0B" w:rsidRPr="00721CAB">
        <w:t xml:space="preserve">.  The Pine Ridge reservation contains two </w:t>
      </w:r>
      <w:proofErr w:type="spellStart"/>
      <w:r w:rsidR="00966C0B" w:rsidRPr="00721CAB">
        <w:t>subecoregions</w:t>
      </w:r>
      <w:proofErr w:type="spellEnd"/>
      <w:r w:rsidR="00966C0B" w:rsidRPr="00721CAB">
        <w:t xml:space="preserve">: </w:t>
      </w:r>
      <w:proofErr w:type="spellStart"/>
      <w:r w:rsidR="00966C0B" w:rsidRPr="00721CAB">
        <w:t>subecoregion</w:t>
      </w:r>
      <w:proofErr w:type="spellEnd"/>
      <w:r w:rsidR="00966C0B" w:rsidRPr="00721CAB">
        <w:t xml:space="preserve"> 43</w:t>
      </w:r>
      <w:r w:rsidR="0024770C" w:rsidRPr="00721CAB">
        <w:t xml:space="preserve"> – northwestern Great Plains and </w:t>
      </w:r>
      <w:proofErr w:type="spellStart"/>
      <w:r w:rsidR="0024770C" w:rsidRPr="00721CAB">
        <w:t>subecoregion</w:t>
      </w:r>
      <w:proofErr w:type="spellEnd"/>
      <w:r w:rsidR="0024770C" w:rsidRPr="00721CAB">
        <w:t xml:space="preserve"> 44 – Nebraska Sandhills.</w:t>
      </w:r>
      <w:r w:rsidR="00665112" w:rsidRPr="00721CAB">
        <w:t xml:space="preserve">  </w:t>
      </w:r>
      <w:r w:rsidR="008E1163" w:rsidRPr="00721CAB">
        <w:t>Reported</w:t>
      </w:r>
      <w:r w:rsidR="00665112" w:rsidRPr="00721CAB">
        <w:t xml:space="preserve"> median </w:t>
      </w:r>
      <w:r w:rsidR="00C02A40" w:rsidRPr="00721CAB">
        <w:t xml:space="preserve">TN </w:t>
      </w:r>
      <w:r w:rsidR="00665112" w:rsidRPr="00721CAB">
        <w:t xml:space="preserve">values </w:t>
      </w:r>
      <w:r w:rsidR="00C02A40" w:rsidRPr="00721CAB">
        <w:t xml:space="preserve">are 0.65 </w:t>
      </w:r>
      <w:r w:rsidR="00547198" w:rsidRPr="00721CAB">
        <w:t xml:space="preserve">mg/L </w:t>
      </w:r>
      <w:r w:rsidR="00C02A40" w:rsidRPr="00721CAB">
        <w:t xml:space="preserve">(n=12) </w:t>
      </w:r>
      <w:r w:rsidR="00665112" w:rsidRPr="00721CAB">
        <w:t>fo</w:t>
      </w:r>
      <w:r w:rsidR="00C02A40" w:rsidRPr="00721CAB">
        <w:t xml:space="preserve">r </w:t>
      </w:r>
      <w:proofErr w:type="spellStart"/>
      <w:r w:rsidR="00C02A40" w:rsidRPr="00721CAB">
        <w:t>subecoregion</w:t>
      </w:r>
      <w:proofErr w:type="spellEnd"/>
      <w:r w:rsidR="00C02A40" w:rsidRPr="00721CAB">
        <w:t xml:space="preserve"> 43 – northwestern Great Plains and 0.80 </w:t>
      </w:r>
      <w:r w:rsidR="00547198" w:rsidRPr="00721CAB">
        <w:t xml:space="preserve">mg/L </w:t>
      </w:r>
      <w:r w:rsidR="00C02A40" w:rsidRPr="00721CAB">
        <w:t xml:space="preserve">(n=17) for </w:t>
      </w:r>
      <w:proofErr w:type="spellStart"/>
      <w:r w:rsidR="00C02A40" w:rsidRPr="00721CAB">
        <w:t>subecoregion</w:t>
      </w:r>
      <w:proofErr w:type="spellEnd"/>
      <w:r w:rsidR="00C02A40" w:rsidRPr="00721CAB">
        <w:t xml:space="preserve"> 44 – Nebraska Sandhills.  Calculated median TN values are 0.38 </w:t>
      </w:r>
      <w:r w:rsidR="00547198" w:rsidRPr="00721CAB">
        <w:t xml:space="preserve">mg/L </w:t>
      </w:r>
      <w:r w:rsidR="00C02A40" w:rsidRPr="00721CAB">
        <w:t xml:space="preserve">(n range = 75 - 100) for </w:t>
      </w:r>
      <w:proofErr w:type="spellStart"/>
      <w:r w:rsidR="00C02A40" w:rsidRPr="00721CAB">
        <w:t>subecoregion</w:t>
      </w:r>
      <w:proofErr w:type="spellEnd"/>
      <w:r w:rsidR="00C02A40" w:rsidRPr="00721CAB">
        <w:t xml:space="preserve"> 43 – northwestern Great Plains and 0.35 </w:t>
      </w:r>
      <w:r w:rsidR="00547198" w:rsidRPr="00721CAB">
        <w:t xml:space="preserve">mg/L </w:t>
      </w:r>
      <w:r w:rsidR="00C02A40" w:rsidRPr="00721CAB">
        <w:t xml:space="preserve">(n range = 11 - 19) for </w:t>
      </w:r>
      <w:proofErr w:type="spellStart"/>
      <w:r w:rsidR="00C02A40" w:rsidRPr="00721CAB">
        <w:t>subecoregion</w:t>
      </w:r>
      <w:proofErr w:type="spellEnd"/>
      <w:r w:rsidR="00C02A40" w:rsidRPr="00721CAB">
        <w:t xml:space="preserve"> 44 – Nebraska Sandhills.  The aggregate </w:t>
      </w:r>
      <w:r w:rsidR="00334B75" w:rsidRPr="00721CAB">
        <w:t xml:space="preserve">median reported TN </w:t>
      </w:r>
      <w:r w:rsidR="00C02A40" w:rsidRPr="00721CAB">
        <w:t>values for ecoregion VI streams, which include</w:t>
      </w:r>
      <w:r w:rsidR="00334B75" w:rsidRPr="00721CAB">
        <w:t xml:space="preserve">s regions in South Dakota, Montana, North Dakota, Wyoming, Nebraska, Colorado, Kansas, New Mexico, Oklahoma, and Texas, are 56 mg/L (n = 65) and 61 mg/L (n range = 212 – 299).  The aggregate value of 0.56 mg/L was chosen for this report because 1) it represents a compromise between the lower calculated </w:t>
      </w:r>
      <w:proofErr w:type="spellStart"/>
      <w:r w:rsidR="00334B75" w:rsidRPr="00721CAB">
        <w:t>subecoregion</w:t>
      </w:r>
      <w:proofErr w:type="spellEnd"/>
      <w:r w:rsidR="00334B75" w:rsidRPr="00721CAB">
        <w:t xml:space="preserve"> values and the higher reported values for </w:t>
      </w:r>
      <w:proofErr w:type="spellStart"/>
      <w:r w:rsidR="00334B75" w:rsidRPr="00721CAB">
        <w:t>subecoregions</w:t>
      </w:r>
      <w:proofErr w:type="spellEnd"/>
      <w:r w:rsidR="00334B75" w:rsidRPr="00721CAB">
        <w:t xml:space="preserve"> 43 and 44, and represents the </w:t>
      </w:r>
      <w:r w:rsidR="00334B75" w:rsidRPr="00AA2C81">
        <w:t xml:space="preserve">median </w:t>
      </w:r>
      <w:r w:rsidR="00030D29" w:rsidRPr="00AA2C81">
        <w:t xml:space="preserve">aggregate </w:t>
      </w:r>
      <w:r w:rsidR="00334B75" w:rsidRPr="00AA2C81">
        <w:t>value with the highest sample size.</w:t>
      </w:r>
    </w:p>
    <w:p w14:paraId="3C20B105" w14:textId="77777777" w:rsidR="00837409" w:rsidRDefault="00837409" w:rsidP="00F146AA">
      <w:pPr>
        <w:rPr>
          <w:b/>
        </w:rPr>
      </w:pPr>
      <w:r w:rsidRPr="00721CAB">
        <w:rPr>
          <w:noProof/>
          <w:highlight w:val="yellow"/>
        </w:rPr>
        <mc:AlternateContent>
          <mc:Choice Requires="wps">
            <w:drawing>
              <wp:anchor distT="0" distB="0" distL="114300" distR="114300" simplePos="0" relativeHeight="251785216" behindDoc="0" locked="0" layoutInCell="1" allowOverlap="1" wp14:anchorId="103D05E9" wp14:editId="61147BFE">
                <wp:simplePos x="0" y="0"/>
                <wp:positionH relativeFrom="column">
                  <wp:posOffset>-69850</wp:posOffset>
                </wp:positionH>
                <wp:positionV relativeFrom="paragraph">
                  <wp:posOffset>3175</wp:posOffset>
                </wp:positionV>
                <wp:extent cx="5971540" cy="631190"/>
                <wp:effectExtent l="0" t="0" r="22860" b="2921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631190"/>
                        </a:xfrm>
                        <a:prstGeom prst="rect">
                          <a:avLst/>
                        </a:prstGeom>
                        <a:solidFill>
                          <a:srgbClr val="FFFFFF"/>
                        </a:solidFill>
                        <a:ln w="28575">
                          <a:solidFill>
                            <a:srgbClr val="0070C0"/>
                          </a:solidFill>
                          <a:miter lim="800000"/>
                          <a:headEnd/>
                          <a:tailEnd/>
                        </a:ln>
                      </wps:spPr>
                      <wps:txbx>
                        <w:txbxContent>
                          <w:p w14:paraId="08A71CDF" w14:textId="77777777" w:rsidR="00BC3CF2" w:rsidRPr="00337EB9" w:rsidRDefault="00BC3CF2" w:rsidP="001961CC">
                            <w:pPr>
                              <w:pStyle w:val="NoSpacing"/>
                              <w:jc w:val="both"/>
                            </w:pPr>
                            <w:r w:rsidRPr="00337EB9">
                              <w:rPr>
                                <w:b/>
                              </w:rPr>
                              <w:t xml:space="preserve">Recommendation </w:t>
                            </w:r>
                            <w:r>
                              <w:rPr>
                                <w:b/>
                              </w:rPr>
                              <w:t>7a</w:t>
                            </w:r>
                            <w:r w:rsidRPr="00337EB9">
                              <w:rPr>
                                <w:b/>
                              </w:rPr>
                              <w:t>:</w:t>
                            </w:r>
                            <w:r>
                              <w:t xml:space="preserve"> The Environmental Protection Program should adopt a water quality goal of 0.56 mg/L for Total Nitrogen in order to limit eutrophication and degradation of stream health in Pine Ridge reservation streams.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8" type="#_x0000_t202" style="position:absolute;margin-left:-5.45pt;margin-top:.25pt;width:470.2pt;height:49.7pt;z-index:251785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" strokecolor="#0070c0" strokeweight="2.25pt">
                <v:textbox style="mso-fit-shape-to-text:t">
                  <w:txbxContent>
                    <w:p w14:paraId="08A71CDF" w14:textId="77777777" w:rsidR="00D80AAB" w:rsidRPr="00337EB9" w:rsidRDefault="00D80AAB" w:rsidP="001961CC">
                      <w:pPr>
                        <w:pStyle w:val="NoSpacing"/>
                        <w:jc w:val="both"/>
                      </w:pPr>
                      <w:r w:rsidRPr="00337EB9">
                        <w:rPr>
                          <w:b/>
                        </w:rPr>
                        <w:t xml:space="preserve">Recommendation </w:t>
                      </w:r>
                      <w:r>
                        <w:rPr>
                          <w:b/>
                        </w:rPr>
                        <w:t>7a</w:t>
                      </w:r>
                      <w:r w:rsidRPr="00337EB9">
                        <w:rPr>
                          <w:b/>
                        </w:rPr>
                        <w:t>:</w:t>
                      </w:r>
                      <w:r>
                        <w:t xml:space="preserve"> The Environmental Protection Program should adopt a water quality goal of 0.56 mg/L for Total Nitrogen in order to limit eutrophication and degradation of stream health in Pine Ridge reservation streams. </w:t>
                      </w:r>
                    </w:p>
                  </w:txbxContent>
                </v:textbox>
                <w10:wrap type="square"/>
              </v:shape>
            </w:pict>
          </mc:Fallback>
        </mc:AlternateContent>
      </w:r>
    </w:p>
    <w:p w14:paraId="6D50FABC" w14:textId="4D33EF0C" w:rsidR="003B1189" w:rsidRPr="00837409" w:rsidRDefault="00334B75" w:rsidP="00F146AA">
      <w:pPr>
        <w:rPr>
          <w:b/>
        </w:rPr>
      </w:pPr>
      <w:r w:rsidRPr="00AA2C81">
        <w:rPr>
          <w:b/>
        </w:rPr>
        <w:t>Total Phosphorus (TP)</w:t>
      </w:r>
      <w:r w:rsidRPr="00AA2C81">
        <w:t xml:space="preserve"> monitoring is not currently required under South Dakota</w:t>
      </w:r>
      <w:r w:rsidR="003B1189" w:rsidRPr="00AA2C81">
        <w:t xml:space="preserve"> numeric</w:t>
      </w:r>
      <w:r w:rsidRPr="00AA2C81">
        <w:t xml:space="preserve"> water quality standards (Appendix 1).  However</w:t>
      </w:r>
      <w:r w:rsidR="003B1189" w:rsidRPr="00AA2C81">
        <w:t>, total phosphorus monitoring is required by most States and is generally discussed as part of South Dakota law:</w:t>
      </w:r>
    </w:p>
    <w:p w14:paraId="56AFF80E" w14:textId="77777777" w:rsidR="003B1189" w:rsidRPr="000528ED" w:rsidRDefault="003B1189" w:rsidP="003B1189">
      <w:pPr>
        <w:pStyle w:val="NoSpacing"/>
        <w:jc w:val="both"/>
        <w:rPr>
          <w:i/>
        </w:rPr>
      </w:pPr>
      <w:r w:rsidRPr="000528ED">
        <w:rPr>
          <w:i/>
        </w:rPr>
        <w:t>*74:51:01:09.</w:t>
      </w:r>
      <w:r w:rsidRPr="000528ED">
        <w:rPr>
          <w:rStyle w:val="grame"/>
          <w:i/>
        </w:rPr>
        <w:t> </w:t>
      </w:r>
      <w:proofErr w:type="gramStart"/>
      <w:r w:rsidRPr="000528ED">
        <w:rPr>
          <w:rStyle w:val="grame"/>
          <w:i/>
        </w:rPr>
        <w:t>Nuisance</w:t>
      </w:r>
      <w:r w:rsidRPr="000528ED">
        <w:rPr>
          <w:i/>
        </w:rPr>
        <w:t xml:space="preserve"> aquatic life.</w:t>
      </w:r>
      <w:proofErr w:type="gramEnd"/>
      <w:r w:rsidRPr="000528ED">
        <w:rPr>
          <w:i/>
        </w:rPr>
        <w:t xml:space="preserve"> </w:t>
      </w:r>
      <w:proofErr w:type="gramStart"/>
      <w:r w:rsidRPr="000528ED">
        <w:rPr>
          <w:i/>
        </w:rPr>
        <w:t>Materials which produce nuisance aquatic life</w:t>
      </w:r>
      <w:proofErr w:type="gramEnd"/>
      <w:r w:rsidRPr="000528ED">
        <w:rPr>
          <w:i/>
        </w:rPr>
        <w:t xml:space="preserve"> may not be discharged or caused to be discharged into surface waters of the state in concentrations that impair an existing or designated beneficial use or create a human health problem.</w:t>
      </w:r>
    </w:p>
    <w:p w14:paraId="2AC32CA6" w14:textId="5C667E38" w:rsidR="003B1189" w:rsidRDefault="003B1189" w:rsidP="00837409">
      <w:pPr>
        <w:pStyle w:val="NoSpacing"/>
        <w:jc w:val="both"/>
        <w:rPr>
          <w:i/>
        </w:rPr>
      </w:pPr>
      <w:r>
        <w:rPr>
          <w:i/>
        </w:rPr>
        <w:t>*</w:t>
      </w:r>
      <w:r w:rsidRPr="000528ED">
        <w:rPr>
          <w:i/>
        </w:rPr>
        <w:t>74:51:01:12.</w:t>
      </w:r>
      <w:r w:rsidRPr="000528ED">
        <w:rPr>
          <w:rStyle w:val="grame"/>
          <w:i/>
        </w:rPr>
        <w:t> </w:t>
      </w:r>
      <w:proofErr w:type="gramStart"/>
      <w:r w:rsidRPr="000528ED">
        <w:rPr>
          <w:rStyle w:val="grame"/>
          <w:i/>
        </w:rPr>
        <w:t>Biological</w:t>
      </w:r>
      <w:r w:rsidRPr="000528ED">
        <w:rPr>
          <w:i/>
        </w:rPr>
        <w:t xml:space="preserve"> integrity of waters.</w:t>
      </w:r>
      <w:proofErr w:type="gramEnd"/>
      <w:r w:rsidRPr="000528ED">
        <w:rPr>
          <w:i/>
        </w:rPr>
        <w:t xml:space="preserve"> All waters of the state must be free from substances, whether attributable to human-induced point source discharges or nonpoint source activities, in concentrations or combinations which will adversely impact the structure and function of indigenous or </w:t>
      </w:r>
      <w:r w:rsidRPr="00721CAB">
        <w:rPr>
          <w:i/>
        </w:rPr>
        <w:t>intentionally introduced aquatic communities.</w:t>
      </w:r>
    </w:p>
    <w:p w14:paraId="63050288" w14:textId="77777777" w:rsidR="00837409" w:rsidRPr="00837409" w:rsidRDefault="00837409" w:rsidP="00837409">
      <w:pPr>
        <w:pStyle w:val="NoSpacing"/>
        <w:jc w:val="both"/>
        <w:rPr>
          <w:i/>
        </w:rPr>
      </w:pPr>
    </w:p>
    <w:p w14:paraId="1C94AC8E" w14:textId="77777777" w:rsidR="00166476" w:rsidRPr="00721CAB" w:rsidRDefault="003B1189" w:rsidP="00F146AA">
      <w:r w:rsidRPr="00721CAB">
        <w:t>While s</w:t>
      </w:r>
      <w:r w:rsidR="00334B75" w:rsidRPr="00721CAB">
        <w:t>toichiometric and geochemical analysis of nitrate and phosphorus indicates nitrogen is the limiting nutrient for algal blooms for reservation streams</w:t>
      </w:r>
      <w:r w:rsidRPr="00721CAB">
        <w:t xml:space="preserve">, continued phosphorus monitoring is important in order to detect changes in land use by shifts in the ratio of </w:t>
      </w:r>
      <w:r w:rsidR="00547198" w:rsidRPr="00721CAB">
        <w:t>nitrogen to phosphorus</w:t>
      </w:r>
      <w:r w:rsidR="00334B75" w:rsidRPr="00721CAB">
        <w:t xml:space="preserve">. </w:t>
      </w:r>
      <w:r w:rsidR="00547198" w:rsidRPr="00721CAB">
        <w:t xml:space="preserve">  A numeric goal for total phosphorus or soluble reactive phosphorus (see below) should be adopted by the OST Environmental Protection Program in preparation for the adoption of water quality standards for Oglala Sioux Tribal Waters.</w:t>
      </w:r>
    </w:p>
    <w:p w14:paraId="0EAC8BAC" w14:textId="72D9B1A4" w:rsidR="00D3162B" w:rsidRPr="00721CAB" w:rsidRDefault="00547198" w:rsidP="00D3162B">
      <w:r w:rsidRPr="00721CAB">
        <w:t>The EPA has provided guidance for the developing nutrient criteria for States and Tribes that reflect local conditions and specific designated uses (EPA 2001). The guidance recommends</w:t>
      </w:r>
      <w:r w:rsidR="00D3162B" w:rsidRPr="00721CAB">
        <w:t xml:space="preserve"> developing an initial standard and then refining the standard based on weight of evidence including: 1) literature sources, 2) historical data and trends, 3) reference condition, 4) models, 5) expert view and consensus, and downstream effects.</w:t>
      </w:r>
      <w:r w:rsidRPr="00721CAB">
        <w:t xml:space="preserve"> </w:t>
      </w:r>
      <w:r w:rsidR="00D3162B" w:rsidRPr="00721CAB">
        <w:t xml:space="preserve"> Along this framework, the OST Tribe has adopted a draft TP standard of 37 </w:t>
      </w:r>
      <w:proofErr w:type="spellStart"/>
      <w:r w:rsidR="00D3162B" w:rsidRPr="00721CAB">
        <w:t>ug</w:t>
      </w:r>
      <w:proofErr w:type="spellEnd"/>
      <w:r w:rsidR="00D3162B" w:rsidRPr="00721CAB">
        <w:t xml:space="preserve">/L that is consistent with reported median TP values of 28 </w:t>
      </w:r>
      <w:proofErr w:type="spellStart"/>
      <w:r w:rsidR="00D3162B" w:rsidRPr="00721CAB">
        <w:t>ug</w:t>
      </w:r>
      <w:proofErr w:type="spellEnd"/>
      <w:r w:rsidR="00D3162B" w:rsidRPr="00721CAB">
        <w:t xml:space="preserve">/L (n = 111, range = 2 - 1,514 </w:t>
      </w:r>
      <w:proofErr w:type="spellStart"/>
      <w:r w:rsidR="00D3162B" w:rsidRPr="00721CAB">
        <w:t>ug</w:t>
      </w:r>
      <w:proofErr w:type="spellEnd"/>
      <w:r w:rsidR="00D3162B" w:rsidRPr="00721CAB">
        <w:t xml:space="preserve">/L) for </w:t>
      </w:r>
      <w:proofErr w:type="spellStart"/>
      <w:r w:rsidR="00D3162B" w:rsidRPr="00721CAB">
        <w:t>subecoregion</w:t>
      </w:r>
      <w:proofErr w:type="spellEnd"/>
      <w:r w:rsidR="00D3162B" w:rsidRPr="00721CAB">
        <w:t xml:space="preserve"> 43 – northwestern Great Plains and </w:t>
      </w:r>
      <w:r w:rsidR="001379D8" w:rsidRPr="00721CAB">
        <w:t xml:space="preserve">reported aggregate median TP values of 23 </w:t>
      </w:r>
      <w:proofErr w:type="spellStart"/>
      <w:r w:rsidR="001379D8" w:rsidRPr="00721CAB">
        <w:t>ug</w:t>
      </w:r>
      <w:proofErr w:type="spellEnd"/>
      <w:r w:rsidR="001379D8" w:rsidRPr="00721CAB">
        <w:t xml:space="preserve">/L (n = 341, range = 0 - 2,070 </w:t>
      </w:r>
      <w:proofErr w:type="spellStart"/>
      <w:r w:rsidR="001379D8" w:rsidRPr="00721CAB">
        <w:t>ug</w:t>
      </w:r>
      <w:proofErr w:type="spellEnd"/>
      <w:r w:rsidR="001379D8" w:rsidRPr="00721CAB">
        <w:t xml:space="preserve">/L) and below the reported median TP value of 157 </w:t>
      </w:r>
      <w:proofErr w:type="spellStart"/>
      <w:r w:rsidR="001379D8" w:rsidRPr="00721CAB">
        <w:t>ug</w:t>
      </w:r>
      <w:proofErr w:type="spellEnd"/>
      <w:r w:rsidR="001379D8" w:rsidRPr="00721CAB">
        <w:t xml:space="preserve">/L </w:t>
      </w:r>
      <w:r w:rsidR="00D3162B" w:rsidRPr="00721CAB">
        <w:t xml:space="preserve">(n = </w:t>
      </w:r>
      <w:r w:rsidR="001379D8" w:rsidRPr="00721CAB">
        <w:t>23 range = 104 - 598</w:t>
      </w:r>
      <w:r w:rsidR="00D3162B" w:rsidRPr="00721CAB">
        <w:t xml:space="preserve">) for </w:t>
      </w:r>
      <w:proofErr w:type="spellStart"/>
      <w:r w:rsidR="00D3162B" w:rsidRPr="00721CAB">
        <w:t>subecoregion</w:t>
      </w:r>
      <w:proofErr w:type="spellEnd"/>
      <w:r w:rsidR="00D3162B" w:rsidRPr="00721CAB">
        <w:t xml:space="preserve"> 44 – Nebraska Sandhills.  </w:t>
      </w:r>
      <w:r w:rsidR="001379D8" w:rsidRPr="00721CAB">
        <w:t>A historical trend for Pine Ridge reservation streams has not been established.  However, an</w:t>
      </w:r>
      <w:r w:rsidR="00721CAB">
        <w:t xml:space="preserve">alysis </w:t>
      </w:r>
      <w:r w:rsidR="001379D8" w:rsidRPr="00721CAB">
        <w:t xml:space="preserve">of historical data (this report) indicates that the </w:t>
      </w:r>
      <w:proofErr w:type="gramStart"/>
      <w:r w:rsidR="001379D8" w:rsidRPr="00721CAB">
        <w:t xml:space="preserve">37 </w:t>
      </w:r>
      <w:proofErr w:type="spellStart"/>
      <w:r w:rsidR="001379D8" w:rsidRPr="00721CAB">
        <w:t>ug</w:t>
      </w:r>
      <w:proofErr w:type="spellEnd"/>
      <w:r w:rsidR="001379D8" w:rsidRPr="00721CAB">
        <w:t>/</w:t>
      </w:r>
      <w:proofErr w:type="gramEnd"/>
      <w:r w:rsidR="001379D8" w:rsidRPr="00721CAB">
        <w:t xml:space="preserve">L standard is unobtainable.  </w:t>
      </w:r>
      <w:r w:rsidR="00AC028B" w:rsidRPr="00721CAB">
        <w:t>One way to establish a general reference condition is by aggregating all of the stations and using the 25</w:t>
      </w:r>
      <w:r w:rsidR="00AC028B" w:rsidRPr="00721CAB">
        <w:rPr>
          <w:vertAlign w:val="superscript"/>
        </w:rPr>
        <w:t>th</w:t>
      </w:r>
      <w:r w:rsidR="00AC028B" w:rsidRPr="00721CAB">
        <w:t xml:space="preserve"> percentile</w:t>
      </w:r>
      <w:r w:rsidR="00721CAB">
        <w:t xml:space="preserve"> (EPA 2001)</w:t>
      </w:r>
      <w:r w:rsidR="00AC028B" w:rsidRPr="00721CAB">
        <w:t xml:space="preserve">. </w:t>
      </w:r>
      <w:r w:rsidR="00721CAB">
        <w:t>By this method, t</w:t>
      </w:r>
      <w:r w:rsidR="00AC028B" w:rsidRPr="00721CAB">
        <w:t xml:space="preserve">he </w:t>
      </w:r>
      <w:r w:rsidR="001379D8" w:rsidRPr="00721CAB">
        <w:t>TP</w:t>
      </w:r>
      <w:r w:rsidR="00AC028B" w:rsidRPr="00721CAB">
        <w:t xml:space="preserve"> standard</w:t>
      </w:r>
      <w:r w:rsidR="001379D8" w:rsidRPr="00721CAB">
        <w:t xml:space="preserve"> for OST Tribal Waters </w:t>
      </w:r>
      <w:r w:rsidR="00AC028B" w:rsidRPr="00721CAB">
        <w:t xml:space="preserve">should be set at </w:t>
      </w:r>
      <w:r w:rsidR="00F60794" w:rsidRPr="00721CAB">
        <w:t>9</w:t>
      </w:r>
      <w:r w:rsidR="00AC028B" w:rsidRPr="00721CAB">
        <w:t xml:space="preserve">0 </w:t>
      </w:r>
      <w:proofErr w:type="spellStart"/>
      <w:r w:rsidR="00AC028B" w:rsidRPr="00721CAB">
        <w:t>ug</w:t>
      </w:r>
      <w:proofErr w:type="spellEnd"/>
      <w:r w:rsidR="00AC028B" w:rsidRPr="00721CAB">
        <w:t xml:space="preserve">/L.  </w:t>
      </w:r>
      <w:r w:rsidR="00721CAB">
        <w:t>T</w:t>
      </w:r>
      <w:r w:rsidR="00721CAB" w:rsidRPr="00721CAB">
        <w:t xml:space="preserve">he </w:t>
      </w:r>
      <w:proofErr w:type="gramStart"/>
      <w:r w:rsidR="00721CAB" w:rsidRPr="00721CAB">
        <w:t xml:space="preserve">90 </w:t>
      </w:r>
      <w:proofErr w:type="spellStart"/>
      <w:r w:rsidR="00721CAB" w:rsidRPr="00721CAB">
        <w:t>ug</w:t>
      </w:r>
      <w:proofErr w:type="spellEnd"/>
      <w:r w:rsidR="00721CAB" w:rsidRPr="00721CAB">
        <w:t>/</w:t>
      </w:r>
      <w:proofErr w:type="gramEnd"/>
      <w:r w:rsidR="00721CAB" w:rsidRPr="00721CAB">
        <w:t xml:space="preserve">L standard should be </w:t>
      </w:r>
      <w:r w:rsidR="00721CAB">
        <w:t>evaluated at an ecoregion level as t</w:t>
      </w:r>
      <w:r w:rsidR="00AC028B" w:rsidRPr="00721CAB">
        <w:t xml:space="preserve">he most likely source for total phosphorus is by natural erosion (Tetra tech 2005, </w:t>
      </w:r>
      <w:r w:rsidR="00AC028B" w:rsidRPr="00837409">
        <w:t>Matrix 2011</w:t>
      </w:r>
      <w:r w:rsidR="00721CAB" w:rsidRPr="00837409">
        <w:t>,</w:t>
      </w:r>
      <w:r w:rsidR="00721CAB">
        <w:t xml:space="preserve"> this report).</w:t>
      </w:r>
    </w:p>
    <w:p w14:paraId="0C76EEEC" w14:textId="77777777" w:rsidR="00AC028B" w:rsidRDefault="00AC028B" w:rsidP="00AC028B">
      <w:pPr>
        <w:rPr>
          <w:color w:val="3366FF"/>
        </w:rPr>
      </w:pPr>
      <w:r w:rsidRPr="003941B9">
        <w:rPr>
          <w:noProof/>
          <w:highlight w:val="yellow"/>
        </w:rPr>
        <mc:AlternateContent>
          <mc:Choice Requires="wps">
            <w:drawing>
              <wp:anchor distT="0" distB="0" distL="114300" distR="114300" simplePos="0" relativeHeight="251789312" behindDoc="0" locked="0" layoutInCell="1" allowOverlap="1" wp14:anchorId="211114AF" wp14:editId="275336F9">
                <wp:simplePos x="0" y="0"/>
                <wp:positionH relativeFrom="column">
                  <wp:posOffset>-69850</wp:posOffset>
                </wp:positionH>
                <wp:positionV relativeFrom="paragraph">
                  <wp:posOffset>37465</wp:posOffset>
                </wp:positionV>
                <wp:extent cx="5971540" cy="801370"/>
                <wp:effectExtent l="0" t="0" r="22860" b="26035"/>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6DD34CA6" w14:textId="77777777" w:rsidR="00BC3CF2" w:rsidRPr="00337EB9" w:rsidRDefault="00BC3CF2" w:rsidP="00741A97">
                            <w:pPr>
                              <w:pStyle w:val="NoSpacing"/>
                              <w:jc w:val="both"/>
                            </w:pPr>
                            <w:r w:rsidRPr="00337EB9">
                              <w:rPr>
                                <w:b/>
                              </w:rPr>
                              <w:t xml:space="preserve">Recommendation </w:t>
                            </w:r>
                            <w:r>
                              <w:rPr>
                                <w:b/>
                              </w:rPr>
                              <w:t>8</w:t>
                            </w:r>
                            <w:r w:rsidRPr="00337EB9">
                              <w:rPr>
                                <w:b/>
                              </w:rPr>
                              <w:t>:</w:t>
                            </w:r>
                            <w:r>
                              <w:t xml:space="preserve"> The Environmental Protection Program should adopt a water quality goal of 90 </w:t>
                            </w:r>
                            <w:proofErr w:type="spellStart"/>
                            <w:r>
                              <w:t>ug</w:t>
                            </w:r>
                            <w:proofErr w:type="spellEnd"/>
                            <w:r>
                              <w:t xml:space="preserve">/L for Total Phosphorus to limit the potential for eutrophication and degradation of stream health in Pine Ridge reservation streams, with possibly higher limits for particular ecoregions or subwatersheds to account for the high background phosphorus concentrations.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79" type="#_x0000_t202" style="position:absolute;margin-left:-5.45pt;margin-top:2.95pt;width:470.2pt;height:63.1pt;z-index:251789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" strokecolor="#0070c0" strokeweight="2.25pt">
                <v:textbox style="mso-fit-shape-to-text:t">
                  <w:txbxContent>
                    <w:p w14:paraId="6DD34CA6" w14:textId="77777777" w:rsidR="00D80AAB" w:rsidRPr="00337EB9" w:rsidRDefault="00D80AAB" w:rsidP="00741A97">
                      <w:pPr>
                        <w:pStyle w:val="NoSpacing"/>
                        <w:jc w:val="both"/>
                      </w:pPr>
                      <w:r w:rsidRPr="00337EB9">
                        <w:rPr>
                          <w:b/>
                        </w:rPr>
                        <w:t xml:space="preserve">Recommendation </w:t>
                      </w:r>
                      <w:r>
                        <w:rPr>
                          <w:b/>
                        </w:rPr>
                        <w:t>8</w:t>
                      </w:r>
                      <w:r w:rsidRPr="00337EB9">
                        <w:rPr>
                          <w:b/>
                        </w:rPr>
                        <w:t>:</w:t>
                      </w:r>
                      <w:r>
                        <w:t xml:space="preserve"> The Environmental Protection Program should adopt a water quality goal of 90 </w:t>
                      </w:r>
                      <w:proofErr w:type="spellStart"/>
                      <w:r>
                        <w:t>ug</w:t>
                      </w:r>
                      <w:proofErr w:type="spellEnd"/>
                      <w:r>
                        <w:t xml:space="preserve">/L for Total Phosphorus to limit the potential for eutrophication and degradation of stream health in Pine Ridge reservation streams, with possibly higher limits for particular </w:t>
                      </w:r>
                      <w:proofErr w:type="spellStart"/>
                      <w:r>
                        <w:t>ecoregions</w:t>
                      </w:r>
                      <w:proofErr w:type="spellEnd"/>
                      <w:r>
                        <w:t xml:space="preserve"> or subwatersheds to account for the high background phosphorus concentrations. </w:t>
                      </w:r>
                    </w:p>
                  </w:txbxContent>
                </v:textbox>
                <w10:wrap type="square"/>
              </v:shape>
            </w:pict>
          </mc:Fallback>
        </mc:AlternateContent>
      </w:r>
    </w:p>
    <w:p w14:paraId="49B8985E" w14:textId="77777777" w:rsidR="001961CC" w:rsidRPr="00721CAB" w:rsidRDefault="00AC028B" w:rsidP="00AC028B">
      <w:pPr>
        <w:rPr>
          <w:b/>
        </w:rPr>
      </w:pPr>
      <w:proofErr w:type="gramStart"/>
      <w:r w:rsidRPr="00721CAB">
        <w:rPr>
          <w:b/>
        </w:rPr>
        <w:t>Total coliform bacteria</w:t>
      </w:r>
      <w:r w:rsidRPr="00721CAB">
        <w:t xml:space="preserve"> is</w:t>
      </w:r>
      <w:proofErr w:type="gramEnd"/>
      <w:r w:rsidRPr="00721CAB">
        <w:t xml:space="preserve"> the</w:t>
      </w:r>
      <w:r w:rsidR="001961CC" w:rsidRPr="00721CAB">
        <w:t xml:space="preserve"> count of coliform bacteria occurring in </w:t>
      </w:r>
      <w:r w:rsidR="00C12639" w:rsidRPr="00721CAB">
        <w:t>soils</w:t>
      </w:r>
      <w:r w:rsidR="00C71BEA" w:rsidRPr="00721CAB">
        <w:t>, contaminated water, and</w:t>
      </w:r>
      <w:r w:rsidR="00C12639" w:rsidRPr="00721CAB">
        <w:t xml:space="preserve"> </w:t>
      </w:r>
      <w:r w:rsidR="001961CC" w:rsidRPr="00721CAB">
        <w:t>the inte</w:t>
      </w:r>
      <w:r w:rsidR="003325AA" w:rsidRPr="00721CAB">
        <w:t xml:space="preserve">stines of mammals and birds.  Because </w:t>
      </w:r>
      <w:proofErr w:type="gramStart"/>
      <w:r w:rsidR="003325AA" w:rsidRPr="00721CAB">
        <w:t>total coliform bacteria includes</w:t>
      </w:r>
      <w:proofErr w:type="gramEnd"/>
      <w:r w:rsidR="003325AA" w:rsidRPr="00721CAB">
        <w:t xml:space="preserve"> bacteria growing in soils, it is not a good indicator of pathogens.  </w:t>
      </w:r>
      <w:r w:rsidR="003325AA" w:rsidRPr="00721CAB">
        <w:rPr>
          <w:b/>
        </w:rPr>
        <w:t>Total coliform bacteria sampling may be dropped from the monitoring program.</w:t>
      </w:r>
    </w:p>
    <w:p w14:paraId="49BA36AC" w14:textId="417CD512" w:rsidR="00092AC4" w:rsidRDefault="003325AA" w:rsidP="003325AA">
      <w:r w:rsidRPr="00721CAB">
        <w:rPr>
          <w:b/>
        </w:rPr>
        <w:t>S</w:t>
      </w:r>
      <w:r w:rsidR="00AC028B" w:rsidRPr="00721CAB">
        <w:rPr>
          <w:b/>
        </w:rPr>
        <w:t>oluble reactive phosphorus (SRP)</w:t>
      </w:r>
      <w:r w:rsidRPr="00721CAB">
        <w:rPr>
          <w:b/>
        </w:rPr>
        <w:t xml:space="preserve"> </w:t>
      </w:r>
      <w:r w:rsidRPr="00721CAB">
        <w:t xml:space="preserve">is the concentration of bioavailable phosphorus.  The advantages to soluble reactive phosphorus </w:t>
      </w:r>
      <w:r w:rsidRPr="00837409">
        <w:t>measurements are 1) it is not correlated with chlorophyll in the water column as is total phosphorus (Biggs 2000) or with total suspended solids as is the likely case in Pine Ridge Reservation streams (see discussion)</w:t>
      </w:r>
      <w:r w:rsidR="00092AC4" w:rsidRPr="00837409">
        <w:t xml:space="preserve">, 2) analysis </w:t>
      </w:r>
      <w:r w:rsidR="007F5E01" w:rsidRPr="00837409">
        <w:t xml:space="preserve">does not </w:t>
      </w:r>
      <w:r w:rsidR="00092AC4" w:rsidRPr="00837409">
        <w:t>requires a digestion step</w:t>
      </w:r>
      <w:r w:rsidR="007F5E01" w:rsidRPr="00837409">
        <w:t xml:space="preserve"> as does total phosphorus</w:t>
      </w:r>
      <w:r w:rsidR="00092AC4" w:rsidRPr="00837409">
        <w:t>, 3) because it is less temporarily variable than total phosphorus, which requires weekly monitoring for good estimates of mean concentration</w:t>
      </w:r>
      <w:r w:rsidR="00092AC4" w:rsidRPr="00721CAB">
        <w:t xml:space="preserve"> (Biggs 2000), good estimates can be obtained by monthly sampling</w:t>
      </w:r>
      <w:r w:rsidRPr="00721CAB">
        <w:t>.</w:t>
      </w:r>
      <w:r w:rsidR="00092AC4" w:rsidRPr="00721CAB">
        <w:t xml:space="preserve">  The main disadvantage</w:t>
      </w:r>
      <w:r w:rsidR="00721CAB" w:rsidRPr="00721CAB">
        <w:t>s</w:t>
      </w:r>
      <w:r w:rsidR="00092AC4" w:rsidRPr="00721CAB">
        <w:t xml:space="preserve"> </w:t>
      </w:r>
      <w:r w:rsidR="00721CAB" w:rsidRPr="00721CAB">
        <w:t>are</w:t>
      </w:r>
      <w:r w:rsidR="00092AC4" w:rsidRPr="00721CAB">
        <w:t xml:space="preserve"> </w:t>
      </w:r>
      <w:r w:rsidR="00721CAB" w:rsidRPr="00721CAB">
        <w:t xml:space="preserve">1) </w:t>
      </w:r>
      <w:r w:rsidR="00092AC4" w:rsidRPr="00721CAB">
        <w:t xml:space="preserve">phosphorus bound in organic matter (Biggs 2000) or in sediment (this report) </w:t>
      </w:r>
      <w:r w:rsidR="00092AC4" w:rsidRPr="00721CAB">
        <w:rPr>
          <w:i/>
        </w:rPr>
        <w:t>might</w:t>
      </w:r>
      <w:r w:rsidR="00092AC4" w:rsidRPr="00721CAB">
        <w:rPr>
          <w:b/>
          <w:i/>
        </w:rPr>
        <w:t xml:space="preserve"> </w:t>
      </w:r>
      <w:r w:rsidR="00092AC4" w:rsidRPr="00721CAB">
        <w:t>become available to algae and aquatic plants and would not be accounted for in a soluble reactive phosphorus test</w:t>
      </w:r>
      <w:r w:rsidR="00721CAB" w:rsidRPr="00721CAB">
        <w:t xml:space="preserve"> and 2)</w:t>
      </w:r>
      <w:r w:rsidR="007C3773" w:rsidRPr="00721CAB">
        <w:t xml:space="preserve"> results might not be directly transferrable with TP results from other streams in Nebraska and South Dakota</w:t>
      </w:r>
      <w:r w:rsidR="00092AC4" w:rsidRPr="00721CAB">
        <w:t>.</w:t>
      </w:r>
      <w:r w:rsidRPr="00721CAB">
        <w:t xml:space="preserve"> </w:t>
      </w:r>
    </w:p>
    <w:p w14:paraId="3C3C4E40" w14:textId="77777777" w:rsidR="00AA2C81" w:rsidRDefault="00AA2C81" w:rsidP="007F034D">
      <w:r w:rsidRPr="00721CAB">
        <w:rPr>
          <w:noProof/>
          <w:highlight w:val="yellow"/>
        </w:rPr>
        <mc:AlternateContent>
          <mc:Choice Requires="wps">
            <w:drawing>
              <wp:anchor distT="0" distB="0" distL="114300" distR="114300" simplePos="0" relativeHeight="251793408" behindDoc="0" locked="0" layoutInCell="1" allowOverlap="1" wp14:anchorId="276318E0" wp14:editId="2AFE9752">
                <wp:simplePos x="0" y="0"/>
                <wp:positionH relativeFrom="column">
                  <wp:posOffset>-69850</wp:posOffset>
                </wp:positionH>
                <wp:positionV relativeFrom="paragraph">
                  <wp:posOffset>52070</wp:posOffset>
                </wp:positionV>
                <wp:extent cx="5971540" cy="801370"/>
                <wp:effectExtent l="0" t="0" r="22860" b="3683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801370"/>
                        </a:xfrm>
                        <a:prstGeom prst="rect">
                          <a:avLst/>
                        </a:prstGeom>
                        <a:solidFill>
                          <a:srgbClr val="FFFFFF"/>
                        </a:solidFill>
                        <a:ln w="28575">
                          <a:solidFill>
                            <a:srgbClr val="0070C0"/>
                          </a:solidFill>
                          <a:miter lim="800000"/>
                          <a:headEnd/>
                          <a:tailEnd/>
                        </a:ln>
                      </wps:spPr>
                      <wps:txbx>
                        <w:txbxContent>
                          <w:p w14:paraId="78175801" w14:textId="57BB10D9" w:rsidR="00BC3CF2" w:rsidRPr="00337EB9" w:rsidRDefault="00BC3CF2" w:rsidP="00AD46EE">
                            <w:pPr>
                              <w:pStyle w:val="NoSpacing"/>
                              <w:jc w:val="both"/>
                            </w:pPr>
                            <w:r w:rsidRPr="00337EB9">
                              <w:rPr>
                                <w:b/>
                              </w:rPr>
                              <w:t xml:space="preserve">Recommendation </w:t>
                            </w:r>
                            <w:r>
                              <w:rPr>
                                <w:b/>
                              </w:rPr>
                              <w:t>10</w:t>
                            </w:r>
                            <w:r w:rsidRPr="00337EB9">
                              <w:rPr>
                                <w:b/>
                              </w:rPr>
                              <w:t>:</w:t>
                            </w:r>
                            <w:r>
                              <w:t xml:space="preserve"> The Environmental Protection Program should ask for guidance for macroinvertebrate health metrics from EPA Region 8 staff based on the finding that Taxa Richness and %Dominance did not detect differences in land use, thus other metrics might be more reliable indicators of changes from oligotrophic to </w:t>
                            </w:r>
                            <w:proofErr w:type="spellStart"/>
                            <w:r>
                              <w:t>mesotrophic</w:t>
                            </w:r>
                            <w:proofErr w:type="spellEnd"/>
                            <w:r>
                              <w:t xml:space="preserve"> conditions in Pine Ridge reservation streams.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80" type="#_x0000_t202" style="position:absolute;margin-left:-5.45pt;margin-top:4.1pt;width:470.2pt;height:63.1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" strokecolor="#0070c0" strokeweight="2.25pt">
                <v:textbox style="mso-fit-shape-to-text:t">
                  <w:txbxContent>
                    <w:p w14:paraId="78175801" w14:textId="57BB10D9" w:rsidR="00D80AAB" w:rsidRPr="00337EB9" w:rsidRDefault="00D80AAB" w:rsidP="00AD46EE">
                      <w:pPr>
                        <w:pStyle w:val="NoSpacing"/>
                        <w:jc w:val="both"/>
                      </w:pPr>
                      <w:r w:rsidRPr="00337EB9">
                        <w:rPr>
                          <w:b/>
                        </w:rPr>
                        <w:t xml:space="preserve">Recommendation </w:t>
                      </w:r>
                      <w:r>
                        <w:rPr>
                          <w:b/>
                        </w:rPr>
                        <w:t>10</w:t>
                      </w:r>
                      <w:r w:rsidRPr="00337EB9">
                        <w:rPr>
                          <w:b/>
                        </w:rPr>
                        <w:t>:</w:t>
                      </w:r>
                      <w:r>
                        <w:t xml:space="preserve"> The Environmental Protection Program should ask for guidance for macroinvertebrate health metrics from EPA Region 8 staff based on the finding that Taxa Richness and %Dominance did not detect differences in land use, thus other metrics might be more reliable indicators of changes from oligotrophic to </w:t>
                      </w:r>
                      <w:proofErr w:type="spellStart"/>
                      <w:r>
                        <w:t>mesotrophic</w:t>
                      </w:r>
                      <w:proofErr w:type="spellEnd"/>
                      <w:r>
                        <w:t xml:space="preserve"> conditions in Pine Ridge reservation streams. </w:t>
                      </w:r>
                    </w:p>
                  </w:txbxContent>
                </v:textbox>
                <w10:wrap type="square"/>
              </v:shape>
            </w:pict>
          </mc:Fallback>
        </mc:AlternateContent>
      </w:r>
    </w:p>
    <w:p w14:paraId="5D2FCE16" w14:textId="48E7420B" w:rsidR="00AC028B" w:rsidRPr="00AA2C81" w:rsidRDefault="007F034D" w:rsidP="007F034D">
      <w:r w:rsidRPr="00721CAB">
        <w:rPr>
          <w:b/>
        </w:rPr>
        <w:t>H</w:t>
      </w:r>
      <w:r w:rsidR="00AC028B" w:rsidRPr="00721CAB">
        <w:rPr>
          <w:b/>
        </w:rPr>
        <w:t>ardness</w:t>
      </w:r>
      <w:r w:rsidRPr="00721CAB">
        <w:t xml:space="preserve"> is</w:t>
      </w:r>
      <w:r w:rsidR="009F2533" w:rsidRPr="00721CAB">
        <w:t xml:space="preserve"> a measurement of divalent ion concentration, which is mostly calcium and magnesium.</w:t>
      </w:r>
      <w:r w:rsidR="009F2533" w:rsidRPr="00721CAB">
        <w:rPr>
          <w:b/>
        </w:rPr>
        <w:t xml:space="preserve"> </w:t>
      </w:r>
      <w:r w:rsidR="005114C0">
        <w:t xml:space="preserve"> The </w:t>
      </w:r>
      <w:r w:rsidR="009F2533" w:rsidRPr="00721CAB">
        <w:t>Environmental Protection Program measu</w:t>
      </w:r>
      <w:r w:rsidR="005114C0">
        <w:t xml:space="preserve">red hardness in order to </w:t>
      </w:r>
      <w:r w:rsidR="009F2533" w:rsidRPr="00721CAB">
        <w:t xml:space="preserve">calibrate geochemical models following the Tetra-tech report.  Later, other major ions including: </w:t>
      </w:r>
      <w:r w:rsidR="009F2533" w:rsidRPr="00721CAB">
        <w:rPr>
          <w:b/>
        </w:rPr>
        <w:t xml:space="preserve">calcium, magnesium, sodium, potassium, chloride, and sulfate </w:t>
      </w:r>
      <w:r w:rsidR="009F2533" w:rsidRPr="00721CAB">
        <w:t xml:space="preserve">were added in order to </w:t>
      </w:r>
      <w:r w:rsidR="005114C0">
        <w:t xml:space="preserve">better </w:t>
      </w:r>
      <w:r w:rsidR="009F2533" w:rsidRPr="00721CAB">
        <w:t>characterize streams for geochemical models</w:t>
      </w:r>
      <w:r w:rsidR="00BA372A" w:rsidRPr="00721CAB">
        <w:t xml:space="preserve"> as historical trace metals data was available, however major ion data was not available</w:t>
      </w:r>
      <w:r w:rsidR="009F2533" w:rsidRPr="00721CAB">
        <w:t>.  Our modeling (this repo</w:t>
      </w:r>
      <w:r w:rsidR="00BA372A" w:rsidRPr="00721CAB">
        <w:t xml:space="preserve">rt) indicates there is now enough major ion data to address exploratory geochemical modeling questions.  Thus, </w:t>
      </w:r>
      <w:r w:rsidR="00BA372A" w:rsidRPr="00721CAB">
        <w:rPr>
          <w:b/>
        </w:rPr>
        <w:t>hardness, calcium, magnesium, sodium, potassium, chloride, and sulfate can be dropped from the current monitoring program.</w:t>
      </w:r>
    </w:p>
    <w:p w14:paraId="59D71B7D" w14:textId="31EB030D" w:rsidR="0026194B" w:rsidRDefault="00BA372A" w:rsidP="00BC7D81">
      <w:r w:rsidRPr="00721CAB">
        <w:rPr>
          <w:b/>
        </w:rPr>
        <w:t>Macroinvertebrate assessment</w:t>
      </w:r>
      <w:r w:rsidRPr="00721CAB">
        <w:t xml:space="preserve"> is a key element of understanding trends in stream ecosystem </w:t>
      </w:r>
      <w:r w:rsidR="002E6C7D" w:rsidRPr="00721CAB">
        <w:t xml:space="preserve">structure and function, and ecosystem integrity in Pine Ridge reservation streams.  Macroinvertebrate health metrics </w:t>
      </w:r>
      <w:r w:rsidRPr="00721CAB">
        <w:t xml:space="preserve">incorporate taxa richness, dominance of taxa that are sensitive or insensitive to pollution, </w:t>
      </w:r>
      <w:r w:rsidR="002E6C7D" w:rsidRPr="00721CAB">
        <w:t xml:space="preserve">and </w:t>
      </w:r>
      <w:r w:rsidRPr="00721CAB">
        <w:t>balance of functional feeding groups</w:t>
      </w:r>
      <w:r w:rsidR="002E6C7D" w:rsidRPr="00721CAB">
        <w:t xml:space="preserve">.  Five of the seven individual stream health indices: EPT Index, %EPT, FBI, %Dipteran and Non-Insect, and %Collector Gatherers detected differences in land use.  However, the macroinvertebrate health metrics: Taxa Richness and %Dominance did not detect </w:t>
      </w:r>
      <w:r w:rsidR="0026194B" w:rsidRPr="00721CAB">
        <w:t xml:space="preserve">land use </w:t>
      </w:r>
      <w:r w:rsidR="002E6C7D" w:rsidRPr="00721CAB">
        <w:t>differences.  A possible reason these indices</w:t>
      </w:r>
      <w:r w:rsidR="002E6C7D">
        <w:t xml:space="preserve"> did not detect differences in land use is that taxa richness increase</w:t>
      </w:r>
      <w:r w:rsidR="00721CAB">
        <w:t>s under</w:t>
      </w:r>
      <w:r w:rsidR="002E6C7D">
        <w:t xml:space="preserve"> moderate levels of nutrient enrichment and single taxon dominance may not occur until a stream is under high levels of nutrient enrichment.  </w:t>
      </w:r>
    </w:p>
    <w:p w14:paraId="5913D820" w14:textId="3535F0EA" w:rsidR="00D717C7" w:rsidRDefault="002C68F0" w:rsidP="00815C90">
      <w:pPr>
        <w:pStyle w:val="Heading2"/>
      </w:pPr>
      <w:bookmarkStart w:id="2711" w:name="_Toc262198189"/>
      <w:r>
        <w:t>8</w:t>
      </w:r>
      <w:r w:rsidR="00456C98">
        <w:t>.</w:t>
      </w:r>
      <w:r>
        <w:t>3</w:t>
      </w:r>
      <w:r w:rsidR="00225D77">
        <w:tab/>
      </w:r>
      <w:r w:rsidR="00B35057">
        <w:t>Best Management Practices (BMP</w:t>
      </w:r>
      <w:r w:rsidR="00B45425">
        <w:t>s</w:t>
      </w:r>
      <w:r w:rsidR="00B35057">
        <w:t>)</w:t>
      </w:r>
      <w:bookmarkEnd w:id="2711"/>
    </w:p>
    <w:p w14:paraId="3ADF1842" w14:textId="77777777" w:rsidR="006625CB" w:rsidRDefault="0002111C" w:rsidP="0026194B">
      <w:r>
        <w:t>An</w:t>
      </w:r>
      <w:r w:rsidR="0026194B" w:rsidRPr="007C2B0F">
        <w:t xml:space="preserve"> evaluation of land management practices needs to be completed to identify </w:t>
      </w:r>
      <w:r>
        <w:t xml:space="preserve">specific </w:t>
      </w:r>
      <w:r w:rsidR="0026194B" w:rsidRPr="007C2B0F">
        <w:t xml:space="preserve">BMPs for implementation within each watershed.  In order to accomplish this, Tinant and Kenner have planned </w:t>
      </w:r>
      <w:r>
        <w:t xml:space="preserve">a </w:t>
      </w:r>
      <w:r w:rsidR="0026194B" w:rsidRPr="007C2B0F">
        <w:t>flow-duration-curve based TMDL</w:t>
      </w:r>
      <w:r w:rsidR="00032836">
        <w:t xml:space="preserve"> for smaller reservation streams</w:t>
      </w:r>
      <w:r w:rsidR="0026194B" w:rsidRPr="007C2B0F">
        <w:t xml:space="preserve"> that will be conducted as part of </w:t>
      </w:r>
      <w:proofErr w:type="spellStart"/>
      <w:r w:rsidR="0026194B" w:rsidRPr="007C2B0F">
        <w:t>Tinant’s</w:t>
      </w:r>
      <w:proofErr w:type="spellEnd"/>
      <w:r w:rsidR="0026194B" w:rsidRPr="007C2B0F">
        <w:t xml:space="preserve"> proposed PhD dissertation. </w:t>
      </w:r>
    </w:p>
    <w:p w14:paraId="69571D2A" w14:textId="7411BAF5" w:rsidR="00535B58" w:rsidRPr="002C68F0" w:rsidRDefault="005114C0" w:rsidP="005114C0">
      <w:pPr>
        <w:rPr>
          <w:color w:val="FF0000"/>
        </w:rPr>
      </w:pPr>
      <w:r>
        <w:t xml:space="preserve">This report addresses some changes in approaches to best management practice implementation from previous reports.  </w:t>
      </w:r>
      <w:r w:rsidR="0002111C">
        <w:t>Best management</w:t>
      </w:r>
      <w:r w:rsidR="00BC7D81">
        <w:t xml:space="preserve"> priorities </w:t>
      </w:r>
      <w:r w:rsidR="006625CB">
        <w:t>should be updated to reflect</w:t>
      </w:r>
      <w:r w:rsidR="00BC7D81">
        <w:t xml:space="preserve"> a</w:t>
      </w:r>
      <w:r w:rsidR="00032836">
        <w:t xml:space="preserve"> major finding of the White River Phase II TMDL </w:t>
      </w:r>
      <w:r w:rsidR="004D7940">
        <w:t>that the high sediment concentration in streams is from natural sources</w:t>
      </w:r>
      <w:r w:rsidR="000A05E5">
        <w:t xml:space="preserve"> from White River Group sediments</w:t>
      </w:r>
      <w:r w:rsidR="006625CB">
        <w:t>.  The finding resulted in</w:t>
      </w:r>
      <w:r w:rsidR="00BC7D81">
        <w:t xml:space="preserve"> an increase in the sediment water quality limit from 148 mg/L to </w:t>
      </w:r>
      <w:r w:rsidR="004D7940">
        <w:t>4</w:t>
      </w:r>
      <w:r w:rsidR="00BC7D81">
        <w:t>5</w:t>
      </w:r>
      <w:r w:rsidR="004D7940">
        <w:t>25 mg/L for White River</w:t>
      </w:r>
      <w:r w:rsidR="006625CB">
        <w:t xml:space="preserve"> streams.</w:t>
      </w:r>
      <w:r w:rsidR="000A05E5">
        <w:t xml:space="preserve">  At present 14</w:t>
      </w:r>
      <w:r w:rsidR="004D7940">
        <w:t xml:space="preserve"> stream segments are exceeding water quality standards</w:t>
      </w:r>
      <w:r w:rsidR="000A05E5">
        <w:t>, of which 50% (7 of 14) are in White River Group sediments indicating that both natural sources and human impacts are likely c</w:t>
      </w:r>
      <w:r w:rsidR="006625CB">
        <w:t>ontributing to the sediment exceedances</w:t>
      </w:r>
      <w:r>
        <w:t xml:space="preserve"> in different watersheds</w:t>
      </w:r>
      <w:r w:rsidR="000A05E5">
        <w:t xml:space="preserve">.  </w:t>
      </w:r>
      <w:r w:rsidR="00447374">
        <w:t>The highest prioriti</w:t>
      </w:r>
      <w:r>
        <w:t>es for best management practice implementation</w:t>
      </w:r>
      <w:r w:rsidR="00447374">
        <w:t xml:space="preserve"> should be for bacteria, followed by </w:t>
      </w:r>
      <w:r w:rsidR="00201C7C">
        <w:t>nutrients and sediment</w:t>
      </w:r>
      <w:r w:rsidR="00474205">
        <w:t xml:space="preserve"> (see </w:t>
      </w:r>
      <w:proofErr w:type="gramStart"/>
      <w:r w:rsidR="00474205">
        <w:t xml:space="preserve">Table </w:t>
      </w:r>
      <w:r w:rsidR="00201C7C">
        <w:t>.</w:t>
      </w:r>
      <w:proofErr w:type="gramEnd"/>
      <w:r w:rsidR="00201C7C">
        <w:t xml:space="preserve"> </w:t>
      </w:r>
      <w:r w:rsidR="00474205">
        <w:t xml:space="preserve"> </w:t>
      </w:r>
    </w:p>
    <w:p w14:paraId="4E06B06B" w14:textId="15B8F162" w:rsidR="004873FA" w:rsidRPr="00883F42" w:rsidRDefault="00ED762E" w:rsidP="002A0051">
      <w:r w:rsidRPr="00883F42">
        <w:t xml:space="preserve">BMP priorities established in previous NPS management plan </w:t>
      </w:r>
      <w:r w:rsidR="0092632B" w:rsidRPr="00883F42">
        <w:t>are still relevant.  However, more recent findings indicate that agricultural BMPs associated with livestock production are the most efficient BMPs in</w:t>
      </w:r>
      <w:r w:rsidR="00883F42" w:rsidRPr="00883F42">
        <w:t xml:space="preserve"> terms of implementation. Furthermore, with the recent changes in allowable sediment levels for White River stream, sediment from natural sources should not be listed for BMP implementation.  Table 29 provides a list of BMPs with priorities for implementation listed in BOLD.</w:t>
      </w:r>
      <w:r w:rsidR="004873FA" w:rsidRPr="00883F42">
        <w:t xml:space="preserve"> </w:t>
      </w:r>
      <w:r w:rsidR="00883F42">
        <w:t xml:space="preserve">  Suggestions for BMP implementation from Matrix (2011) are still relevant.</w:t>
      </w:r>
    </w:p>
    <w:p w14:paraId="71AAE2BE" w14:textId="58DF6F2E" w:rsidR="004873FA" w:rsidRPr="00883F42" w:rsidRDefault="004873FA" w:rsidP="00AE05CA">
      <w:pPr>
        <w:pStyle w:val="Caption"/>
        <w:keepNext/>
        <w:jc w:val="center"/>
        <w:rPr>
          <w:color w:val="auto"/>
          <w:sz w:val="22"/>
        </w:rPr>
      </w:pPr>
      <w:bookmarkStart w:id="2712" w:name="_Toc253843577"/>
      <w:r w:rsidRPr="00883F42">
        <w:rPr>
          <w:color w:val="auto"/>
          <w:sz w:val="22"/>
        </w:rPr>
        <w:t xml:space="preserve">Table </w:t>
      </w:r>
      <w:r w:rsidR="00837409" w:rsidRPr="00883F42">
        <w:rPr>
          <w:color w:val="auto"/>
          <w:sz w:val="22"/>
        </w:rPr>
        <w:t>29</w:t>
      </w:r>
      <w:r w:rsidRPr="00883F42">
        <w:rPr>
          <w:color w:val="auto"/>
          <w:sz w:val="22"/>
        </w:rPr>
        <w:tab/>
        <w:t>Priority NPS Pollutants</w:t>
      </w:r>
      <w:bookmarkEnd w:id="2712"/>
    </w:p>
    <w:tbl>
      <w:tblPr>
        <w:tblStyle w:val="TableGrid"/>
        <w:tblW w:w="0" w:type="auto"/>
        <w:jc w:val="center"/>
        <w:tblLook w:val="04A0" w:firstRow="1" w:lastRow="0" w:firstColumn="1" w:lastColumn="0" w:noHBand="0" w:noVBand="1"/>
      </w:tblPr>
      <w:tblGrid>
        <w:gridCol w:w="1277"/>
        <w:gridCol w:w="4814"/>
      </w:tblGrid>
      <w:tr w:rsidR="0026194B" w:rsidRPr="00883F42" w14:paraId="0FDED7FE" w14:textId="77777777" w:rsidTr="0026194B">
        <w:trPr>
          <w:jc w:val="center"/>
        </w:trPr>
        <w:tc>
          <w:tcPr>
            <w:tcW w:w="1277" w:type="dxa"/>
          </w:tcPr>
          <w:p w14:paraId="2C62CDDE" w14:textId="77777777" w:rsidR="0026194B" w:rsidRPr="00883F42" w:rsidRDefault="0026194B" w:rsidP="0026194B">
            <w:pPr>
              <w:jc w:val="center"/>
              <w:rPr>
                <w:b/>
              </w:rPr>
            </w:pPr>
            <w:r w:rsidRPr="00883F42">
              <w:rPr>
                <w:b/>
              </w:rPr>
              <w:t>Pollutant</w:t>
            </w:r>
          </w:p>
        </w:tc>
        <w:tc>
          <w:tcPr>
            <w:tcW w:w="0" w:type="auto"/>
          </w:tcPr>
          <w:p w14:paraId="65808E45" w14:textId="4F324CD9" w:rsidR="0026194B" w:rsidRPr="00883F42" w:rsidRDefault="0026194B" w:rsidP="0026194B">
            <w:pPr>
              <w:jc w:val="center"/>
              <w:rPr>
                <w:b/>
              </w:rPr>
            </w:pPr>
            <w:r w:rsidRPr="00883F42">
              <w:rPr>
                <w:b/>
              </w:rPr>
              <w:t>Contributing NPS Categories</w:t>
            </w:r>
          </w:p>
        </w:tc>
      </w:tr>
      <w:tr w:rsidR="0026194B" w:rsidRPr="00883F42" w14:paraId="47EBE933" w14:textId="77777777" w:rsidTr="0026194B">
        <w:trPr>
          <w:jc w:val="center"/>
        </w:trPr>
        <w:tc>
          <w:tcPr>
            <w:tcW w:w="1277" w:type="dxa"/>
          </w:tcPr>
          <w:p w14:paraId="0F05ED58" w14:textId="405E3127" w:rsidR="0026194B" w:rsidRPr="00883F42" w:rsidRDefault="0026194B" w:rsidP="0026194B">
            <w:r w:rsidRPr="00883F42">
              <w:t>Bacteria</w:t>
            </w:r>
          </w:p>
        </w:tc>
        <w:tc>
          <w:tcPr>
            <w:tcW w:w="0" w:type="auto"/>
          </w:tcPr>
          <w:p w14:paraId="3BC7AC35" w14:textId="77777777" w:rsidR="0026194B" w:rsidRPr="00883F42" w:rsidRDefault="0026194B" w:rsidP="0026194B">
            <w:pPr>
              <w:pStyle w:val="ListParagraph"/>
              <w:numPr>
                <w:ilvl w:val="0"/>
                <w:numId w:val="6"/>
              </w:numPr>
              <w:rPr>
                <w:b/>
              </w:rPr>
            </w:pPr>
            <w:r w:rsidRPr="00883F42">
              <w:rPr>
                <w:b/>
              </w:rPr>
              <w:t>Agriculture – Livestock production</w:t>
            </w:r>
          </w:p>
          <w:p w14:paraId="716EEFA1" w14:textId="33CD490D" w:rsidR="0026194B" w:rsidRPr="00883F42" w:rsidRDefault="0026194B" w:rsidP="0026194B">
            <w:pPr>
              <w:pStyle w:val="ListParagraph"/>
              <w:numPr>
                <w:ilvl w:val="0"/>
                <w:numId w:val="6"/>
              </w:numPr>
            </w:pPr>
            <w:r w:rsidRPr="00883F42">
              <w:t>Septic systems</w:t>
            </w:r>
          </w:p>
        </w:tc>
      </w:tr>
      <w:tr w:rsidR="0026194B" w:rsidRPr="00883F42" w14:paraId="1AC48925" w14:textId="77777777" w:rsidTr="0026194B">
        <w:trPr>
          <w:jc w:val="center"/>
        </w:trPr>
        <w:tc>
          <w:tcPr>
            <w:tcW w:w="1277" w:type="dxa"/>
          </w:tcPr>
          <w:p w14:paraId="7310E677" w14:textId="76263BB3" w:rsidR="0026194B" w:rsidRPr="00883F42" w:rsidRDefault="0026194B" w:rsidP="0026194B">
            <w:r w:rsidRPr="00883F42">
              <w:t>Nutrients</w:t>
            </w:r>
          </w:p>
        </w:tc>
        <w:tc>
          <w:tcPr>
            <w:tcW w:w="0" w:type="auto"/>
          </w:tcPr>
          <w:p w14:paraId="6A665019" w14:textId="77777777" w:rsidR="0026194B" w:rsidRPr="00883F42" w:rsidRDefault="0026194B" w:rsidP="0026194B">
            <w:pPr>
              <w:pStyle w:val="ListParagraph"/>
              <w:numPr>
                <w:ilvl w:val="0"/>
                <w:numId w:val="6"/>
              </w:numPr>
              <w:rPr>
                <w:b/>
              </w:rPr>
            </w:pPr>
            <w:r w:rsidRPr="00883F42">
              <w:rPr>
                <w:b/>
              </w:rPr>
              <w:t>Agriculture – Livestock production</w:t>
            </w:r>
          </w:p>
          <w:p w14:paraId="721BCC6F" w14:textId="77777777" w:rsidR="0026194B" w:rsidRPr="00883F42" w:rsidRDefault="0026194B" w:rsidP="0026194B">
            <w:pPr>
              <w:pStyle w:val="ListParagraph"/>
              <w:numPr>
                <w:ilvl w:val="0"/>
                <w:numId w:val="6"/>
              </w:numPr>
            </w:pPr>
            <w:r w:rsidRPr="00883F42">
              <w:t>Agriculture – Crop production</w:t>
            </w:r>
          </w:p>
          <w:p w14:paraId="2BB67A59" w14:textId="688CB4E2" w:rsidR="0026194B" w:rsidRPr="00883F42" w:rsidRDefault="0026194B" w:rsidP="0026194B">
            <w:pPr>
              <w:pStyle w:val="ListParagraph"/>
              <w:numPr>
                <w:ilvl w:val="0"/>
                <w:numId w:val="6"/>
              </w:numPr>
            </w:pPr>
            <w:r w:rsidRPr="00883F42">
              <w:t>Septic systems</w:t>
            </w:r>
          </w:p>
          <w:p w14:paraId="632EF046" w14:textId="64F117C8" w:rsidR="0026194B" w:rsidRPr="00883F42" w:rsidRDefault="0026194B" w:rsidP="000A05E5">
            <w:pPr>
              <w:pStyle w:val="ListParagraph"/>
              <w:numPr>
                <w:ilvl w:val="0"/>
                <w:numId w:val="6"/>
              </w:numPr>
            </w:pPr>
            <w:r w:rsidRPr="00883F42">
              <w:t>Urban runoff from towns and villages</w:t>
            </w:r>
          </w:p>
        </w:tc>
      </w:tr>
      <w:tr w:rsidR="0026194B" w:rsidRPr="00883F42" w14:paraId="23506D78" w14:textId="77777777" w:rsidTr="0026194B">
        <w:trPr>
          <w:jc w:val="center"/>
        </w:trPr>
        <w:tc>
          <w:tcPr>
            <w:tcW w:w="1277" w:type="dxa"/>
          </w:tcPr>
          <w:p w14:paraId="00CE1082" w14:textId="5224589C" w:rsidR="0026194B" w:rsidRPr="00883F42" w:rsidRDefault="0026194B" w:rsidP="0026194B">
            <w:r w:rsidRPr="00883F42">
              <w:t>Sediment</w:t>
            </w:r>
          </w:p>
        </w:tc>
        <w:tc>
          <w:tcPr>
            <w:tcW w:w="0" w:type="auto"/>
          </w:tcPr>
          <w:p w14:paraId="7C5C0A50" w14:textId="77777777" w:rsidR="0026194B" w:rsidRPr="00883F42" w:rsidRDefault="0026194B" w:rsidP="000A05E5">
            <w:pPr>
              <w:pStyle w:val="ListParagraph"/>
              <w:numPr>
                <w:ilvl w:val="0"/>
                <w:numId w:val="6"/>
              </w:numPr>
              <w:rPr>
                <w:b/>
              </w:rPr>
            </w:pPr>
            <w:r w:rsidRPr="00883F42">
              <w:rPr>
                <w:b/>
              </w:rPr>
              <w:t>Agriculture – Livestock production</w:t>
            </w:r>
          </w:p>
          <w:p w14:paraId="490CD09F" w14:textId="77777777" w:rsidR="00883F42" w:rsidRPr="00883F42" w:rsidRDefault="0026194B" w:rsidP="00883F42">
            <w:pPr>
              <w:pStyle w:val="ListParagraph"/>
              <w:numPr>
                <w:ilvl w:val="0"/>
                <w:numId w:val="6"/>
              </w:numPr>
            </w:pPr>
            <w:r w:rsidRPr="00883F42">
              <w:t>Agriculture – Crop production</w:t>
            </w:r>
          </w:p>
          <w:p w14:paraId="03710EC6" w14:textId="0BAC3403" w:rsidR="007C2B0F" w:rsidRPr="00883F42" w:rsidRDefault="00883F42" w:rsidP="00883F42">
            <w:pPr>
              <w:pStyle w:val="ListParagraph"/>
              <w:numPr>
                <w:ilvl w:val="0"/>
                <w:numId w:val="6"/>
              </w:numPr>
            </w:pPr>
            <w:r w:rsidRPr="00883F42">
              <w:t>Urban runoff from towns and villages</w:t>
            </w:r>
          </w:p>
        </w:tc>
      </w:tr>
    </w:tbl>
    <w:p w14:paraId="1423CFFD" w14:textId="77777777" w:rsidR="00C4385A" w:rsidRPr="00883F42" w:rsidRDefault="00C4385A" w:rsidP="00C4385A"/>
    <w:p w14:paraId="32106861" w14:textId="77777777" w:rsidR="00A8119F" w:rsidRPr="00883F42" w:rsidRDefault="00A8119F" w:rsidP="00A8119F">
      <w:pPr>
        <w:rPr>
          <w:b/>
        </w:rPr>
      </w:pPr>
      <w:r w:rsidRPr="00883F42">
        <w:rPr>
          <w:b/>
        </w:rPr>
        <w:t>Livestock Production</w:t>
      </w:r>
    </w:p>
    <w:p w14:paraId="3A8110B4" w14:textId="77777777" w:rsidR="00A8119F" w:rsidRPr="00883F42" w:rsidRDefault="00A8119F" w:rsidP="00FD2DC9">
      <w:pPr>
        <w:pStyle w:val="ListParagraph"/>
        <w:numPr>
          <w:ilvl w:val="0"/>
          <w:numId w:val="19"/>
        </w:numPr>
        <w:rPr>
          <w:b/>
        </w:rPr>
      </w:pPr>
      <w:r w:rsidRPr="00883F42">
        <w:rPr>
          <w:b/>
        </w:rPr>
        <w:t xml:space="preserve">Work with NRCS, BIA, and Tribal Land Office on an ongoing basis to identify producers needing assistance to implement BMPs for grazing lands and calving and </w:t>
      </w:r>
      <w:proofErr w:type="gramStart"/>
      <w:r w:rsidRPr="00883F42">
        <w:rPr>
          <w:b/>
        </w:rPr>
        <w:t>winter feeding</w:t>
      </w:r>
      <w:proofErr w:type="gramEnd"/>
      <w:r w:rsidRPr="00883F42">
        <w:rPr>
          <w:b/>
        </w:rPr>
        <w:t xml:space="preserve"> areas.</w:t>
      </w:r>
    </w:p>
    <w:p w14:paraId="046A9D77" w14:textId="77777777" w:rsidR="00A8119F" w:rsidRPr="00883F42" w:rsidRDefault="00A8119F" w:rsidP="00FD2DC9">
      <w:pPr>
        <w:pStyle w:val="ListParagraph"/>
        <w:numPr>
          <w:ilvl w:val="0"/>
          <w:numId w:val="19"/>
        </w:numPr>
        <w:rPr>
          <w:b/>
        </w:rPr>
      </w:pPr>
      <w:r w:rsidRPr="00883F42">
        <w:rPr>
          <w:b/>
        </w:rPr>
        <w:t>Identify specific projects and funding sources for target producers.</w:t>
      </w:r>
    </w:p>
    <w:p w14:paraId="09278A11" w14:textId="77777777" w:rsidR="00A8119F" w:rsidRPr="00883F42" w:rsidRDefault="00A8119F" w:rsidP="00FD2DC9">
      <w:pPr>
        <w:pStyle w:val="ListParagraph"/>
        <w:numPr>
          <w:ilvl w:val="0"/>
          <w:numId w:val="19"/>
        </w:numPr>
        <w:rPr>
          <w:b/>
        </w:rPr>
      </w:pPr>
      <w:r w:rsidRPr="00883F42">
        <w:rPr>
          <w:b/>
        </w:rPr>
        <w:t>Secure funding and implement projects for target producers.</w:t>
      </w:r>
    </w:p>
    <w:p w14:paraId="4CE86B9E" w14:textId="77777777" w:rsidR="00A8119F" w:rsidRPr="00883F42" w:rsidRDefault="00A8119F" w:rsidP="00FD2DC9">
      <w:pPr>
        <w:pStyle w:val="ListParagraph"/>
        <w:numPr>
          <w:ilvl w:val="0"/>
          <w:numId w:val="19"/>
        </w:numPr>
        <w:rPr>
          <w:b/>
        </w:rPr>
      </w:pPr>
      <w:r w:rsidRPr="00883F42">
        <w:rPr>
          <w:b/>
        </w:rPr>
        <w:t>Conduct monitoring to assess BMP effectiveness in reducing NPS pollutant contributions.</w:t>
      </w:r>
    </w:p>
    <w:p w14:paraId="0B756425" w14:textId="77777777" w:rsidR="00A8119F" w:rsidRPr="00883F42" w:rsidRDefault="00A8119F" w:rsidP="00A8119F">
      <w:pPr>
        <w:rPr>
          <w:b/>
        </w:rPr>
      </w:pPr>
      <w:r w:rsidRPr="00883F42">
        <w:rPr>
          <w:b/>
        </w:rPr>
        <w:t>Crop Production</w:t>
      </w:r>
    </w:p>
    <w:p w14:paraId="32E77990" w14:textId="77777777" w:rsidR="00A8119F" w:rsidRPr="00883F42" w:rsidRDefault="00A8119F" w:rsidP="00FD2DC9">
      <w:pPr>
        <w:pStyle w:val="ListParagraph"/>
        <w:numPr>
          <w:ilvl w:val="0"/>
          <w:numId w:val="20"/>
        </w:numPr>
      </w:pPr>
      <w:r w:rsidRPr="00883F42">
        <w:t>Identify specific BMPs and funding sources for target producers.</w:t>
      </w:r>
    </w:p>
    <w:p w14:paraId="752F6672" w14:textId="77777777" w:rsidR="00A8119F" w:rsidRPr="00883F42" w:rsidRDefault="00A8119F" w:rsidP="00FD2DC9">
      <w:pPr>
        <w:pStyle w:val="ListParagraph"/>
        <w:numPr>
          <w:ilvl w:val="0"/>
          <w:numId w:val="20"/>
        </w:numPr>
      </w:pPr>
      <w:r w:rsidRPr="00883F42">
        <w:t>Secure funding and implement projects for target producers.</w:t>
      </w:r>
    </w:p>
    <w:p w14:paraId="367A1B27" w14:textId="77777777" w:rsidR="00A8119F" w:rsidRPr="00883F42" w:rsidRDefault="00A8119F" w:rsidP="00FD2DC9">
      <w:pPr>
        <w:pStyle w:val="ListParagraph"/>
        <w:numPr>
          <w:ilvl w:val="0"/>
          <w:numId w:val="20"/>
        </w:numPr>
      </w:pPr>
      <w:r w:rsidRPr="00883F42">
        <w:t>Conduct monitoring to assess BMP effectiveness in reducing NPS pollutant contributions.</w:t>
      </w:r>
    </w:p>
    <w:p w14:paraId="057064D6" w14:textId="77777777" w:rsidR="00A8119F" w:rsidRPr="00883F42" w:rsidRDefault="00A8119F" w:rsidP="00FD2DC9">
      <w:pPr>
        <w:pStyle w:val="ListParagraph"/>
        <w:numPr>
          <w:ilvl w:val="1"/>
          <w:numId w:val="20"/>
        </w:numPr>
      </w:pPr>
      <w:r w:rsidRPr="00883F42">
        <w:t xml:space="preserve">Establish monitoring strategies for priority projects. </w:t>
      </w:r>
    </w:p>
    <w:p w14:paraId="43D92C06" w14:textId="77777777" w:rsidR="00A8119F" w:rsidRPr="00883F42" w:rsidRDefault="00A8119F" w:rsidP="00A8119F">
      <w:pPr>
        <w:rPr>
          <w:b/>
        </w:rPr>
      </w:pPr>
      <w:r w:rsidRPr="00883F42">
        <w:rPr>
          <w:b/>
        </w:rPr>
        <w:t>Urban runoff from roads</w:t>
      </w:r>
    </w:p>
    <w:p w14:paraId="7D7ACA8D" w14:textId="615ED3F5" w:rsidR="00A8119F" w:rsidRPr="00883F42" w:rsidRDefault="00DE3594" w:rsidP="00FD2DC9">
      <w:pPr>
        <w:pStyle w:val="ListParagraph"/>
        <w:numPr>
          <w:ilvl w:val="0"/>
          <w:numId w:val="21"/>
        </w:numPr>
      </w:pPr>
      <w:r w:rsidRPr="00883F42">
        <w:t>T</w:t>
      </w:r>
      <w:r w:rsidR="005114C0" w:rsidRPr="00883F42">
        <w:t xml:space="preserve">rack </w:t>
      </w:r>
      <w:r w:rsidR="00A8119F" w:rsidRPr="00883F42">
        <w:t>proposed road construction and ongoing maintenance activities within reservation boundaries.</w:t>
      </w:r>
    </w:p>
    <w:p w14:paraId="6AB98466" w14:textId="77777777" w:rsidR="00A8119F" w:rsidRPr="00883F42" w:rsidRDefault="00A8119F" w:rsidP="00FD2DC9">
      <w:pPr>
        <w:pStyle w:val="ListParagraph"/>
        <w:numPr>
          <w:ilvl w:val="0"/>
          <w:numId w:val="21"/>
        </w:numPr>
      </w:pPr>
      <w:r w:rsidRPr="00883F42">
        <w:t>Ensure implementation of BMPs to control erosion on road construction and maintenance projects.</w:t>
      </w:r>
    </w:p>
    <w:p w14:paraId="6A191C96" w14:textId="77777777" w:rsidR="00A8119F" w:rsidRPr="00883F42" w:rsidRDefault="00A8119F" w:rsidP="00A8119F">
      <w:pPr>
        <w:rPr>
          <w:b/>
        </w:rPr>
      </w:pPr>
      <w:r w:rsidRPr="00883F42">
        <w:rPr>
          <w:b/>
        </w:rPr>
        <w:t>Construction</w:t>
      </w:r>
    </w:p>
    <w:p w14:paraId="606A9708" w14:textId="77777777" w:rsidR="00A8119F" w:rsidRPr="00883F42" w:rsidRDefault="00DE3594" w:rsidP="00FD2DC9">
      <w:pPr>
        <w:pStyle w:val="ListParagraph"/>
        <w:numPr>
          <w:ilvl w:val="0"/>
          <w:numId w:val="22"/>
        </w:numPr>
      </w:pPr>
      <w:r w:rsidRPr="00883F42">
        <w:t>Track</w:t>
      </w:r>
      <w:r w:rsidR="00A8119F" w:rsidRPr="00883F42">
        <w:t xml:space="preserve"> of proposed construction activities within reservations boundaries.</w:t>
      </w:r>
    </w:p>
    <w:p w14:paraId="7431075D" w14:textId="77777777" w:rsidR="00A8119F" w:rsidRPr="00883F42" w:rsidRDefault="00A8119F" w:rsidP="00FD2DC9">
      <w:pPr>
        <w:pStyle w:val="ListParagraph"/>
        <w:numPr>
          <w:ilvl w:val="0"/>
          <w:numId w:val="22"/>
        </w:numPr>
      </w:pPr>
      <w:r w:rsidRPr="00883F42">
        <w:t>Ensure implementation of BMPs to be implemented on construction sites.</w:t>
      </w:r>
    </w:p>
    <w:p w14:paraId="17F4657C" w14:textId="77777777" w:rsidR="00A8119F" w:rsidRPr="00883F42" w:rsidRDefault="00A8119F" w:rsidP="00A8119F">
      <w:pPr>
        <w:rPr>
          <w:b/>
        </w:rPr>
      </w:pPr>
      <w:r w:rsidRPr="00883F42">
        <w:rPr>
          <w:b/>
        </w:rPr>
        <w:t>Septic systems</w:t>
      </w:r>
    </w:p>
    <w:p w14:paraId="15E612B4" w14:textId="77777777" w:rsidR="00A8119F" w:rsidRPr="00883F42" w:rsidRDefault="00A8119F" w:rsidP="00FD2DC9">
      <w:pPr>
        <w:pStyle w:val="ListParagraph"/>
        <w:numPr>
          <w:ilvl w:val="0"/>
          <w:numId w:val="23"/>
        </w:numPr>
      </w:pPr>
      <w:r w:rsidRPr="00883F42">
        <w:t>Improve information sharing and coordina</w:t>
      </w:r>
      <w:r w:rsidR="00DE3594" w:rsidRPr="00883F42">
        <w:t>tion with Indian Health Service to share or leverage resources to improve septic services across the reservation.</w:t>
      </w:r>
    </w:p>
    <w:p w14:paraId="36682FE6" w14:textId="77777777" w:rsidR="00A8119F" w:rsidRPr="00883F42" w:rsidRDefault="00A8119F" w:rsidP="00FD2DC9">
      <w:pPr>
        <w:pStyle w:val="ListParagraph"/>
        <w:numPr>
          <w:ilvl w:val="0"/>
          <w:numId w:val="23"/>
        </w:numPr>
      </w:pPr>
      <w:r w:rsidRPr="00883F42">
        <w:t>Rehabilitate failing septic systems and relocate poorly sited systems.</w:t>
      </w:r>
    </w:p>
    <w:p w14:paraId="56026059" w14:textId="77777777" w:rsidR="00A8119F" w:rsidRPr="00883F42" w:rsidRDefault="00A8119F" w:rsidP="00FD2DC9">
      <w:pPr>
        <w:pStyle w:val="ListParagraph"/>
        <w:numPr>
          <w:ilvl w:val="0"/>
          <w:numId w:val="23"/>
        </w:numPr>
      </w:pPr>
      <w:r w:rsidRPr="00883F42">
        <w:t>Ensure proper siting and environmental review for new septic system installation.</w:t>
      </w:r>
    </w:p>
    <w:p w14:paraId="34370F59" w14:textId="77777777" w:rsidR="00A8119F" w:rsidRPr="00883F42" w:rsidRDefault="00A8119F" w:rsidP="00FD2DC9">
      <w:pPr>
        <w:pStyle w:val="ListParagraph"/>
        <w:numPr>
          <w:ilvl w:val="0"/>
          <w:numId w:val="23"/>
        </w:numPr>
      </w:pPr>
      <w:r w:rsidRPr="00883F42">
        <w:t>Address jurisdictional uncertainty for non-tribal lands within the reservation boundaries.</w:t>
      </w:r>
    </w:p>
    <w:p w14:paraId="3F549B14" w14:textId="77777777" w:rsidR="00A8119F" w:rsidRPr="00883F42" w:rsidRDefault="00A8119F" w:rsidP="00A8119F">
      <w:pPr>
        <w:rPr>
          <w:b/>
        </w:rPr>
      </w:pPr>
      <w:r w:rsidRPr="00883F42">
        <w:rPr>
          <w:b/>
        </w:rPr>
        <w:t>Urban runoff from towns and villages</w:t>
      </w:r>
    </w:p>
    <w:p w14:paraId="2BCE2EA0" w14:textId="77777777" w:rsidR="00A8119F" w:rsidRPr="00883F42" w:rsidRDefault="00A8119F" w:rsidP="00FD2DC9">
      <w:pPr>
        <w:pStyle w:val="ListParagraph"/>
        <w:numPr>
          <w:ilvl w:val="0"/>
          <w:numId w:val="24"/>
        </w:numPr>
      </w:pPr>
      <w:r w:rsidRPr="00883F42">
        <w:t>Identify significant urban runoff drainages.</w:t>
      </w:r>
    </w:p>
    <w:p w14:paraId="1FDF7A3B" w14:textId="77777777" w:rsidR="00A8119F" w:rsidRPr="00883F42" w:rsidRDefault="00A8119F" w:rsidP="00FD2DC9">
      <w:pPr>
        <w:pStyle w:val="ListParagraph"/>
        <w:numPr>
          <w:ilvl w:val="1"/>
          <w:numId w:val="24"/>
        </w:numPr>
      </w:pPr>
      <w:r w:rsidRPr="00883F42">
        <w:t>Perform a field inspection to identify storm water flow paths and discharge points.</w:t>
      </w:r>
    </w:p>
    <w:p w14:paraId="5B60F58F" w14:textId="77777777" w:rsidR="00A8119F" w:rsidRPr="00883F42" w:rsidRDefault="00A8119F" w:rsidP="00FD2DC9">
      <w:pPr>
        <w:pStyle w:val="ListParagraph"/>
        <w:numPr>
          <w:ilvl w:val="1"/>
          <w:numId w:val="24"/>
        </w:numPr>
      </w:pPr>
      <w:r w:rsidRPr="00883F42">
        <w:t>Categorize the urban runoff sources on the basis of the volume of runoff discharged to surface waters.</w:t>
      </w:r>
    </w:p>
    <w:p w14:paraId="31B95DC5" w14:textId="77777777" w:rsidR="00A8119F" w:rsidRPr="00883F42" w:rsidRDefault="00A8119F" w:rsidP="00FD2DC9">
      <w:pPr>
        <w:pStyle w:val="ListParagraph"/>
        <w:numPr>
          <w:ilvl w:val="0"/>
          <w:numId w:val="24"/>
        </w:numPr>
      </w:pPr>
      <w:r w:rsidRPr="00883F42">
        <w:t>Conduct targeted outreach on BMPs to improve the quality of storm water runoff in significant urban runoff drainages.</w:t>
      </w:r>
    </w:p>
    <w:p w14:paraId="08C5A6DD" w14:textId="143A4B68" w:rsidR="00A07AB5" w:rsidRPr="00883F42" w:rsidRDefault="00A8119F" w:rsidP="00883F42">
      <w:pPr>
        <w:pStyle w:val="ListParagraph"/>
        <w:numPr>
          <w:ilvl w:val="0"/>
          <w:numId w:val="24"/>
        </w:numPr>
      </w:pPr>
      <w:r w:rsidRPr="00883F42">
        <w:t>Implement programs to encourage businesses and homeowners to implement BMPs.</w:t>
      </w:r>
      <w:r w:rsidR="00A07AB5" w:rsidRPr="00883F42">
        <w:rPr>
          <w:color w:val="FF0000"/>
        </w:rPr>
        <w:br w:type="page"/>
      </w:r>
    </w:p>
    <w:p w14:paraId="53D48D76" w14:textId="7598C3BA" w:rsidR="00B45425" w:rsidRPr="00883F42" w:rsidRDefault="00B45425" w:rsidP="00B45425">
      <w:pPr>
        <w:pStyle w:val="Heading2"/>
        <w:rPr>
          <w:color w:val="auto"/>
        </w:rPr>
      </w:pPr>
      <w:bookmarkStart w:id="2713" w:name="_Toc262198190"/>
      <w:r w:rsidRPr="00883F42">
        <w:rPr>
          <w:color w:val="auto"/>
        </w:rPr>
        <w:t>8.4</w:t>
      </w:r>
      <w:r w:rsidRPr="00883F42">
        <w:rPr>
          <w:color w:val="auto"/>
        </w:rPr>
        <w:tab/>
        <w:t>Next Steps</w:t>
      </w:r>
      <w:bookmarkEnd w:id="2713"/>
    </w:p>
    <w:p w14:paraId="6A7DDDD0" w14:textId="77777777" w:rsidR="000527B7" w:rsidRPr="00883F42" w:rsidRDefault="000527B7" w:rsidP="000527B7">
      <w:r w:rsidRPr="00883F42">
        <w:t xml:space="preserve">The following items are identified as next steps for the </w:t>
      </w:r>
      <w:r w:rsidR="00E81026" w:rsidRPr="00883F42">
        <w:t>OST Water Pollution Control Program</w:t>
      </w:r>
      <w:r w:rsidRPr="00883F42">
        <w:t>:</w:t>
      </w:r>
    </w:p>
    <w:p w14:paraId="09A49FCD" w14:textId="25B42393" w:rsidR="000527B7" w:rsidRPr="00883F42" w:rsidRDefault="000527B7" w:rsidP="00FD2DC9">
      <w:pPr>
        <w:pStyle w:val="ListParagraph"/>
        <w:numPr>
          <w:ilvl w:val="0"/>
          <w:numId w:val="28"/>
        </w:numPr>
        <w:spacing w:after="0" w:line="240" w:lineRule="auto"/>
        <w:rPr>
          <w:rFonts w:eastAsia="Times New Roman" w:cstheme="minorHAnsi"/>
        </w:rPr>
      </w:pPr>
      <w:r w:rsidRPr="00883F42">
        <w:rPr>
          <w:rFonts w:eastAsia="+mn-ea" w:cstheme="minorHAnsi"/>
          <w:kern w:val="24"/>
        </w:rPr>
        <w:t>Evaluatio</w:t>
      </w:r>
      <w:r w:rsidR="0026194B" w:rsidRPr="00883F42">
        <w:rPr>
          <w:rFonts w:eastAsia="+mn-ea" w:cstheme="minorHAnsi"/>
          <w:kern w:val="24"/>
        </w:rPr>
        <w:t xml:space="preserve">n of land management practices </w:t>
      </w:r>
      <w:r w:rsidRPr="00883F42">
        <w:rPr>
          <w:rFonts w:eastAsia="+mn-ea" w:cstheme="minorHAnsi"/>
          <w:kern w:val="24"/>
        </w:rPr>
        <w:t>within each watershed</w:t>
      </w:r>
    </w:p>
    <w:p w14:paraId="0B93377E" w14:textId="69FBF271" w:rsidR="000527B7" w:rsidRPr="00883F42" w:rsidRDefault="000527B7" w:rsidP="00FD2DC9">
      <w:pPr>
        <w:pStyle w:val="ListParagraph"/>
        <w:numPr>
          <w:ilvl w:val="2"/>
          <w:numId w:val="28"/>
        </w:numPr>
        <w:spacing w:after="0" w:line="240" w:lineRule="auto"/>
        <w:rPr>
          <w:rFonts w:eastAsia="Times New Roman" w:cstheme="minorHAnsi"/>
        </w:rPr>
      </w:pPr>
      <w:r w:rsidRPr="00883F42">
        <w:rPr>
          <w:rFonts w:eastAsia="+mn-ea" w:cstheme="minorHAnsi"/>
          <w:kern w:val="24"/>
        </w:rPr>
        <w:t>Implement BMP</w:t>
      </w:r>
      <w:r w:rsidR="00883F42" w:rsidRPr="00883F42">
        <w:rPr>
          <w:rFonts w:eastAsia="+mn-ea" w:cstheme="minorHAnsi"/>
          <w:kern w:val="24"/>
        </w:rPr>
        <w:t>s with a focus on livestock production</w:t>
      </w:r>
    </w:p>
    <w:p w14:paraId="77B5F833" w14:textId="77777777" w:rsidR="000527B7" w:rsidRPr="00883F42" w:rsidRDefault="000527B7" w:rsidP="00FD2DC9">
      <w:pPr>
        <w:pStyle w:val="ListParagraph"/>
        <w:numPr>
          <w:ilvl w:val="0"/>
          <w:numId w:val="28"/>
        </w:numPr>
        <w:spacing w:after="0" w:line="240" w:lineRule="auto"/>
        <w:rPr>
          <w:rFonts w:eastAsia="Times New Roman" w:cstheme="minorHAnsi"/>
        </w:rPr>
      </w:pPr>
      <w:r w:rsidRPr="00883F42">
        <w:rPr>
          <w:rFonts w:eastAsia="+mn-ea" w:cstheme="minorHAnsi"/>
          <w:kern w:val="24"/>
        </w:rPr>
        <w:t>Complete next Watershed Assessment</w:t>
      </w:r>
    </w:p>
    <w:p w14:paraId="5EE1504C" w14:textId="18E9132E" w:rsidR="000527B7" w:rsidRPr="00883F42" w:rsidRDefault="000527B7" w:rsidP="00883F42">
      <w:pPr>
        <w:pStyle w:val="ListParagraph"/>
        <w:numPr>
          <w:ilvl w:val="0"/>
          <w:numId w:val="28"/>
        </w:numPr>
        <w:spacing w:after="0" w:line="240" w:lineRule="auto"/>
        <w:rPr>
          <w:rFonts w:eastAsia="Times New Roman" w:cstheme="minorHAnsi"/>
        </w:rPr>
      </w:pPr>
      <w:r w:rsidRPr="00883F42">
        <w:rPr>
          <w:rFonts w:eastAsia="+mn-ea" w:cstheme="minorHAnsi"/>
          <w:kern w:val="24"/>
        </w:rPr>
        <w:t>Prepare EPA Grant Application</w:t>
      </w:r>
      <w:r w:rsidR="00883F42" w:rsidRPr="00883F42">
        <w:rPr>
          <w:rFonts w:eastAsia="+mn-ea" w:cstheme="minorHAnsi"/>
          <w:kern w:val="24"/>
        </w:rPr>
        <w:t>s</w:t>
      </w:r>
      <w:r w:rsidRPr="00883F42">
        <w:rPr>
          <w:rFonts w:eastAsia="+mn-ea" w:cstheme="minorHAnsi"/>
          <w:kern w:val="24"/>
        </w:rPr>
        <w:t xml:space="preserve"> for BMP Implementation</w:t>
      </w:r>
    </w:p>
    <w:p w14:paraId="04D26B0D" w14:textId="2390650B" w:rsidR="00B35057" w:rsidRPr="001B5749" w:rsidRDefault="00B45425" w:rsidP="00B35057">
      <w:pPr>
        <w:pStyle w:val="Heading1"/>
        <w:rPr>
          <w:color w:val="auto"/>
        </w:rPr>
      </w:pPr>
      <w:bookmarkStart w:id="2714" w:name="_Toc262198191"/>
      <w:r w:rsidRPr="001B5749">
        <w:rPr>
          <w:color w:val="auto"/>
        </w:rPr>
        <w:t>9</w:t>
      </w:r>
      <w:r w:rsidR="006F4749" w:rsidRPr="001B5749">
        <w:rPr>
          <w:color w:val="auto"/>
        </w:rPr>
        <w:t>.0</w:t>
      </w:r>
      <w:r w:rsidR="00225D77" w:rsidRPr="001B5749">
        <w:rPr>
          <w:color w:val="auto"/>
        </w:rPr>
        <w:tab/>
      </w:r>
      <w:r w:rsidR="00B35057" w:rsidRPr="001B5749">
        <w:rPr>
          <w:color w:val="auto"/>
        </w:rPr>
        <w:t>Public Participation</w:t>
      </w:r>
      <w:r w:rsidR="006D67C4" w:rsidRPr="001B5749">
        <w:rPr>
          <w:color w:val="auto"/>
        </w:rPr>
        <w:t xml:space="preserve"> and Education</w:t>
      </w:r>
      <w:bookmarkEnd w:id="2714"/>
    </w:p>
    <w:p w14:paraId="773CEEDB" w14:textId="7616A42E" w:rsidR="00B45425" w:rsidRPr="001B5749" w:rsidRDefault="00B45425" w:rsidP="00B45425">
      <w:pPr>
        <w:pStyle w:val="Heading2"/>
        <w:rPr>
          <w:color w:val="auto"/>
        </w:rPr>
      </w:pPr>
      <w:bookmarkStart w:id="2715" w:name="_Toc262198192"/>
      <w:r w:rsidRPr="001B5749">
        <w:rPr>
          <w:color w:val="auto"/>
        </w:rPr>
        <w:t>9.1</w:t>
      </w:r>
      <w:r w:rsidRPr="001B5749">
        <w:rPr>
          <w:color w:val="auto"/>
        </w:rPr>
        <w:tab/>
        <w:t>Education</w:t>
      </w:r>
      <w:bookmarkEnd w:id="2715"/>
    </w:p>
    <w:p w14:paraId="58F813E4" w14:textId="50D2D1FA" w:rsidR="00F87450" w:rsidRPr="001B5749" w:rsidRDefault="00883F42" w:rsidP="00230646">
      <w:r w:rsidRPr="001B5749">
        <w:t xml:space="preserve">Education of Tribal members and </w:t>
      </w:r>
      <w:r w:rsidR="00230646" w:rsidRPr="001B5749">
        <w:t xml:space="preserve">other reservation residents </w:t>
      </w:r>
      <w:r w:rsidRPr="001B5749">
        <w:t xml:space="preserve">is critical in the reduction of </w:t>
      </w:r>
      <w:r w:rsidR="00230646" w:rsidRPr="001B5749">
        <w:t xml:space="preserve">NPS pollution and </w:t>
      </w:r>
      <w:r w:rsidRPr="001B5749">
        <w:t>in BMP implementation</w:t>
      </w:r>
      <w:r w:rsidR="00230646" w:rsidRPr="001B5749">
        <w:t xml:space="preserve">.  </w:t>
      </w:r>
      <w:r w:rsidRPr="001B5749">
        <w:t>The educational activities,</w:t>
      </w:r>
      <w:r w:rsidR="00230646" w:rsidRPr="001B5749">
        <w:t xml:space="preserve"> their frequencies</w:t>
      </w:r>
      <w:r w:rsidRPr="001B5749">
        <w:t>, and funding requirements</w:t>
      </w:r>
      <w:r w:rsidR="00230646" w:rsidRPr="001B5749">
        <w:t xml:space="preserve"> </w:t>
      </w:r>
      <w:r w:rsidRPr="001B5749">
        <w:t xml:space="preserve">discussed by Matrix (2011) and </w:t>
      </w:r>
      <w:r w:rsidR="00230646" w:rsidRPr="001B5749">
        <w:t xml:space="preserve">listed </w:t>
      </w:r>
      <w:r w:rsidR="00AF64B8" w:rsidRPr="001B5749">
        <w:t xml:space="preserve">in </w:t>
      </w:r>
      <w:r w:rsidR="00DE3594" w:rsidRPr="001B5749">
        <w:t xml:space="preserve">Table </w:t>
      </w:r>
      <w:r w:rsidRPr="001B5749">
        <w:t>30 remain important milestones for public participation and education</w:t>
      </w:r>
      <w:r w:rsidR="00DE3594" w:rsidRPr="001B5749">
        <w:t xml:space="preserve">.  </w:t>
      </w:r>
    </w:p>
    <w:p w14:paraId="401FED9E" w14:textId="063C2725" w:rsidR="00AF64B8" w:rsidRPr="001B5749" w:rsidRDefault="00AF64B8" w:rsidP="00AE05CA">
      <w:pPr>
        <w:pStyle w:val="Caption"/>
        <w:keepNext/>
        <w:jc w:val="center"/>
        <w:rPr>
          <w:color w:val="auto"/>
          <w:sz w:val="22"/>
        </w:rPr>
      </w:pPr>
      <w:bookmarkStart w:id="2716" w:name="_Ref278202108"/>
      <w:bookmarkStart w:id="2717" w:name="_Toc253843578"/>
      <w:r w:rsidRPr="001B5749">
        <w:rPr>
          <w:color w:val="auto"/>
          <w:sz w:val="22"/>
        </w:rPr>
        <w:t xml:space="preserve">Table </w:t>
      </w:r>
      <w:r w:rsidR="00883F42" w:rsidRPr="001B5749">
        <w:rPr>
          <w:color w:val="auto"/>
          <w:sz w:val="22"/>
        </w:rPr>
        <w:t>30</w:t>
      </w:r>
      <w:r w:rsidRPr="001B5749">
        <w:rPr>
          <w:color w:val="auto"/>
          <w:sz w:val="22"/>
        </w:rPr>
        <w:tab/>
        <w:t>Environmental Education Activities</w:t>
      </w:r>
      <w:bookmarkEnd w:id="2716"/>
      <w:bookmarkEnd w:id="2717"/>
    </w:p>
    <w:tbl>
      <w:tblPr>
        <w:tblStyle w:val="TableGrid"/>
        <w:tblpPr w:leftFromText="180" w:rightFromText="180" w:vertAnchor="text" w:horzAnchor="margin" w:tblpXSpec="center" w:tblpY="65"/>
        <w:tblW w:w="3996" w:type="pct"/>
        <w:tblLook w:val="04A0" w:firstRow="1" w:lastRow="0" w:firstColumn="1" w:lastColumn="0" w:noHBand="0" w:noVBand="1"/>
      </w:tblPr>
      <w:tblGrid>
        <w:gridCol w:w="5340"/>
        <w:gridCol w:w="2313"/>
      </w:tblGrid>
      <w:tr w:rsidR="003E586D" w:rsidRPr="001B5749" w14:paraId="1E9B9337" w14:textId="77777777" w:rsidTr="003E586D">
        <w:tc>
          <w:tcPr>
            <w:tcW w:w="3489" w:type="pct"/>
          </w:tcPr>
          <w:p w14:paraId="23EB8D6F" w14:textId="77777777" w:rsidR="003E586D" w:rsidRPr="001B5749" w:rsidRDefault="003E586D" w:rsidP="003E586D">
            <w:pPr>
              <w:jc w:val="center"/>
              <w:rPr>
                <w:b/>
              </w:rPr>
            </w:pPr>
            <w:r w:rsidRPr="001B5749">
              <w:rPr>
                <w:b/>
              </w:rPr>
              <w:t>Activity</w:t>
            </w:r>
          </w:p>
        </w:tc>
        <w:tc>
          <w:tcPr>
            <w:tcW w:w="1511" w:type="pct"/>
          </w:tcPr>
          <w:p w14:paraId="1E9D964C" w14:textId="77777777" w:rsidR="003E586D" w:rsidRPr="001B5749" w:rsidRDefault="003E586D" w:rsidP="003E586D">
            <w:pPr>
              <w:jc w:val="center"/>
              <w:rPr>
                <w:b/>
              </w:rPr>
            </w:pPr>
            <w:r w:rsidRPr="001B5749">
              <w:rPr>
                <w:b/>
              </w:rPr>
              <w:t>Frequency</w:t>
            </w:r>
          </w:p>
        </w:tc>
      </w:tr>
      <w:tr w:rsidR="003E586D" w:rsidRPr="001B5749" w14:paraId="125E7FF7" w14:textId="77777777" w:rsidTr="003E586D">
        <w:tc>
          <w:tcPr>
            <w:tcW w:w="3489" w:type="pct"/>
          </w:tcPr>
          <w:p w14:paraId="516B61E5" w14:textId="77777777" w:rsidR="003E586D" w:rsidRPr="001B5749" w:rsidRDefault="003E586D" w:rsidP="003E586D">
            <w:r w:rsidRPr="001B5749">
              <w:t>Work with owners and land managers of livestock areas and cropland to encourage the use of BMPs.</w:t>
            </w:r>
          </w:p>
        </w:tc>
        <w:tc>
          <w:tcPr>
            <w:tcW w:w="1511" w:type="pct"/>
          </w:tcPr>
          <w:p w14:paraId="1F9781E2" w14:textId="77777777" w:rsidR="003E586D" w:rsidRPr="001B5749" w:rsidRDefault="003E586D" w:rsidP="003E586D">
            <w:r w:rsidRPr="001B5749">
              <w:t>2 to 3 times per year</w:t>
            </w:r>
          </w:p>
        </w:tc>
      </w:tr>
      <w:tr w:rsidR="003E586D" w:rsidRPr="001B5749" w14:paraId="098DB389" w14:textId="77777777" w:rsidTr="003E586D">
        <w:tc>
          <w:tcPr>
            <w:tcW w:w="3489" w:type="pct"/>
          </w:tcPr>
          <w:p w14:paraId="4E5FD76F" w14:textId="77777777" w:rsidR="003E586D" w:rsidRPr="001B5749" w:rsidRDefault="003E586D" w:rsidP="003E586D">
            <w:r w:rsidRPr="001B5749">
              <w:t>Solicit feedback from reservation residents and distribute educational materials to deter illegal dumping</w:t>
            </w:r>
          </w:p>
        </w:tc>
        <w:tc>
          <w:tcPr>
            <w:tcW w:w="1511" w:type="pct"/>
          </w:tcPr>
          <w:p w14:paraId="4DD899B6" w14:textId="77777777" w:rsidR="003E586D" w:rsidRPr="001B5749" w:rsidRDefault="003E586D" w:rsidP="003E586D">
            <w:r w:rsidRPr="001B5749">
              <w:t>2 to 3 times during 2005– 2006, with follow-up as needed</w:t>
            </w:r>
          </w:p>
        </w:tc>
      </w:tr>
      <w:tr w:rsidR="003E586D" w:rsidRPr="001B5749" w14:paraId="1E963889" w14:textId="77777777" w:rsidTr="003E586D">
        <w:tc>
          <w:tcPr>
            <w:tcW w:w="3489" w:type="pct"/>
          </w:tcPr>
          <w:p w14:paraId="1C2D4F23" w14:textId="77777777" w:rsidR="003E586D" w:rsidRPr="001B5749" w:rsidRDefault="003E586D" w:rsidP="003E586D">
            <w:r w:rsidRPr="001B5749">
              <w:t>Distribute educational materials on septic systems to reservation residents.</w:t>
            </w:r>
          </w:p>
        </w:tc>
        <w:tc>
          <w:tcPr>
            <w:tcW w:w="1511" w:type="pct"/>
          </w:tcPr>
          <w:p w14:paraId="1141A651" w14:textId="77777777" w:rsidR="003E586D" w:rsidRPr="001B5749" w:rsidRDefault="003E586D" w:rsidP="003E586D">
            <w:r w:rsidRPr="001B5749">
              <w:t>Once every 5 years, with follow-up as needed</w:t>
            </w:r>
          </w:p>
        </w:tc>
      </w:tr>
      <w:tr w:rsidR="003E586D" w:rsidRPr="001B5749" w14:paraId="5A6F813C" w14:textId="77777777" w:rsidTr="003E586D">
        <w:tc>
          <w:tcPr>
            <w:tcW w:w="3489" w:type="pct"/>
          </w:tcPr>
          <w:p w14:paraId="0403A1B6" w14:textId="77777777" w:rsidR="003E586D" w:rsidRPr="001B5749" w:rsidRDefault="003E586D" w:rsidP="003E586D">
            <w:r w:rsidRPr="001B5749">
              <w:t>Distribute storm water educational materials to business owners and homeowners in the towns of Martin, Oglala, Pine Ridge, and Kyle, and in other towns as needed.</w:t>
            </w:r>
          </w:p>
        </w:tc>
        <w:tc>
          <w:tcPr>
            <w:tcW w:w="1511" w:type="pct"/>
          </w:tcPr>
          <w:p w14:paraId="1A5F709A" w14:textId="77777777" w:rsidR="003E586D" w:rsidRPr="001B5749" w:rsidRDefault="003E586D" w:rsidP="003E586D">
            <w:r w:rsidRPr="001B5749">
              <w:t>2 times per year during public meetings</w:t>
            </w:r>
          </w:p>
        </w:tc>
      </w:tr>
      <w:tr w:rsidR="003E586D" w:rsidRPr="001B5749" w14:paraId="5DB7FB46" w14:textId="77777777" w:rsidTr="003E586D">
        <w:tc>
          <w:tcPr>
            <w:tcW w:w="3489" w:type="pct"/>
          </w:tcPr>
          <w:p w14:paraId="02BDCAF8" w14:textId="77777777" w:rsidR="003E586D" w:rsidRPr="001B5749" w:rsidRDefault="003E586D" w:rsidP="003E586D">
            <w:r w:rsidRPr="001B5749">
              <w:t xml:space="preserve">Work with Shannon, Jackson, and Bennett counties to discuss NPS pollution issues and BMP implementation.  Both Shannon and Bennett counties have developed Hydrologic Unit Plans and have ranked priorities for their watersheds (i.e. soil erosion, weed control, grazing management, Prairie Dog control).  </w:t>
            </w:r>
          </w:p>
        </w:tc>
        <w:tc>
          <w:tcPr>
            <w:tcW w:w="1511" w:type="pct"/>
          </w:tcPr>
          <w:p w14:paraId="46203C59" w14:textId="77777777" w:rsidR="003E586D" w:rsidRPr="001B5749" w:rsidRDefault="003E586D" w:rsidP="003E586D">
            <w:r w:rsidRPr="001B5749">
              <w:t>2 times per year</w:t>
            </w:r>
          </w:p>
        </w:tc>
      </w:tr>
    </w:tbl>
    <w:p w14:paraId="762F8E35" w14:textId="77777777" w:rsidR="00456C98" w:rsidRPr="002C68F0" w:rsidRDefault="00456C98" w:rsidP="00230646">
      <w:pPr>
        <w:rPr>
          <w:color w:val="FF0000"/>
        </w:rPr>
      </w:pPr>
    </w:p>
    <w:p w14:paraId="196F8908" w14:textId="77777777" w:rsidR="00456C98" w:rsidRPr="002C68F0" w:rsidRDefault="00456C98" w:rsidP="00230646">
      <w:pPr>
        <w:rPr>
          <w:color w:val="FF0000"/>
        </w:rPr>
      </w:pPr>
    </w:p>
    <w:p w14:paraId="66E8C275" w14:textId="77777777" w:rsidR="00456C98" w:rsidRPr="002C68F0" w:rsidRDefault="00456C98" w:rsidP="00230646">
      <w:pPr>
        <w:rPr>
          <w:color w:val="FF0000"/>
        </w:rPr>
      </w:pPr>
    </w:p>
    <w:p w14:paraId="0A78F872" w14:textId="77777777" w:rsidR="00D01E93" w:rsidRPr="002C68F0" w:rsidRDefault="00D01E93" w:rsidP="00230646">
      <w:pPr>
        <w:rPr>
          <w:color w:val="FF0000"/>
        </w:rPr>
      </w:pPr>
    </w:p>
    <w:p w14:paraId="15775355" w14:textId="77777777" w:rsidR="00D01E93" w:rsidRPr="00230646" w:rsidRDefault="00D01E93" w:rsidP="00230646"/>
    <w:bookmarkStart w:id="2718" w:name="_Toc262198193" w:displacedByCustomXml="next"/>
    <w:sdt>
      <w:sdtPr>
        <w:rPr>
          <w:rFonts w:asciiTheme="minorHAnsi" w:eastAsiaTheme="minorHAnsi" w:hAnsiTheme="minorHAnsi" w:cstheme="minorBidi"/>
          <w:b w:val="0"/>
          <w:bCs w:val="0"/>
          <w:color w:val="auto"/>
          <w:sz w:val="22"/>
          <w:szCs w:val="22"/>
        </w:rPr>
        <w:id w:val="19293604"/>
        <w:docPartObj>
          <w:docPartGallery w:val="Bibliographies"/>
          <w:docPartUnique/>
        </w:docPartObj>
      </w:sdtPr>
      <w:sdtEndPr>
        <w:rPr>
          <w:rFonts w:eastAsiaTheme="minorEastAsia"/>
        </w:rPr>
      </w:sdtEndPr>
      <w:sdtContent>
        <w:p w14:paraId="1DC49C27" w14:textId="77777777" w:rsidR="009E7052" w:rsidRDefault="009E7052" w:rsidP="009E7052">
          <w:pPr>
            <w:pStyle w:val="Heading1"/>
          </w:pPr>
          <w:r>
            <w:t>Works Cited</w:t>
          </w:r>
          <w:bookmarkEnd w:id="2718"/>
        </w:p>
        <w:p w14:paraId="1AA74775" w14:textId="77777777" w:rsidR="00E47687" w:rsidRDefault="00314C7F" w:rsidP="00E47687">
          <w:pPr>
            <w:pStyle w:val="Bibliography"/>
            <w:rPr>
              <w:noProof/>
            </w:rPr>
          </w:pPr>
          <w:r>
            <w:fldChar w:fldCharType="begin"/>
          </w:r>
          <w:r w:rsidR="009E7052">
            <w:instrText xml:space="preserve"> BIBLIOGRAPHY </w:instrText>
          </w:r>
          <w:r>
            <w:fldChar w:fldCharType="separate"/>
          </w:r>
          <w:r w:rsidR="00E47687">
            <w:rPr>
              <w:noProof/>
            </w:rPr>
            <w:t xml:space="preserve">Carter, J., &amp; Heakin, A. (2007). </w:t>
          </w:r>
          <w:r w:rsidR="00E47687">
            <w:rPr>
              <w:i/>
              <w:iCs/>
              <w:noProof/>
            </w:rPr>
            <w:t>Generalized Potentiometric Surface of the Arikaree Aquifer, Pine Ridge Indian Reservation and Bennett County, South Dakota.</w:t>
          </w:r>
          <w:r w:rsidR="00E47687">
            <w:rPr>
              <w:noProof/>
            </w:rPr>
            <w:t xml:space="preserve"> U.S. Geological Survey Scientific Investigations Map 2993, 2 sheets.</w:t>
          </w:r>
        </w:p>
        <w:p w14:paraId="1E6D0B54" w14:textId="77777777" w:rsidR="00E47687" w:rsidRDefault="00E47687" w:rsidP="00E47687">
          <w:pPr>
            <w:pStyle w:val="Bibliography"/>
            <w:rPr>
              <w:noProof/>
            </w:rPr>
          </w:pPr>
          <w:r>
            <w:rPr>
              <w:noProof/>
            </w:rPr>
            <w:t xml:space="preserve">Carter, J., Sando, S., &amp; Hayes, T. (1998). </w:t>
          </w:r>
          <w:r>
            <w:rPr>
              <w:i/>
              <w:iCs/>
              <w:noProof/>
            </w:rPr>
            <w:t>Source, Occurence, and Extent of Arsenic in the Grass Mountain Area of the Rosebud Indian Reservation, South Dakota.</w:t>
          </w:r>
          <w:r>
            <w:rPr>
              <w:noProof/>
            </w:rPr>
            <w:t xml:space="preserve"> U.S. Geological Survey Investigations Report 97-4286, 90 p.</w:t>
          </w:r>
        </w:p>
        <w:p w14:paraId="5858555A" w14:textId="77777777" w:rsidR="00B12BEF" w:rsidRPr="00B12BEF" w:rsidRDefault="00B12BEF" w:rsidP="00B12BEF">
          <w:r>
            <w:t xml:space="preserve">Environmental </w:t>
          </w:r>
          <w:r w:rsidRPr="00B12BEF">
            <w:t>Protection</w:t>
          </w:r>
          <w:r>
            <w:t xml:space="preserve"> </w:t>
          </w:r>
          <w:r w:rsidRPr="00B12BEF">
            <w:t xml:space="preserve">Agency (2001). </w:t>
          </w:r>
          <w:r w:rsidRPr="00B12BEF">
            <w:rPr>
              <w:i/>
            </w:rPr>
            <w:t>Ambient Water Quality Criteria Recommendations: Information Supporting the Development of State and Tribal Nutrient Criteria - Rivers and Streams in Nutrient Ecoregion IV.</w:t>
          </w:r>
          <w:r w:rsidRPr="00B12BEF">
            <w:t xml:space="preserve"> O</w:t>
          </w:r>
          <w:r>
            <w:t>ffice</w:t>
          </w:r>
          <w:r w:rsidRPr="00B12BEF">
            <w:t xml:space="preserve"> o</w:t>
          </w:r>
          <w:r>
            <w:t>f</w:t>
          </w:r>
          <w:r w:rsidRPr="00B12BEF">
            <w:t xml:space="preserve"> Water. Washington DC.</w:t>
          </w:r>
        </w:p>
        <w:p w14:paraId="4FCF549B" w14:textId="77777777" w:rsidR="00E47687" w:rsidRDefault="00E47687" w:rsidP="00E47687">
          <w:pPr>
            <w:pStyle w:val="Bibliography"/>
            <w:rPr>
              <w:noProof/>
            </w:rPr>
          </w:pPr>
          <w:r>
            <w:rPr>
              <w:noProof/>
            </w:rPr>
            <w:t xml:space="preserve">Energy Laboratories. (2010). </w:t>
          </w:r>
          <w:r>
            <w:rPr>
              <w:i/>
              <w:iCs/>
              <w:noProof/>
            </w:rPr>
            <w:t>Oglala Sioux Tribe Environmental Protection Program-Laboratory Analytical Report.</w:t>
          </w:r>
          <w:r>
            <w:rPr>
              <w:noProof/>
            </w:rPr>
            <w:t xml:space="preserve"> Rapid City.</w:t>
          </w:r>
        </w:p>
        <w:p w14:paraId="5FEDA243" w14:textId="77777777" w:rsidR="00E47687" w:rsidRDefault="00E47687" w:rsidP="00E47687">
          <w:pPr>
            <w:pStyle w:val="Bibliography"/>
            <w:rPr>
              <w:noProof/>
            </w:rPr>
          </w:pPr>
          <w:r>
            <w:rPr>
              <w:noProof/>
            </w:rPr>
            <w:t xml:space="preserve">Heakin, A. (2000). </w:t>
          </w:r>
          <w:r>
            <w:rPr>
              <w:i/>
              <w:iCs/>
              <w:noProof/>
            </w:rPr>
            <w:t>Water Quality of Selected Springs and Public-Supply Wells, Pine Ridge Indian Reservation, South Dakota, 1992-97.</w:t>
          </w:r>
          <w:r>
            <w:rPr>
              <w:noProof/>
            </w:rPr>
            <w:t xml:space="preserve"> U.S. Geological Survey Water-Resources Investigations Report 99-4063, 61 p.</w:t>
          </w:r>
        </w:p>
        <w:p w14:paraId="3A76CA05" w14:textId="77777777" w:rsidR="00E47687" w:rsidRDefault="00E47687" w:rsidP="00E47687">
          <w:pPr>
            <w:pStyle w:val="Bibliography"/>
            <w:rPr>
              <w:noProof/>
            </w:rPr>
          </w:pPr>
          <w:r>
            <w:rPr>
              <w:noProof/>
            </w:rPr>
            <w:t xml:space="preserve">Oglala Sioux Tribe. (2002). </w:t>
          </w:r>
          <w:r>
            <w:rPr>
              <w:i/>
              <w:iCs/>
              <w:noProof/>
            </w:rPr>
            <w:t>OST Water Quality Management Code.</w:t>
          </w:r>
          <w:r>
            <w:rPr>
              <w:noProof/>
            </w:rPr>
            <w:t xml:space="preserve"> Pine Ridge: OST Environmental Health Technical Team, Environmental Protection Program.</w:t>
          </w:r>
        </w:p>
        <w:p w14:paraId="7A30E7F2" w14:textId="77777777" w:rsidR="00E47687" w:rsidRDefault="00E47687" w:rsidP="00E47687">
          <w:pPr>
            <w:pStyle w:val="Bibliography"/>
            <w:rPr>
              <w:noProof/>
            </w:rPr>
          </w:pPr>
          <w:r>
            <w:rPr>
              <w:noProof/>
            </w:rPr>
            <w:t xml:space="preserve">Oglala Sioux Tribe Water Resources Department. (1999). </w:t>
          </w:r>
          <w:r>
            <w:rPr>
              <w:i/>
              <w:iCs/>
              <w:noProof/>
            </w:rPr>
            <w:t>Integration of Benthic Macroinvertebrate Rapid Bioassessment Habitat Quality Data and Chemical Water Quality Data for Streams and Rivers on the Pine Ridge Reservation.</w:t>
          </w:r>
          <w:r>
            <w:rPr>
              <w:noProof/>
            </w:rPr>
            <w:t xml:space="preserve"> </w:t>
          </w:r>
        </w:p>
        <w:p w14:paraId="413F2FB7" w14:textId="77777777" w:rsidR="00E47687" w:rsidRDefault="00E47687" w:rsidP="00E47687">
          <w:pPr>
            <w:pStyle w:val="Bibliography"/>
            <w:rPr>
              <w:noProof/>
            </w:rPr>
          </w:pPr>
          <w:r>
            <w:rPr>
              <w:noProof/>
            </w:rPr>
            <w:t xml:space="preserve">SD Department of Enviroment &amp; Natural Resources, Pirner, Steven M. (2010). </w:t>
          </w:r>
          <w:r>
            <w:rPr>
              <w:i/>
              <w:iCs/>
              <w:noProof/>
            </w:rPr>
            <w:t>The 2010 South Dakota Integrated Report Surface Water Quality Assessment.</w:t>
          </w:r>
          <w:r>
            <w:rPr>
              <w:noProof/>
            </w:rPr>
            <w:t xml:space="preserve"> South Dakota Department of Enviroment &amp; Natural Resources.</w:t>
          </w:r>
        </w:p>
        <w:p w14:paraId="3016629D" w14:textId="77777777" w:rsidR="00E47687" w:rsidRDefault="00E47687" w:rsidP="00E47687">
          <w:pPr>
            <w:pStyle w:val="Bibliography"/>
            <w:rPr>
              <w:noProof/>
            </w:rPr>
          </w:pPr>
          <w:r>
            <w:rPr>
              <w:noProof/>
            </w:rPr>
            <w:t xml:space="preserve">SD Department of Environment &amp; Natural Resources. (2011, January). </w:t>
          </w:r>
          <w:r>
            <w:rPr>
              <w:i/>
              <w:iCs/>
              <w:noProof/>
            </w:rPr>
            <w:t>Surface Water Quality Standards</w:t>
          </w:r>
          <w:r>
            <w:rPr>
              <w:noProof/>
            </w:rPr>
            <w:t>. Retrieved January 2011, from South Dakota, DENR: http://denr.sd.gov/des/sw/swqstandards.aspx</w:t>
          </w:r>
        </w:p>
        <w:p w14:paraId="65D1E06C" w14:textId="77777777" w:rsidR="00E47687" w:rsidRDefault="00E47687" w:rsidP="00E47687">
          <w:pPr>
            <w:pStyle w:val="Bibliography"/>
            <w:rPr>
              <w:noProof/>
            </w:rPr>
          </w:pPr>
          <w:r>
            <w:rPr>
              <w:noProof/>
            </w:rPr>
            <w:t xml:space="preserve">SD Legislature. (2010). </w:t>
          </w:r>
          <w:r>
            <w:rPr>
              <w:i/>
              <w:iCs/>
              <w:noProof/>
            </w:rPr>
            <w:t>Administrative Rules</w:t>
          </w:r>
          <w:r>
            <w:rPr>
              <w:noProof/>
            </w:rPr>
            <w:t>. Retrieved August 12, 2010, from Surface Water Quality Standards: http://legis.state.sd.us/rules/DisplayRule.aspx?Rule=74:51:01</w:t>
          </w:r>
        </w:p>
        <w:p w14:paraId="3F9B82B3" w14:textId="77777777" w:rsidR="00E47687" w:rsidRDefault="00E47687" w:rsidP="00E47687">
          <w:pPr>
            <w:pStyle w:val="Bibliography"/>
            <w:rPr>
              <w:noProof/>
            </w:rPr>
          </w:pPr>
          <w:r>
            <w:rPr>
              <w:noProof/>
            </w:rPr>
            <w:t xml:space="preserve">South Dakota Department of Environment and Natural Resources. (2005). </w:t>
          </w:r>
          <w:r>
            <w:rPr>
              <w:i/>
              <w:iCs/>
              <w:noProof/>
            </w:rPr>
            <w:t>Phase 1 Environmental Assessment of the White River Watershed-White River, South Dakota.</w:t>
          </w:r>
          <w:r>
            <w:rPr>
              <w:noProof/>
            </w:rPr>
            <w:t xml:space="preserve"> </w:t>
          </w:r>
        </w:p>
        <w:p w14:paraId="4BF1E358" w14:textId="77777777" w:rsidR="00E47687" w:rsidRDefault="00E47687" w:rsidP="00E47687">
          <w:pPr>
            <w:pStyle w:val="Bibliography"/>
            <w:rPr>
              <w:noProof/>
            </w:rPr>
          </w:pPr>
          <w:r>
            <w:rPr>
              <w:noProof/>
            </w:rPr>
            <w:t xml:space="preserve">South Dakota Department of Natural Resources. (2011). </w:t>
          </w:r>
          <w:r>
            <w:rPr>
              <w:i/>
              <w:iCs/>
              <w:noProof/>
            </w:rPr>
            <w:t>Surface Water Quality Standards</w:t>
          </w:r>
          <w:r>
            <w:rPr>
              <w:noProof/>
            </w:rPr>
            <w:t>. Retrieved February 2011, from SD DENR: http://denr.sd.gov/des/sw/swqstandards.aspx</w:t>
          </w:r>
        </w:p>
        <w:p w14:paraId="19AB8A67" w14:textId="77777777" w:rsidR="00E47687" w:rsidRDefault="00E47687" w:rsidP="00E47687">
          <w:pPr>
            <w:pStyle w:val="Bibliography"/>
            <w:rPr>
              <w:noProof/>
            </w:rPr>
          </w:pPr>
          <w:r>
            <w:rPr>
              <w:noProof/>
            </w:rPr>
            <w:t xml:space="preserve">Tetra Tech, Inc. (2005a). </w:t>
          </w:r>
          <w:r>
            <w:rPr>
              <w:i/>
              <w:iCs/>
              <w:noProof/>
            </w:rPr>
            <w:t>Nonpoint Source Assessment Report for the Oglala Sioux Tribe.</w:t>
          </w:r>
          <w:r>
            <w:rPr>
              <w:noProof/>
            </w:rPr>
            <w:t xml:space="preserve"> Denver: United States Environment Protection Agency-Region 8.</w:t>
          </w:r>
        </w:p>
        <w:p w14:paraId="64E94651" w14:textId="77777777" w:rsidR="00E47687" w:rsidRDefault="00E47687" w:rsidP="00E47687">
          <w:pPr>
            <w:pStyle w:val="Bibliography"/>
            <w:rPr>
              <w:noProof/>
            </w:rPr>
          </w:pPr>
          <w:r>
            <w:rPr>
              <w:noProof/>
            </w:rPr>
            <w:t xml:space="preserve">Tetra Tech, Inc. (2005b). </w:t>
          </w:r>
          <w:r>
            <w:rPr>
              <w:i/>
              <w:iCs/>
              <w:noProof/>
            </w:rPr>
            <w:t>NPS Managment Program Plan for the Oglala Sioux Tribe.</w:t>
          </w:r>
          <w:r>
            <w:rPr>
              <w:noProof/>
            </w:rPr>
            <w:t xml:space="preserve"> Denver: United States Environmental Protection Agency-Region 8.</w:t>
          </w:r>
        </w:p>
        <w:p w14:paraId="643B7467" w14:textId="77777777" w:rsidR="00E47687" w:rsidRDefault="00E47687" w:rsidP="00E47687">
          <w:pPr>
            <w:pStyle w:val="Bibliography"/>
            <w:rPr>
              <w:noProof/>
            </w:rPr>
          </w:pPr>
          <w:r>
            <w:rPr>
              <w:noProof/>
            </w:rPr>
            <w:t xml:space="preserve">The U.S. Government's Printing Office. (2011, January 11). </w:t>
          </w:r>
          <w:r>
            <w:rPr>
              <w:i/>
              <w:iCs/>
              <w:noProof/>
            </w:rPr>
            <w:t>Electronic Code of Federal Regulations.</w:t>
          </w:r>
          <w:r>
            <w:rPr>
              <w:noProof/>
            </w:rPr>
            <w:t xml:space="preserve"> Retrieved January 2011, from GPO Access: http://ecfr.gpoaccess.gov/cgi/t/text/text-idx?c=ecfr&amp;rgn=div5&amp;view=text&amp;node=40:21.0.1.1.18&amp;idno=40#40:21.0.1.1.18.1</w:t>
          </w:r>
        </w:p>
        <w:p w14:paraId="57ED9199" w14:textId="77777777" w:rsidR="00E47687" w:rsidRDefault="00E47687" w:rsidP="00E47687">
          <w:pPr>
            <w:pStyle w:val="Bibliography"/>
            <w:rPr>
              <w:noProof/>
            </w:rPr>
          </w:pPr>
          <w:r>
            <w:rPr>
              <w:noProof/>
            </w:rPr>
            <w:t xml:space="preserve">United States Environmental Protection Agency. (2010). </w:t>
          </w:r>
          <w:r>
            <w:rPr>
              <w:i/>
              <w:iCs/>
              <w:noProof/>
            </w:rPr>
            <w:t>Handbook for Developing Watershed Plans to Restore and Protect Our Waters.</w:t>
          </w:r>
          <w:r>
            <w:rPr>
              <w:noProof/>
            </w:rPr>
            <w:t xml:space="preserve"> </w:t>
          </w:r>
        </w:p>
        <w:p w14:paraId="4FF76FED" w14:textId="77777777" w:rsidR="001961CC" w:rsidRPr="001961CC" w:rsidRDefault="001961CC" w:rsidP="001961CC">
          <w:r>
            <w:t xml:space="preserve">New York Department of Health. (2013, October 27). </w:t>
          </w:r>
          <w:r>
            <w:rPr>
              <w:i/>
            </w:rPr>
            <w:t xml:space="preserve">Coliform bacteria in Drinking Water Supplies. </w:t>
          </w:r>
          <w:r>
            <w:t xml:space="preserve">Retrieved October 2013, from: </w:t>
          </w:r>
          <w:r w:rsidRPr="001961CC">
            <w:t>http://www.health.ny.gov/environmental/water/drinking</w:t>
          </w:r>
          <w:r>
            <w:t xml:space="preserve"> </w:t>
          </w:r>
          <w:r w:rsidRPr="001961CC">
            <w:t>/coliform_bacteria.htm</w:t>
          </w:r>
        </w:p>
        <w:p w14:paraId="628DACAA" w14:textId="77777777" w:rsidR="009E7052" w:rsidRDefault="00314C7F" w:rsidP="00E47687">
          <w:r>
            <w:fldChar w:fldCharType="end"/>
          </w:r>
        </w:p>
      </w:sdtContent>
    </w:sdt>
    <w:p w14:paraId="7025E03A" w14:textId="77777777" w:rsidR="00A10EF9" w:rsidRDefault="00A10EF9">
      <w:r>
        <w:br w:type="page"/>
      </w:r>
    </w:p>
    <w:p w14:paraId="7818158A" w14:textId="77777777" w:rsidR="00A10EF9" w:rsidRDefault="00A10EF9" w:rsidP="00A10EF9">
      <w:pPr>
        <w:pStyle w:val="Heading1"/>
      </w:pPr>
      <w:bookmarkStart w:id="2719" w:name="_Toc262198194"/>
      <w:bookmarkStart w:id="2720" w:name="_Toc276729597"/>
      <w:r w:rsidRPr="00A10EF9">
        <w:t>APPENDI</w:t>
      </w:r>
      <w:r>
        <w:t>X</w:t>
      </w:r>
      <w:bookmarkEnd w:id="2719"/>
    </w:p>
    <w:p w14:paraId="4EFF54BB" w14:textId="77777777" w:rsidR="00A10EF9" w:rsidRPr="00A10EF9" w:rsidRDefault="00A10EF9" w:rsidP="00A10EF9">
      <w:pPr>
        <w:pStyle w:val="Heading1"/>
      </w:pPr>
      <w:bookmarkStart w:id="2721" w:name="_Toc262198195"/>
      <w:r>
        <w:t>Appendix A Tables Surface Water Quality Standards</w:t>
      </w:r>
      <w:bookmarkEnd w:id="2721"/>
    </w:p>
    <w:p w14:paraId="34625EAE" w14:textId="77777777" w:rsidR="00A10EF9" w:rsidRDefault="00A10EF9" w:rsidP="00A10EF9">
      <w:pPr>
        <w:pStyle w:val="Caption"/>
        <w:keepNext/>
      </w:pPr>
    </w:p>
    <w:p w14:paraId="3CD6FD65" w14:textId="77777777" w:rsidR="00A10EF9" w:rsidRPr="00FC052A" w:rsidRDefault="00A10EF9" w:rsidP="00A10EF9">
      <w:pPr>
        <w:pStyle w:val="Caption"/>
        <w:keepNext/>
        <w:rPr>
          <w:sz w:val="22"/>
        </w:rPr>
      </w:pPr>
      <w:bookmarkStart w:id="2722" w:name="_Toc253843579"/>
      <w:r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20</w:t>
      </w:r>
      <w:r w:rsidR="00314C7F" w:rsidRPr="00FC052A">
        <w:rPr>
          <w:sz w:val="22"/>
        </w:rPr>
        <w:fldChar w:fldCharType="end"/>
      </w:r>
      <w:r w:rsidR="00341178">
        <w:rPr>
          <w:sz w:val="22"/>
        </w:rPr>
        <w:tab/>
      </w:r>
      <w:r w:rsidRPr="00FC052A">
        <w:rPr>
          <w:sz w:val="22"/>
        </w:rPr>
        <w:t>Criteria for Coldwater Marginal Fish Life Propagation Waters</w:t>
      </w:r>
      <w:bookmarkEnd w:id="2720"/>
      <w:bookmarkEnd w:id="2722"/>
    </w:p>
    <w:tbl>
      <w:tblPr>
        <w:tblStyle w:val="TableGrid"/>
        <w:tblW w:w="0" w:type="auto"/>
        <w:tblLook w:val="04A0" w:firstRow="1" w:lastRow="0" w:firstColumn="1" w:lastColumn="0" w:noHBand="0" w:noVBand="1"/>
      </w:tblPr>
      <w:tblGrid>
        <w:gridCol w:w="2394"/>
        <w:gridCol w:w="2394"/>
        <w:gridCol w:w="2394"/>
        <w:gridCol w:w="2394"/>
      </w:tblGrid>
      <w:tr w:rsidR="00A10EF9" w14:paraId="5DF890AD" w14:textId="77777777" w:rsidTr="00AC3CC8">
        <w:tc>
          <w:tcPr>
            <w:tcW w:w="9576" w:type="dxa"/>
            <w:gridSpan w:val="4"/>
          </w:tcPr>
          <w:p w14:paraId="1EC3F0C6" w14:textId="77777777" w:rsidR="00A10EF9" w:rsidRDefault="00A10EF9" w:rsidP="00AC3CC8">
            <w:pPr>
              <w:rPr>
                <w:rFonts w:cstheme="minorHAnsi"/>
              </w:rPr>
            </w:pPr>
            <w:r>
              <w:rPr>
                <w:rFonts w:cstheme="minorHAnsi"/>
              </w:rPr>
              <w:t xml:space="preserve">74:51:01:46. Criteria for </w:t>
            </w:r>
            <w:proofErr w:type="spellStart"/>
            <w:r>
              <w:rPr>
                <w:rFonts w:cstheme="minorHAnsi"/>
              </w:rPr>
              <w:t>coldwater</w:t>
            </w:r>
            <w:proofErr w:type="spellEnd"/>
            <w:r>
              <w:rPr>
                <w:rFonts w:cstheme="minorHAnsi"/>
              </w:rPr>
              <w:t xml:space="preserve"> marginal fish life propagation waters.</w:t>
            </w:r>
          </w:p>
        </w:tc>
      </w:tr>
      <w:tr w:rsidR="00A10EF9" w14:paraId="15466992" w14:textId="77777777" w:rsidTr="00AC3CC8">
        <w:tc>
          <w:tcPr>
            <w:tcW w:w="2394" w:type="dxa"/>
          </w:tcPr>
          <w:p w14:paraId="23D33842" w14:textId="77777777" w:rsidR="00A10EF9" w:rsidRDefault="00A10EF9" w:rsidP="00AC3CC8">
            <w:pPr>
              <w:rPr>
                <w:rFonts w:cstheme="minorHAnsi"/>
              </w:rPr>
            </w:pPr>
            <w:r>
              <w:rPr>
                <w:rFonts w:cstheme="minorHAnsi"/>
              </w:rPr>
              <w:t>Parameter</w:t>
            </w:r>
          </w:p>
        </w:tc>
        <w:tc>
          <w:tcPr>
            <w:tcW w:w="2394" w:type="dxa"/>
          </w:tcPr>
          <w:p w14:paraId="7921F5AB" w14:textId="77777777" w:rsidR="00A10EF9" w:rsidRDefault="00A10EF9" w:rsidP="00AC3CC8">
            <w:pPr>
              <w:rPr>
                <w:rFonts w:cstheme="minorHAnsi"/>
              </w:rPr>
            </w:pPr>
            <w:r>
              <w:rPr>
                <w:rFonts w:cstheme="minorHAnsi"/>
              </w:rPr>
              <w:t>Criteria</w:t>
            </w:r>
          </w:p>
        </w:tc>
        <w:tc>
          <w:tcPr>
            <w:tcW w:w="2394" w:type="dxa"/>
          </w:tcPr>
          <w:p w14:paraId="26DA9C15" w14:textId="77777777" w:rsidR="00A10EF9" w:rsidRDefault="00A10EF9" w:rsidP="00AC3CC8">
            <w:pPr>
              <w:rPr>
                <w:rFonts w:cstheme="minorHAnsi"/>
              </w:rPr>
            </w:pPr>
            <w:r>
              <w:rPr>
                <w:rFonts w:cstheme="minorHAnsi"/>
              </w:rPr>
              <w:t>Unit of Measure</w:t>
            </w:r>
          </w:p>
        </w:tc>
        <w:tc>
          <w:tcPr>
            <w:tcW w:w="2394" w:type="dxa"/>
          </w:tcPr>
          <w:p w14:paraId="2BA287F4" w14:textId="77777777" w:rsidR="00A10EF9" w:rsidRDefault="00A10EF9" w:rsidP="00AC3CC8">
            <w:pPr>
              <w:rPr>
                <w:rFonts w:cstheme="minorHAnsi"/>
              </w:rPr>
            </w:pPr>
            <w:r>
              <w:rPr>
                <w:rFonts w:cstheme="minorHAnsi"/>
              </w:rPr>
              <w:t>Special Conditions</w:t>
            </w:r>
          </w:p>
        </w:tc>
      </w:tr>
      <w:tr w:rsidR="00A10EF9" w14:paraId="6AF37DC0" w14:textId="77777777" w:rsidTr="00AC3CC8">
        <w:tc>
          <w:tcPr>
            <w:tcW w:w="2394" w:type="dxa"/>
            <w:vMerge w:val="restart"/>
          </w:tcPr>
          <w:p w14:paraId="494CB5EB" w14:textId="77777777" w:rsidR="00A10EF9" w:rsidRDefault="00A10EF9" w:rsidP="00AC3CC8">
            <w:pPr>
              <w:rPr>
                <w:rFonts w:cstheme="minorHAnsi"/>
              </w:rPr>
            </w:pPr>
            <w:r>
              <w:rPr>
                <w:rFonts w:cstheme="minorHAnsi"/>
              </w:rPr>
              <w:t>Total ammonia nitrogen as N</w:t>
            </w:r>
          </w:p>
        </w:tc>
        <w:tc>
          <w:tcPr>
            <w:tcW w:w="2394" w:type="dxa"/>
          </w:tcPr>
          <w:p w14:paraId="1EEBD4D6" w14:textId="77777777" w:rsidR="00A10EF9" w:rsidRDefault="00A10EF9" w:rsidP="00AC3CC8">
            <w:pPr>
              <w:rPr>
                <w:rFonts w:cstheme="minorHAnsi"/>
              </w:rPr>
            </w:pPr>
            <w:r>
              <w:rPr>
                <w:rFonts w:cstheme="minorHAnsi"/>
              </w:rPr>
              <w:t>Equal to or less than the result from Equation 3 in Appendix A</w:t>
            </w:r>
          </w:p>
        </w:tc>
        <w:tc>
          <w:tcPr>
            <w:tcW w:w="2394" w:type="dxa"/>
            <w:vMerge w:val="restart"/>
          </w:tcPr>
          <w:p w14:paraId="5850CEC3"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2F18F172" w14:textId="77777777" w:rsidR="00A10EF9" w:rsidRDefault="00A10EF9" w:rsidP="00AC3CC8">
            <w:pPr>
              <w:rPr>
                <w:rFonts w:cstheme="minorHAnsi"/>
              </w:rPr>
            </w:pPr>
            <w:r>
              <w:rPr>
                <w:rFonts w:cstheme="minorHAnsi"/>
              </w:rPr>
              <w:t>30-day average</w:t>
            </w:r>
          </w:p>
        </w:tc>
      </w:tr>
      <w:tr w:rsidR="00A10EF9" w14:paraId="53C993B7" w14:textId="77777777" w:rsidTr="00AC3CC8">
        <w:tc>
          <w:tcPr>
            <w:tcW w:w="2394" w:type="dxa"/>
            <w:vMerge/>
          </w:tcPr>
          <w:p w14:paraId="1A2C18B4" w14:textId="77777777" w:rsidR="00A10EF9" w:rsidRDefault="00A10EF9" w:rsidP="00AC3CC8">
            <w:pPr>
              <w:rPr>
                <w:rFonts w:cstheme="minorHAnsi"/>
              </w:rPr>
            </w:pPr>
          </w:p>
        </w:tc>
        <w:tc>
          <w:tcPr>
            <w:tcW w:w="2394" w:type="dxa"/>
          </w:tcPr>
          <w:p w14:paraId="28BC5EE0" w14:textId="77777777" w:rsidR="00A10EF9" w:rsidRDefault="00A10EF9" w:rsidP="00AC3CC8">
            <w:pPr>
              <w:rPr>
                <w:rFonts w:cstheme="minorHAnsi"/>
              </w:rPr>
            </w:pPr>
            <w:r>
              <w:rPr>
                <w:rFonts w:cstheme="minorHAnsi"/>
              </w:rPr>
              <w:t>Equal to or less than the result from Equation 1 in Appendix A</w:t>
            </w:r>
          </w:p>
        </w:tc>
        <w:tc>
          <w:tcPr>
            <w:tcW w:w="2394" w:type="dxa"/>
            <w:vMerge/>
          </w:tcPr>
          <w:p w14:paraId="5D9074AA" w14:textId="77777777" w:rsidR="00A10EF9" w:rsidRDefault="00A10EF9" w:rsidP="00AC3CC8">
            <w:pPr>
              <w:rPr>
                <w:rFonts w:cstheme="minorHAnsi"/>
              </w:rPr>
            </w:pPr>
          </w:p>
        </w:tc>
        <w:tc>
          <w:tcPr>
            <w:tcW w:w="2394" w:type="dxa"/>
          </w:tcPr>
          <w:p w14:paraId="09D88DEE" w14:textId="77777777" w:rsidR="00A10EF9" w:rsidRDefault="00A10EF9" w:rsidP="00AC3CC8">
            <w:pPr>
              <w:rPr>
                <w:rFonts w:cstheme="minorHAnsi"/>
              </w:rPr>
            </w:pPr>
            <w:r>
              <w:rPr>
                <w:rFonts w:cstheme="minorHAnsi"/>
              </w:rPr>
              <w:t>Daily maximum</w:t>
            </w:r>
          </w:p>
        </w:tc>
      </w:tr>
      <w:tr w:rsidR="00A10EF9" w14:paraId="345487FF" w14:textId="77777777" w:rsidTr="00AC3CC8">
        <w:tc>
          <w:tcPr>
            <w:tcW w:w="2394" w:type="dxa"/>
          </w:tcPr>
          <w:p w14:paraId="7734AC6B" w14:textId="77777777" w:rsidR="00A10EF9" w:rsidRDefault="00A10EF9" w:rsidP="00AC3CC8">
            <w:pPr>
              <w:rPr>
                <w:rFonts w:cstheme="minorHAnsi"/>
              </w:rPr>
            </w:pPr>
            <w:r>
              <w:rPr>
                <w:rFonts w:cstheme="minorHAnsi"/>
              </w:rPr>
              <w:t xml:space="preserve">Dissolved oxygen as measured anywhere in the water column of a non-stratified water body, or in the </w:t>
            </w:r>
            <w:proofErr w:type="spellStart"/>
            <w:r>
              <w:rPr>
                <w:rFonts w:cstheme="minorHAnsi"/>
              </w:rPr>
              <w:t>epilimnion</w:t>
            </w:r>
            <w:proofErr w:type="spellEnd"/>
            <w:r>
              <w:rPr>
                <w:rFonts w:cstheme="minorHAnsi"/>
              </w:rPr>
              <w:t xml:space="preserve"> and </w:t>
            </w:r>
            <w:proofErr w:type="spellStart"/>
            <w:r>
              <w:rPr>
                <w:rFonts w:cstheme="minorHAnsi"/>
              </w:rPr>
              <w:t>metalimnion</w:t>
            </w:r>
            <w:proofErr w:type="spellEnd"/>
            <w:r>
              <w:rPr>
                <w:rFonts w:cstheme="minorHAnsi"/>
              </w:rPr>
              <w:t xml:space="preserve"> of a stratified water body</w:t>
            </w:r>
          </w:p>
        </w:tc>
        <w:tc>
          <w:tcPr>
            <w:tcW w:w="2394" w:type="dxa"/>
          </w:tcPr>
          <w:p w14:paraId="3AC77603" w14:textId="77777777" w:rsidR="00A10EF9" w:rsidRDefault="00A10EF9" w:rsidP="00AC3CC8">
            <w:pPr>
              <w:rPr>
                <w:rFonts w:cstheme="minorHAnsi"/>
              </w:rPr>
            </w:pPr>
            <w:r>
              <w:rPr>
                <w:rFonts w:cstheme="minorHAnsi"/>
              </w:rPr>
              <w:t>≥ 5.0</w:t>
            </w:r>
          </w:p>
        </w:tc>
        <w:tc>
          <w:tcPr>
            <w:tcW w:w="2394" w:type="dxa"/>
          </w:tcPr>
          <w:p w14:paraId="110735B9"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5CA4AB82" w14:textId="77777777" w:rsidR="00A10EF9" w:rsidRDefault="00A10EF9" w:rsidP="00AC3CC8">
            <w:pPr>
              <w:rPr>
                <w:rFonts w:cstheme="minorHAnsi"/>
              </w:rPr>
            </w:pPr>
            <w:r>
              <w:rPr>
                <w:rFonts w:cstheme="minorHAnsi"/>
              </w:rPr>
              <w:t>Daily minimum</w:t>
            </w:r>
          </w:p>
        </w:tc>
      </w:tr>
      <w:tr w:rsidR="00A10EF9" w14:paraId="439769DB" w14:textId="77777777" w:rsidTr="00AC3CC8">
        <w:tc>
          <w:tcPr>
            <w:tcW w:w="2394" w:type="dxa"/>
          </w:tcPr>
          <w:p w14:paraId="29F21F73" w14:textId="77777777" w:rsidR="00A10EF9" w:rsidRDefault="00A10EF9" w:rsidP="00AC3CC8">
            <w:pPr>
              <w:rPr>
                <w:rFonts w:cstheme="minorHAnsi"/>
              </w:rPr>
            </w:pPr>
            <w:proofErr w:type="spellStart"/>
            <w:r>
              <w:rPr>
                <w:rFonts w:cstheme="minorHAnsi"/>
              </w:rPr>
              <w:t>Undisassociated</w:t>
            </w:r>
            <w:proofErr w:type="spellEnd"/>
            <w:r>
              <w:rPr>
                <w:rFonts w:cstheme="minorHAnsi"/>
              </w:rPr>
              <w:t xml:space="preserve"> hydrogen sulfide</w:t>
            </w:r>
          </w:p>
        </w:tc>
        <w:tc>
          <w:tcPr>
            <w:tcW w:w="2394" w:type="dxa"/>
          </w:tcPr>
          <w:p w14:paraId="48AD4223" w14:textId="77777777" w:rsidR="00A10EF9" w:rsidRDefault="00A10EF9" w:rsidP="00AC3CC8">
            <w:pPr>
              <w:rPr>
                <w:rFonts w:cstheme="minorHAnsi"/>
              </w:rPr>
            </w:pPr>
            <w:r>
              <w:rPr>
                <w:rFonts w:cstheme="minorHAnsi"/>
              </w:rPr>
              <w:t>≤ 0.002</w:t>
            </w:r>
          </w:p>
        </w:tc>
        <w:tc>
          <w:tcPr>
            <w:tcW w:w="2394" w:type="dxa"/>
          </w:tcPr>
          <w:p w14:paraId="39CF1DDE"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59B9AFBA" w14:textId="77777777" w:rsidR="00A10EF9" w:rsidRDefault="00A10EF9" w:rsidP="00AC3CC8">
            <w:pPr>
              <w:rPr>
                <w:rFonts w:cstheme="minorHAnsi"/>
              </w:rPr>
            </w:pPr>
            <w:r>
              <w:rPr>
                <w:rFonts w:cstheme="minorHAnsi"/>
              </w:rPr>
              <w:t>Daily maximum</w:t>
            </w:r>
          </w:p>
        </w:tc>
      </w:tr>
      <w:tr w:rsidR="00A10EF9" w14:paraId="49E86450" w14:textId="77777777" w:rsidTr="00AC3CC8">
        <w:tc>
          <w:tcPr>
            <w:tcW w:w="2394" w:type="dxa"/>
          </w:tcPr>
          <w:p w14:paraId="22C4D6FE" w14:textId="77777777" w:rsidR="00A10EF9" w:rsidRDefault="00A10EF9" w:rsidP="00AC3CC8">
            <w:pPr>
              <w:rPr>
                <w:rFonts w:cstheme="minorHAnsi"/>
              </w:rPr>
            </w:pPr>
            <w:proofErr w:type="gramStart"/>
            <w:r>
              <w:rPr>
                <w:rFonts w:cstheme="minorHAnsi"/>
              </w:rPr>
              <w:t>pH</w:t>
            </w:r>
            <w:proofErr w:type="gramEnd"/>
          </w:p>
        </w:tc>
        <w:tc>
          <w:tcPr>
            <w:tcW w:w="2394" w:type="dxa"/>
          </w:tcPr>
          <w:p w14:paraId="74789F58" w14:textId="77777777" w:rsidR="00A10EF9" w:rsidRDefault="00A10EF9" w:rsidP="00AC3CC8">
            <w:pPr>
              <w:rPr>
                <w:rFonts w:cstheme="minorHAnsi"/>
              </w:rPr>
            </w:pPr>
            <w:r>
              <w:rPr>
                <w:rFonts w:cstheme="minorHAnsi"/>
              </w:rPr>
              <w:t>≥ 6.5 - ≤ 9.0</w:t>
            </w:r>
          </w:p>
        </w:tc>
        <w:tc>
          <w:tcPr>
            <w:tcW w:w="2394" w:type="dxa"/>
          </w:tcPr>
          <w:p w14:paraId="5285E156" w14:textId="77777777" w:rsidR="00A10EF9" w:rsidRDefault="00A10EF9" w:rsidP="00AC3CC8">
            <w:pPr>
              <w:rPr>
                <w:rFonts w:cstheme="minorHAnsi"/>
              </w:rPr>
            </w:pPr>
            <w:r>
              <w:rPr>
                <w:rFonts w:cstheme="minorHAnsi"/>
              </w:rPr>
              <w:t>Units</w:t>
            </w:r>
          </w:p>
        </w:tc>
        <w:tc>
          <w:tcPr>
            <w:tcW w:w="2394" w:type="dxa"/>
          </w:tcPr>
          <w:p w14:paraId="75228F82" w14:textId="77777777" w:rsidR="00A10EF9" w:rsidRDefault="00A10EF9" w:rsidP="00AC3CC8">
            <w:pPr>
              <w:rPr>
                <w:rFonts w:cstheme="minorHAnsi"/>
              </w:rPr>
            </w:pPr>
            <w:r>
              <w:rPr>
                <w:rFonts w:cstheme="minorHAnsi"/>
              </w:rPr>
              <w:t>See § 74:51:01:07</w:t>
            </w:r>
          </w:p>
        </w:tc>
      </w:tr>
      <w:tr w:rsidR="00A10EF9" w14:paraId="26068441" w14:textId="77777777" w:rsidTr="00AC3CC8">
        <w:tc>
          <w:tcPr>
            <w:tcW w:w="2394" w:type="dxa"/>
            <w:vMerge w:val="restart"/>
          </w:tcPr>
          <w:p w14:paraId="735D3517" w14:textId="77777777" w:rsidR="00A10EF9" w:rsidRDefault="00A10EF9" w:rsidP="00AC3CC8">
            <w:pPr>
              <w:rPr>
                <w:rFonts w:cstheme="minorHAnsi"/>
              </w:rPr>
            </w:pPr>
            <w:r>
              <w:rPr>
                <w:rFonts w:cstheme="minorHAnsi"/>
              </w:rPr>
              <w:t>Total Suspended Solids</w:t>
            </w:r>
          </w:p>
        </w:tc>
        <w:tc>
          <w:tcPr>
            <w:tcW w:w="2394" w:type="dxa"/>
          </w:tcPr>
          <w:p w14:paraId="59CAA000" w14:textId="77777777" w:rsidR="00A10EF9" w:rsidRDefault="00A10EF9" w:rsidP="00AC3CC8">
            <w:pPr>
              <w:rPr>
                <w:rFonts w:cstheme="minorHAnsi"/>
              </w:rPr>
            </w:pPr>
            <w:r>
              <w:rPr>
                <w:rFonts w:cstheme="minorHAnsi"/>
              </w:rPr>
              <w:t>≤ 90</w:t>
            </w:r>
          </w:p>
        </w:tc>
        <w:tc>
          <w:tcPr>
            <w:tcW w:w="2394" w:type="dxa"/>
            <w:vMerge w:val="restart"/>
          </w:tcPr>
          <w:p w14:paraId="4D690886"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5178E56E" w14:textId="77777777" w:rsidR="00A10EF9" w:rsidRDefault="00A10EF9" w:rsidP="00AC3CC8">
            <w:pPr>
              <w:rPr>
                <w:rFonts w:cstheme="minorHAnsi"/>
              </w:rPr>
            </w:pPr>
            <w:r>
              <w:rPr>
                <w:rFonts w:cstheme="minorHAnsi"/>
              </w:rPr>
              <w:t>30-day average</w:t>
            </w:r>
          </w:p>
        </w:tc>
      </w:tr>
      <w:tr w:rsidR="00A10EF9" w14:paraId="6B2C29C9" w14:textId="77777777" w:rsidTr="00AC3CC8">
        <w:tc>
          <w:tcPr>
            <w:tcW w:w="2394" w:type="dxa"/>
            <w:vMerge/>
          </w:tcPr>
          <w:p w14:paraId="630C7C8A" w14:textId="77777777" w:rsidR="00A10EF9" w:rsidRDefault="00A10EF9" w:rsidP="00AC3CC8">
            <w:pPr>
              <w:rPr>
                <w:rFonts w:cstheme="minorHAnsi"/>
              </w:rPr>
            </w:pPr>
          </w:p>
        </w:tc>
        <w:tc>
          <w:tcPr>
            <w:tcW w:w="2394" w:type="dxa"/>
          </w:tcPr>
          <w:p w14:paraId="7112AC8C" w14:textId="77777777" w:rsidR="00A10EF9" w:rsidRDefault="00A10EF9" w:rsidP="00AC3CC8">
            <w:pPr>
              <w:rPr>
                <w:rFonts w:cstheme="minorHAnsi"/>
              </w:rPr>
            </w:pPr>
            <w:r>
              <w:rPr>
                <w:rFonts w:cstheme="minorHAnsi"/>
              </w:rPr>
              <w:t>≤ 158</w:t>
            </w:r>
          </w:p>
        </w:tc>
        <w:tc>
          <w:tcPr>
            <w:tcW w:w="2394" w:type="dxa"/>
            <w:vMerge/>
          </w:tcPr>
          <w:p w14:paraId="74725EB5" w14:textId="77777777" w:rsidR="00A10EF9" w:rsidRDefault="00A10EF9" w:rsidP="00AC3CC8">
            <w:pPr>
              <w:rPr>
                <w:rFonts w:cstheme="minorHAnsi"/>
              </w:rPr>
            </w:pPr>
          </w:p>
        </w:tc>
        <w:tc>
          <w:tcPr>
            <w:tcW w:w="2394" w:type="dxa"/>
          </w:tcPr>
          <w:p w14:paraId="62A83CAA" w14:textId="77777777" w:rsidR="00A10EF9" w:rsidRDefault="00A10EF9" w:rsidP="00AC3CC8">
            <w:pPr>
              <w:rPr>
                <w:rFonts w:cstheme="minorHAnsi"/>
              </w:rPr>
            </w:pPr>
            <w:r>
              <w:rPr>
                <w:rFonts w:cstheme="minorHAnsi"/>
              </w:rPr>
              <w:t>Daily maximum</w:t>
            </w:r>
          </w:p>
        </w:tc>
      </w:tr>
      <w:tr w:rsidR="00A10EF9" w14:paraId="4C53BD55" w14:textId="77777777" w:rsidTr="00AC3CC8">
        <w:tc>
          <w:tcPr>
            <w:tcW w:w="2394" w:type="dxa"/>
          </w:tcPr>
          <w:p w14:paraId="184BF0AB" w14:textId="77777777" w:rsidR="00A10EF9" w:rsidRDefault="00A10EF9" w:rsidP="00AC3CC8">
            <w:pPr>
              <w:rPr>
                <w:rFonts w:cstheme="minorHAnsi"/>
              </w:rPr>
            </w:pPr>
            <w:r>
              <w:rPr>
                <w:rFonts w:cstheme="minorHAnsi"/>
              </w:rPr>
              <w:t>Temperature</w:t>
            </w:r>
          </w:p>
        </w:tc>
        <w:tc>
          <w:tcPr>
            <w:tcW w:w="2394" w:type="dxa"/>
          </w:tcPr>
          <w:p w14:paraId="345C9249" w14:textId="77777777" w:rsidR="00A10EF9" w:rsidRDefault="00A10EF9" w:rsidP="00AC3CC8">
            <w:pPr>
              <w:rPr>
                <w:rFonts w:cstheme="minorHAnsi"/>
              </w:rPr>
            </w:pPr>
            <w:r>
              <w:rPr>
                <w:rFonts w:cstheme="minorHAnsi"/>
              </w:rPr>
              <w:t>≤ 75</w:t>
            </w:r>
          </w:p>
        </w:tc>
        <w:tc>
          <w:tcPr>
            <w:tcW w:w="2394" w:type="dxa"/>
          </w:tcPr>
          <w:p w14:paraId="5E64BCE8" w14:textId="77777777" w:rsidR="00A10EF9" w:rsidRDefault="00A10EF9" w:rsidP="00AC3CC8">
            <w:pPr>
              <w:rPr>
                <w:rFonts w:cstheme="minorHAnsi"/>
              </w:rPr>
            </w:pPr>
            <w:r>
              <w:rPr>
                <w:rFonts w:cstheme="minorHAnsi"/>
              </w:rPr>
              <w:t>ͦF</w:t>
            </w:r>
          </w:p>
        </w:tc>
        <w:tc>
          <w:tcPr>
            <w:tcW w:w="2394" w:type="dxa"/>
          </w:tcPr>
          <w:p w14:paraId="59AFE792" w14:textId="77777777" w:rsidR="00A10EF9" w:rsidRDefault="00A10EF9" w:rsidP="00AC3CC8">
            <w:pPr>
              <w:rPr>
                <w:rFonts w:cstheme="minorHAnsi"/>
              </w:rPr>
            </w:pPr>
            <w:r>
              <w:rPr>
                <w:rFonts w:cstheme="minorHAnsi"/>
              </w:rPr>
              <w:t>See § 74:51:01:31</w:t>
            </w:r>
          </w:p>
        </w:tc>
      </w:tr>
    </w:tbl>
    <w:p w14:paraId="439331EE" w14:textId="77777777" w:rsidR="00A10EF9" w:rsidRDefault="00A10EF9" w:rsidP="00A10EF9">
      <w:pPr>
        <w:rPr>
          <w:rFonts w:cstheme="minorHAnsi"/>
        </w:rPr>
      </w:pPr>
    </w:p>
    <w:p w14:paraId="00EF5F51" w14:textId="77777777" w:rsidR="00A10EF9" w:rsidRPr="00FC052A" w:rsidRDefault="00A10EF9" w:rsidP="00A10EF9">
      <w:pPr>
        <w:pStyle w:val="Caption"/>
        <w:keepNext/>
        <w:rPr>
          <w:sz w:val="22"/>
        </w:rPr>
      </w:pPr>
      <w:bookmarkStart w:id="2723" w:name="_Toc276729598"/>
      <w:bookmarkStart w:id="2724" w:name="_Toc253843580"/>
      <w:r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21</w:t>
      </w:r>
      <w:r w:rsidR="00314C7F" w:rsidRPr="00FC052A">
        <w:rPr>
          <w:sz w:val="22"/>
        </w:rPr>
        <w:fldChar w:fldCharType="end"/>
      </w:r>
      <w:r w:rsidR="00341178">
        <w:rPr>
          <w:sz w:val="22"/>
        </w:rPr>
        <w:tab/>
      </w:r>
      <w:r w:rsidRPr="00FC052A">
        <w:rPr>
          <w:sz w:val="22"/>
        </w:rPr>
        <w:t xml:space="preserve">Criteria for </w:t>
      </w:r>
      <w:proofErr w:type="spellStart"/>
      <w:r w:rsidRPr="00FC052A">
        <w:rPr>
          <w:sz w:val="22"/>
        </w:rPr>
        <w:t>Warmwater</w:t>
      </w:r>
      <w:proofErr w:type="spellEnd"/>
      <w:r w:rsidRPr="00FC052A">
        <w:rPr>
          <w:sz w:val="22"/>
        </w:rPr>
        <w:t xml:space="preserve"> Permanent Fish Life Propagation Waters</w:t>
      </w:r>
      <w:bookmarkEnd w:id="2723"/>
      <w:bookmarkEnd w:id="2724"/>
    </w:p>
    <w:tbl>
      <w:tblPr>
        <w:tblStyle w:val="TableGrid"/>
        <w:tblW w:w="0" w:type="auto"/>
        <w:tblLook w:val="04A0" w:firstRow="1" w:lastRow="0" w:firstColumn="1" w:lastColumn="0" w:noHBand="0" w:noVBand="1"/>
      </w:tblPr>
      <w:tblGrid>
        <w:gridCol w:w="2394"/>
        <w:gridCol w:w="2394"/>
        <w:gridCol w:w="2394"/>
        <w:gridCol w:w="2394"/>
      </w:tblGrid>
      <w:tr w:rsidR="00A10EF9" w14:paraId="77A394E2" w14:textId="77777777" w:rsidTr="00AC3CC8">
        <w:tc>
          <w:tcPr>
            <w:tcW w:w="9576" w:type="dxa"/>
            <w:gridSpan w:val="4"/>
          </w:tcPr>
          <w:p w14:paraId="7A285075" w14:textId="77777777" w:rsidR="00A10EF9" w:rsidRDefault="00A10EF9" w:rsidP="00AC3CC8">
            <w:pPr>
              <w:rPr>
                <w:rFonts w:cstheme="minorHAnsi"/>
              </w:rPr>
            </w:pPr>
            <w:r>
              <w:rPr>
                <w:rFonts w:cstheme="minorHAnsi"/>
              </w:rPr>
              <w:t xml:space="preserve">74:51:01:47. Criteria for </w:t>
            </w:r>
            <w:proofErr w:type="spellStart"/>
            <w:r>
              <w:rPr>
                <w:rFonts w:cstheme="minorHAnsi"/>
              </w:rPr>
              <w:t>warmwater</w:t>
            </w:r>
            <w:proofErr w:type="spellEnd"/>
            <w:r>
              <w:rPr>
                <w:rFonts w:cstheme="minorHAnsi"/>
              </w:rPr>
              <w:t xml:space="preserve"> permanent fish life propagation waters.</w:t>
            </w:r>
          </w:p>
        </w:tc>
      </w:tr>
      <w:tr w:rsidR="00A10EF9" w14:paraId="17A9CB60" w14:textId="77777777" w:rsidTr="00AC3CC8">
        <w:tc>
          <w:tcPr>
            <w:tcW w:w="2394" w:type="dxa"/>
          </w:tcPr>
          <w:p w14:paraId="59939B8F" w14:textId="77777777" w:rsidR="00A10EF9" w:rsidRDefault="00A10EF9" w:rsidP="00AC3CC8">
            <w:pPr>
              <w:rPr>
                <w:rFonts w:cstheme="minorHAnsi"/>
              </w:rPr>
            </w:pPr>
            <w:r>
              <w:rPr>
                <w:rFonts w:cstheme="minorHAnsi"/>
              </w:rPr>
              <w:t>Parameter</w:t>
            </w:r>
          </w:p>
        </w:tc>
        <w:tc>
          <w:tcPr>
            <w:tcW w:w="2394" w:type="dxa"/>
          </w:tcPr>
          <w:p w14:paraId="0EC3A7BA" w14:textId="77777777" w:rsidR="00A10EF9" w:rsidRDefault="00A10EF9" w:rsidP="00AC3CC8">
            <w:pPr>
              <w:rPr>
                <w:rFonts w:cstheme="minorHAnsi"/>
              </w:rPr>
            </w:pPr>
            <w:r>
              <w:rPr>
                <w:rFonts w:cstheme="minorHAnsi"/>
              </w:rPr>
              <w:t>Criteria</w:t>
            </w:r>
          </w:p>
        </w:tc>
        <w:tc>
          <w:tcPr>
            <w:tcW w:w="2394" w:type="dxa"/>
          </w:tcPr>
          <w:p w14:paraId="030637D5" w14:textId="77777777" w:rsidR="00A10EF9" w:rsidRDefault="00A10EF9" w:rsidP="00AC3CC8">
            <w:pPr>
              <w:rPr>
                <w:rFonts w:cstheme="minorHAnsi"/>
              </w:rPr>
            </w:pPr>
            <w:r>
              <w:rPr>
                <w:rFonts w:cstheme="minorHAnsi"/>
              </w:rPr>
              <w:t>Unit of Measure</w:t>
            </w:r>
          </w:p>
        </w:tc>
        <w:tc>
          <w:tcPr>
            <w:tcW w:w="2394" w:type="dxa"/>
          </w:tcPr>
          <w:p w14:paraId="20988EC4" w14:textId="77777777" w:rsidR="00A10EF9" w:rsidRDefault="00A10EF9" w:rsidP="00AC3CC8">
            <w:pPr>
              <w:rPr>
                <w:rFonts w:cstheme="minorHAnsi"/>
              </w:rPr>
            </w:pPr>
            <w:r>
              <w:rPr>
                <w:rFonts w:cstheme="minorHAnsi"/>
              </w:rPr>
              <w:t>Special Conditions</w:t>
            </w:r>
          </w:p>
        </w:tc>
      </w:tr>
      <w:tr w:rsidR="00A10EF9" w14:paraId="15662E0F" w14:textId="77777777" w:rsidTr="00AC3CC8">
        <w:tc>
          <w:tcPr>
            <w:tcW w:w="2394" w:type="dxa"/>
            <w:vMerge w:val="restart"/>
          </w:tcPr>
          <w:p w14:paraId="67EBE801" w14:textId="77777777" w:rsidR="00A10EF9" w:rsidRDefault="00A10EF9" w:rsidP="00AC3CC8">
            <w:pPr>
              <w:rPr>
                <w:rFonts w:cstheme="minorHAnsi"/>
              </w:rPr>
            </w:pPr>
            <w:r>
              <w:rPr>
                <w:rFonts w:cstheme="minorHAnsi"/>
              </w:rPr>
              <w:t>Total ammonia nitrogen as N</w:t>
            </w:r>
          </w:p>
        </w:tc>
        <w:tc>
          <w:tcPr>
            <w:tcW w:w="2394" w:type="dxa"/>
          </w:tcPr>
          <w:p w14:paraId="60306F2A" w14:textId="77777777" w:rsidR="00A10EF9" w:rsidRDefault="00A10EF9" w:rsidP="00AC3CC8">
            <w:pPr>
              <w:rPr>
                <w:rFonts w:cstheme="minorHAnsi"/>
              </w:rPr>
            </w:pPr>
            <w:r>
              <w:rPr>
                <w:rFonts w:cstheme="minorHAnsi"/>
              </w:rPr>
              <w:t>Equal to or less than the result from Equation 3 in Appendix A</w:t>
            </w:r>
          </w:p>
        </w:tc>
        <w:tc>
          <w:tcPr>
            <w:tcW w:w="2394" w:type="dxa"/>
            <w:vMerge w:val="restart"/>
          </w:tcPr>
          <w:p w14:paraId="3D258150"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62DEB8D8" w14:textId="77777777" w:rsidR="00A10EF9" w:rsidRDefault="00A10EF9" w:rsidP="00AC3CC8">
            <w:pPr>
              <w:rPr>
                <w:rFonts w:cstheme="minorHAnsi"/>
              </w:rPr>
            </w:pPr>
            <w:r>
              <w:rPr>
                <w:rFonts w:cstheme="minorHAnsi"/>
              </w:rPr>
              <w:t>30-day average March 1 – October 31</w:t>
            </w:r>
          </w:p>
        </w:tc>
      </w:tr>
      <w:tr w:rsidR="00A10EF9" w14:paraId="0C1AD400" w14:textId="77777777" w:rsidTr="00AC3CC8">
        <w:tc>
          <w:tcPr>
            <w:tcW w:w="2394" w:type="dxa"/>
            <w:vMerge/>
          </w:tcPr>
          <w:p w14:paraId="0C01A508" w14:textId="77777777" w:rsidR="00A10EF9" w:rsidRDefault="00A10EF9" w:rsidP="00AC3CC8">
            <w:pPr>
              <w:rPr>
                <w:rFonts w:cstheme="minorHAnsi"/>
              </w:rPr>
            </w:pPr>
          </w:p>
        </w:tc>
        <w:tc>
          <w:tcPr>
            <w:tcW w:w="2394" w:type="dxa"/>
          </w:tcPr>
          <w:p w14:paraId="3624E47F" w14:textId="77777777" w:rsidR="00A10EF9" w:rsidRDefault="00A10EF9" w:rsidP="00AC3CC8">
            <w:pPr>
              <w:rPr>
                <w:rFonts w:cstheme="minorHAnsi"/>
              </w:rPr>
            </w:pPr>
            <w:r>
              <w:rPr>
                <w:rFonts w:cstheme="minorHAnsi"/>
              </w:rPr>
              <w:t>Equal to or less than the result from Equation 4 in Appendix A</w:t>
            </w:r>
          </w:p>
        </w:tc>
        <w:tc>
          <w:tcPr>
            <w:tcW w:w="2394" w:type="dxa"/>
            <w:vMerge/>
          </w:tcPr>
          <w:p w14:paraId="405EA5A4" w14:textId="77777777" w:rsidR="00A10EF9" w:rsidRDefault="00A10EF9" w:rsidP="00AC3CC8">
            <w:pPr>
              <w:rPr>
                <w:rFonts w:cstheme="minorHAnsi"/>
              </w:rPr>
            </w:pPr>
          </w:p>
        </w:tc>
        <w:tc>
          <w:tcPr>
            <w:tcW w:w="2394" w:type="dxa"/>
          </w:tcPr>
          <w:p w14:paraId="0A0565B0" w14:textId="77777777" w:rsidR="00A10EF9" w:rsidRDefault="00A10EF9" w:rsidP="00AC3CC8">
            <w:pPr>
              <w:rPr>
                <w:rFonts w:cstheme="minorHAnsi"/>
              </w:rPr>
            </w:pPr>
            <w:r>
              <w:rPr>
                <w:rFonts w:cstheme="minorHAnsi"/>
              </w:rPr>
              <w:t>30 day average November 1 – February 29</w:t>
            </w:r>
          </w:p>
        </w:tc>
      </w:tr>
      <w:tr w:rsidR="00A10EF9" w14:paraId="65CA6991" w14:textId="77777777" w:rsidTr="00AC3CC8">
        <w:tc>
          <w:tcPr>
            <w:tcW w:w="2394" w:type="dxa"/>
            <w:vMerge/>
          </w:tcPr>
          <w:p w14:paraId="7C43CD47" w14:textId="77777777" w:rsidR="00A10EF9" w:rsidRDefault="00A10EF9" w:rsidP="00AC3CC8">
            <w:pPr>
              <w:rPr>
                <w:rFonts w:cstheme="minorHAnsi"/>
              </w:rPr>
            </w:pPr>
          </w:p>
        </w:tc>
        <w:tc>
          <w:tcPr>
            <w:tcW w:w="2394" w:type="dxa"/>
          </w:tcPr>
          <w:p w14:paraId="50270F5C" w14:textId="77777777" w:rsidR="00A10EF9" w:rsidRDefault="00A10EF9" w:rsidP="00AC3CC8">
            <w:pPr>
              <w:rPr>
                <w:rFonts w:cstheme="minorHAnsi"/>
              </w:rPr>
            </w:pPr>
            <w:r>
              <w:rPr>
                <w:rFonts w:cstheme="minorHAnsi"/>
              </w:rPr>
              <w:t>Equal to or less than the result from Equation 2 in Appendix A</w:t>
            </w:r>
          </w:p>
        </w:tc>
        <w:tc>
          <w:tcPr>
            <w:tcW w:w="2394" w:type="dxa"/>
            <w:vMerge/>
          </w:tcPr>
          <w:p w14:paraId="05850BED" w14:textId="77777777" w:rsidR="00A10EF9" w:rsidRDefault="00A10EF9" w:rsidP="00AC3CC8">
            <w:pPr>
              <w:rPr>
                <w:rFonts w:cstheme="minorHAnsi"/>
              </w:rPr>
            </w:pPr>
          </w:p>
        </w:tc>
        <w:tc>
          <w:tcPr>
            <w:tcW w:w="2394" w:type="dxa"/>
          </w:tcPr>
          <w:p w14:paraId="5C272BDB" w14:textId="77777777" w:rsidR="00A10EF9" w:rsidRDefault="00A10EF9" w:rsidP="00AC3CC8">
            <w:pPr>
              <w:rPr>
                <w:rFonts w:cstheme="minorHAnsi"/>
              </w:rPr>
            </w:pPr>
            <w:r>
              <w:rPr>
                <w:rFonts w:cstheme="minorHAnsi"/>
              </w:rPr>
              <w:t>Daily maximum</w:t>
            </w:r>
          </w:p>
        </w:tc>
      </w:tr>
      <w:tr w:rsidR="00A10EF9" w14:paraId="45C67683" w14:textId="77777777" w:rsidTr="00AC3CC8">
        <w:tc>
          <w:tcPr>
            <w:tcW w:w="2394" w:type="dxa"/>
            <w:vMerge w:val="restart"/>
          </w:tcPr>
          <w:p w14:paraId="2140C6EE" w14:textId="77777777" w:rsidR="00A10EF9" w:rsidRDefault="00A10EF9" w:rsidP="00AC3CC8">
            <w:pPr>
              <w:rPr>
                <w:rFonts w:cstheme="minorHAnsi"/>
              </w:rPr>
            </w:pPr>
            <w:r>
              <w:rPr>
                <w:rFonts w:cstheme="minorHAnsi"/>
              </w:rPr>
              <w:t xml:space="preserve">Dissolved oxygen as measured anywhere in the water column of a non-stratified water body, or in the </w:t>
            </w:r>
            <w:proofErr w:type="spellStart"/>
            <w:r>
              <w:rPr>
                <w:rFonts w:cstheme="minorHAnsi"/>
              </w:rPr>
              <w:t>epilimnion</w:t>
            </w:r>
            <w:proofErr w:type="spellEnd"/>
            <w:r>
              <w:rPr>
                <w:rFonts w:cstheme="minorHAnsi"/>
              </w:rPr>
              <w:t xml:space="preserve"> and </w:t>
            </w:r>
            <w:proofErr w:type="spellStart"/>
            <w:r>
              <w:rPr>
                <w:rFonts w:cstheme="minorHAnsi"/>
              </w:rPr>
              <w:t>metalimnion</w:t>
            </w:r>
            <w:proofErr w:type="spellEnd"/>
            <w:r>
              <w:rPr>
                <w:rFonts w:cstheme="minorHAnsi"/>
              </w:rPr>
              <w:t xml:space="preserve"> of a stratified water body</w:t>
            </w:r>
          </w:p>
        </w:tc>
        <w:tc>
          <w:tcPr>
            <w:tcW w:w="2394" w:type="dxa"/>
          </w:tcPr>
          <w:p w14:paraId="4D1C577A" w14:textId="77777777" w:rsidR="00A10EF9" w:rsidRDefault="00A10EF9" w:rsidP="00AC3CC8">
            <w:pPr>
              <w:rPr>
                <w:rFonts w:cstheme="minorHAnsi"/>
              </w:rPr>
            </w:pPr>
            <w:r>
              <w:rPr>
                <w:rFonts w:cstheme="minorHAnsi"/>
              </w:rPr>
              <w:t>≥ 5.0</w:t>
            </w:r>
          </w:p>
        </w:tc>
        <w:tc>
          <w:tcPr>
            <w:tcW w:w="2394" w:type="dxa"/>
            <w:vMerge w:val="restart"/>
          </w:tcPr>
          <w:p w14:paraId="5354B3F1"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73880F78" w14:textId="77777777" w:rsidR="00A10EF9" w:rsidRDefault="00A10EF9" w:rsidP="00AC3CC8">
            <w:pPr>
              <w:rPr>
                <w:rFonts w:cstheme="minorHAnsi"/>
              </w:rPr>
            </w:pPr>
            <w:r>
              <w:rPr>
                <w:rFonts w:cstheme="minorHAnsi"/>
              </w:rPr>
              <w:t>Daily minimum</w:t>
            </w:r>
          </w:p>
        </w:tc>
      </w:tr>
      <w:tr w:rsidR="00A10EF9" w14:paraId="787CF1F6" w14:textId="77777777" w:rsidTr="00AC3CC8">
        <w:tc>
          <w:tcPr>
            <w:tcW w:w="2394" w:type="dxa"/>
            <w:vMerge/>
          </w:tcPr>
          <w:p w14:paraId="69BD6C9C" w14:textId="77777777" w:rsidR="00A10EF9" w:rsidRDefault="00A10EF9" w:rsidP="00AC3CC8">
            <w:pPr>
              <w:rPr>
                <w:rFonts w:cstheme="minorHAnsi"/>
              </w:rPr>
            </w:pPr>
          </w:p>
        </w:tc>
        <w:tc>
          <w:tcPr>
            <w:tcW w:w="2394" w:type="dxa"/>
          </w:tcPr>
          <w:p w14:paraId="22FC8187" w14:textId="77777777" w:rsidR="00A10EF9" w:rsidRDefault="00A10EF9" w:rsidP="00AC3CC8">
            <w:pPr>
              <w:rPr>
                <w:rFonts w:cstheme="minorHAnsi"/>
              </w:rPr>
            </w:pPr>
            <w:r>
              <w:rPr>
                <w:rFonts w:cstheme="minorHAnsi"/>
              </w:rPr>
              <w:t>≥6.0</w:t>
            </w:r>
          </w:p>
        </w:tc>
        <w:tc>
          <w:tcPr>
            <w:tcW w:w="2394" w:type="dxa"/>
            <w:vMerge/>
          </w:tcPr>
          <w:p w14:paraId="4C01DE40" w14:textId="77777777" w:rsidR="00A10EF9" w:rsidRDefault="00A10EF9" w:rsidP="00AC3CC8">
            <w:pPr>
              <w:rPr>
                <w:rFonts w:cstheme="minorHAnsi"/>
              </w:rPr>
            </w:pPr>
          </w:p>
        </w:tc>
        <w:tc>
          <w:tcPr>
            <w:tcW w:w="2394" w:type="dxa"/>
          </w:tcPr>
          <w:p w14:paraId="7EB81EA7" w14:textId="77777777" w:rsidR="00A10EF9" w:rsidRDefault="00A10EF9" w:rsidP="00AC3CC8">
            <w:pPr>
              <w:rPr>
                <w:rFonts w:cstheme="minorHAnsi"/>
              </w:rPr>
            </w:pPr>
            <w:r>
              <w:rPr>
                <w:rFonts w:cstheme="minorHAnsi"/>
              </w:rPr>
              <w:t>In Big Stone Lake and Lake Traverse during April and May</w:t>
            </w:r>
          </w:p>
        </w:tc>
      </w:tr>
      <w:tr w:rsidR="00A10EF9" w14:paraId="78E65A8D" w14:textId="77777777" w:rsidTr="00AC3CC8">
        <w:tc>
          <w:tcPr>
            <w:tcW w:w="2394" w:type="dxa"/>
          </w:tcPr>
          <w:p w14:paraId="6C5B6FF6" w14:textId="77777777" w:rsidR="00A10EF9" w:rsidRDefault="00A10EF9" w:rsidP="00AC3CC8">
            <w:pPr>
              <w:rPr>
                <w:rFonts w:cstheme="minorHAnsi"/>
              </w:rPr>
            </w:pPr>
            <w:proofErr w:type="spellStart"/>
            <w:r>
              <w:rPr>
                <w:rFonts w:cstheme="minorHAnsi"/>
              </w:rPr>
              <w:t>Undisassociated</w:t>
            </w:r>
            <w:proofErr w:type="spellEnd"/>
            <w:r>
              <w:rPr>
                <w:rFonts w:cstheme="minorHAnsi"/>
              </w:rPr>
              <w:t xml:space="preserve"> hydrogen sulfide</w:t>
            </w:r>
          </w:p>
        </w:tc>
        <w:tc>
          <w:tcPr>
            <w:tcW w:w="2394" w:type="dxa"/>
          </w:tcPr>
          <w:p w14:paraId="0AE32B7A" w14:textId="77777777" w:rsidR="00A10EF9" w:rsidRDefault="00A10EF9" w:rsidP="00AC3CC8">
            <w:pPr>
              <w:rPr>
                <w:rFonts w:cstheme="minorHAnsi"/>
              </w:rPr>
            </w:pPr>
            <w:r>
              <w:rPr>
                <w:rFonts w:cstheme="minorHAnsi"/>
              </w:rPr>
              <w:t>≤ 0.002</w:t>
            </w:r>
          </w:p>
        </w:tc>
        <w:tc>
          <w:tcPr>
            <w:tcW w:w="2394" w:type="dxa"/>
          </w:tcPr>
          <w:p w14:paraId="4807AB94"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694E38CF" w14:textId="77777777" w:rsidR="00A10EF9" w:rsidRDefault="00A10EF9" w:rsidP="00AC3CC8">
            <w:pPr>
              <w:rPr>
                <w:rFonts w:cstheme="minorHAnsi"/>
              </w:rPr>
            </w:pPr>
            <w:r>
              <w:rPr>
                <w:rFonts w:cstheme="minorHAnsi"/>
              </w:rPr>
              <w:t>Daily maximum</w:t>
            </w:r>
          </w:p>
        </w:tc>
      </w:tr>
      <w:tr w:rsidR="00A10EF9" w14:paraId="5B0C22FD" w14:textId="77777777" w:rsidTr="00AC3CC8">
        <w:tc>
          <w:tcPr>
            <w:tcW w:w="2394" w:type="dxa"/>
          </w:tcPr>
          <w:p w14:paraId="382CCF01" w14:textId="77777777" w:rsidR="00A10EF9" w:rsidRDefault="00A10EF9" w:rsidP="00AC3CC8">
            <w:pPr>
              <w:rPr>
                <w:rFonts w:cstheme="minorHAnsi"/>
              </w:rPr>
            </w:pPr>
            <w:proofErr w:type="gramStart"/>
            <w:r>
              <w:rPr>
                <w:rFonts w:cstheme="minorHAnsi"/>
              </w:rPr>
              <w:t>pH</w:t>
            </w:r>
            <w:proofErr w:type="gramEnd"/>
          </w:p>
        </w:tc>
        <w:tc>
          <w:tcPr>
            <w:tcW w:w="2394" w:type="dxa"/>
          </w:tcPr>
          <w:p w14:paraId="2A0E35E7" w14:textId="77777777" w:rsidR="00A10EF9" w:rsidRDefault="00A10EF9" w:rsidP="00AC3CC8">
            <w:pPr>
              <w:rPr>
                <w:rFonts w:cstheme="minorHAnsi"/>
              </w:rPr>
            </w:pPr>
            <w:r>
              <w:rPr>
                <w:rFonts w:cstheme="minorHAnsi"/>
              </w:rPr>
              <w:t>≥ 6.5 - ≤ 9.0</w:t>
            </w:r>
          </w:p>
        </w:tc>
        <w:tc>
          <w:tcPr>
            <w:tcW w:w="2394" w:type="dxa"/>
          </w:tcPr>
          <w:p w14:paraId="7E369EE7" w14:textId="77777777" w:rsidR="00A10EF9" w:rsidRDefault="00A10EF9" w:rsidP="00AC3CC8">
            <w:pPr>
              <w:rPr>
                <w:rFonts w:cstheme="minorHAnsi"/>
              </w:rPr>
            </w:pPr>
            <w:r>
              <w:rPr>
                <w:rFonts w:cstheme="minorHAnsi"/>
              </w:rPr>
              <w:t>Units</w:t>
            </w:r>
          </w:p>
        </w:tc>
        <w:tc>
          <w:tcPr>
            <w:tcW w:w="2394" w:type="dxa"/>
          </w:tcPr>
          <w:p w14:paraId="107B08C5" w14:textId="77777777" w:rsidR="00A10EF9" w:rsidRDefault="00A10EF9" w:rsidP="00AC3CC8">
            <w:pPr>
              <w:rPr>
                <w:rFonts w:cstheme="minorHAnsi"/>
              </w:rPr>
            </w:pPr>
            <w:r>
              <w:rPr>
                <w:rFonts w:cstheme="minorHAnsi"/>
              </w:rPr>
              <w:t>See § 74:51:01:07</w:t>
            </w:r>
          </w:p>
        </w:tc>
      </w:tr>
      <w:tr w:rsidR="00A10EF9" w14:paraId="18FDD5A6" w14:textId="77777777" w:rsidTr="00AC3CC8">
        <w:tc>
          <w:tcPr>
            <w:tcW w:w="2394" w:type="dxa"/>
            <w:vMerge w:val="restart"/>
          </w:tcPr>
          <w:p w14:paraId="7BA7314D" w14:textId="77777777" w:rsidR="00A10EF9" w:rsidRDefault="00A10EF9" w:rsidP="00AC3CC8">
            <w:pPr>
              <w:rPr>
                <w:rFonts w:cstheme="minorHAnsi"/>
              </w:rPr>
            </w:pPr>
            <w:r>
              <w:rPr>
                <w:rFonts w:cstheme="minorHAnsi"/>
              </w:rPr>
              <w:t>Total Suspended Solids</w:t>
            </w:r>
          </w:p>
        </w:tc>
        <w:tc>
          <w:tcPr>
            <w:tcW w:w="2394" w:type="dxa"/>
          </w:tcPr>
          <w:p w14:paraId="581B5EAB" w14:textId="77777777" w:rsidR="00A10EF9" w:rsidRDefault="00A10EF9" w:rsidP="00AC3CC8">
            <w:pPr>
              <w:rPr>
                <w:rFonts w:cstheme="minorHAnsi"/>
              </w:rPr>
            </w:pPr>
            <w:r>
              <w:rPr>
                <w:rFonts w:cstheme="minorHAnsi"/>
              </w:rPr>
              <w:t>≤ 90</w:t>
            </w:r>
          </w:p>
        </w:tc>
        <w:tc>
          <w:tcPr>
            <w:tcW w:w="2394" w:type="dxa"/>
            <w:vMerge w:val="restart"/>
          </w:tcPr>
          <w:p w14:paraId="2D0B9E2A"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31BF7525" w14:textId="77777777" w:rsidR="00A10EF9" w:rsidRDefault="00A10EF9" w:rsidP="00AC3CC8">
            <w:pPr>
              <w:rPr>
                <w:rFonts w:cstheme="minorHAnsi"/>
              </w:rPr>
            </w:pPr>
            <w:r>
              <w:rPr>
                <w:rFonts w:cstheme="minorHAnsi"/>
              </w:rPr>
              <w:t>30-day average</w:t>
            </w:r>
          </w:p>
        </w:tc>
      </w:tr>
      <w:tr w:rsidR="00A10EF9" w14:paraId="79CEC02C" w14:textId="77777777" w:rsidTr="00AC3CC8">
        <w:tc>
          <w:tcPr>
            <w:tcW w:w="2394" w:type="dxa"/>
            <w:vMerge/>
          </w:tcPr>
          <w:p w14:paraId="5CFA0689" w14:textId="77777777" w:rsidR="00A10EF9" w:rsidRDefault="00A10EF9" w:rsidP="00AC3CC8">
            <w:pPr>
              <w:rPr>
                <w:rFonts w:cstheme="minorHAnsi"/>
              </w:rPr>
            </w:pPr>
          </w:p>
        </w:tc>
        <w:tc>
          <w:tcPr>
            <w:tcW w:w="2394" w:type="dxa"/>
          </w:tcPr>
          <w:p w14:paraId="7ED9AFAD" w14:textId="77777777" w:rsidR="00A10EF9" w:rsidRDefault="00A10EF9" w:rsidP="00AC3CC8">
            <w:pPr>
              <w:rPr>
                <w:rFonts w:cstheme="minorHAnsi"/>
              </w:rPr>
            </w:pPr>
            <w:r>
              <w:rPr>
                <w:rFonts w:cstheme="minorHAnsi"/>
              </w:rPr>
              <w:t>≤ 158</w:t>
            </w:r>
          </w:p>
        </w:tc>
        <w:tc>
          <w:tcPr>
            <w:tcW w:w="2394" w:type="dxa"/>
            <w:vMerge/>
          </w:tcPr>
          <w:p w14:paraId="00356DFF" w14:textId="77777777" w:rsidR="00A10EF9" w:rsidRDefault="00A10EF9" w:rsidP="00AC3CC8">
            <w:pPr>
              <w:rPr>
                <w:rFonts w:cstheme="minorHAnsi"/>
              </w:rPr>
            </w:pPr>
          </w:p>
        </w:tc>
        <w:tc>
          <w:tcPr>
            <w:tcW w:w="2394" w:type="dxa"/>
          </w:tcPr>
          <w:p w14:paraId="1CC983B7" w14:textId="77777777" w:rsidR="00A10EF9" w:rsidRDefault="00A10EF9" w:rsidP="00AC3CC8">
            <w:pPr>
              <w:rPr>
                <w:rFonts w:cstheme="minorHAnsi"/>
              </w:rPr>
            </w:pPr>
            <w:r>
              <w:rPr>
                <w:rFonts w:cstheme="minorHAnsi"/>
              </w:rPr>
              <w:t>Daily maximum</w:t>
            </w:r>
          </w:p>
        </w:tc>
      </w:tr>
      <w:tr w:rsidR="00A10EF9" w14:paraId="44AD3E5D" w14:textId="77777777" w:rsidTr="00AC3CC8">
        <w:tc>
          <w:tcPr>
            <w:tcW w:w="2394" w:type="dxa"/>
          </w:tcPr>
          <w:p w14:paraId="0BAF4529" w14:textId="77777777" w:rsidR="00A10EF9" w:rsidRDefault="00A10EF9" w:rsidP="00AC3CC8">
            <w:pPr>
              <w:rPr>
                <w:rFonts w:cstheme="minorHAnsi"/>
              </w:rPr>
            </w:pPr>
            <w:r>
              <w:rPr>
                <w:rFonts w:cstheme="minorHAnsi"/>
              </w:rPr>
              <w:t>Temperature</w:t>
            </w:r>
          </w:p>
        </w:tc>
        <w:tc>
          <w:tcPr>
            <w:tcW w:w="2394" w:type="dxa"/>
          </w:tcPr>
          <w:p w14:paraId="5DFCDC08" w14:textId="77777777" w:rsidR="00A10EF9" w:rsidRDefault="00A10EF9" w:rsidP="00AC3CC8">
            <w:pPr>
              <w:rPr>
                <w:rFonts w:cstheme="minorHAnsi"/>
              </w:rPr>
            </w:pPr>
            <w:r>
              <w:rPr>
                <w:rFonts w:cstheme="minorHAnsi"/>
              </w:rPr>
              <w:t>≤ 80</w:t>
            </w:r>
          </w:p>
        </w:tc>
        <w:tc>
          <w:tcPr>
            <w:tcW w:w="2394" w:type="dxa"/>
          </w:tcPr>
          <w:p w14:paraId="48920A34" w14:textId="77777777" w:rsidR="00A10EF9" w:rsidRDefault="00A10EF9" w:rsidP="00AC3CC8">
            <w:pPr>
              <w:rPr>
                <w:rFonts w:cstheme="minorHAnsi"/>
              </w:rPr>
            </w:pPr>
            <w:r>
              <w:rPr>
                <w:rFonts w:cstheme="minorHAnsi"/>
              </w:rPr>
              <w:t>ͦF</w:t>
            </w:r>
          </w:p>
        </w:tc>
        <w:tc>
          <w:tcPr>
            <w:tcW w:w="2394" w:type="dxa"/>
          </w:tcPr>
          <w:p w14:paraId="259E4AED" w14:textId="77777777" w:rsidR="00A10EF9" w:rsidRDefault="00A10EF9" w:rsidP="00AC3CC8">
            <w:pPr>
              <w:rPr>
                <w:rFonts w:cstheme="minorHAnsi"/>
              </w:rPr>
            </w:pPr>
            <w:r>
              <w:rPr>
                <w:rFonts w:cstheme="minorHAnsi"/>
              </w:rPr>
              <w:t>See § 74:51:01:31</w:t>
            </w:r>
          </w:p>
        </w:tc>
      </w:tr>
    </w:tbl>
    <w:p w14:paraId="453E4E93" w14:textId="77777777" w:rsidR="00A10EF9" w:rsidRDefault="00A10EF9" w:rsidP="00A10EF9">
      <w:pPr>
        <w:rPr>
          <w:rFonts w:cstheme="minorHAnsi"/>
        </w:rPr>
      </w:pPr>
    </w:p>
    <w:p w14:paraId="0259409D" w14:textId="77777777" w:rsidR="00A10EF9" w:rsidRPr="00FC052A" w:rsidRDefault="00A10EF9" w:rsidP="00A10EF9">
      <w:pPr>
        <w:pStyle w:val="Caption"/>
        <w:keepNext/>
        <w:rPr>
          <w:sz w:val="22"/>
        </w:rPr>
      </w:pPr>
      <w:bookmarkStart w:id="2725" w:name="_Toc276729599"/>
      <w:bookmarkStart w:id="2726" w:name="_Toc253843581"/>
      <w:r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22</w:t>
      </w:r>
      <w:r w:rsidR="00314C7F" w:rsidRPr="00FC052A">
        <w:rPr>
          <w:sz w:val="22"/>
        </w:rPr>
        <w:fldChar w:fldCharType="end"/>
      </w:r>
      <w:r w:rsidR="00341178">
        <w:rPr>
          <w:sz w:val="22"/>
        </w:rPr>
        <w:tab/>
      </w:r>
      <w:r w:rsidRPr="00FC052A">
        <w:rPr>
          <w:sz w:val="22"/>
        </w:rPr>
        <w:t xml:space="preserve">Criteria for </w:t>
      </w:r>
      <w:proofErr w:type="spellStart"/>
      <w:r w:rsidRPr="00FC052A">
        <w:rPr>
          <w:sz w:val="22"/>
        </w:rPr>
        <w:t>Warmwater</w:t>
      </w:r>
      <w:proofErr w:type="spellEnd"/>
      <w:r w:rsidRPr="00FC052A">
        <w:rPr>
          <w:sz w:val="22"/>
        </w:rPr>
        <w:t xml:space="preserve"> </w:t>
      </w:r>
      <w:proofErr w:type="spellStart"/>
      <w:r w:rsidRPr="00FC052A">
        <w:rPr>
          <w:sz w:val="22"/>
        </w:rPr>
        <w:t>Semipermanent</w:t>
      </w:r>
      <w:proofErr w:type="spellEnd"/>
      <w:r w:rsidRPr="00FC052A">
        <w:rPr>
          <w:sz w:val="22"/>
        </w:rPr>
        <w:t xml:space="preserve"> Fish Life Propagation Waters</w:t>
      </w:r>
      <w:bookmarkEnd w:id="2725"/>
      <w:bookmarkEnd w:id="2726"/>
    </w:p>
    <w:tbl>
      <w:tblPr>
        <w:tblStyle w:val="TableGrid"/>
        <w:tblW w:w="0" w:type="auto"/>
        <w:tblLook w:val="04A0" w:firstRow="1" w:lastRow="0" w:firstColumn="1" w:lastColumn="0" w:noHBand="0" w:noVBand="1"/>
      </w:tblPr>
      <w:tblGrid>
        <w:gridCol w:w="2394"/>
        <w:gridCol w:w="2394"/>
        <w:gridCol w:w="2394"/>
        <w:gridCol w:w="2394"/>
      </w:tblGrid>
      <w:tr w:rsidR="00A10EF9" w14:paraId="514D66E3" w14:textId="77777777" w:rsidTr="00AC3CC8">
        <w:tc>
          <w:tcPr>
            <w:tcW w:w="9576" w:type="dxa"/>
            <w:gridSpan w:val="4"/>
          </w:tcPr>
          <w:p w14:paraId="35106708" w14:textId="77777777" w:rsidR="00A10EF9" w:rsidRDefault="00A10EF9" w:rsidP="00AC3CC8">
            <w:pPr>
              <w:rPr>
                <w:rFonts w:cstheme="minorHAnsi"/>
              </w:rPr>
            </w:pPr>
            <w:r>
              <w:rPr>
                <w:rFonts w:cstheme="minorHAnsi"/>
              </w:rPr>
              <w:t xml:space="preserve">74:51:01:48. Criteria for </w:t>
            </w:r>
            <w:proofErr w:type="spellStart"/>
            <w:r>
              <w:rPr>
                <w:rFonts w:cstheme="minorHAnsi"/>
              </w:rPr>
              <w:t>warmwater</w:t>
            </w:r>
            <w:proofErr w:type="spellEnd"/>
            <w:r>
              <w:rPr>
                <w:rFonts w:cstheme="minorHAnsi"/>
              </w:rPr>
              <w:t xml:space="preserve"> </w:t>
            </w:r>
            <w:proofErr w:type="spellStart"/>
            <w:r>
              <w:rPr>
                <w:rFonts w:cstheme="minorHAnsi"/>
              </w:rPr>
              <w:t>semipermanent</w:t>
            </w:r>
            <w:proofErr w:type="spellEnd"/>
            <w:r>
              <w:rPr>
                <w:rFonts w:cstheme="minorHAnsi"/>
              </w:rPr>
              <w:t xml:space="preserve"> fish life propagation waters.</w:t>
            </w:r>
          </w:p>
        </w:tc>
      </w:tr>
      <w:tr w:rsidR="00A10EF9" w14:paraId="39D78D3D" w14:textId="77777777" w:rsidTr="00AC3CC8">
        <w:tc>
          <w:tcPr>
            <w:tcW w:w="2394" w:type="dxa"/>
          </w:tcPr>
          <w:p w14:paraId="21710029" w14:textId="77777777" w:rsidR="00A10EF9" w:rsidRDefault="00A10EF9" w:rsidP="00AC3CC8">
            <w:pPr>
              <w:rPr>
                <w:rFonts w:cstheme="minorHAnsi"/>
              </w:rPr>
            </w:pPr>
            <w:r>
              <w:rPr>
                <w:rFonts w:cstheme="minorHAnsi"/>
              </w:rPr>
              <w:t>Parameter</w:t>
            </w:r>
          </w:p>
        </w:tc>
        <w:tc>
          <w:tcPr>
            <w:tcW w:w="2394" w:type="dxa"/>
          </w:tcPr>
          <w:p w14:paraId="071FFBBD" w14:textId="77777777" w:rsidR="00A10EF9" w:rsidRDefault="00A10EF9" w:rsidP="00AC3CC8">
            <w:pPr>
              <w:rPr>
                <w:rFonts w:cstheme="minorHAnsi"/>
              </w:rPr>
            </w:pPr>
            <w:r>
              <w:rPr>
                <w:rFonts w:cstheme="minorHAnsi"/>
              </w:rPr>
              <w:t>Criteria</w:t>
            </w:r>
          </w:p>
        </w:tc>
        <w:tc>
          <w:tcPr>
            <w:tcW w:w="2394" w:type="dxa"/>
          </w:tcPr>
          <w:p w14:paraId="71094924" w14:textId="77777777" w:rsidR="00A10EF9" w:rsidRDefault="00A10EF9" w:rsidP="00AC3CC8">
            <w:pPr>
              <w:rPr>
                <w:rFonts w:cstheme="minorHAnsi"/>
              </w:rPr>
            </w:pPr>
            <w:r>
              <w:rPr>
                <w:rFonts w:cstheme="minorHAnsi"/>
              </w:rPr>
              <w:t>Unit of Measure</w:t>
            </w:r>
          </w:p>
        </w:tc>
        <w:tc>
          <w:tcPr>
            <w:tcW w:w="2394" w:type="dxa"/>
          </w:tcPr>
          <w:p w14:paraId="0C47CEDC" w14:textId="77777777" w:rsidR="00A10EF9" w:rsidRDefault="00A10EF9" w:rsidP="00AC3CC8">
            <w:pPr>
              <w:rPr>
                <w:rFonts w:cstheme="minorHAnsi"/>
              </w:rPr>
            </w:pPr>
            <w:r>
              <w:rPr>
                <w:rFonts w:cstheme="minorHAnsi"/>
              </w:rPr>
              <w:t>Special Conditions</w:t>
            </w:r>
          </w:p>
        </w:tc>
      </w:tr>
      <w:tr w:rsidR="00A10EF9" w14:paraId="405AF764" w14:textId="77777777" w:rsidTr="00AC3CC8">
        <w:tc>
          <w:tcPr>
            <w:tcW w:w="2394" w:type="dxa"/>
            <w:vMerge w:val="restart"/>
          </w:tcPr>
          <w:p w14:paraId="1D52234C" w14:textId="77777777" w:rsidR="00A10EF9" w:rsidRDefault="00A10EF9" w:rsidP="00AC3CC8">
            <w:pPr>
              <w:rPr>
                <w:rFonts w:cstheme="minorHAnsi"/>
              </w:rPr>
            </w:pPr>
            <w:r>
              <w:rPr>
                <w:rFonts w:cstheme="minorHAnsi"/>
              </w:rPr>
              <w:t>Total ammonia nitrogen as N</w:t>
            </w:r>
          </w:p>
        </w:tc>
        <w:tc>
          <w:tcPr>
            <w:tcW w:w="2394" w:type="dxa"/>
          </w:tcPr>
          <w:p w14:paraId="7320CEAF" w14:textId="77777777" w:rsidR="00A10EF9" w:rsidRDefault="00A10EF9" w:rsidP="00AC3CC8">
            <w:pPr>
              <w:rPr>
                <w:rFonts w:cstheme="minorHAnsi"/>
              </w:rPr>
            </w:pPr>
            <w:r>
              <w:rPr>
                <w:rFonts w:cstheme="minorHAnsi"/>
              </w:rPr>
              <w:t>Equal to or less than the result from Equation 3 in Appendix A</w:t>
            </w:r>
          </w:p>
        </w:tc>
        <w:tc>
          <w:tcPr>
            <w:tcW w:w="2394" w:type="dxa"/>
            <w:vMerge w:val="restart"/>
          </w:tcPr>
          <w:p w14:paraId="4CA5F2A1"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1559E96D" w14:textId="77777777" w:rsidR="00A10EF9" w:rsidRDefault="00A10EF9" w:rsidP="00AC3CC8">
            <w:pPr>
              <w:rPr>
                <w:rFonts w:cstheme="minorHAnsi"/>
              </w:rPr>
            </w:pPr>
            <w:r>
              <w:rPr>
                <w:rFonts w:cstheme="minorHAnsi"/>
              </w:rPr>
              <w:t>30-day average</w:t>
            </w:r>
          </w:p>
          <w:p w14:paraId="355CB365" w14:textId="77777777" w:rsidR="00A10EF9" w:rsidRDefault="00A10EF9" w:rsidP="00AC3CC8">
            <w:pPr>
              <w:rPr>
                <w:rFonts w:cstheme="minorHAnsi"/>
              </w:rPr>
            </w:pPr>
            <w:r>
              <w:rPr>
                <w:rFonts w:cstheme="minorHAnsi"/>
              </w:rPr>
              <w:t>March 1 – October 31</w:t>
            </w:r>
          </w:p>
        </w:tc>
      </w:tr>
      <w:tr w:rsidR="00A10EF9" w14:paraId="54362CF5" w14:textId="77777777" w:rsidTr="00AC3CC8">
        <w:tc>
          <w:tcPr>
            <w:tcW w:w="2394" w:type="dxa"/>
            <w:vMerge/>
          </w:tcPr>
          <w:p w14:paraId="7CD19F07" w14:textId="77777777" w:rsidR="00A10EF9" w:rsidRDefault="00A10EF9" w:rsidP="00AC3CC8">
            <w:pPr>
              <w:rPr>
                <w:rFonts w:cstheme="minorHAnsi"/>
              </w:rPr>
            </w:pPr>
          </w:p>
        </w:tc>
        <w:tc>
          <w:tcPr>
            <w:tcW w:w="2394" w:type="dxa"/>
          </w:tcPr>
          <w:p w14:paraId="10CEB85F" w14:textId="77777777" w:rsidR="00A10EF9" w:rsidRDefault="00A10EF9" w:rsidP="00AC3CC8">
            <w:pPr>
              <w:rPr>
                <w:rFonts w:cstheme="minorHAnsi"/>
              </w:rPr>
            </w:pPr>
            <w:r>
              <w:rPr>
                <w:rFonts w:cstheme="minorHAnsi"/>
              </w:rPr>
              <w:t>Equal to or less than the result from Equation 4 in Appendix A</w:t>
            </w:r>
          </w:p>
        </w:tc>
        <w:tc>
          <w:tcPr>
            <w:tcW w:w="2394" w:type="dxa"/>
            <w:vMerge/>
          </w:tcPr>
          <w:p w14:paraId="6583CC7B" w14:textId="77777777" w:rsidR="00A10EF9" w:rsidRDefault="00A10EF9" w:rsidP="00AC3CC8">
            <w:pPr>
              <w:rPr>
                <w:rFonts w:cstheme="minorHAnsi"/>
              </w:rPr>
            </w:pPr>
          </w:p>
        </w:tc>
        <w:tc>
          <w:tcPr>
            <w:tcW w:w="2394" w:type="dxa"/>
          </w:tcPr>
          <w:p w14:paraId="0C487ED3" w14:textId="77777777" w:rsidR="00A10EF9" w:rsidRDefault="00A10EF9" w:rsidP="00AC3CC8">
            <w:pPr>
              <w:rPr>
                <w:rFonts w:cstheme="minorHAnsi"/>
              </w:rPr>
            </w:pPr>
            <w:r>
              <w:rPr>
                <w:rFonts w:cstheme="minorHAnsi"/>
              </w:rPr>
              <w:t>30-day average November 1 – February 29</w:t>
            </w:r>
          </w:p>
        </w:tc>
      </w:tr>
      <w:tr w:rsidR="00A10EF9" w14:paraId="73A32F8B" w14:textId="77777777" w:rsidTr="00AC3CC8">
        <w:tc>
          <w:tcPr>
            <w:tcW w:w="2394" w:type="dxa"/>
            <w:vMerge/>
          </w:tcPr>
          <w:p w14:paraId="3D6797B5" w14:textId="77777777" w:rsidR="00A10EF9" w:rsidRDefault="00A10EF9" w:rsidP="00AC3CC8">
            <w:pPr>
              <w:rPr>
                <w:rFonts w:cstheme="minorHAnsi"/>
              </w:rPr>
            </w:pPr>
          </w:p>
        </w:tc>
        <w:tc>
          <w:tcPr>
            <w:tcW w:w="2394" w:type="dxa"/>
          </w:tcPr>
          <w:p w14:paraId="4A33D963" w14:textId="77777777" w:rsidR="00A10EF9" w:rsidRDefault="00A10EF9" w:rsidP="00AC3CC8">
            <w:pPr>
              <w:rPr>
                <w:rFonts w:cstheme="minorHAnsi"/>
              </w:rPr>
            </w:pPr>
            <w:r>
              <w:rPr>
                <w:rFonts w:cstheme="minorHAnsi"/>
              </w:rPr>
              <w:t>Equal to or less than the result from Equation 2 in Appendix A</w:t>
            </w:r>
          </w:p>
        </w:tc>
        <w:tc>
          <w:tcPr>
            <w:tcW w:w="2394" w:type="dxa"/>
            <w:vMerge/>
          </w:tcPr>
          <w:p w14:paraId="4227949D" w14:textId="77777777" w:rsidR="00A10EF9" w:rsidRDefault="00A10EF9" w:rsidP="00AC3CC8">
            <w:pPr>
              <w:rPr>
                <w:rFonts w:cstheme="minorHAnsi"/>
              </w:rPr>
            </w:pPr>
          </w:p>
        </w:tc>
        <w:tc>
          <w:tcPr>
            <w:tcW w:w="2394" w:type="dxa"/>
          </w:tcPr>
          <w:p w14:paraId="037D2939" w14:textId="77777777" w:rsidR="00A10EF9" w:rsidRDefault="00A10EF9" w:rsidP="00AC3CC8">
            <w:pPr>
              <w:rPr>
                <w:rFonts w:cstheme="minorHAnsi"/>
              </w:rPr>
            </w:pPr>
            <w:r>
              <w:rPr>
                <w:rFonts w:cstheme="minorHAnsi"/>
              </w:rPr>
              <w:t>Daily maximum</w:t>
            </w:r>
          </w:p>
        </w:tc>
      </w:tr>
      <w:tr w:rsidR="00A10EF9" w14:paraId="3F617B48" w14:textId="77777777" w:rsidTr="00AC3CC8">
        <w:tc>
          <w:tcPr>
            <w:tcW w:w="2394" w:type="dxa"/>
          </w:tcPr>
          <w:p w14:paraId="5663DE68" w14:textId="77777777" w:rsidR="00A10EF9" w:rsidRDefault="00A10EF9" w:rsidP="00AC3CC8">
            <w:pPr>
              <w:rPr>
                <w:rFonts w:cstheme="minorHAnsi"/>
              </w:rPr>
            </w:pPr>
            <w:r>
              <w:rPr>
                <w:rFonts w:cstheme="minorHAnsi"/>
              </w:rPr>
              <w:t xml:space="preserve">Dissolved oxygen as measured anywhere in the water column of a non-stratified water body, or in the </w:t>
            </w:r>
            <w:proofErr w:type="spellStart"/>
            <w:r>
              <w:rPr>
                <w:rFonts w:cstheme="minorHAnsi"/>
              </w:rPr>
              <w:t>epilimnion</w:t>
            </w:r>
            <w:proofErr w:type="spellEnd"/>
            <w:r>
              <w:rPr>
                <w:rFonts w:cstheme="minorHAnsi"/>
              </w:rPr>
              <w:t xml:space="preserve"> and </w:t>
            </w:r>
            <w:proofErr w:type="spellStart"/>
            <w:r>
              <w:rPr>
                <w:rFonts w:cstheme="minorHAnsi"/>
              </w:rPr>
              <w:t>metalimnion</w:t>
            </w:r>
            <w:proofErr w:type="spellEnd"/>
            <w:r>
              <w:rPr>
                <w:rFonts w:cstheme="minorHAnsi"/>
              </w:rPr>
              <w:t xml:space="preserve"> of a stratified water body</w:t>
            </w:r>
          </w:p>
        </w:tc>
        <w:tc>
          <w:tcPr>
            <w:tcW w:w="2394" w:type="dxa"/>
          </w:tcPr>
          <w:p w14:paraId="50581FCF" w14:textId="77777777" w:rsidR="00A10EF9" w:rsidRDefault="00A10EF9" w:rsidP="00AC3CC8">
            <w:pPr>
              <w:rPr>
                <w:rFonts w:cstheme="minorHAnsi"/>
              </w:rPr>
            </w:pPr>
            <w:r>
              <w:rPr>
                <w:rFonts w:cstheme="minorHAnsi"/>
              </w:rPr>
              <w:t>≥ 5.0</w:t>
            </w:r>
          </w:p>
        </w:tc>
        <w:tc>
          <w:tcPr>
            <w:tcW w:w="2394" w:type="dxa"/>
          </w:tcPr>
          <w:p w14:paraId="5FC934D8"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44FD2AD8" w14:textId="77777777" w:rsidR="00A10EF9" w:rsidRDefault="00A10EF9" w:rsidP="00AC3CC8">
            <w:pPr>
              <w:rPr>
                <w:rFonts w:cstheme="minorHAnsi"/>
              </w:rPr>
            </w:pPr>
            <w:r>
              <w:rPr>
                <w:rFonts w:cstheme="minorHAnsi"/>
              </w:rPr>
              <w:t>Daily minimum</w:t>
            </w:r>
          </w:p>
        </w:tc>
      </w:tr>
      <w:tr w:rsidR="00A10EF9" w14:paraId="7E5279CB" w14:textId="77777777" w:rsidTr="00AC3CC8">
        <w:tc>
          <w:tcPr>
            <w:tcW w:w="2394" w:type="dxa"/>
          </w:tcPr>
          <w:p w14:paraId="19C358B1" w14:textId="77777777" w:rsidR="00A10EF9" w:rsidRDefault="00A10EF9" w:rsidP="00AC3CC8">
            <w:pPr>
              <w:rPr>
                <w:rFonts w:cstheme="minorHAnsi"/>
              </w:rPr>
            </w:pPr>
            <w:proofErr w:type="spellStart"/>
            <w:r>
              <w:rPr>
                <w:rFonts w:cstheme="minorHAnsi"/>
              </w:rPr>
              <w:t>Undisassociated</w:t>
            </w:r>
            <w:proofErr w:type="spellEnd"/>
            <w:r>
              <w:rPr>
                <w:rFonts w:cstheme="minorHAnsi"/>
              </w:rPr>
              <w:t xml:space="preserve"> hydrogen sulfide</w:t>
            </w:r>
          </w:p>
        </w:tc>
        <w:tc>
          <w:tcPr>
            <w:tcW w:w="2394" w:type="dxa"/>
          </w:tcPr>
          <w:p w14:paraId="762E487A" w14:textId="77777777" w:rsidR="00A10EF9" w:rsidRDefault="00A10EF9" w:rsidP="00AC3CC8">
            <w:pPr>
              <w:rPr>
                <w:rFonts w:cstheme="minorHAnsi"/>
              </w:rPr>
            </w:pPr>
            <w:r>
              <w:rPr>
                <w:rFonts w:cstheme="minorHAnsi"/>
              </w:rPr>
              <w:t>≤ 0.002</w:t>
            </w:r>
          </w:p>
        </w:tc>
        <w:tc>
          <w:tcPr>
            <w:tcW w:w="2394" w:type="dxa"/>
          </w:tcPr>
          <w:p w14:paraId="689F69C7"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46A9E211" w14:textId="77777777" w:rsidR="00A10EF9" w:rsidRDefault="00A10EF9" w:rsidP="00AC3CC8">
            <w:pPr>
              <w:rPr>
                <w:rFonts w:cstheme="minorHAnsi"/>
              </w:rPr>
            </w:pPr>
            <w:r>
              <w:rPr>
                <w:rFonts w:cstheme="minorHAnsi"/>
              </w:rPr>
              <w:t>Daily maximum</w:t>
            </w:r>
          </w:p>
        </w:tc>
      </w:tr>
      <w:tr w:rsidR="00A10EF9" w14:paraId="769C07AC" w14:textId="77777777" w:rsidTr="00AC3CC8">
        <w:tc>
          <w:tcPr>
            <w:tcW w:w="2394" w:type="dxa"/>
          </w:tcPr>
          <w:p w14:paraId="3D1755DC" w14:textId="77777777" w:rsidR="00A10EF9" w:rsidRDefault="00A10EF9" w:rsidP="00AC3CC8">
            <w:pPr>
              <w:rPr>
                <w:rFonts w:cstheme="minorHAnsi"/>
              </w:rPr>
            </w:pPr>
            <w:proofErr w:type="gramStart"/>
            <w:r>
              <w:rPr>
                <w:rFonts w:cstheme="minorHAnsi"/>
              </w:rPr>
              <w:t>pH</w:t>
            </w:r>
            <w:proofErr w:type="gramEnd"/>
          </w:p>
        </w:tc>
        <w:tc>
          <w:tcPr>
            <w:tcW w:w="2394" w:type="dxa"/>
          </w:tcPr>
          <w:p w14:paraId="4345AF2A" w14:textId="77777777" w:rsidR="00A10EF9" w:rsidRDefault="00A10EF9" w:rsidP="00AC3CC8">
            <w:pPr>
              <w:rPr>
                <w:rFonts w:cstheme="minorHAnsi"/>
              </w:rPr>
            </w:pPr>
            <w:r>
              <w:rPr>
                <w:rFonts w:cstheme="minorHAnsi"/>
              </w:rPr>
              <w:t>≥ 6.5 - ≤ 9.0</w:t>
            </w:r>
          </w:p>
        </w:tc>
        <w:tc>
          <w:tcPr>
            <w:tcW w:w="2394" w:type="dxa"/>
          </w:tcPr>
          <w:p w14:paraId="635DBAB8" w14:textId="77777777" w:rsidR="00A10EF9" w:rsidRDefault="00A10EF9" w:rsidP="00AC3CC8">
            <w:pPr>
              <w:rPr>
                <w:rFonts w:cstheme="minorHAnsi"/>
              </w:rPr>
            </w:pPr>
            <w:r>
              <w:rPr>
                <w:rFonts w:cstheme="minorHAnsi"/>
              </w:rPr>
              <w:t>Units</w:t>
            </w:r>
          </w:p>
        </w:tc>
        <w:tc>
          <w:tcPr>
            <w:tcW w:w="2394" w:type="dxa"/>
          </w:tcPr>
          <w:p w14:paraId="1DD1043B" w14:textId="77777777" w:rsidR="00A10EF9" w:rsidRDefault="00A10EF9" w:rsidP="00AC3CC8">
            <w:pPr>
              <w:rPr>
                <w:rFonts w:cstheme="minorHAnsi"/>
              </w:rPr>
            </w:pPr>
            <w:r>
              <w:rPr>
                <w:rFonts w:cstheme="minorHAnsi"/>
              </w:rPr>
              <w:t>See § 74:51:01:07</w:t>
            </w:r>
          </w:p>
        </w:tc>
      </w:tr>
      <w:tr w:rsidR="00A10EF9" w14:paraId="4060F2F8" w14:textId="77777777" w:rsidTr="00AC3CC8">
        <w:tc>
          <w:tcPr>
            <w:tcW w:w="2394" w:type="dxa"/>
            <w:vMerge w:val="restart"/>
          </w:tcPr>
          <w:p w14:paraId="5ADF532F" w14:textId="77777777" w:rsidR="00A10EF9" w:rsidRDefault="00A10EF9" w:rsidP="00AC3CC8">
            <w:pPr>
              <w:rPr>
                <w:rFonts w:cstheme="minorHAnsi"/>
              </w:rPr>
            </w:pPr>
            <w:r>
              <w:rPr>
                <w:rFonts w:cstheme="minorHAnsi"/>
              </w:rPr>
              <w:t>Total Suspended Solids</w:t>
            </w:r>
          </w:p>
        </w:tc>
        <w:tc>
          <w:tcPr>
            <w:tcW w:w="2394" w:type="dxa"/>
          </w:tcPr>
          <w:p w14:paraId="44871C19" w14:textId="77777777" w:rsidR="00A10EF9" w:rsidRDefault="00A10EF9" w:rsidP="00AC3CC8">
            <w:pPr>
              <w:rPr>
                <w:rFonts w:cstheme="minorHAnsi"/>
              </w:rPr>
            </w:pPr>
            <w:r>
              <w:rPr>
                <w:rFonts w:cstheme="minorHAnsi"/>
              </w:rPr>
              <w:t>≤ 90</w:t>
            </w:r>
          </w:p>
        </w:tc>
        <w:tc>
          <w:tcPr>
            <w:tcW w:w="2394" w:type="dxa"/>
            <w:vMerge w:val="restart"/>
          </w:tcPr>
          <w:p w14:paraId="0E4DC5C0"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58A801FC" w14:textId="77777777" w:rsidR="00A10EF9" w:rsidRDefault="00A10EF9" w:rsidP="00AC3CC8">
            <w:pPr>
              <w:rPr>
                <w:rFonts w:cstheme="minorHAnsi"/>
              </w:rPr>
            </w:pPr>
            <w:r>
              <w:rPr>
                <w:rFonts w:cstheme="minorHAnsi"/>
              </w:rPr>
              <w:t>30-day average</w:t>
            </w:r>
          </w:p>
        </w:tc>
      </w:tr>
      <w:tr w:rsidR="00A10EF9" w14:paraId="01C296EC" w14:textId="77777777" w:rsidTr="00AC3CC8">
        <w:tc>
          <w:tcPr>
            <w:tcW w:w="2394" w:type="dxa"/>
            <w:vMerge/>
          </w:tcPr>
          <w:p w14:paraId="6255E670" w14:textId="77777777" w:rsidR="00A10EF9" w:rsidRDefault="00A10EF9" w:rsidP="00AC3CC8">
            <w:pPr>
              <w:rPr>
                <w:rFonts w:cstheme="minorHAnsi"/>
              </w:rPr>
            </w:pPr>
          </w:p>
        </w:tc>
        <w:tc>
          <w:tcPr>
            <w:tcW w:w="2394" w:type="dxa"/>
          </w:tcPr>
          <w:p w14:paraId="1476486E" w14:textId="77777777" w:rsidR="00A10EF9" w:rsidRDefault="00A10EF9" w:rsidP="00AC3CC8">
            <w:pPr>
              <w:rPr>
                <w:rFonts w:cstheme="minorHAnsi"/>
              </w:rPr>
            </w:pPr>
            <w:r>
              <w:rPr>
                <w:rFonts w:cstheme="minorHAnsi"/>
              </w:rPr>
              <w:t>≤ 158</w:t>
            </w:r>
          </w:p>
        </w:tc>
        <w:tc>
          <w:tcPr>
            <w:tcW w:w="2394" w:type="dxa"/>
            <w:vMerge/>
          </w:tcPr>
          <w:p w14:paraId="18C57376" w14:textId="77777777" w:rsidR="00A10EF9" w:rsidRDefault="00A10EF9" w:rsidP="00AC3CC8">
            <w:pPr>
              <w:rPr>
                <w:rFonts w:cstheme="minorHAnsi"/>
              </w:rPr>
            </w:pPr>
          </w:p>
        </w:tc>
        <w:tc>
          <w:tcPr>
            <w:tcW w:w="2394" w:type="dxa"/>
          </w:tcPr>
          <w:p w14:paraId="69EB44FD" w14:textId="77777777" w:rsidR="00A10EF9" w:rsidRDefault="00A10EF9" w:rsidP="00AC3CC8">
            <w:pPr>
              <w:rPr>
                <w:rFonts w:cstheme="minorHAnsi"/>
              </w:rPr>
            </w:pPr>
            <w:r>
              <w:rPr>
                <w:rFonts w:cstheme="minorHAnsi"/>
              </w:rPr>
              <w:t>Daily maximum</w:t>
            </w:r>
          </w:p>
        </w:tc>
      </w:tr>
      <w:tr w:rsidR="00A10EF9" w14:paraId="57738744" w14:textId="77777777" w:rsidTr="00AC3CC8">
        <w:tc>
          <w:tcPr>
            <w:tcW w:w="2394" w:type="dxa"/>
          </w:tcPr>
          <w:p w14:paraId="21249CA0" w14:textId="77777777" w:rsidR="00A10EF9" w:rsidRDefault="00A10EF9" w:rsidP="00AC3CC8">
            <w:pPr>
              <w:rPr>
                <w:rFonts w:cstheme="minorHAnsi"/>
              </w:rPr>
            </w:pPr>
            <w:r>
              <w:rPr>
                <w:rFonts w:cstheme="minorHAnsi"/>
              </w:rPr>
              <w:t>Temperature</w:t>
            </w:r>
          </w:p>
        </w:tc>
        <w:tc>
          <w:tcPr>
            <w:tcW w:w="2394" w:type="dxa"/>
          </w:tcPr>
          <w:p w14:paraId="14996525" w14:textId="77777777" w:rsidR="00A10EF9" w:rsidRDefault="00A10EF9" w:rsidP="00AC3CC8">
            <w:pPr>
              <w:rPr>
                <w:rFonts w:cstheme="minorHAnsi"/>
              </w:rPr>
            </w:pPr>
            <w:r>
              <w:rPr>
                <w:rFonts w:cstheme="minorHAnsi"/>
              </w:rPr>
              <w:t>≤ 90</w:t>
            </w:r>
          </w:p>
        </w:tc>
        <w:tc>
          <w:tcPr>
            <w:tcW w:w="2394" w:type="dxa"/>
          </w:tcPr>
          <w:p w14:paraId="5BC9FDB4" w14:textId="77777777" w:rsidR="00A10EF9" w:rsidRDefault="00A10EF9" w:rsidP="00AC3CC8">
            <w:pPr>
              <w:rPr>
                <w:rFonts w:cstheme="minorHAnsi"/>
              </w:rPr>
            </w:pPr>
            <w:r>
              <w:rPr>
                <w:rFonts w:cstheme="minorHAnsi"/>
              </w:rPr>
              <w:t>ͦF</w:t>
            </w:r>
          </w:p>
        </w:tc>
        <w:tc>
          <w:tcPr>
            <w:tcW w:w="2394" w:type="dxa"/>
          </w:tcPr>
          <w:p w14:paraId="6F16C43F" w14:textId="77777777" w:rsidR="00A10EF9" w:rsidRDefault="00A10EF9" w:rsidP="00AC3CC8">
            <w:pPr>
              <w:rPr>
                <w:rFonts w:cstheme="minorHAnsi"/>
              </w:rPr>
            </w:pPr>
            <w:r>
              <w:rPr>
                <w:rFonts w:cstheme="minorHAnsi"/>
              </w:rPr>
              <w:t>See § 74:51:01:31</w:t>
            </w:r>
          </w:p>
        </w:tc>
      </w:tr>
    </w:tbl>
    <w:p w14:paraId="06192894" w14:textId="77777777" w:rsidR="00A10EF9" w:rsidRDefault="00A10EF9" w:rsidP="00A10EF9">
      <w:pPr>
        <w:rPr>
          <w:rFonts w:cstheme="minorHAnsi"/>
        </w:rPr>
      </w:pPr>
    </w:p>
    <w:p w14:paraId="0E366653" w14:textId="77777777" w:rsidR="00A10EF9" w:rsidRPr="00FC052A" w:rsidRDefault="003E586D" w:rsidP="00A10EF9">
      <w:pPr>
        <w:pStyle w:val="Caption"/>
        <w:keepNext/>
        <w:rPr>
          <w:sz w:val="22"/>
        </w:rPr>
      </w:pPr>
      <w:bookmarkStart w:id="2727" w:name="_Toc276729600"/>
      <w:r>
        <w:rPr>
          <w:sz w:val="22"/>
        </w:rPr>
        <w:br/>
      </w:r>
      <w:bookmarkStart w:id="2728" w:name="_Toc253843582"/>
      <w:r w:rsidR="00A10EF9"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23</w:t>
      </w:r>
      <w:r w:rsidR="00314C7F" w:rsidRPr="00FC052A">
        <w:rPr>
          <w:sz w:val="22"/>
        </w:rPr>
        <w:fldChar w:fldCharType="end"/>
      </w:r>
      <w:r w:rsidR="00341178">
        <w:rPr>
          <w:sz w:val="22"/>
        </w:rPr>
        <w:tab/>
      </w:r>
      <w:r w:rsidR="00A10EF9" w:rsidRPr="00FC052A">
        <w:rPr>
          <w:sz w:val="22"/>
        </w:rPr>
        <w:t>Criteria for Immersion Recreation Waters</w:t>
      </w:r>
      <w:bookmarkEnd w:id="2727"/>
      <w:bookmarkEnd w:id="2728"/>
    </w:p>
    <w:tbl>
      <w:tblPr>
        <w:tblStyle w:val="TableGrid"/>
        <w:tblW w:w="0" w:type="auto"/>
        <w:tblLook w:val="04A0" w:firstRow="1" w:lastRow="0" w:firstColumn="1" w:lastColumn="0" w:noHBand="0" w:noVBand="1"/>
      </w:tblPr>
      <w:tblGrid>
        <w:gridCol w:w="2394"/>
        <w:gridCol w:w="2394"/>
        <w:gridCol w:w="2394"/>
        <w:gridCol w:w="2394"/>
      </w:tblGrid>
      <w:tr w:rsidR="00A10EF9" w14:paraId="18C7D2D2" w14:textId="77777777" w:rsidTr="00AC3CC8">
        <w:tc>
          <w:tcPr>
            <w:tcW w:w="9576" w:type="dxa"/>
            <w:gridSpan w:val="4"/>
          </w:tcPr>
          <w:p w14:paraId="5800263D" w14:textId="77777777" w:rsidR="00A10EF9" w:rsidRDefault="00A10EF9" w:rsidP="00AC3CC8">
            <w:pPr>
              <w:rPr>
                <w:rFonts w:cstheme="minorHAnsi"/>
              </w:rPr>
            </w:pPr>
            <w:r>
              <w:rPr>
                <w:rFonts w:cstheme="minorHAnsi"/>
              </w:rPr>
              <w:t>74:51:01:50. Criteria for immersion recreation waters.</w:t>
            </w:r>
          </w:p>
        </w:tc>
      </w:tr>
      <w:tr w:rsidR="00A10EF9" w14:paraId="6C7D997D" w14:textId="77777777" w:rsidTr="00AC3CC8">
        <w:tc>
          <w:tcPr>
            <w:tcW w:w="2394" w:type="dxa"/>
          </w:tcPr>
          <w:p w14:paraId="44EF81E7" w14:textId="77777777" w:rsidR="00A10EF9" w:rsidRDefault="00A10EF9" w:rsidP="00AC3CC8">
            <w:pPr>
              <w:rPr>
                <w:rFonts w:cstheme="minorHAnsi"/>
              </w:rPr>
            </w:pPr>
            <w:r>
              <w:rPr>
                <w:rFonts w:cstheme="minorHAnsi"/>
              </w:rPr>
              <w:t>Parameter</w:t>
            </w:r>
          </w:p>
        </w:tc>
        <w:tc>
          <w:tcPr>
            <w:tcW w:w="2394" w:type="dxa"/>
          </w:tcPr>
          <w:p w14:paraId="33575CED" w14:textId="77777777" w:rsidR="00A10EF9" w:rsidRDefault="00A10EF9" w:rsidP="00AC3CC8">
            <w:pPr>
              <w:rPr>
                <w:rFonts w:cstheme="minorHAnsi"/>
              </w:rPr>
            </w:pPr>
            <w:r>
              <w:rPr>
                <w:rFonts w:cstheme="minorHAnsi"/>
              </w:rPr>
              <w:t>Criteria</w:t>
            </w:r>
          </w:p>
        </w:tc>
        <w:tc>
          <w:tcPr>
            <w:tcW w:w="2394" w:type="dxa"/>
          </w:tcPr>
          <w:p w14:paraId="3994BA0D" w14:textId="77777777" w:rsidR="00A10EF9" w:rsidRDefault="00A10EF9" w:rsidP="00AC3CC8">
            <w:pPr>
              <w:rPr>
                <w:rFonts w:cstheme="minorHAnsi"/>
              </w:rPr>
            </w:pPr>
            <w:r>
              <w:rPr>
                <w:rFonts w:cstheme="minorHAnsi"/>
              </w:rPr>
              <w:t>Unit of Measure</w:t>
            </w:r>
          </w:p>
        </w:tc>
        <w:tc>
          <w:tcPr>
            <w:tcW w:w="2394" w:type="dxa"/>
          </w:tcPr>
          <w:p w14:paraId="19B26947" w14:textId="77777777" w:rsidR="00A10EF9" w:rsidRDefault="00A10EF9" w:rsidP="00AC3CC8">
            <w:pPr>
              <w:rPr>
                <w:rFonts w:cstheme="minorHAnsi"/>
              </w:rPr>
            </w:pPr>
            <w:r>
              <w:rPr>
                <w:rFonts w:cstheme="minorHAnsi"/>
              </w:rPr>
              <w:t>Special Conditions</w:t>
            </w:r>
          </w:p>
        </w:tc>
      </w:tr>
      <w:tr w:rsidR="00A10EF9" w14:paraId="3C7A9A65" w14:textId="77777777" w:rsidTr="00AC3CC8">
        <w:tc>
          <w:tcPr>
            <w:tcW w:w="2394" w:type="dxa"/>
          </w:tcPr>
          <w:p w14:paraId="2976424E" w14:textId="77777777" w:rsidR="00A10EF9" w:rsidRDefault="00A10EF9" w:rsidP="00AC3CC8">
            <w:pPr>
              <w:rPr>
                <w:rFonts w:cstheme="minorHAnsi"/>
              </w:rPr>
            </w:pPr>
            <w:r>
              <w:rPr>
                <w:rFonts w:cstheme="minorHAnsi"/>
              </w:rPr>
              <w:t xml:space="preserve">Dissolved oxygen as measured anywhere in the water column of a non-stratified water body, or in the </w:t>
            </w:r>
            <w:proofErr w:type="spellStart"/>
            <w:r>
              <w:rPr>
                <w:rFonts w:cstheme="minorHAnsi"/>
              </w:rPr>
              <w:t>epilimnion</w:t>
            </w:r>
            <w:proofErr w:type="spellEnd"/>
            <w:r>
              <w:rPr>
                <w:rFonts w:cstheme="minorHAnsi"/>
              </w:rPr>
              <w:t xml:space="preserve"> and </w:t>
            </w:r>
            <w:proofErr w:type="spellStart"/>
            <w:r>
              <w:rPr>
                <w:rFonts w:cstheme="minorHAnsi"/>
              </w:rPr>
              <w:t>metalimnion</w:t>
            </w:r>
            <w:proofErr w:type="spellEnd"/>
            <w:r>
              <w:rPr>
                <w:rFonts w:cstheme="minorHAnsi"/>
              </w:rPr>
              <w:t xml:space="preserve"> of a stratified water body</w:t>
            </w:r>
          </w:p>
        </w:tc>
        <w:tc>
          <w:tcPr>
            <w:tcW w:w="2394" w:type="dxa"/>
          </w:tcPr>
          <w:p w14:paraId="38DA6169" w14:textId="77777777" w:rsidR="00A10EF9" w:rsidRDefault="00A10EF9" w:rsidP="00AC3CC8">
            <w:pPr>
              <w:rPr>
                <w:rFonts w:cstheme="minorHAnsi"/>
              </w:rPr>
            </w:pPr>
            <w:r>
              <w:rPr>
                <w:rFonts w:cstheme="minorHAnsi"/>
              </w:rPr>
              <w:t>≥ 5.0</w:t>
            </w:r>
          </w:p>
        </w:tc>
        <w:tc>
          <w:tcPr>
            <w:tcW w:w="2394" w:type="dxa"/>
          </w:tcPr>
          <w:p w14:paraId="2CD7C007"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6BEE9FF0" w14:textId="77777777" w:rsidR="00A10EF9" w:rsidRDefault="00A10EF9" w:rsidP="00AC3CC8">
            <w:pPr>
              <w:rPr>
                <w:rFonts w:cstheme="minorHAnsi"/>
              </w:rPr>
            </w:pPr>
            <w:r>
              <w:rPr>
                <w:rFonts w:cstheme="minorHAnsi"/>
              </w:rPr>
              <w:t>Daily minimum</w:t>
            </w:r>
          </w:p>
        </w:tc>
      </w:tr>
      <w:tr w:rsidR="00A10EF9" w14:paraId="4D427189" w14:textId="77777777" w:rsidTr="00AC3CC8">
        <w:tc>
          <w:tcPr>
            <w:tcW w:w="2394" w:type="dxa"/>
            <w:vMerge w:val="restart"/>
          </w:tcPr>
          <w:p w14:paraId="4681F739" w14:textId="77777777" w:rsidR="00A10EF9" w:rsidRDefault="00A10EF9" w:rsidP="00AC3CC8">
            <w:pPr>
              <w:rPr>
                <w:rFonts w:cstheme="minorHAnsi"/>
              </w:rPr>
            </w:pPr>
            <w:r>
              <w:rPr>
                <w:rFonts w:cstheme="minorHAnsi"/>
              </w:rPr>
              <w:t>Fecal coliform</w:t>
            </w:r>
          </w:p>
        </w:tc>
        <w:tc>
          <w:tcPr>
            <w:tcW w:w="2394" w:type="dxa"/>
          </w:tcPr>
          <w:p w14:paraId="02F61A15" w14:textId="77777777" w:rsidR="00A10EF9" w:rsidRDefault="00A10EF9" w:rsidP="00AC3CC8">
            <w:pPr>
              <w:rPr>
                <w:rFonts w:cstheme="minorHAnsi"/>
              </w:rPr>
            </w:pPr>
            <w:r>
              <w:rPr>
                <w:rFonts w:cstheme="minorHAnsi"/>
              </w:rPr>
              <w:t>≤ 200</w:t>
            </w:r>
          </w:p>
        </w:tc>
        <w:tc>
          <w:tcPr>
            <w:tcW w:w="2394" w:type="dxa"/>
            <w:vMerge w:val="restart"/>
          </w:tcPr>
          <w:p w14:paraId="365338F9" w14:textId="77777777" w:rsidR="00A10EF9" w:rsidRDefault="00A10EF9" w:rsidP="00AC3CC8">
            <w:pPr>
              <w:rPr>
                <w:rFonts w:cstheme="minorHAnsi"/>
              </w:rPr>
            </w:pPr>
            <w:r>
              <w:rPr>
                <w:rFonts w:cstheme="minorHAnsi"/>
              </w:rPr>
              <w:t>/100mL</w:t>
            </w:r>
          </w:p>
        </w:tc>
        <w:tc>
          <w:tcPr>
            <w:tcW w:w="2394" w:type="dxa"/>
          </w:tcPr>
          <w:p w14:paraId="31BD7BC8" w14:textId="77777777" w:rsidR="00A10EF9" w:rsidRDefault="00A10EF9" w:rsidP="00AC3CC8">
            <w:pPr>
              <w:rPr>
                <w:rFonts w:cstheme="minorHAnsi"/>
              </w:rPr>
            </w:pPr>
            <w:r>
              <w:rPr>
                <w:rFonts w:cstheme="minorHAnsi"/>
              </w:rPr>
              <w:t>Geometric mean based on a minimum of 5 samples obtained during separate 24-hour periods for an 30-day period, and they may not exceed this value in more than 20% of the samples examined in this same 30-day period</w:t>
            </w:r>
          </w:p>
        </w:tc>
      </w:tr>
      <w:tr w:rsidR="00A10EF9" w14:paraId="41465061" w14:textId="77777777" w:rsidTr="00AC3CC8">
        <w:tc>
          <w:tcPr>
            <w:tcW w:w="2394" w:type="dxa"/>
            <w:vMerge/>
          </w:tcPr>
          <w:p w14:paraId="090A725C" w14:textId="77777777" w:rsidR="00A10EF9" w:rsidRDefault="00A10EF9" w:rsidP="00AC3CC8">
            <w:pPr>
              <w:rPr>
                <w:rFonts w:cstheme="minorHAnsi"/>
              </w:rPr>
            </w:pPr>
          </w:p>
        </w:tc>
        <w:tc>
          <w:tcPr>
            <w:tcW w:w="2394" w:type="dxa"/>
          </w:tcPr>
          <w:p w14:paraId="70D1E1E0" w14:textId="77777777" w:rsidR="00A10EF9" w:rsidRDefault="00A10EF9" w:rsidP="00AC3CC8">
            <w:pPr>
              <w:rPr>
                <w:rFonts w:cstheme="minorHAnsi"/>
              </w:rPr>
            </w:pPr>
            <w:r>
              <w:rPr>
                <w:rFonts w:cstheme="minorHAnsi"/>
              </w:rPr>
              <w:t>≤ 400</w:t>
            </w:r>
          </w:p>
        </w:tc>
        <w:tc>
          <w:tcPr>
            <w:tcW w:w="2394" w:type="dxa"/>
            <w:vMerge/>
          </w:tcPr>
          <w:p w14:paraId="3ED33FE4" w14:textId="77777777" w:rsidR="00A10EF9" w:rsidRDefault="00A10EF9" w:rsidP="00AC3CC8">
            <w:pPr>
              <w:rPr>
                <w:rFonts w:cstheme="minorHAnsi"/>
              </w:rPr>
            </w:pPr>
          </w:p>
        </w:tc>
        <w:tc>
          <w:tcPr>
            <w:tcW w:w="2394" w:type="dxa"/>
          </w:tcPr>
          <w:p w14:paraId="4946EEDC" w14:textId="77777777" w:rsidR="00A10EF9" w:rsidRDefault="00A10EF9" w:rsidP="00AC3CC8">
            <w:pPr>
              <w:rPr>
                <w:rFonts w:cstheme="minorHAnsi"/>
              </w:rPr>
            </w:pPr>
            <w:r>
              <w:rPr>
                <w:rFonts w:cstheme="minorHAnsi"/>
              </w:rPr>
              <w:t>In any one sample</w:t>
            </w:r>
          </w:p>
        </w:tc>
      </w:tr>
      <w:tr w:rsidR="00A10EF9" w14:paraId="3799A6C6" w14:textId="77777777" w:rsidTr="00AC3CC8">
        <w:tc>
          <w:tcPr>
            <w:tcW w:w="2394" w:type="dxa"/>
            <w:vMerge w:val="restart"/>
          </w:tcPr>
          <w:p w14:paraId="418666A4" w14:textId="77777777" w:rsidR="00A10EF9" w:rsidRDefault="00A10EF9" w:rsidP="00AC3CC8">
            <w:pPr>
              <w:rPr>
                <w:rFonts w:cstheme="minorHAnsi"/>
              </w:rPr>
            </w:pPr>
            <w:r>
              <w:rPr>
                <w:rFonts w:cstheme="minorHAnsi"/>
              </w:rPr>
              <w:t>Escherichia coli</w:t>
            </w:r>
          </w:p>
        </w:tc>
        <w:tc>
          <w:tcPr>
            <w:tcW w:w="2394" w:type="dxa"/>
          </w:tcPr>
          <w:p w14:paraId="5C1C6D67" w14:textId="77777777" w:rsidR="00A10EF9" w:rsidRDefault="00A10EF9" w:rsidP="00AC3CC8">
            <w:pPr>
              <w:rPr>
                <w:rFonts w:cstheme="minorHAnsi"/>
              </w:rPr>
            </w:pPr>
            <w:r>
              <w:rPr>
                <w:rFonts w:cstheme="minorHAnsi"/>
              </w:rPr>
              <w:t>≤ 126</w:t>
            </w:r>
          </w:p>
        </w:tc>
        <w:tc>
          <w:tcPr>
            <w:tcW w:w="2394" w:type="dxa"/>
            <w:vMerge w:val="restart"/>
          </w:tcPr>
          <w:p w14:paraId="499E01BA" w14:textId="77777777" w:rsidR="00A10EF9" w:rsidRDefault="00A10EF9" w:rsidP="00AC3CC8">
            <w:pPr>
              <w:rPr>
                <w:rFonts w:cstheme="minorHAnsi"/>
              </w:rPr>
            </w:pPr>
            <w:r>
              <w:rPr>
                <w:rFonts w:cstheme="minorHAnsi"/>
              </w:rPr>
              <w:t>/100mL</w:t>
            </w:r>
          </w:p>
        </w:tc>
        <w:tc>
          <w:tcPr>
            <w:tcW w:w="2394" w:type="dxa"/>
          </w:tcPr>
          <w:p w14:paraId="4DB51955" w14:textId="77777777" w:rsidR="00A10EF9" w:rsidRDefault="00A10EF9" w:rsidP="00AC3CC8">
            <w:pPr>
              <w:rPr>
                <w:rFonts w:cstheme="minorHAnsi"/>
              </w:rPr>
            </w:pPr>
            <w:r>
              <w:rPr>
                <w:rFonts w:cstheme="minorHAnsi"/>
              </w:rPr>
              <w:t>Geometric mean based on a minimum of 5 samples obtained during separate 24-hour periods for any 30-day period</w:t>
            </w:r>
          </w:p>
        </w:tc>
      </w:tr>
      <w:tr w:rsidR="00A10EF9" w14:paraId="756DCE85" w14:textId="77777777" w:rsidTr="00AC3CC8">
        <w:tc>
          <w:tcPr>
            <w:tcW w:w="2394" w:type="dxa"/>
            <w:vMerge/>
          </w:tcPr>
          <w:p w14:paraId="1C9FCC0E" w14:textId="77777777" w:rsidR="00A10EF9" w:rsidRDefault="00A10EF9" w:rsidP="00AC3CC8">
            <w:pPr>
              <w:rPr>
                <w:rFonts w:cstheme="minorHAnsi"/>
              </w:rPr>
            </w:pPr>
          </w:p>
        </w:tc>
        <w:tc>
          <w:tcPr>
            <w:tcW w:w="2394" w:type="dxa"/>
          </w:tcPr>
          <w:p w14:paraId="3963EB8F" w14:textId="77777777" w:rsidR="00A10EF9" w:rsidRDefault="00A10EF9" w:rsidP="00AC3CC8">
            <w:pPr>
              <w:rPr>
                <w:rFonts w:cstheme="minorHAnsi"/>
              </w:rPr>
            </w:pPr>
            <w:r>
              <w:rPr>
                <w:rFonts w:cstheme="minorHAnsi"/>
              </w:rPr>
              <w:t>≤ 235</w:t>
            </w:r>
          </w:p>
        </w:tc>
        <w:tc>
          <w:tcPr>
            <w:tcW w:w="2394" w:type="dxa"/>
            <w:vMerge/>
          </w:tcPr>
          <w:p w14:paraId="4950A8D0" w14:textId="77777777" w:rsidR="00A10EF9" w:rsidRDefault="00A10EF9" w:rsidP="00AC3CC8">
            <w:pPr>
              <w:rPr>
                <w:rFonts w:cstheme="minorHAnsi"/>
              </w:rPr>
            </w:pPr>
          </w:p>
        </w:tc>
        <w:tc>
          <w:tcPr>
            <w:tcW w:w="2394" w:type="dxa"/>
          </w:tcPr>
          <w:p w14:paraId="36690190" w14:textId="77777777" w:rsidR="00A10EF9" w:rsidRDefault="00A10EF9" w:rsidP="00AC3CC8">
            <w:pPr>
              <w:rPr>
                <w:rFonts w:cstheme="minorHAnsi"/>
              </w:rPr>
            </w:pPr>
            <w:r>
              <w:rPr>
                <w:rFonts w:cstheme="minorHAnsi"/>
              </w:rPr>
              <w:t>In any one sample</w:t>
            </w:r>
          </w:p>
        </w:tc>
      </w:tr>
    </w:tbl>
    <w:p w14:paraId="1098C306" w14:textId="77777777" w:rsidR="00A10EF9" w:rsidRDefault="00A10EF9" w:rsidP="00A10EF9">
      <w:pPr>
        <w:rPr>
          <w:rFonts w:cstheme="minorHAnsi"/>
        </w:rPr>
      </w:pPr>
    </w:p>
    <w:p w14:paraId="4F7E76A6" w14:textId="77777777" w:rsidR="00A10EF9" w:rsidRPr="00FC052A" w:rsidRDefault="00A10EF9" w:rsidP="00A10EF9">
      <w:pPr>
        <w:pStyle w:val="Caption"/>
        <w:keepNext/>
        <w:rPr>
          <w:sz w:val="22"/>
        </w:rPr>
      </w:pPr>
      <w:bookmarkStart w:id="2729" w:name="_Toc276729601"/>
      <w:bookmarkStart w:id="2730" w:name="_Toc253843583"/>
      <w:r w:rsidRPr="00FC052A">
        <w:rPr>
          <w:sz w:val="22"/>
        </w:rPr>
        <w:t xml:space="preserve">Table </w:t>
      </w:r>
      <w:r w:rsidR="00314C7F" w:rsidRPr="00FC052A">
        <w:rPr>
          <w:sz w:val="22"/>
        </w:rPr>
        <w:fldChar w:fldCharType="begin"/>
      </w:r>
      <w:r w:rsidR="00647238" w:rsidRPr="00FC052A">
        <w:rPr>
          <w:sz w:val="22"/>
        </w:rPr>
        <w:instrText xml:space="preserve"> SEQ Table \* ARABIC </w:instrText>
      </w:r>
      <w:r w:rsidR="00314C7F" w:rsidRPr="00FC052A">
        <w:rPr>
          <w:sz w:val="22"/>
        </w:rPr>
        <w:fldChar w:fldCharType="separate"/>
      </w:r>
      <w:r w:rsidR="00994042">
        <w:rPr>
          <w:noProof/>
          <w:sz w:val="22"/>
        </w:rPr>
        <w:t>24</w:t>
      </w:r>
      <w:r w:rsidR="00314C7F" w:rsidRPr="00FC052A">
        <w:rPr>
          <w:sz w:val="22"/>
        </w:rPr>
        <w:fldChar w:fldCharType="end"/>
      </w:r>
      <w:r w:rsidR="00341178">
        <w:rPr>
          <w:sz w:val="22"/>
        </w:rPr>
        <w:tab/>
      </w:r>
      <w:r w:rsidRPr="00FC052A">
        <w:rPr>
          <w:sz w:val="22"/>
        </w:rPr>
        <w:t>Criteria for Fish and Wildlife Propagation, Recreation, and Stock Watering Waters</w:t>
      </w:r>
      <w:bookmarkEnd w:id="2729"/>
      <w:bookmarkEnd w:id="2730"/>
    </w:p>
    <w:tbl>
      <w:tblPr>
        <w:tblStyle w:val="TableGrid"/>
        <w:tblW w:w="0" w:type="auto"/>
        <w:tblLook w:val="04A0" w:firstRow="1" w:lastRow="0" w:firstColumn="1" w:lastColumn="0" w:noHBand="0" w:noVBand="1"/>
      </w:tblPr>
      <w:tblGrid>
        <w:gridCol w:w="2394"/>
        <w:gridCol w:w="2394"/>
        <w:gridCol w:w="2394"/>
        <w:gridCol w:w="2394"/>
      </w:tblGrid>
      <w:tr w:rsidR="00A10EF9" w14:paraId="64A02008" w14:textId="77777777" w:rsidTr="00AC3CC8">
        <w:tc>
          <w:tcPr>
            <w:tcW w:w="9576" w:type="dxa"/>
            <w:gridSpan w:val="4"/>
          </w:tcPr>
          <w:p w14:paraId="419AA45B" w14:textId="77777777" w:rsidR="00A10EF9" w:rsidRDefault="00A10EF9" w:rsidP="00AC3CC8">
            <w:pPr>
              <w:rPr>
                <w:rFonts w:cstheme="minorHAnsi"/>
              </w:rPr>
            </w:pPr>
            <w:r>
              <w:rPr>
                <w:rFonts w:cstheme="minorHAnsi"/>
              </w:rPr>
              <w:t>74:51:01:52. Criteria for fish and wildlife propagation, recreation, and stock watering waters.</w:t>
            </w:r>
          </w:p>
        </w:tc>
      </w:tr>
      <w:tr w:rsidR="00A10EF9" w14:paraId="033FB6EE" w14:textId="77777777" w:rsidTr="00AC3CC8">
        <w:tc>
          <w:tcPr>
            <w:tcW w:w="2394" w:type="dxa"/>
          </w:tcPr>
          <w:p w14:paraId="6DF9BF1A" w14:textId="77777777" w:rsidR="00A10EF9" w:rsidRDefault="00A10EF9" w:rsidP="00AC3CC8">
            <w:pPr>
              <w:rPr>
                <w:rFonts w:cstheme="minorHAnsi"/>
              </w:rPr>
            </w:pPr>
            <w:r>
              <w:rPr>
                <w:rFonts w:cstheme="minorHAnsi"/>
              </w:rPr>
              <w:t>Parameter</w:t>
            </w:r>
          </w:p>
        </w:tc>
        <w:tc>
          <w:tcPr>
            <w:tcW w:w="2394" w:type="dxa"/>
          </w:tcPr>
          <w:p w14:paraId="21252D60" w14:textId="77777777" w:rsidR="00A10EF9" w:rsidRDefault="00A10EF9" w:rsidP="00AC3CC8">
            <w:pPr>
              <w:rPr>
                <w:rFonts w:cstheme="minorHAnsi"/>
              </w:rPr>
            </w:pPr>
            <w:r>
              <w:rPr>
                <w:rFonts w:cstheme="minorHAnsi"/>
              </w:rPr>
              <w:t>Criteria</w:t>
            </w:r>
          </w:p>
        </w:tc>
        <w:tc>
          <w:tcPr>
            <w:tcW w:w="2394" w:type="dxa"/>
          </w:tcPr>
          <w:p w14:paraId="2A4A8921" w14:textId="77777777" w:rsidR="00A10EF9" w:rsidRDefault="00A10EF9" w:rsidP="00AC3CC8">
            <w:pPr>
              <w:rPr>
                <w:rFonts w:cstheme="minorHAnsi"/>
              </w:rPr>
            </w:pPr>
            <w:r>
              <w:rPr>
                <w:rFonts w:cstheme="minorHAnsi"/>
              </w:rPr>
              <w:t>Unit of Measure</w:t>
            </w:r>
          </w:p>
        </w:tc>
        <w:tc>
          <w:tcPr>
            <w:tcW w:w="2394" w:type="dxa"/>
          </w:tcPr>
          <w:p w14:paraId="087B74E2" w14:textId="77777777" w:rsidR="00A10EF9" w:rsidRDefault="00A10EF9" w:rsidP="00AC3CC8">
            <w:pPr>
              <w:rPr>
                <w:rFonts w:cstheme="minorHAnsi"/>
              </w:rPr>
            </w:pPr>
            <w:r>
              <w:rPr>
                <w:rFonts w:cstheme="minorHAnsi"/>
              </w:rPr>
              <w:t>Special Conditions</w:t>
            </w:r>
          </w:p>
        </w:tc>
      </w:tr>
      <w:tr w:rsidR="00A10EF9" w14:paraId="7CE96FC4" w14:textId="77777777" w:rsidTr="00AC3CC8">
        <w:tc>
          <w:tcPr>
            <w:tcW w:w="2394" w:type="dxa"/>
            <w:vMerge w:val="restart"/>
          </w:tcPr>
          <w:p w14:paraId="3E597E1C" w14:textId="77777777" w:rsidR="00A10EF9" w:rsidRDefault="00A10EF9" w:rsidP="00AC3CC8">
            <w:pPr>
              <w:rPr>
                <w:rFonts w:cstheme="minorHAnsi"/>
              </w:rPr>
            </w:pPr>
            <w:r>
              <w:rPr>
                <w:rFonts w:cstheme="minorHAnsi"/>
              </w:rPr>
              <w:t>Total alkalinity as calcium carbonate</w:t>
            </w:r>
          </w:p>
        </w:tc>
        <w:tc>
          <w:tcPr>
            <w:tcW w:w="2394" w:type="dxa"/>
          </w:tcPr>
          <w:p w14:paraId="0A47D41D" w14:textId="77777777" w:rsidR="00A10EF9" w:rsidRDefault="00A10EF9" w:rsidP="00AC3CC8">
            <w:pPr>
              <w:rPr>
                <w:rFonts w:cstheme="minorHAnsi"/>
              </w:rPr>
            </w:pPr>
            <w:r>
              <w:rPr>
                <w:rFonts w:cstheme="minorHAnsi"/>
              </w:rPr>
              <w:t>≤ 750</w:t>
            </w:r>
          </w:p>
        </w:tc>
        <w:tc>
          <w:tcPr>
            <w:tcW w:w="2394" w:type="dxa"/>
            <w:vMerge w:val="restart"/>
          </w:tcPr>
          <w:p w14:paraId="00A12226"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40A7B577" w14:textId="77777777" w:rsidR="00A10EF9" w:rsidRDefault="00A10EF9" w:rsidP="00AC3CC8">
            <w:pPr>
              <w:rPr>
                <w:rFonts w:cstheme="minorHAnsi"/>
              </w:rPr>
            </w:pPr>
            <w:r>
              <w:rPr>
                <w:rFonts w:cstheme="minorHAnsi"/>
              </w:rPr>
              <w:t>30-day average</w:t>
            </w:r>
          </w:p>
        </w:tc>
      </w:tr>
      <w:tr w:rsidR="00A10EF9" w14:paraId="05D5F52C" w14:textId="77777777" w:rsidTr="00AC3CC8">
        <w:tc>
          <w:tcPr>
            <w:tcW w:w="2394" w:type="dxa"/>
            <w:vMerge/>
          </w:tcPr>
          <w:p w14:paraId="2271C032" w14:textId="77777777" w:rsidR="00A10EF9" w:rsidRDefault="00A10EF9" w:rsidP="00AC3CC8">
            <w:pPr>
              <w:rPr>
                <w:rFonts w:cstheme="minorHAnsi"/>
              </w:rPr>
            </w:pPr>
          </w:p>
        </w:tc>
        <w:tc>
          <w:tcPr>
            <w:tcW w:w="2394" w:type="dxa"/>
          </w:tcPr>
          <w:p w14:paraId="00E6F9BC" w14:textId="77777777" w:rsidR="00A10EF9" w:rsidRDefault="00A10EF9" w:rsidP="00AC3CC8">
            <w:pPr>
              <w:rPr>
                <w:rFonts w:cstheme="minorHAnsi"/>
              </w:rPr>
            </w:pPr>
            <w:r>
              <w:rPr>
                <w:rFonts w:cstheme="minorHAnsi"/>
              </w:rPr>
              <w:t>≤ 1313</w:t>
            </w:r>
          </w:p>
        </w:tc>
        <w:tc>
          <w:tcPr>
            <w:tcW w:w="2394" w:type="dxa"/>
            <w:vMerge/>
          </w:tcPr>
          <w:p w14:paraId="38076449" w14:textId="77777777" w:rsidR="00A10EF9" w:rsidRDefault="00A10EF9" w:rsidP="00AC3CC8">
            <w:pPr>
              <w:rPr>
                <w:rFonts w:cstheme="minorHAnsi"/>
              </w:rPr>
            </w:pPr>
          </w:p>
        </w:tc>
        <w:tc>
          <w:tcPr>
            <w:tcW w:w="2394" w:type="dxa"/>
          </w:tcPr>
          <w:p w14:paraId="0E9F06D6" w14:textId="77777777" w:rsidR="00A10EF9" w:rsidRDefault="00A10EF9" w:rsidP="00AC3CC8">
            <w:pPr>
              <w:rPr>
                <w:rFonts w:cstheme="minorHAnsi"/>
              </w:rPr>
            </w:pPr>
            <w:r>
              <w:rPr>
                <w:rFonts w:cstheme="minorHAnsi"/>
              </w:rPr>
              <w:t>Daily maximum</w:t>
            </w:r>
          </w:p>
        </w:tc>
      </w:tr>
      <w:tr w:rsidR="00A10EF9" w14:paraId="33C4754F" w14:textId="77777777" w:rsidTr="00AC3CC8">
        <w:tc>
          <w:tcPr>
            <w:tcW w:w="2394" w:type="dxa"/>
            <w:vMerge w:val="restart"/>
          </w:tcPr>
          <w:p w14:paraId="7C2B39A6" w14:textId="77777777" w:rsidR="00A10EF9" w:rsidRDefault="00A10EF9" w:rsidP="00AC3CC8">
            <w:pPr>
              <w:rPr>
                <w:rFonts w:cstheme="minorHAnsi"/>
              </w:rPr>
            </w:pPr>
            <w:r>
              <w:rPr>
                <w:rFonts w:cstheme="minorHAnsi"/>
              </w:rPr>
              <w:t>Total dissolved solids</w:t>
            </w:r>
          </w:p>
        </w:tc>
        <w:tc>
          <w:tcPr>
            <w:tcW w:w="2394" w:type="dxa"/>
          </w:tcPr>
          <w:p w14:paraId="214F9D01" w14:textId="77777777" w:rsidR="00A10EF9" w:rsidRDefault="00A10EF9" w:rsidP="00AC3CC8">
            <w:pPr>
              <w:rPr>
                <w:rFonts w:cstheme="minorHAnsi"/>
              </w:rPr>
            </w:pPr>
            <w:r>
              <w:rPr>
                <w:rFonts w:cstheme="minorHAnsi"/>
              </w:rPr>
              <w:t>≤ 2,500</w:t>
            </w:r>
          </w:p>
        </w:tc>
        <w:tc>
          <w:tcPr>
            <w:tcW w:w="2394" w:type="dxa"/>
            <w:vMerge w:val="restart"/>
          </w:tcPr>
          <w:p w14:paraId="0646E10B"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683426E1" w14:textId="77777777" w:rsidR="00A10EF9" w:rsidRDefault="00A10EF9" w:rsidP="00AC3CC8">
            <w:pPr>
              <w:rPr>
                <w:rFonts w:cstheme="minorHAnsi"/>
              </w:rPr>
            </w:pPr>
            <w:r>
              <w:rPr>
                <w:rFonts w:cstheme="minorHAnsi"/>
              </w:rPr>
              <w:t>30-day average</w:t>
            </w:r>
          </w:p>
        </w:tc>
      </w:tr>
      <w:tr w:rsidR="00A10EF9" w14:paraId="0EC8EBE4" w14:textId="77777777" w:rsidTr="00AC3CC8">
        <w:tc>
          <w:tcPr>
            <w:tcW w:w="2394" w:type="dxa"/>
            <w:vMerge/>
          </w:tcPr>
          <w:p w14:paraId="12D51CF0" w14:textId="77777777" w:rsidR="00A10EF9" w:rsidRDefault="00A10EF9" w:rsidP="00AC3CC8">
            <w:pPr>
              <w:rPr>
                <w:rFonts w:cstheme="minorHAnsi"/>
              </w:rPr>
            </w:pPr>
          </w:p>
        </w:tc>
        <w:tc>
          <w:tcPr>
            <w:tcW w:w="2394" w:type="dxa"/>
          </w:tcPr>
          <w:p w14:paraId="14C3D05F" w14:textId="77777777" w:rsidR="00A10EF9" w:rsidRDefault="00A10EF9" w:rsidP="00AC3CC8">
            <w:pPr>
              <w:rPr>
                <w:rFonts w:cstheme="minorHAnsi"/>
              </w:rPr>
            </w:pPr>
            <w:r>
              <w:rPr>
                <w:rFonts w:cstheme="minorHAnsi"/>
              </w:rPr>
              <w:t>≤ 4375</w:t>
            </w:r>
          </w:p>
        </w:tc>
        <w:tc>
          <w:tcPr>
            <w:tcW w:w="2394" w:type="dxa"/>
            <w:vMerge/>
          </w:tcPr>
          <w:p w14:paraId="371D944B" w14:textId="77777777" w:rsidR="00A10EF9" w:rsidRDefault="00A10EF9" w:rsidP="00AC3CC8">
            <w:pPr>
              <w:rPr>
                <w:rFonts w:cstheme="minorHAnsi"/>
              </w:rPr>
            </w:pPr>
          </w:p>
        </w:tc>
        <w:tc>
          <w:tcPr>
            <w:tcW w:w="2394" w:type="dxa"/>
          </w:tcPr>
          <w:p w14:paraId="04CEDB8A" w14:textId="77777777" w:rsidR="00A10EF9" w:rsidRDefault="00A10EF9" w:rsidP="00AC3CC8">
            <w:pPr>
              <w:rPr>
                <w:rFonts w:cstheme="minorHAnsi"/>
              </w:rPr>
            </w:pPr>
            <w:r>
              <w:rPr>
                <w:rFonts w:cstheme="minorHAnsi"/>
              </w:rPr>
              <w:t>Daily maximum</w:t>
            </w:r>
          </w:p>
        </w:tc>
      </w:tr>
      <w:tr w:rsidR="00A10EF9" w14:paraId="72F2CE51" w14:textId="77777777" w:rsidTr="00AC3CC8">
        <w:tc>
          <w:tcPr>
            <w:tcW w:w="2394" w:type="dxa"/>
            <w:vMerge w:val="restart"/>
          </w:tcPr>
          <w:p w14:paraId="4D0E4A7E" w14:textId="77777777" w:rsidR="00A10EF9" w:rsidRDefault="00A10EF9" w:rsidP="00AC3CC8">
            <w:pPr>
              <w:rPr>
                <w:rFonts w:cstheme="minorHAnsi"/>
              </w:rPr>
            </w:pPr>
            <w:r>
              <w:rPr>
                <w:rFonts w:cstheme="minorHAnsi"/>
              </w:rPr>
              <w:t>Conductivity at 25 ͦC</w:t>
            </w:r>
          </w:p>
        </w:tc>
        <w:tc>
          <w:tcPr>
            <w:tcW w:w="2394" w:type="dxa"/>
          </w:tcPr>
          <w:p w14:paraId="384C943F" w14:textId="77777777" w:rsidR="00A10EF9" w:rsidRDefault="00A10EF9" w:rsidP="00AC3CC8">
            <w:pPr>
              <w:rPr>
                <w:rFonts w:cstheme="minorHAnsi"/>
              </w:rPr>
            </w:pPr>
            <w:r>
              <w:rPr>
                <w:rFonts w:cstheme="minorHAnsi"/>
              </w:rPr>
              <w:t>≤ 4,000</w:t>
            </w:r>
          </w:p>
        </w:tc>
        <w:tc>
          <w:tcPr>
            <w:tcW w:w="2394" w:type="dxa"/>
            <w:vMerge w:val="restart"/>
          </w:tcPr>
          <w:p w14:paraId="6CE011DF" w14:textId="77777777" w:rsidR="00A10EF9" w:rsidRDefault="00A10EF9" w:rsidP="00AC3CC8">
            <w:pPr>
              <w:rPr>
                <w:rFonts w:cstheme="minorHAnsi"/>
              </w:rPr>
            </w:pPr>
            <w:proofErr w:type="spellStart"/>
            <w:r>
              <w:rPr>
                <w:rFonts w:cstheme="minorHAnsi"/>
              </w:rPr>
              <w:t>Micromhos</w:t>
            </w:r>
            <w:proofErr w:type="spellEnd"/>
            <w:r>
              <w:rPr>
                <w:rFonts w:cstheme="minorHAnsi"/>
              </w:rPr>
              <w:t>/cm</w:t>
            </w:r>
          </w:p>
        </w:tc>
        <w:tc>
          <w:tcPr>
            <w:tcW w:w="2394" w:type="dxa"/>
          </w:tcPr>
          <w:p w14:paraId="6B1A81CF" w14:textId="77777777" w:rsidR="00A10EF9" w:rsidRDefault="00A10EF9" w:rsidP="00AC3CC8">
            <w:pPr>
              <w:rPr>
                <w:rFonts w:cstheme="minorHAnsi"/>
              </w:rPr>
            </w:pPr>
            <w:r>
              <w:rPr>
                <w:rFonts w:cstheme="minorHAnsi"/>
              </w:rPr>
              <w:t>30-day average</w:t>
            </w:r>
          </w:p>
        </w:tc>
      </w:tr>
      <w:tr w:rsidR="00A10EF9" w14:paraId="6E5C4F01" w14:textId="77777777" w:rsidTr="00AC3CC8">
        <w:tc>
          <w:tcPr>
            <w:tcW w:w="2394" w:type="dxa"/>
            <w:vMerge/>
          </w:tcPr>
          <w:p w14:paraId="67E1FDD2" w14:textId="77777777" w:rsidR="00A10EF9" w:rsidRDefault="00A10EF9" w:rsidP="00AC3CC8">
            <w:pPr>
              <w:rPr>
                <w:rFonts w:cstheme="minorHAnsi"/>
              </w:rPr>
            </w:pPr>
          </w:p>
        </w:tc>
        <w:tc>
          <w:tcPr>
            <w:tcW w:w="2394" w:type="dxa"/>
          </w:tcPr>
          <w:p w14:paraId="63D35FFE" w14:textId="77777777" w:rsidR="00A10EF9" w:rsidRDefault="00A10EF9" w:rsidP="00AC3CC8">
            <w:pPr>
              <w:rPr>
                <w:rFonts w:cstheme="minorHAnsi"/>
              </w:rPr>
            </w:pPr>
            <w:r>
              <w:rPr>
                <w:rFonts w:cstheme="minorHAnsi"/>
              </w:rPr>
              <w:t>≤ 7,000</w:t>
            </w:r>
          </w:p>
        </w:tc>
        <w:tc>
          <w:tcPr>
            <w:tcW w:w="2394" w:type="dxa"/>
            <w:vMerge/>
          </w:tcPr>
          <w:p w14:paraId="3F167308" w14:textId="77777777" w:rsidR="00A10EF9" w:rsidRDefault="00A10EF9" w:rsidP="00AC3CC8">
            <w:pPr>
              <w:rPr>
                <w:rFonts w:cstheme="minorHAnsi"/>
              </w:rPr>
            </w:pPr>
          </w:p>
        </w:tc>
        <w:tc>
          <w:tcPr>
            <w:tcW w:w="2394" w:type="dxa"/>
          </w:tcPr>
          <w:p w14:paraId="5B47D8FD" w14:textId="77777777" w:rsidR="00A10EF9" w:rsidRDefault="00A10EF9" w:rsidP="00AC3CC8">
            <w:pPr>
              <w:rPr>
                <w:rFonts w:cstheme="minorHAnsi"/>
              </w:rPr>
            </w:pPr>
            <w:r>
              <w:rPr>
                <w:rFonts w:cstheme="minorHAnsi"/>
              </w:rPr>
              <w:t>Daily maximum</w:t>
            </w:r>
          </w:p>
        </w:tc>
      </w:tr>
      <w:tr w:rsidR="00A10EF9" w14:paraId="5315C0E9" w14:textId="77777777" w:rsidTr="00AC3CC8">
        <w:tc>
          <w:tcPr>
            <w:tcW w:w="2394" w:type="dxa"/>
            <w:vMerge w:val="restart"/>
          </w:tcPr>
          <w:p w14:paraId="664FC52F" w14:textId="77777777" w:rsidR="00A10EF9" w:rsidRDefault="00A10EF9" w:rsidP="00AC3CC8">
            <w:pPr>
              <w:rPr>
                <w:rFonts w:cstheme="minorHAnsi"/>
              </w:rPr>
            </w:pPr>
            <w:r>
              <w:rPr>
                <w:rFonts w:cstheme="minorHAnsi"/>
              </w:rPr>
              <w:t>Nitrates as N</w:t>
            </w:r>
          </w:p>
        </w:tc>
        <w:tc>
          <w:tcPr>
            <w:tcW w:w="2394" w:type="dxa"/>
          </w:tcPr>
          <w:p w14:paraId="1D4C849A" w14:textId="77777777" w:rsidR="00A10EF9" w:rsidRDefault="00A10EF9" w:rsidP="00AC3CC8">
            <w:pPr>
              <w:rPr>
                <w:rFonts w:cstheme="minorHAnsi"/>
              </w:rPr>
            </w:pPr>
            <w:r>
              <w:rPr>
                <w:rFonts w:cstheme="minorHAnsi"/>
              </w:rPr>
              <w:t>≤ 50</w:t>
            </w:r>
          </w:p>
        </w:tc>
        <w:tc>
          <w:tcPr>
            <w:tcW w:w="2394" w:type="dxa"/>
            <w:vMerge w:val="restart"/>
          </w:tcPr>
          <w:p w14:paraId="1B87CA56"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4369F62C" w14:textId="77777777" w:rsidR="00A10EF9" w:rsidRDefault="00A10EF9" w:rsidP="00AC3CC8">
            <w:pPr>
              <w:rPr>
                <w:rFonts w:cstheme="minorHAnsi"/>
              </w:rPr>
            </w:pPr>
            <w:r>
              <w:rPr>
                <w:rFonts w:cstheme="minorHAnsi"/>
              </w:rPr>
              <w:t>30-day average</w:t>
            </w:r>
          </w:p>
        </w:tc>
      </w:tr>
      <w:tr w:rsidR="00A10EF9" w14:paraId="5A184CF6" w14:textId="77777777" w:rsidTr="00AC3CC8">
        <w:tc>
          <w:tcPr>
            <w:tcW w:w="2394" w:type="dxa"/>
            <w:vMerge/>
          </w:tcPr>
          <w:p w14:paraId="04969D10" w14:textId="77777777" w:rsidR="00A10EF9" w:rsidRDefault="00A10EF9" w:rsidP="00AC3CC8">
            <w:pPr>
              <w:rPr>
                <w:rFonts w:cstheme="minorHAnsi"/>
              </w:rPr>
            </w:pPr>
          </w:p>
        </w:tc>
        <w:tc>
          <w:tcPr>
            <w:tcW w:w="2394" w:type="dxa"/>
          </w:tcPr>
          <w:p w14:paraId="2114304D" w14:textId="77777777" w:rsidR="00A10EF9" w:rsidRDefault="00A10EF9" w:rsidP="00AC3CC8">
            <w:pPr>
              <w:rPr>
                <w:rFonts w:cstheme="minorHAnsi"/>
              </w:rPr>
            </w:pPr>
            <w:r>
              <w:rPr>
                <w:rFonts w:cstheme="minorHAnsi"/>
              </w:rPr>
              <w:t>≤ 88</w:t>
            </w:r>
          </w:p>
        </w:tc>
        <w:tc>
          <w:tcPr>
            <w:tcW w:w="2394" w:type="dxa"/>
            <w:vMerge/>
          </w:tcPr>
          <w:p w14:paraId="1E8DCA60" w14:textId="77777777" w:rsidR="00A10EF9" w:rsidRDefault="00A10EF9" w:rsidP="00AC3CC8">
            <w:pPr>
              <w:rPr>
                <w:rFonts w:cstheme="minorHAnsi"/>
              </w:rPr>
            </w:pPr>
          </w:p>
        </w:tc>
        <w:tc>
          <w:tcPr>
            <w:tcW w:w="2394" w:type="dxa"/>
          </w:tcPr>
          <w:p w14:paraId="40997488" w14:textId="77777777" w:rsidR="00A10EF9" w:rsidRDefault="00A10EF9" w:rsidP="00AC3CC8">
            <w:pPr>
              <w:rPr>
                <w:rFonts w:cstheme="minorHAnsi"/>
              </w:rPr>
            </w:pPr>
            <w:r>
              <w:rPr>
                <w:rFonts w:cstheme="minorHAnsi"/>
              </w:rPr>
              <w:t>Daily maximum</w:t>
            </w:r>
          </w:p>
        </w:tc>
      </w:tr>
      <w:tr w:rsidR="00A10EF9" w14:paraId="547F0B0C" w14:textId="77777777" w:rsidTr="00AC3CC8">
        <w:tc>
          <w:tcPr>
            <w:tcW w:w="2394" w:type="dxa"/>
          </w:tcPr>
          <w:p w14:paraId="714D651D" w14:textId="77777777" w:rsidR="00A10EF9" w:rsidRDefault="00A10EF9" w:rsidP="00AC3CC8">
            <w:pPr>
              <w:rPr>
                <w:rFonts w:cstheme="minorHAnsi"/>
              </w:rPr>
            </w:pPr>
            <w:proofErr w:type="gramStart"/>
            <w:r>
              <w:rPr>
                <w:rFonts w:cstheme="minorHAnsi"/>
              </w:rPr>
              <w:t>pH</w:t>
            </w:r>
            <w:proofErr w:type="gramEnd"/>
          </w:p>
        </w:tc>
        <w:tc>
          <w:tcPr>
            <w:tcW w:w="2394" w:type="dxa"/>
          </w:tcPr>
          <w:p w14:paraId="412CEB04" w14:textId="77777777" w:rsidR="00A10EF9" w:rsidRDefault="00A10EF9" w:rsidP="00AC3CC8">
            <w:pPr>
              <w:rPr>
                <w:rFonts w:cstheme="minorHAnsi"/>
              </w:rPr>
            </w:pPr>
            <w:r>
              <w:rPr>
                <w:rFonts w:cstheme="minorHAnsi"/>
              </w:rPr>
              <w:t>≥ 6.5 - ≤ 9.0</w:t>
            </w:r>
          </w:p>
        </w:tc>
        <w:tc>
          <w:tcPr>
            <w:tcW w:w="2394" w:type="dxa"/>
          </w:tcPr>
          <w:p w14:paraId="7340DE6D" w14:textId="77777777" w:rsidR="00A10EF9" w:rsidRDefault="00A10EF9" w:rsidP="00AC3CC8">
            <w:pPr>
              <w:rPr>
                <w:rFonts w:cstheme="minorHAnsi"/>
              </w:rPr>
            </w:pPr>
            <w:r>
              <w:rPr>
                <w:rFonts w:cstheme="minorHAnsi"/>
              </w:rPr>
              <w:t>Units</w:t>
            </w:r>
          </w:p>
        </w:tc>
        <w:tc>
          <w:tcPr>
            <w:tcW w:w="2394" w:type="dxa"/>
          </w:tcPr>
          <w:p w14:paraId="1AA203F8" w14:textId="77777777" w:rsidR="00A10EF9" w:rsidRDefault="00A10EF9" w:rsidP="00AC3CC8">
            <w:pPr>
              <w:rPr>
                <w:rFonts w:cstheme="minorHAnsi"/>
              </w:rPr>
            </w:pPr>
            <w:r>
              <w:rPr>
                <w:rFonts w:cstheme="minorHAnsi"/>
              </w:rPr>
              <w:t>See § 74:51:01:07</w:t>
            </w:r>
          </w:p>
        </w:tc>
      </w:tr>
      <w:tr w:rsidR="00A10EF9" w14:paraId="7792002C" w14:textId="77777777" w:rsidTr="00AC3CC8">
        <w:tc>
          <w:tcPr>
            <w:tcW w:w="2394" w:type="dxa"/>
          </w:tcPr>
          <w:p w14:paraId="28D7AFEA" w14:textId="77777777" w:rsidR="00A10EF9" w:rsidRDefault="00A10EF9" w:rsidP="00AC3CC8">
            <w:pPr>
              <w:rPr>
                <w:rFonts w:cstheme="minorHAnsi"/>
              </w:rPr>
            </w:pPr>
            <w:r>
              <w:rPr>
                <w:rFonts w:cstheme="minorHAnsi"/>
              </w:rPr>
              <w:t>Total petroleum hydrocarbon</w:t>
            </w:r>
          </w:p>
        </w:tc>
        <w:tc>
          <w:tcPr>
            <w:tcW w:w="2394" w:type="dxa"/>
          </w:tcPr>
          <w:p w14:paraId="758474B4" w14:textId="77777777" w:rsidR="00A10EF9" w:rsidRDefault="00A10EF9" w:rsidP="00AC3CC8">
            <w:pPr>
              <w:rPr>
                <w:rFonts w:cstheme="minorHAnsi"/>
              </w:rPr>
            </w:pPr>
            <w:r>
              <w:rPr>
                <w:rFonts w:cstheme="minorHAnsi"/>
              </w:rPr>
              <w:t>≤ 10</w:t>
            </w:r>
          </w:p>
        </w:tc>
        <w:tc>
          <w:tcPr>
            <w:tcW w:w="2394" w:type="dxa"/>
          </w:tcPr>
          <w:p w14:paraId="757E0F47"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001D1A99" w14:textId="77777777" w:rsidR="00A10EF9" w:rsidRDefault="00A10EF9" w:rsidP="00AC3CC8">
            <w:pPr>
              <w:rPr>
                <w:rFonts w:cstheme="minorHAnsi"/>
              </w:rPr>
            </w:pPr>
            <w:r>
              <w:rPr>
                <w:rFonts w:cstheme="minorHAnsi"/>
              </w:rPr>
              <w:t>See § 74:51:01:10</w:t>
            </w:r>
          </w:p>
        </w:tc>
      </w:tr>
      <w:tr w:rsidR="00A10EF9" w14:paraId="4D5AE879" w14:textId="77777777" w:rsidTr="00AC3CC8">
        <w:tc>
          <w:tcPr>
            <w:tcW w:w="2394" w:type="dxa"/>
          </w:tcPr>
          <w:p w14:paraId="371D98B7" w14:textId="77777777" w:rsidR="00A10EF9" w:rsidRDefault="00A10EF9" w:rsidP="00AC3CC8">
            <w:pPr>
              <w:rPr>
                <w:rFonts w:cstheme="minorHAnsi"/>
              </w:rPr>
            </w:pPr>
            <w:r>
              <w:rPr>
                <w:rFonts w:cstheme="minorHAnsi"/>
              </w:rPr>
              <w:t>Oil and grease</w:t>
            </w:r>
          </w:p>
        </w:tc>
        <w:tc>
          <w:tcPr>
            <w:tcW w:w="2394" w:type="dxa"/>
          </w:tcPr>
          <w:p w14:paraId="05786898" w14:textId="77777777" w:rsidR="00A10EF9" w:rsidRDefault="00A10EF9" w:rsidP="00AC3CC8">
            <w:pPr>
              <w:rPr>
                <w:rFonts w:cstheme="minorHAnsi"/>
              </w:rPr>
            </w:pPr>
            <w:r>
              <w:rPr>
                <w:rFonts w:cstheme="minorHAnsi"/>
              </w:rPr>
              <w:t>≤ 10</w:t>
            </w:r>
          </w:p>
        </w:tc>
        <w:tc>
          <w:tcPr>
            <w:tcW w:w="2394" w:type="dxa"/>
          </w:tcPr>
          <w:p w14:paraId="775146F6" w14:textId="77777777" w:rsidR="00A10EF9" w:rsidRDefault="00A10EF9" w:rsidP="00AC3CC8">
            <w:pPr>
              <w:rPr>
                <w:rFonts w:cstheme="minorHAnsi"/>
              </w:rPr>
            </w:pPr>
            <w:proofErr w:type="gramStart"/>
            <w:r>
              <w:rPr>
                <w:rFonts w:cstheme="minorHAnsi"/>
              </w:rPr>
              <w:t>mg</w:t>
            </w:r>
            <w:proofErr w:type="gramEnd"/>
            <w:r>
              <w:rPr>
                <w:rFonts w:cstheme="minorHAnsi"/>
              </w:rPr>
              <w:t>/L</w:t>
            </w:r>
          </w:p>
        </w:tc>
        <w:tc>
          <w:tcPr>
            <w:tcW w:w="2394" w:type="dxa"/>
          </w:tcPr>
          <w:p w14:paraId="041C50F8" w14:textId="77777777" w:rsidR="00A10EF9" w:rsidRDefault="00A10EF9" w:rsidP="00AC3CC8">
            <w:pPr>
              <w:rPr>
                <w:rFonts w:cstheme="minorHAnsi"/>
              </w:rPr>
            </w:pPr>
            <w:r>
              <w:rPr>
                <w:rFonts w:cstheme="minorHAnsi"/>
              </w:rPr>
              <w:t>See § 74:51:01:10</w:t>
            </w:r>
          </w:p>
        </w:tc>
      </w:tr>
    </w:tbl>
    <w:p w14:paraId="33955482" w14:textId="77777777" w:rsidR="00A10EF9" w:rsidRDefault="00A10EF9" w:rsidP="00A10EF9"/>
    <w:p w14:paraId="02D7BDF2" w14:textId="77777777" w:rsidR="00A10EF9" w:rsidRDefault="00A10EF9" w:rsidP="00A10EF9">
      <w:r>
        <w:t xml:space="preserve">(Table information is from the website </w:t>
      </w:r>
      <w:hyperlink r:id="rId89" w:history="1">
        <w:r w:rsidRPr="008A021B">
          <w:rPr>
            <w:rStyle w:val="Hyperlink"/>
            <w:rFonts w:cstheme="minorHAnsi"/>
          </w:rPr>
          <w:t>http://legis.state.sd.us/rules/DisplayRule.aspx?Rule=74:51:01</w:t>
        </w:r>
      </w:hyperlink>
      <w:r>
        <w:t xml:space="preserve"> SD Legislature – Administrative Rules – Chapter 74:51:01 Surface Water Quality Standards)</w:t>
      </w:r>
    </w:p>
    <w:p w14:paraId="299EA1AA" w14:textId="77777777" w:rsidR="00FE0A51" w:rsidRDefault="00FE0A51" w:rsidP="00A10EF9"/>
    <w:p w14:paraId="45ACCBCE" w14:textId="77777777" w:rsidR="00FE0A51" w:rsidRDefault="00FE0A51" w:rsidP="00A10EF9"/>
    <w:p w14:paraId="11136E89" w14:textId="77777777" w:rsidR="000C3DEA" w:rsidRPr="0010017F" w:rsidRDefault="000C3DEA" w:rsidP="000C3DEA">
      <w:pPr>
        <w:pStyle w:val="Caption"/>
        <w:keepNext/>
        <w:jc w:val="center"/>
        <w:rPr>
          <w:sz w:val="22"/>
        </w:rPr>
      </w:pPr>
      <w:bookmarkStart w:id="2731" w:name="_Toc253843584"/>
      <w:r w:rsidRPr="0010017F">
        <w:rPr>
          <w:sz w:val="22"/>
        </w:rPr>
        <w:t xml:space="preserve">Table </w:t>
      </w:r>
      <w:r w:rsidRPr="0010017F">
        <w:rPr>
          <w:sz w:val="22"/>
        </w:rPr>
        <w:fldChar w:fldCharType="begin"/>
      </w:r>
      <w:r w:rsidRPr="0010017F">
        <w:rPr>
          <w:sz w:val="22"/>
        </w:rPr>
        <w:instrText xml:space="preserve"> SEQ Table \* ARABIC </w:instrText>
      </w:r>
      <w:r w:rsidRPr="0010017F">
        <w:rPr>
          <w:sz w:val="22"/>
        </w:rPr>
        <w:fldChar w:fldCharType="separate"/>
      </w:r>
      <w:r w:rsidR="00994042">
        <w:rPr>
          <w:noProof/>
          <w:sz w:val="22"/>
        </w:rPr>
        <w:t>27</w:t>
      </w:r>
      <w:r w:rsidRPr="0010017F">
        <w:rPr>
          <w:sz w:val="22"/>
        </w:rPr>
        <w:fldChar w:fldCharType="end"/>
      </w:r>
      <w:r w:rsidRPr="0010017F">
        <w:rPr>
          <w:sz w:val="22"/>
        </w:rPr>
        <w:tab/>
      </w:r>
      <w:r>
        <w:rPr>
          <w:sz w:val="22"/>
        </w:rPr>
        <w:t xml:space="preserve">Wounded Knee Creek </w:t>
      </w:r>
      <w:r w:rsidRPr="0010017F">
        <w:rPr>
          <w:sz w:val="22"/>
        </w:rPr>
        <w:t xml:space="preserve">Criteria </w:t>
      </w:r>
      <w:commentRangeStart w:id="2732"/>
      <w:r w:rsidRPr="0010017F">
        <w:rPr>
          <w:sz w:val="22"/>
        </w:rPr>
        <w:t>Comparison</w:t>
      </w:r>
      <w:commentRangeEnd w:id="2732"/>
      <w:r>
        <w:rPr>
          <w:rStyle w:val="CommentReference"/>
          <w:b w:val="0"/>
          <w:bCs w:val="0"/>
          <w:color w:val="auto"/>
        </w:rPr>
        <w:commentReference w:id="2732"/>
      </w:r>
      <w:bookmarkEnd w:id="27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43" w:type="dxa"/>
          <w:bottom w:w="43" w:type="dxa"/>
          <w:right w:w="43" w:type="dxa"/>
        </w:tblCellMar>
        <w:tblLook w:val="0000" w:firstRow="0" w:lastRow="0" w:firstColumn="0" w:lastColumn="0" w:noHBand="0" w:noVBand="0"/>
      </w:tblPr>
      <w:tblGrid>
        <w:gridCol w:w="1647"/>
        <w:gridCol w:w="3397"/>
        <w:gridCol w:w="2469"/>
        <w:gridCol w:w="1933"/>
      </w:tblGrid>
      <w:tr w:rsidR="000C3DEA" w:rsidRPr="00A54DD9" w14:paraId="3C1EE994" w14:textId="77777777" w:rsidTr="000C3DEA">
        <w:trPr>
          <w:tblHeader/>
          <w:jc w:val="center"/>
        </w:trPr>
        <w:tc>
          <w:tcPr>
            <w:tcW w:w="872" w:type="pct"/>
            <w:vAlign w:val="center"/>
          </w:tcPr>
          <w:p w14:paraId="3184494C" w14:textId="77777777" w:rsidR="000C3DEA" w:rsidRPr="00015170" w:rsidRDefault="000C3DEA" w:rsidP="000C3DEA">
            <w:pPr>
              <w:pStyle w:val="NoSpacing"/>
              <w:jc w:val="center"/>
              <w:rPr>
                <w:b/>
              </w:rPr>
            </w:pPr>
            <w:r w:rsidRPr="00015170">
              <w:rPr>
                <w:b/>
              </w:rPr>
              <w:t xml:space="preserve">Site </w:t>
            </w:r>
            <w:r>
              <w:rPr>
                <w:b/>
              </w:rPr>
              <w:t>#</w:t>
            </w:r>
          </w:p>
        </w:tc>
        <w:tc>
          <w:tcPr>
            <w:tcW w:w="1798" w:type="pct"/>
            <w:vAlign w:val="center"/>
          </w:tcPr>
          <w:p w14:paraId="3AFCC60C" w14:textId="77777777" w:rsidR="000C3DEA" w:rsidRPr="00015170" w:rsidRDefault="000C3DEA" w:rsidP="000C3DEA">
            <w:pPr>
              <w:pStyle w:val="NoSpacing"/>
              <w:jc w:val="center"/>
              <w:rPr>
                <w:b/>
              </w:rPr>
            </w:pPr>
            <w:r w:rsidRPr="00015170">
              <w:rPr>
                <w:b/>
              </w:rPr>
              <w:t>Parameter</w:t>
            </w:r>
          </w:p>
        </w:tc>
        <w:tc>
          <w:tcPr>
            <w:tcW w:w="1307" w:type="pct"/>
            <w:vAlign w:val="center"/>
          </w:tcPr>
          <w:p w14:paraId="0E46813F" w14:textId="77777777" w:rsidR="000C3DEA" w:rsidRPr="00015170" w:rsidRDefault="000C3DEA" w:rsidP="000C3DEA">
            <w:pPr>
              <w:pStyle w:val="NoSpacing"/>
              <w:jc w:val="center"/>
              <w:rPr>
                <w:b/>
              </w:rPr>
            </w:pPr>
            <w:r>
              <w:rPr>
                <w:b/>
              </w:rPr>
              <w:t xml:space="preserve">NPS Assessment </w:t>
            </w:r>
            <w:r w:rsidRPr="00015170">
              <w:rPr>
                <w:b/>
              </w:rPr>
              <w:t>Criteria</w:t>
            </w:r>
          </w:p>
        </w:tc>
        <w:tc>
          <w:tcPr>
            <w:tcW w:w="1023" w:type="pct"/>
            <w:vAlign w:val="center"/>
          </w:tcPr>
          <w:p w14:paraId="41D8FAEB" w14:textId="77777777" w:rsidR="000C3DEA" w:rsidRPr="0010017F" w:rsidRDefault="000C3DEA" w:rsidP="000C3DEA">
            <w:pPr>
              <w:pStyle w:val="NoSpacing"/>
              <w:jc w:val="center"/>
              <w:rPr>
                <w:b/>
              </w:rPr>
            </w:pPr>
            <w:r w:rsidRPr="0010017F">
              <w:rPr>
                <w:b/>
              </w:rPr>
              <w:t>SD DENR Criteria</w:t>
            </w:r>
          </w:p>
        </w:tc>
      </w:tr>
      <w:tr w:rsidR="000C3DEA" w:rsidRPr="00A54DD9" w14:paraId="63782D0B" w14:textId="77777777" w:rsidTr="000C3DEA">
        <w:trPr>
          <w:jc w:val="center"/>
        </w:trPr>
        <w:tc>
          <w:tcPr>
            <w:tcW w:w="872" w:type="pct"/>
            <w:vMerge w:val="restart"/>
            <w:vAlign w:val="center"/>
          </w:tcPr>
          <w:p w14:paraId="08F3B54D" w14:textId="77777777" w:rsidR="000C3DEA" w:rsidRPr="00A54DD9" w:rsidRDefault="000C3DEA" w:rsidP="000C3DEA">
            <w:pPr>
              <w:pStyle w:val="NoSpacing"/>
            </w:pPr>
            <w:r w:rsidRPr="00A54DD9">
              <w:t>WKI</w:t>
            </w:r>
          </w:p>
        </w:tc>
        <w:tc>
          <w:tcPr>
            <w:tcW w:w="1798" w:type="pct"/>
            <w:vAlign w:val="center"/>
          </w:tcPr>
          <w:p w14:paraId="087EF8FB" w14:textId="77777777" w:rsidR="000C3DEA" w:rsidRPr="00A54DD9" w:rsidRDefault="000C3DEA" w:rsidP="000C3DEA">
            <w:pPr>
              <w:pStyle w:val="NoSpacing"/>
            </w:pPr>
            <w:proofErr w:type="gramStart"/>
            <w:r w:rsidRPr="00A54DD9">
              <w:t>pH</w:t>
            </w:r>
            <w:proofErr w:type="gramEnd"/>
            <w:r w:rsidRPr="00A54DD9">
              <w:t xml:space="preserve"> (upper limit)</w:t>
            </w:r>
          </w:p>
        </w:tc>
        <w:tc>
          <w:tcPr>
            <w:tcW w:w="1307" w:type="pct"/>
            <w:vAlign w:val="center"/>
          </w:tcPr>
          <w:p w14:paraId="0A227CE5" w14:textId="77777777" w:rsidR="000C3DEA" w:rsidRPr="00A54DD9" w:rsidRDefault="000C3DEA" w:rsidP="000C3DEA">
            <w:pPr>
              <w:pStyle w:val="NoSpacing"/>
              <w:jc w:val="center"/>
            </w:pPr>
            <w:r>
              <w:rPr>
                <w:rFonts w:cstheme="minorHAnsi"/>
              </w:rPr>
              <w:t>≤</w:t>
            </w:r>
            <w:r w:rsidRPr="00A54DD9">
              <w:t xml:space="preserve"> 8.8 </w:t>
            </w:r>
            <w:proofErr w:type="spellStart"/>
            <w:r w:rsidRPr="00A54DD9">
              <w:t>s.u</w:t>
            </w:r>
            <w:proofErr w:type="spellEnd"/>
            <w:r w:rsidRPr="00A54DD9">
              <w:t>.</w:t>
            </w:r>
          </w:p>
        </w:tc>
        <w:tc>
          <w:tcPr>
            <w:tcW w:w="1023" w:type="pct"/>
            <w:vAlign w:val="center"/>
          </w:tcPr>
          <w:p w14:paraId="681E0A25" w14:textId="77777777" w:rsidR="000C3DEA" w:rsidRPr="00A54DD9" w:rsidRDefault="000C3DEA" w:rsidP="000C3DEA">
            <w:pPr>
              <w:pStyle w:val="NoSpacing"/>
              <w:jc w:val="center"/>
            </w:pPr>
            <w:r>
              <w:rPr>
                <w:rFonts w:ascii="Calibri" w:hAnsi="Calibri" w:cs="Calibri"/>
              </w:rPr>
              <w:t>≤</w:t>
            </w:r>
            <w:r>
              <w:t xml:space="preserve"> 9.0 </w:t>
            </w:r>
            <w:proofErr w:type="spellStart"/>
            <w:r>
              <w:t>s.u</w:t>
            </w:r>
            <w:proofErr w:type="spellEnd"/>
            <w:r>
              <w:t>.</w:t>
            </w:r>
          </w:p>
        </w:tc>
      </w:tr>
      <w:tr w:rsidR="000C3DEA" w:rsidRPr="00A54DD9" w14:paraId="5D174B95" w14:textId="77777777" w:rsidTr="000C3DEA">
        <w:trPr>
          <w:jc w:val="center"/>
        </w:trPr>
        <w:tc>
          <w:tcPr>
            <w:tcW w:w="872" w:type="pct"/>
            <w:vMerge/>
            <w:vAlign w:val="center"/>
          </w:tcPr>
          <w:p w14:paraId="1464E5A7" w14:textId="77777777" w:rsidR="000C3DEA" w:rsidRPr="00A54DD9" w:rsidRDefault="000C3DEA" w:rsidP="000C3DEA">
            <w:pPr>
              <w:pStyle w:val="NoSpacing"/>
            </w:pPr>
          </w:p>
        </w:tc>
        <w:tc>
          <w:tcPr>
            <w:tcW w:w="1798" w:type="pct"/>
            <w:vAlign w:val="center"/>
          </w:tcPr>
          <w:p w14:paraId="7DCAE54C" w14:textId="77777777" w:rsidR="000C3DEA" w:rsidRPr="00A54DD9" w:rsidRDefault="000C3DEA" w:rsidP="000C3DEA">
            <w:pPr>
              <w:pStyle w:val="NoSpacing"/>
            </w:pPr>
            <w:r w:rsidRPr="00A54DD9">
              <w:t>Dissolved Oxygen</w:t>
            </w:r>
          </w:p>
        </w:tc>
        <w:tc>
          <w:tcPr>
            <w:tcW w:w="1307" w:type="pct"/>
            <w:vAlign w:val="center"/>
          </w:tcPr>
          <w:p w14:paraId="6BCB8633" w14:textId="77777777" w:rsidR="000C3DEA" w:rsidRPr="00A54DD9" w:rsidRDefault="000C3DEA" w:rsidP="000C3DEA">
            <w:pPr>
              <w:pStyle w:val="NoSpacing"/>
              <w:jc w:val="center"/>
            </w:pPr>
            <w:r>
              <w:rPr>
                <w:rFonts w:cstheme="minorHAnsi"/>
              </w:rPr>
              <w:t>≥</w:t>
            </w:r>
            <w:r>
              <w:t xml:space="preserve"> 5 mg/L</w:t>
            </w:r>
          </w:p>
        </w:tc>
        <w:tc>
          <w:tcPr>
            <w:tcW w:w="1023" w:type="pct"/>
            <w:vAlign w:val="center"/>
          </w:tcPr>
          <w:p w14:paraId="79E83A73" w14:textId="77777777" w:rsidR="000C3DEA" w:rsidRPr="00A54DD9" w:rsidRDefault="000C3DEA" w:rsidP="000C3DEA">
            <w:pPr>
              <w:pStyle w:val="NoSpacing"/>
              <w:jc w:val="center"/>
            </w:pPr>
            <w:r>
              <w:rPr>
                <w:rFonts w:cstheme="minorHAnsi"/>
              </w:rPr>
              <w:t>≥</w:t>
            </w:r>
            <w:r>
              <w:t xml:space="preserve"> 5 mg/L</w:t>
            </w:r>
          </w:p>
        </w:tc>
      </w:tr>
      <w:tr w:rsidR="000C3DEA" w:rsidRPr="00A54DD9" w14:paraId="5EA8D4AF" w14:textId="77777777" w:rsidTr="000C3DEA">
        <w:trPr>
          <w:jc w:val="center"/>
        </w:trPr>
        <w:tc>
          <w:tcPr>
            <w:tcW w:w="872" w:type="pct"/>
            <w:vMerge/>
            <w:vAlign w:val="center"/>
          </w:tcPr>
          <w:p w14:paraId="61BB6C11" w14:textId="77777777" w:rsidR="000C3DEA" w:rsidRPr="00A54DD9" w:rsidRDefault="000C3DEA" w:rsidP="000C3DEA">
            <w:pPr>
              <w:pStyle w:val="NoSpacing"/>
            </w:pPr>
          </w:p>
        </w:tc>
        <w:tc>
          <w:tcPr>
            <w:tcW w:w="1798" w:type="pct"/>
            <w:vAlign w:val="center"/>
          </w:tcPr>
          <w:p w14:paraId="6E2DB951" w14:textId="77777777" w:rsidR="000C3DEA" w:rsidRPr="00A54DD9" w:rsidRDefault="000C3DEA" w:rsidP="000C3DEA">
            <w:pPr>
              <w:pStyle w:val="NoSpacing"/>
            </w:pPr>
            <w:r w:rsidRPr="00A54DD9">
              <w:t>Phosphorus, total</w:t>
            </w:r>
          </w:p>
        </w:tc>
        <w:tc>
          <w:tcPr>
            <w:tcW w:w="1307" w:type="pct"/>
            <w:vAlign w:val="center"/>
          </w:tcPr>
          <w:p w14:paraId="6B2B3CE7" w14:textId="77777777" w:rsidR="000C3DEA" w:rsidRPr="00A54DD9" w:rsidRDefault="000C3DEA" w:rsidP="000C3DEA">
            <w:pPr>
              <w:pStyle w:val="NoSpacing"/>
              <w:jc w:val="center"/>
            </w:pPr>
            <w:r>
              <w:rPr>
                <w:rFonts w:cstheme="minorHAnsi"/>
              </w:rPr>
              <w:t>≤</w:t>
            </w:r>
            <w:r>
              <w:t xml:space="preserve"> 36.56 </w:t>
            </w:r>
            <w:r>
              <w:rPr>
                <w:rFonts w:ascii="Calibri" w:hAnsi="Calibri" w:cs="Calibri"/>
              </w:rPr>
              <w:t>µ</w:t>
            </w:r>
            <w:r>
              <w:t>g/L</w:t>
            </w:r>
          </w:p>
        </w:tc>
        <w:tc>
          <w:tcPr>
            <w:tcW w:w="1023" w:type="pct"/>
            <w:shd w:val="clear" w:color="auto" w:fill="FFFF00"/>
            <w:vAlign w:val="center"/>
          </w:tcPr>
          <w:p w14:paraId="74CC5A15" w14:textId="77777777" w:rsidR="000C3DEA" w:rsidRPr="00A54DD9" w:rsidRDefault="000C3DEA" w:rsidP="000C3DEA">
            <w:pPr>
              <w:pStyle w:val="NoSpacing"/>
              <w:jc w:val="center"/>
            </w:pPr>
            <w:r>
              <w:t>*See Narrative Criteria</w:t>
            </w:r>
          </w:p>
        </w:tc>
      </w:tr>
      <w:tr w:rsidR="000C3DEA" w:rsidRPr="00A54DD9" w14:paraId="6BCC0E7E" w14:textId="77777777" w:rsidTr="000C3DEA">
        <w:trPr>
          <w:jc w:val="center"/>
        </w:trPr>
        <w:tc>
          <w:tcPr>
            <w:tcW w:w="872" w:type="pct"/>
            <w:vMerge/>
            <w:vAlign w:val="center"/>
          </w:tcPr>
          <w:p w14:paraId="0DF41D90" w14:textId="77777777" w:rsidR="000C3DEA" w:rsidRPr="00A54DD9" w:rsidRDefault="000C3DEA" w:rsidP="000C3DEA">
            <w:pPr>
              <w:pStyle w:val="NoSpacing"/>
            </w:pPr>
          </w:p>
        </w:tc>
        <w:tc>
          <w:tcPr>
            <w:tcW w:w="1798" w:type="pct"/>
            <w:vAlign w:val="center"/>
          </w:tcPr>
          <w:p w14:paraId="691EC493" w14:textId="77777777" w:rsidR="000C3DEA" w:rsidRPr="00A54DD9" w:rsidRDefault="000C3DEA" w:rsidP="000C3DEA">
            <w:pPr>
              <w:pStyle w:val="NoSpacing"/>
            </w:pPr>
            <w:r w:rsidRPr="00A54DD9">
              <w:t>Arsenic</w:t>
            </w:r>
          </w:p>
        </w:tc>
        <w:tc>
          <w:tcPr>
            <w:tcW w:w="1307" w:type="pct"/>
            <w:vAlign w:val="center"/>
          </w:tcPr>
          <w:p w14:paraId="5C681C22" w14:textId="77777777" w:rsidR="000C3DEA" w:rsidRPr="00A54DD9" w:rsidRDefault="000C3DEA" w:rsidP="000C3DEA">
            <w:pPr>
              <w:pStyle w:val="NoSpacing"/>
              <w:jc w:val="center"/>
            </w:pPr>
            <w:r>
              <w:rPr>
                <w:rFonts w:cstheme="minorHAnsi"/>
              </w:rPr>
              <w:t>≤</w:t>
            </w:r>
            <w:r>
              <w:t xml:space="preserve"> 0.14 </w:t>
            </w:r>
            <w:r>
              <w:rPr>
                <w:rFonts w:ascii="Calibri" w:hAnsi="Calibri" w:cs="Calibri"/>
              </w:rPr>
              <w:t>µ</w:t>
            </w:r>
            <w:r>
              <w:t>g/L</w:t>
            </w:r>
          </w:p>
        </w:tc>
        <w:tc>
          <w:tcPr>
            <w:tcW w:w="1023" w:type="pct"/>
            <w:vAlign w:val="center"/>
          </w:tcPr>
          <w:p w14:paraId="210C314D" w14:textId="77777777" w:rsidR="000C3DEA" w:rsidRPr="00A54DD9" w:rsidRDefault="000C3DEA" w:rsidP="000C3DEA">
            <w:pPr>
              <w:pStyle w:val="NoSpacing"/>
              <w:jc w:val="center"/>
            </w:pPr>
          </w:p>
        </w:tc>
      </w:tr>
      <w:tr w:rsidR="000C3DEA" w:rsidRPr="00A54DD9" w14:paraId="13AA326C" w14:textId="77777777" w:rsidTr="000C3DEA">
        <w:trPr>
          <w:jc w:val="center"/>
        </w:trPr>
        <w:tc>
          <w:tcPr>
            <w:tcW w:w="872" w:type="pct"/>
            <w:vMerge/>
            <w:vAlign w:val="center"/>
          </w:tcPr>
          <w:p w14:paraId="0E54E878" w14:textId="77777777" w:rsidR="000C3DEA" w:rsidRPr="00A54DD9" w:rsidRDefault="000C3DEA" w:rsidP="000C3DEA">
            <w:pPr>
              <w:pStyle w:val="NoSpacing"/>
            </w:pPr>
          </w:p>
        </w:tc>
        <w:tc>
          <w:tcPr>
            <w:tcW w:w="1798" w:type="pct"/>
            <w:vAlign w:val="center"/>
          </w:tcPr>
          <w:p w14:paraId="6A66FE43" w14:textId="77777777" w:rsidR="000C3DEA" w:rsidRPr="00A54DD9" w:rsidRDefault="000C3DEA" w:rsidP="000C3DEA">
            <w:pPr>
              <w:pStyle w:val="NoSpacing"/>
            </w:pPr>
            <w:r w:rsidRPr="00A54DD9">
              <w:t>Iron</w:t>
            </w:r>
          </w:p>
        </w:tc>
        <w:tc>
          <w:tcPr>
            <w:tcW w:w="1307" w:type="pct"/>
            <w:vAlign w:val="center"/>
          </w:tcPr>
          <w:p w14:paraId="0C3532CD" w14:textId="77777777" w:rsidR="000C3DEA" w:rsidRPr="00A54DD9" w:rsidRDefault="000C3DEA" w:rsidP="000C3DEA">
            <w:pPr>
              <w:pStyle w:val="NoSpacing"/>
              <w:jc w:val="center"/>
            </w:pPr>
            <w:r>
              <w:rPr>
                <w:rFonts w:cstheme="minorHAnsi"/>
              </w:rPr>
              <w:t>≤</w:t>
            </w:r>
            <w:r>
              <w:t xml:space="preserve">300 </w:t>
            </w:r>
            <w:r>
              <w:rPr>
                <w:rFonts w:ascii="Calibri" w:hAnsi="Calibri" w:cs="Calibri"/>
              </w:rPr>
              <w:t>µ</w:t>
            </w:r>
            <w:r>
              <w:t>g/L</w:t>
            </w:r>
          </w:p>
        </w:tc>
        <w:tc>
          <w:tcPr>
            <w:tcW w:w="1023" w:type="pct"/>
            <w:vAlign w:val="center"/>
          </w:tcPr>
          <w:p w14:paraId="6FEA8982" w14:textId="77777777" w:rsidR="000C3DEA" w:rsidRPr="00A54DD9" w:rsidRDefault="000C3DEA" w:rsidP="000C3DEA">
            <w:pPr>
              <w:pStyle w:val="NoSpacing"/>
              <w:jc w:val="center"/>
            </w:pPr>
          </w:p>
        </w:tc>
      </w:tr>
      <w:tr w:rsidR="000C3DEA" w:rsidRPr="00A54DD9" w14:paraId="6F5B8355" w14:textId="77777777" w:rsidTr="000C3DEA">
        <w:trPr>
          <w:jc w:val="center"/>
        </w:trPr>
        <w:tc>
          <w:tcPr>
            <w:tcW w:w="872" w:type="pct"/>
            <w:vMerge/>
            <w:vAlign w:val="center"/>
          </w:tcPr>
          <w:p w14:paraId="035D05D2" w14:textId="77777777" w:rsidR="000C3DEA" w:rsidRPr="00A54DD9" w:rsidRDefault="000C3DEA" w:rsidP="000C3DEA">
            <w:pPr>
              <w:pStyle w:val="NoSpacing"/>
            </w:pPr>
          </w:p>
        </w:tc>
        <w:tc>
          <w:tcPr>
            <w:tcW w:w="1798" w:type="pct"/>
            <w:vAlign w:val="center"/>
          </w:tcPr>
          <w:p w14:paraId="22B4FFB0" w14:textId="77777777" w:rsidR="000C3DEA" w:rsidRPr="00A54DD9" w:rsidRDefault="000C3DEA" w:rsidP="000C3DEA">
            <w:pPr>
              <w:pStyle w:val="NoSpacing"/>
            </w:pPr>
            <w:r w:rsidRPr="00A54DD9">
              <w:t>Manganese</w:t>
            </w:r>
          </w:p>
        </w:tc>
        <w:tc>
          <w:tcPr>
            <w:tcW w:w="1307" w:type="pct"/>
            <w:vAlign w:val="center"/>
          </w:tcPr>
          <w:p w14:paraId="14C1D7D6" w14:textId="77777777" w:rsidR="000C3DEA" w:rsidRPr="00A54DD9" w:rsidRDefault="000C3DEA" w:rsidP="000C3DEA">
            <w:pPr>
              <w:pStyle w:val="NoSpacing"/>
              <w:jc w:val="center"/>
            </w:pPr>
            <w:r>
              <w:rPr>
                <w:rFonts w:cstheme="minorHAnsi"/>
              </w:rPr>
              <w:t>≤</w:t>
            </w:r>
            <w:r>
              <w:t xml:space="preserve"> 100 </w:t>
            </w:r>
            <w:r>
              <w:rPr>
                <w:rFonts w:ascii="Calibri" w:hAnsi="Calibri" w:cs="Calibri"/>
              </w:rPr>
              <w:t>µ</w:t>
            </w:r>
            <w:r>
              <w:t>g/L</w:t>
            </w:r>
          </w:p>
        </w:tc>
        <w:tc>
          <w:tcPr>
            <w:tcW w:w="1023" w:type="pct"/>
            <w:vAlign w:val="center"/>
          </w:tcPr>
          <w:p w14:paraId="6B81D87F" w14:textId="77777777" w:rsidR="000C3DEA" w:rsidRPr="00A54DD9" w:rsidRDefault="000C3DEA" w:rsidP="000C3DEA">
            <w:pPr>
              <w:pStyle w:val="NoSpacing"/>
              <w:jc w:val="center"/>
            </w:pPr>
          </w:p>
        </w:tc>
      </w:tr>
      <w:tr w:rsidR="000C3DEA" w:rsidRPr="00A54DD9" w14:paraId="535B50D7" w14:textId="77777777" w:rsidTr="000C3DEA">
        <w:trPr>
          <w:jc w:val="center"/>
        </w:trPr>
        <w:tc>
          <w:tcPr>
            <w:tcW w:w="872" w:type="pct"/>
            <w:vMerge/>
            <w:vAlign w:val="center"/>
          </w:tcPr>
          <w:p w14:paraId="24CA562E" w14:textId="77777777" w:rsidR="000C3DEA" w:rsidRPr="00A54DD9" w:rsidRDefault="000C3DEA" w:rsidP="000C3DEA">
            <w:pPr>
              <w:pStyle w:val="NoSpacing"/>
            </w:pPr>
          </w:p>
        </w:tc>
        <w:tc>
          <w:tcPr>
            <w:tcW w:w="1798" w:type="pct"/>
            <w:vAlign w:val="center"/>
          </w:tcPr>
          <w:p w14:paraId="0158F7C2" w14:textId="77777777" w:rsidR="000C3DEA" w:rsidRPr="00A54DD9" w:rsidRDefault="000C3DEA" w:rsidP="000C3DEA">
            <w:pPr>
              <w:pStyle w:val="NoSpacing"/>
            </w:pPr>
            <w:r w:rsidRPr="00A54DD9">
              <w:t>Mercury</w:t>
            </w:r>
          </w:p>
        </w:tc>
        <w:tc>
          <w:tcPr>
            <w:tcW w:w="1307" w:type="pct"/>
            <w:vAlign w:val="center"/>
          </w:tcPr>
          <w:p w14:paraId="4D25872C" w14:textId="77777777" w:rsidR="000C3DEA" w:rsidRPr="00A54DD9" w:rsidRDefault="000C3DEA" w:rsidP="000C3DEA">
            <w:pPr>
              <w:pStyle w:val="NoSpacing"/>
              <w:jc w:val="center"/>
            </w:pPr>
            <w:r>
              <w:rPr>
                <w:rFonts w:cstheme="minorHAnsi"/>
              </w:rPr>
              <w:t>≤</w:t>
            </w:r>
            <w:r>
              <w:t xml:space="preserve"> 0.012 </w:t>
            </w:r>
            <w:r>
              <w:rPr>
                <w:rFonts w:ascii="Calibri" w:hAnsi="Calibri" w:cs="Calibri"/>
              </w:rPr>
              <w:t>µ</w:t>
            </w:r>
            <w:r>
              <w:t>g/L</w:t>
            </w:r>
          </w:p>
        </w:tc>
        <w:tc>
          <w:tcPr>
            <w:tcW w:w="1023" w:type="pct"/>
            <w:vAlign w:val="center"/>
          </w:tcPr>
          <w:p w14:paraId="33BF7795" w14:textId="77777777" w:rsidR="000C3DEA" w:rsidRPr="00A54DD9" w:rsidRDefault="000C3DEA" w:rsidP="000C3DEA">
            <w:pPr>
              <w:pStyle w:val="NoSpacing"/>
              <w:jc w:val="center"/>
            </w:pPr>
          </w:p>
        </w:tc>
      </w:tr>
      <w:tr w:rsidR="000C3DEA" w:rsidRPr="00A54DD9" w14:paraId="5848849D" w14:textId="77777777" w:rsidTr="000C3DEA">
        <w:trPr>
          <w:jc w:val="center"/>
        </w:trPr>
        <w:tc>
          <w:tcPr>
            <w:tcW w:w="872" w:type="pct"/>
            <w:vMerge/>
            <w:vAlign w:val="center"/>
          </w:tcPr>
          <w:p w14:paraId="71392D68" w14:textId="77777777" w:rsidR="000C3DEA" w:rsidRPr="00A54DD9" w:rsidRDefault="000C3DEA" w:rsidP="000C3DEA">
            <w:pPr>
              <w:pStyle w:val="NoSpacing"/>
            </w:pPr>
          </w:p>
        </w:tc>
        <w:tc>
          <w:tcPr>
            <w:tcW w:w="1798" w:type="pct"/>
            <w:vAlign w:val="center"/>
          </w:tcPr>
          <w:p w14:paraId="398FDECD" w14:textId="77777777" w:rsidR="000C3DEA" w:rsidRPr="00A54DD9" w:rsidRDefault="000C3DEA" w:rsidP="000C3DEA">
            <w:pPr>
              <w:pStyle w:val="NoSpacing"/>
            </w:pPr>
            <w:r>
              <w:t>Nitrate as N</w:t>
            </w:r>
          </w:p>
        </w:tc>
        <w:tc>
          <w:tcPr>
            <w:tcW w:w="1307" w:type="pct"/>
            <w:vAlign w:val="center"/>
          </w:tcPr>
          <w:p w14:paraId="5F63273A" w14:textId="77777777" w:rsidR="000C3DEA" w:rsidRDefault="000C3DEA" w:rsidP="000C3DEA">
            <w:pPr>
              <w:pStyle w:val="NoSpacing"/>
              <w:jc w:val="center"/>
              <w:rPr>
                <w:rFonts w:cstheme="minorHAnsi"/>
              </w:rPr>
            </w:pPr>
          </w:p>
        </w:tc>
        <w:tc>
          <w:tcPr>
            <w:tcW w:w="1023" w:type="pct"/>
            <w:vAlign w:val="center"/>
          </w:tcPr>
          <w:p w14:paraId="79E4C438" w14:textId="77777777" w:rsidR="000C3DEA" w:rsidRPr="00A54DD9" w:rsidRDefault="000C3DEA" w:rsidP="000C3DEA">
            <w:pPr>
              <w:pStyle w:val="NoSpacing"/>
              <w:jc w:val="center"/>
            </w:pPr>
            <w:r>
              <w:rPr>
                <w:rFonts w:cstheme="minorHAnsi"/>
              </w:rPr>
              <w:t>≤</w:t>
            </w:r>
            <w:r>
              <w:t>88 mg/L</w:t>
            </w:r>
          </w:p>
        </w:tc>
      </w:tr>
      <w:tr w:rsidR="000C3DEA" w:rsidRPr="00A54DD9" w14:paraId="701F50DE" w14:textId="77777777" w:rsidTr="000C3DEA">
        <w:trPr>
          <w:jc w:val="center"/>
        </w:trPr>
        <w:tc>
          <w:tcPr>
            <w:tcW w:w="872" w:type="pct"/>
            <w:vMerge/>
            <w:vAlign w:val="center"/>
          </w:tcPr>
          <w:p w14:paraId="71146701" w14:textId="77777777" w:rsidR="000C3DEA" w:rsidRPr="00A54DD9" w:rsidRDefault="000C3DEA" w:rsidP="000C3DEA">
            <w:pPr>
              <w:pStyle w:val="NoSpacing"/>
            </w:pPr>
          </w:p>
        </w:tc>
        <w:tc>
          <w:tcPr>
            <w:tcW w:w="1798" w:type="pct"/>
            <w:vAlign w:val="center"/>
          </w:tcPr>
          <w:p w14:paraId="36C087C0" w14:textId="77777777" w:rsidR="000C3DEA" w:rsidRDefault="000C3DEA" w:rsidP="000C3DEA">
            <w:pPr>
              <w:pStyle w:val="NoSpacing"/>
            </w:pPr>
            <w:r>
              <w:t>Total Ammonia Nitrogen as N</w:t>
            </w:r>
          </w:p>
        </w:tc>
        <w:tc>
          <w:tcPr>
            <w:tcW w:w="1307" w:type="pct"/>
            <w:vAlign w:val="center"/>
          </w:tcPr>
          <w:p w14:paraId="1324AA4B" w14:textId="77777777" w:rsidR="000C3DEA" w:rsidRPr="00EF5AA3" w:rsidRDefault="000C3DEA" w:rsidP="000C3DEA">
            <w:pPr>
              <w:pStyle w:val="NoSpacing"/>
              <w:jc w:val="center"/>
              <w:rPr>
                <w:rFonts w:cstheme="minorHAnsi"/>
                <w:highlight w:val="yellow"/>
              </w:rPr>
            </w:pPr>
          </w:p>
        </w:tc>
        <w:tc>
          <w:tcPr>
            <w:tcW w:w="1023" w:type="pct"/>
            <w:shd w:val="clear" w:color="auto" w:fill="FFFF00"/>
            <w:vAlign w:val="center"/>
          </w:tcPr>
          <w:p w14:paraId="00A5B50C" w14:textId="77777777" w:rsidR="000C3DEA" w:rsidRPr="00EF5AA3" w:rsidRDefault="000C3DEA" w:rsidP="000C3DEA">
            <w:pPr>
              <w:pStyle w:val="NoSpacing"/>
              <w:jc w:val="center"/>
              <w:rPr>
                <w:rFonts w:cstheme="minorHAnsi"/>
                <w:highlight w:val="yellow"/>
              </w:rPr>
            </w:pPr>
            <w:r>
              <w:rPr>
                <w:rFonts w:cstheme="minorHAnsi"/>
                <w:highlight w:val="yellow"/>
              </w:rPr>
              <w:t>**Based on pH</w:t>
            </w:r>
          </w:p>
        </w:tc>
      </w:tr>
      <w:tr w:rsidR="000C3DEA" w:rsidRPr="00A54DD9" w14:paraId="7506BA37" w14:textId="77777777" w:rsidTr="000C3DEA">
        <w:trPr>
          <w:jc w:val="center"/>
        </w:trPr>
        <w:tc>
          <w:tcPr>
            <w:tcW w:w="872" w:type="pct"/>
            <w:vMerge/>
            <w:vAlign w:val="center"/>
          </w:tcPr>
          <w:p w14:paraId="7C6E47BC" w14:textId="77777777" w:rsidR="000C3DEA" w:rsidRPr="00A54DD9" w:rsidRDefault="000C3DEA" w:rsidP="000C3DEA">
            <w:pPr>
              <w:pStyle w:val="NoSpacing"/>
            </w:pPr>
          </w:p>
        </w:tc>
        <w:tc>
          <w:tcPr>
            <w:tcW w:w="1798" w:type="pct"/>
            <w:vAlign w:val="center"/>
          </w:tcPr>
          <w:p w14:paraId="2DC3030A" w14:textId="77777777" w:rsidR="000C3DEA" w:rsidRDefault="000C3DEA" w:rsidP="000C3DEA">
            <w:pPr>
              <w:pStyle w:val="NoSpacing"/>
            </w:pPr>
            <w:r>
              <w:t>Fecal coliform</w:t>
            </w:r>
          </w:p>
        </w:tc>
        <w:tc>
          <w:tcPr>
            <w:tcW w:w="1307" w:type="pct"/>
            <w:vAlign w:val="center"/>
          </w:tcPr>
          <w:p w14:paraId="2D586755" w14:textId="77777777" w:rsidR="000C3DEA" w:rsidRDefault="000C3DEA" w:rsidP="000C3DEA">
            <w:pPr>
              <w:pStyle w:val="NoSpacing"/>
              <w:jc w:val="center"/>
              <w:rPr>
                <w:rFonts w:cstheme="minorHAnsi"/>
              </w:rPr>
            </w:pPr>
          </w:p>
        </w:tc>
        <w:tc>
          <w:tcPr>
            <w:tcW w:w="1023" w:type="pct"/>
            <w:vAlign w:val="center"/>
          </w:tcPr>
          <w:p w14:paraId="3380F368" w14:textId="77777777" w:rsidR="000C3DEA" w:rsidRDefault="000C3DEA" w:rsidP="000C3DEA">
            <w:pPr>
              <w:pStyle w:val="NoSpacing"/>
              <w:jc w:val="center"/>
              <w:rPr>
                <w:rFonts w:cstheme="minorHAnsi"/>
              </w:rPr>
            </w:pPr>
            <w:r>
              <w:rPr>
                <w:rFonts w:cstheme="minorHAnsi"/>
              </w:rPr>
              <w:t>≤ 400 /100mL</w:t>
            </w:r>
          </w:p>
        </w:tc>
      </w:tr>
      <w:tr w:rsidR="000C3DEA" w:rsidRPr="00A54DD9" w14:paraId="3B86F632" w14:textId="77777777" w:rsidTr="000C3DEA">
        <w:trPr>
          <w:jc w:val="center"/>
        </w:trPr>
        <w:tc>
          <w:tcPr>
            <w:tcW w:w="872" w:type="pct"/>
            <w:vMerge/>
            <w:vAlign w:val="center"/>
          </w:tcPr>
          <w:p w14:paraId="1E22BD3A" w14:textId="77777777" w:rsidR="000C3DEA" w:rsidRPr="00A54DD9" w:rsidRDefault="000C3DEA" w:rsidP="000C3DEA">
            <w:pPr>
              <w:pStyle w:val="NoSpacing"/>
            </w:pPr>
          </w:p>
        </w:tc>
        <w:tc>
          <w:tcPr>
            <w:tcW w:w="1798" w:type="pct"/>
            <w:vAlign w:val="center"/>
          </w:tcPr>
          <w:p w14:paraId="35C22D9E" w14:textId="77777777" w:rsidR="000C3DEA" w:rsidRDefault="000C3DEA" w:rsidP="000C3DEA">
            <w:pPr>
              <w:pStyle w:val="NoSpacing"/>
            </w:pPr>
            <w:r>
              <w:t>Escherichia coli</w:t>
            </w:r>
          </w:p>
        </w:tc>
        <w:tc>
          <w:tcPr>
            <w:tcW w:w="1307" w:type="pct"/>
            <w:vAlign w:val="center"/>
          </w:tcPr>
          <w:p w14:paraId="755CCE2D" w14:textId="77777777" w:rsidR="000C3DEA" w:rsidRDefault="000C3DEA" w:rsidP="000C3DEA">
            <w:pPr>
              <w:pStyle w:val="NoSpacing"/>
              <w:jc w:val="center"/>
              <w:rPr>
                <w:rFonts w:cstheme="minorHAnsi"/>
              </w:rPr>
            </w:pPr>
          </w:p>
        </w:tc>
        <w:tc>
          <w:tcPr>
            <w:tcW w:w="1023" w:type="pct"/>
            <w:vAlign w:val="center"/>
          </w:tcPr>
          <w:p w14:paraId="045E9501" w14:textId="77777777" w:rsidR="000C3DEA" w:rsidRDefault="000C3DEA" w:rsidP="000C3DEA">
            <w:pPr>
              <w:pStyle w:val="NoSpacing"/>
              <w:jc w:val="center"/>
              <w:rPr>
                <w:rFonts w:cstheme="minorHAnsi"/>
              </w:rPr>
            </w:pPr>
            <w:r>
              <w:rPr>
                <w:rFonts w:cstheme="minorHAnsi"/>
              </w:rPr>
              <w:t>≤ 235 /100mL</w:t>
            </w:r>
          </w:p>
        </w:tc>
      </w:tr>
      <w:tr w:rsidR="000C3DEA" w:rsidRPr="00A54DD9" w14:paraId="25E5DDED" w14:textId="77777777" w:rsidTr="000C3DEA">
        <w:trPr>
          <w:jc w:val="center"/>
        </w:trPr>
        <w:tc>
          <w:tcPr>
            <w:tcW w:w="872" w:type="pct"/>
            <w:vMerge/>
            <w:vAlign w:val="center"/>
          </w:tcPr>
          <w:p w14:paraId="439FA3CC" w14:textId="77777777" w:rsidR="000C3DEA" w:rsidRPr="00A54DD9" w:rsidRDefault="000C3DEA" w:rsidP="000C3DEA">
            <w:pPr>
              <w:pStyle w:val="NoSpacing"/>
            </w:pPr>
          </w:p>
        </w:tc>
        <w:tc>
          <w:tcPr>
            <w:tcW w:w="1798" w:type="pct"/>
            <w:vAlign w:val="center"/>
          </w:tcPr>
          <w:p w14:paraId="5E5B9576" w14:textId="77777777" w:rsidR="000C3DEA" w:rsidRDefault="000C3DEA" w:rsidP="000C3DEA">
            <w:pPr>
              <w:pStyle w:val="NoSpacing"/>
            </w:pPr>
            <w:r>
              <w:t>TSS</w:t>
            </w:r>
          </w:p>
        </w:tc>
        <w:tc>
          <w:tcPr>
            <w:tcW w:w="1307" w:type="pct"/>
            <w:vAlign w:val="center"/>
          </w:tcPr>
          <w:p w14:paraId="7A81AD39" w14:textId="77777777" w:rsidR="000C3DEA" w:rsidRDefault="000C3DEA" w:rsidP="000C3DEA">
            <w:pPr>
              <w:pStyle w:val="NoSpacing"/>
              <w:jc w:val="center"/>
              <w:rPr>
                <w:rFonts w:cstheme="minorHAnsi"/>
              </w:rPr>
            </w:pPr>
          </w:p>
        </w:tc>
        <w:tc>
          <w:tcPr>
            <w:tcW w:w="1023" w:type="pct"/>
            <w:vAlign w:val="center"/>
          </w:tcPr>
          <w:p w14:paraId="5BDF7059" w14:textId="77777777" w:rsidR="000C3DEA" w:rsidRDefault="000C3DEA" w:rsidP="000C3DEA">
            <w:pPr>
              <w:pStyle w:val="NoSpacing"/>
              <w:jc w:val="center"/>
              <w:rPr>
                <w:rFonts w:cstheme="minorHAnsi"/>
              </w:rPr>
            </w:pPr>
            <w:r>
              <w:rPr>
                <w:rFonts w:cstheme="minorHAnsi"/>
              </w:rPr>
              <w:t>≤ 158 mg/L</w:t>
            </w:r>
          </w:p>
        </w:tc>
      </w:tr>
      <w:tr w:rsidR="000C3DEA" w:rsidRPr="00A54DD9" w14:paraId="3169E201" w14:textId="77777777" w:rsidTr="000C3DEA">
        <w:trPr>
          <w:jc w:val="center"/>
        </w:trPr>
        <w:tc>
          <w:tcPr>
            <w:tcW w:w="872" w:type="pct"/>
            <w:vMerge/>
            <w:vAlign w:val="center"/>
          </w:tcPr>
          <w:p w14:paraId="7E7F8D88" w14:textId="77777777" w:rsidR="000C3DEA" w:rsidRPr="00A54DD9" w:rsidRDefault="000C3DEA" w:rsidP="000C3DEA">
            <w:pPr>
              <w:pStyle w:val="NoSpacing"/>
            </w:pPr>
          </w:p>
        </w:tc>
        <w:tc>
          <w:tcPr>
            <w:tcW w:w="1798" w:type="pct"/>
            <w:vAlign w:val="center"/>
          </w:tcPr>
          <w:p w14:paraId="7E65A2B3" w14:textId="77777777" w:rsidR="000C3DEA" w:rsidRDefault="000C3DEA" w:rsidP="000C3DEA">
            <w:pPr>
              <w:pStyle w:val="NoSpacing"/>
            </w:pPr>
            <w:r>
              <w:t>Temperature</w:t>
            </w:r>
          </w:p>
        </w:tc>
        <w:tc>
          <w:tcPr>
            <w:tcW w:w="1307" w:type="pct"/>
            <w:vAlign w:val="center"/>
          </w:tcPr>
          <w:p w14:paraId="1C1F9674" w14:textId="77777777" w:rsidR="000C3DEA" w:rsidRDefault="000C3DEA" w:rsidP="000C3DEA">
            <w:pPr>
              <w:pStyle w:val="NoSpacing"/>
              <w:jc w:val="center"/>
              <w:rPr>
                <w:rFonts w:cstheme="minorHAnsi"/>
              </w:rPr>
            </w:pPr>
          </w:p>
        </w:tc>
        <w:tc>
          <w:tcPr>
            <w:tcW w:w="1023" w:type="pct"/>
            <w:vAlign w:val="center"/>
          </w:tcPr>
          <w:p w14:paraId="02DBA980"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75  ͦF</w:t>
            </w:r>
            <w:proofErr w:type="gramEnd"/>
            <w:r>
              <w:rPr>
                <w:rFonts w:cstheme="minorHAnsi"/>
              </w:rPr>
              <w:t>*</w:t>
            </w:r>
          </w:p>
          <w:p w14:paraId="4002404F"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80  ͦF</w:t>
            </w:r>
            <w:proofErr w:type="gramEnd"/>
          </w:p>
        </w:tc>
      </w:tr>
      <w:tr w:rsidR="000C3DEA" w:rsidRPr="00A54DD9" w14:paraId="06476F12" w14:textId="77777777" w:rsidTr="000C3DEA">
        <w:trPr>
          <w:jc w:val="center"/>
        </w:trPr>
        <w:tc>
          <w:tcPr>
            <w:tcW w:w="872" w:type="pct"/>
            <w:vMerge w:val="restart"/>
            <w:vAlign w:val="center"/>
          </w:tcPr>
          <w:p w14:paraId="46101FE6" w14:textId="77777777" w:rsidR="000C3DEA" w:rsidRPr="00A54DD9" w:rsidRDefault="000C3DEA" w:rsidP="000C3DEA">
            <w:pPr>
              <w:pStyle w:val="NoSpacing"/>
            </w:pPr>
            <w:r w:rsidRPr="00A54DD9">
              <w:t>WKII</w:t>
            </w:r>
          </w:p>
        </w:tc>
        <w:tc>
          <w:tcPr>
            <w:tcW w:w="1798" w:type="pct"/>
            <w:vAlign w:val="center"/>
          </w:tcPr>
          <w:p w14:paraId="73A484BB" w14:textId="77777777" w:rsidR="000C3DEA" w:rsidRPr="00A54DD9" w:rsidRDefault="000C3DEA" w:rsidP="000C3DEA">
            <w:pPr>
              <w:pStyle w:val="NoSpacing"/>
            </w:pPr>
            <w:proofErr w:type="gramStart"/>
            <w:r w:rsidRPr="00A54DD9">
              <w:t>pH</w:t>
            </w:r>
            <w:proofErr w:type="gramEnd"/>
            <w:r w:rsidRPr="00A54DD9">
              <w:t xml:space="preserve"> (upper limit)</w:t>
            </w:r>
          </w:p>
        </w:tc>
        <w:tc>
          <w:tcPr>
            <w:tcW w:w="1307" w:type="pct"/>
            <w:vAlign w:val="center"/>
          </w:tcPr>
          <w:p w14:paraId="0984F365" w14:textId="77777777" w:rsidR="000C3DEA" w:rsidRPr="00A54DD9" w:rsidRDefault="000C3DEA" w:rsidP="000C3DEA">
            <w:pPr>
              <w:pStyle w:val="NoSpacing"/>
              <w:jc w:val="center"/>
            </w:pPr>
            <w:r>
              <w:rPr>
                <w:rFonts w:cstheme="minorHAnsi"/>
              </w:rPr>
              <w:t>≤</w:t>
            </w:r>
            <w:r w:rsidRPr="00A54DD9">
              <w:t xml:space="preserve"> 8.8 </w:t>
            </w:r>
            <w:proofErr w:type="spellStart"/>
            <w:r w:rsidRPr="00A54DD9">
              <w:t>s.u</w:t>
            </w:r>
            <w:proofErr w:type="spellEnd"/>
            <w:r w:rsidRPr="00A54DD9">
              <w:t>.</w:t>
            </w:r>
          </w:p>
        </w:tc>
        <w:tc>
          <w:tcPr>
            <w:tcW w:w="1023" w:type="pct"/>
            <w:vAlign w:val="center"/>
          </w:tcPr>
          <w:p w14:paraId="4C7A2E1A" w14:textId="77777777" w:rsidR="000C3DEA" w:rsidRPr="00A54DD9" w:rsidRDefault="000C3DEA" w:rsidP="000C3DEA">
            <w:pPr>
              <w:pStyle w:val="NoSpacing"/>
              <w:jc w:val="center"/>
            </w:pPr>
            <w:r>
              <w:rPr>
                <w:rFonts w:ascii="Calibri" w:hAnsi="Calibri" w:cs="Calibri"/>
              </w:rPr>
              <w:t>≤</w:t>
            </w:r>
            <w:r>
              <w:t xml:space="preserve"> 9.0 </w:t>
            </w:r>
            <w:proofErr w:type="spellStart"/>
            <w:r>
              <w:t>s.u</w:t>
            </w:r>
            <w:proofErr w:type="spellEnd"/>
            <w:r>
              <w:t>.</w:t>
            </w:r>
          </w:p>
        </w:tc>
      </w:tr>
      <w:tr w:rsidR="000C3DEA" w:rsidRPr="00A54DD9" w14:paraId="4BA84822" w14:textId="77777777" w:rsidTr="000C3DEA">
        <w:trPr>
          <w:jc w:val="center"/>
        </w:trPr>
        <w:tc>
          <w:tcPr>
            <w:tcW w:w="872" w:type="pct"/>
            <w:vMerge/>
            <w:vAlign w:val="center"/>
          </w:tcPr>
          <w:p w14:paraId="7D7CADEC" w14:textId="77777777" w:rsidR="000C3DEA" w:rsidRPr="00A54DD9" w:rsidRDefault="000C3DEA" w:rsidP="000C3DEA">
            <w:pPr>
              <w:pStyle w:val="NoSpacing"/>
            </w:pPr>
          </w:p>
        </w:tc>
        <w:tc>
          <w:tcPr>
            <w:tcW w:w="1798" w:type="pct"/>
            <w:vAlign w:val="center"/>
          </w:tcPr>
          <w:p w14:paraId="33293344" w14:textId="77777777" w:rsidR="000C3DEA" w:rsidRPr="00A54DD9" w:rsidRDefault="000C3DEA" w:rsidP="000C3DEA">
            <w:pPr>
              <w:pStyle w:val="NoSpacing"/>
            </w:pPr>
            <w:r w:rsidRPr="00A54DD9">
              <w:t>Dissolved oxygen</w:t>
            </w:r>
          </w:p>
        </w:tc>
        <w:tc>
          <w:tcPr>
            <w:tcW w:w="1307" w:type="pct"/>
            <w:vAlign w:val="center"/>
          </w:tcPr>
          <w:p w14:paraId="4EA08D58" w14:textId="77777777" w:rsidR="000C3DEA" w:rsidRPr="00A54DD9" w:rsidRDefault="000C3DEA" w:rsidP="000C3DEA">
            <w:pPr>
              <w:pStyle w:val="NoSpacing"/>
              <w:jc w:val="center"/>
            </w:pPr>
            <w:r>
              <w:rPr>
                <w:rFonts w:cstheme="minorHAnsi"/>
              </w:rPr>
              <w:t>≥</w:t>
            </w:r>
            <w:r>
              <w:t xml:space="preserve"> 5 mg/L</w:t>
            </w:r>
          </w:p>
        </w:tc>
        <w:tc>
          <w:tcPr>
            <w:tcW w:w="1023" w:type="pct"/>
            <w:vAlign w:val="center"/>
          </w:tcPr>
          <w:p w14:paraId="005B5A6A" w14:textId="77777777" w:rsidR="000C3DEA" w:rsidRPr="00A54DD9" w:rsidRDefault="000C3DEA" w:rsidP="000C3DEA">
            <w:pPr>
              <w:pStyle w:val="NoSpacing"/>
              <w:jc w:val="center"/>
            </w:pPr>
            <w:r>
              <w:rPr>
                <w:rFonts w:cstheme="minorHAnsi"/>
              </w:rPr>
              <w:t>≥</w:t>
            </w:r>
            <w:r>
              <w:t xml:space="preserve"> 5 mg/L</w:t>
            </w:r>
          </w:p>
        </w:tc>
      </w:tr>
      <w:tr w:rsidR="000C3DEA" w:rsidRPr="00A54DD9" w14:paraId="705A15DC" w14:textId="77777777" w:rsidTr="000C3DEA">
        <w:trPr>
          <w:jc w:val="center"/>
        </w:trPr>
        <w:tc>
          <w:tcPr>
            <w:tcW w:w="872" w:type="pct"/>
            <w:vMerge/>
            <w:vAlign w:val="center"/>
          </w:tcPr>
          <w:p w14:paraId="11E41FF7" w14:textId="77777777" w:rsidR="000C3DEA" w:rsidRPr="00A54DD9" w:rsidRDefault="000C3DEA" w:rsidP="000C3DEA">
            <w:pPr>
              <w:pStyle w:val="NoSpacing"/>
            </w:pPr>
          </w:p>
        </w:tc>
        <w:tc>
          <w:tcPr>
            <w:tcW w:w="1798" w:type="pct"/>
            <w:vAlign w:val="center"/>
          </w:tcPr>
          <w:p w14:paraId="77AAFFE6" w14:textId="77777777" w:rsidR="000C3DEA" w:rsidRPr="00A54DD9" w:rsidRDefault="000C3DEA" w:rsidP="000C3DEA">
            <w:pPr>
              <w:pStyle w:val="NoSpacing"/>
            </w:pPr>
            <w:r w:rsidRPr="00A54DD9">
              <w:t>Turbidity</w:t>
            </w:r>
          </w:p>
        </w:tc>
        <w:tc>
          <w:tcPr>
            <w:tcW w:w="1307" w:type="pct"/>
            <w:vAlign w:val="center"/>
          </w:tcPr>
          <w:p w14:paraId="76280B18" w14:textId="77777777" w:rsidR="000C3DEA" w:rsidRPr="00A54DD9" w:rsidRDefault="000C3DEA" w:rsidP="000C3DEA">
            <w:pPr>
              <w:pStyle w:val="NoSpacing"/>
              <w:jc w:val="center"/>
            </w:pPr>
            <w:r>
              <w:rPr>
                <w:rFonts w:cstheme="minorHAnsi"/>
              </w:rPr>
              <w:t>≤</w:t>
            </w:r>
            <w:r>
              <w:t xml:space="preserve"> 5.70 NTU</w:t>
            </w:r>
          </w:p>
        </w:tc>
        <w:tc>
          <w:tcPr>
            <w:tcW w:w="1023" w:type="pct"/>
            <w:vAlign w:val="center"/>
          </w:tcPr>
          <w:p w14:paraId="793E9153" w14:textId="77777777" w:rsidR="000C3DEA" w:rsidRPr="00A54DD9" w:rsidRDefault="000C3DEA" w:rsidP="000C3DEA">
            <w:pPr>
              <w:pStyle w:val="NoSpacing"/>
              <w:jc w:val="center"/>
            </w:pPr>
          </w:p>
        </w:tc>
      </w:tr>
      <w:tr w:rsidR="000C3DEA" w:rsidRPr="00A54DD9" w14:paraId="5F2CFB2D" w14:textId="77777777" w:rsidTr="000C3DEA">
        <w:trPr>
          <w:jc w:val="center"/>
        </w:trPr>
        <w:tc>
          <w:tcPr>
            <w:tcW w:w="872" w:type="pct"/>
            <w:vMerge/>
            <w:vAlign w:val="center"/>
          </w:tcPr>
          <w:p w14:paraId="4B058ABD" w14:textId="77777777" w:rsidR="000C3DEA" w:rsidRPr="00A54DD9" w:rsidRDefault="000C3DEA" w:rsidP="000C3DEA">
            <w:pPr>
              <w:pStyle w:val="NoSpacing"/>
            </w:pPr>
          </w:p>
        </w:tc>
        <w:tc>
          <w:tcPr>
            <w:tcW w:w="1798" w:type="pct"/>
            <w:vAlign w:val="center"/>
          </w:tcPr>
          <w:p w14:paraId="2EA84B34" w14:textId="77777777" w:rsidR="000C3DEA" w:rsidRPr="00A54DD9" w:rsidRDefault="000C3DEA" w:rsidP="000C3DEA">
            <w:pPr>
              <w:pStyle w:val="NoSpacing"/>
            </w:pPr>
            <w:r w:rsidRPr="00A54DD9">
              <w:t>Phosphorus, total</w:t>
            </w:r>
          </w:p>
        </w:tc>
        <w:tc>
          <w:tcPr>
            <w:tcW w:w="1307" w:type="pct"/>
            <w:vAlign w:val="center"/>
          </w:tcPr>
          <w:p w14:paraId="0959DBDE" w14:textId="77777777" w:rsidR="000C3DEA" w:rsidRPr="00A54DD9" w:rsidRDefault="000C3DEA" w:rsidP="000C3DEA">
            <w:pPr>
              <w:pStyle w:val="NoSpacing"/>
              <w:jc w:val="center"/>
            </w:pPr>
            <w:r>
              <w:rPr>
                <w:rFonts w:cstheme="minorHAnsi"/>
              </w:rPr>
              <w:t>≤</w:t>
            </w:r>
            <w:r>
              <w:t xml:space="preserve"> 36.56 </w:t>
            </w:r>
            <w:r>
              <w:rPr>
                <w:rFonts w:ascii="Calibri" w:hAnsi="Calibri" w:cs="Calibri"/>
              </w:rPr>
              <w:t>µ</w:t>
            </w:r>
            <w:r>
              <w:t>g/L</w:t>
            </w:r>
          </w:p>
        </w:tc>
        <w:tc>
          <w:tcPr>
            <w:tcW w:w="1023" w:type="pct"/>
            <w:shd w:val="clear" w:color="auto" w:fill="FFFF00"/>
            <w:vAlign w:val="center"/>
          </w:tcPr>
          <w:p w14:paraId="57547C2F" w14:textId="77777777" w:rsidR="000C3DEA" w:rsidRPr="00A54DD9" w:rsidRDefault="000C3DEA" w:rsidP="000C3DEA">
            <w:pPr>
              <w:pStyle w:val="NoSpacing"/>
              <w:jc w:val="center"/>
            </w:pPr>
            <w:r>
              <w:t>*See Narrative Criteria</w:t>
            </w:r>
          </w:p>
        </w:tc>
      </w:tr>
      <w:tr w:rsidR="000C3DEA" w:rsidRPr="00A54DD9" w14:paraId="62A8A3D1" w14:textId="77777777" w:rsidTr="000C3DEA">
        <w:trPr>
          <w:jc w:val="center"/>
        </w:trPr>
        <w:tc>
          <w:tcPr>
            <w:tcW w:w="872" w:type="pct"/>
            <w:vMerge/>
            <w:vAlign w:val="center"/>
          </w:tcPr>
          <w:p w14:paraId="5BACE0F6" w14:textId="77777777" w:rsidR="000C3DEA" w:rsidRPr="00A54DD9" w:rsidRDefault="000C3DEA" w:rsidP="000C3DEA">
            <w:pPr>
              <w:pStyle w:val="NoSpacing"/>
            </w:pPr>
          </w:p>
        </w:tc>
        <w:tc>
          <w:tcPr>
            <w:tcW w:w="1798" w:type="pct"/>
            <w:vAlign w:val="center"/>
          </w:tcPr>
          <w:p w14:paraId="123F21A0" w14:textId="77777777" w:rsidR="000C3DEA" w:rsidRPr="00A54DD9" w:rsidRDefault="000C3DEA" w:rsidP="000C3DEA">
            <w:pPr>
              <w:pStyle w:val="NoSpacing"/>
            </w:pPr>
            <w:r w:rsidRPr="00A54DD9">
              <w:t>Arsenic</w:t>
            </w:r>
          </w:p>
        </w:tc>
        <w:tc>
          <w:tcPr>
            <w:tcW w:w="1307" w:type="pct"/>
            <w:vAlign w:val="center"/>
          </w:tcPr>
          <w:p w14:paraId="1AF9ABF4" w14:textId="77777777" w:rsidR="000C3DEA" w:rsidRPr="00A54DD9" w:rsidRDefault="000C3DEA" w:rsidP="000C3DEA">
            <w:pPr>
              <w:pStyle w:val="NoSpacing"/>
              <w:jc w:val="center"/>
            </w:pPr>
            <w:r>
              <w:rPr>
                <w:rFonts w:cstheme="minorHAnsi"/>
              </w:rPr>
              <w:t>≤</w:t>
            </w:r>
            <w:r>
              <w:t xml:space="preserve"> 0.14 </w:t>
            </w:r>
            <w:r>
              <w:rPr>
                <w:rFonts w:ascii="Calibri" w:hAnsi="Calibri" w:cs="Calibri"/>
              </w:rPr>
              <w:t>µ</w:t>
            </w:r>
            <w:r>
              <w:t>g/L</w:t>
            </w:r>
          </w:p>
        </w:tc>
        <w:tc>
          <w:tcPr>
            <w:tcW w:w="1023" w:type="pct"/>
            <w:vAlign w:val="center"/>
          </w:tcPr>
          <w:p w14:paraId="77466549" w14:textId="77777777" w:rsidR="000C3DEA" w:rsidRPr="00A54DD9" w:rsidRDefault="000C3DEA" w:rsidP="000C3DEA">
            <w:pPr>
              <w:pStyle w:val="NoSpacing"/>
              <w:jc w:val="center"/>
            </w:pPr>
          </w:p>
        </w:tc>
      </w:tr>
      <w:tr w:rsidR="000C3DEA" w:rsidRPr="00A54DD9" w14:paraId="3D5885CE" w14:textId="77777777" w:rsidTr="000C3DEA">
        <w:trPr>
          <w:jc w:val="center"/>
        </w:trPr>
        <w:tc>
          <w:tcPr>
            <w:tcW w:w="872" w:type="pct"/>
            <w:vMerge/>
            <w:vAlign w:val="center"/>
          </w:tcPr>
          <w:p w14:paraId="7AA18454" w14:textId="77777777" w:rsidR="000C3DEA" w:rsidRPr="00A54DD9" w:rsidRDefault="000C3DEA" w:rsidP="000C3DEA">
            <w:pPr>
              <w:pStyle w:val="NoSpacing"/>
            </w:pPr>
          </w:p>
        </w:tc>
        <w:tc>
          <w:tcPr>
            <w:tcW w:w="1798" w:type="pct"/>
            <w:vAlign w:val="center"/>
          </w:tcPr>
          <w:p w14:paraId="215E90F0" w14:textId="77777777" w:rsidR="000C3DEA" w:rsidRPr="00A54DD9" w:rsidRDefault="000C3DEA" w:rsidP="000C3DEA">
            <w:pPr>
              <w:pStyle w:val="NoSpacing"/>
            </w:pPr>
            <w:r w:rsidRPr="00A54DD9">
              <w:t>Cadmium</w:t>
            </w:r>
          </w:p>
        </w:tc>
        <w:tc>
          <w:tcPr>
            <w:tcW w:w="1307" w:type="pct"/>
            <w:vAlign w:val="center"/>
          </w:tcPr>
          <w:p w14:paraId="43EB1BEE" w14:textId="77777777" w:rsidR="000C3DEA" w:rsidRPr="00A54DD9" w:rsidRDefault="000C3DEA" w:rsidP="000C3DEA">
            <w:pPr>
              <w:pStyle w:val="NoSpacing"/>
              <w:jc w:val="center"/>
            </w:pPr>
            <w:r>
              <w:rPr>
                <w:rFonts w:cstheme="minorHAnsi"/>
              </w:rPr>
              <w:t>≤</w:t>
            </w:r>
            <w:r>
              <w:t xml:space="preserve">0.66 </w:t>
            </w:r>
            <w:r>
              <w:rPr>
                <w:rFonts w:ascii="Calibri" w:hAnsi="Calibri" w:cs="Calibri"/>
              </w:rPr>
              <w:t>µ</w:t>
            </w:r>
            <w:r>
              <w:t>g/L</w:t>
            </w:r>
          </w:p>
        </w:tc>
        <w:tc>
          <w:tcPr>
            <w:tcW w:w="1023" w:type="pct"/>
            <w:vAlign w:val="center"/>
          </w:tcPr>
          <w:p w14:paraId="2D9B6403" w14:textId="77777777" w:rsidR="000C3DEA" w:rsidRPr="00A54DD9" w:rsidRDefault="000C3DEA" w:rsidP="000C3DEA">
            <w:pPr>
              <w:pStyle w:val="NoSpacing"/>
              <w:jc w:val="center"/>
            </w:pPr>
          </w:p>
        </w:tc>
      </w:tr>
      <w:tr w:rsidR="000C3DEA" w:rsidRPr="00A54DD9" w14:paraId="2DC11D36" w14:textId="77777777" w:rsidTr="000C3DEA">
        <w:trPr>
          <w:jc w:val="center"/>
        </w:trPr>
        <w:tc>
          <w:tcPr>
            <w:tcW w:w="872" w:type="pct"/>
            <w:vMerge/>
            <w:vAlign w:val="center"/>
          </w:tcPr>
          <w:p w14:paraId="08120AF4" w14:textId="77777777" w:rsidR="000C3DEA" w:rsidRPr="00A54DD9" w:rsidRDefault="000C3DEA" w:rsidP="000C3DEA">
            <w:pPr>
              <w:pStyle w:val="NoSpacing"/>
            </w:pPr>
          </w:p>
        </w:tc>
        <w:tc>
          <w:tcPr>
            <w:tcW w:w="1798" w:type="pct"/>
            <w:vAlign w:val="center"/>
          </w:tcPr>
          <w:p w14:paraId="373AE152" w14:textId="77777777" w:rsidR="000C3DEA" w:rsidRPr="00A54DD9" w:rsidRDefault="000C3DEA" w:rsidP="000C3DEA">
            <w:pPr>
              <w:pStyle w:val="NoSpacing"/>
            </w:pPr>
            <w:r w:rsidRPr="00A54DD9">
              <w:t>Iron</w:t>
            </w:r>
          </w:p>
        </w:tc>
        <w:tc>
          <w:tcPr>
            <w:tcW w:w="1307" w:type="pct"/>
            <w:vAlign w:val="center"/>
          </w:tcPr>
          <w:p w14:paraId="68E2E6D8" w14:textId="77777777" w:rsidR="000C3DEA" w:rsidRPr="00A54DD9" w:rsidRDefault="000C3DEA" w:rsidP="000C3DEA">
            <w:pPr>
              <w:pStyle w:val="NoSpacing"/>
              <w:jc w:val="center"/>
            </w:pPr>
            <w:r>
              <w:rPr>
                <w:rFonts w:cstheme="minorHAnsi"/>
              </w:rPr>
              <w:t>≤</w:t>
            </w:r>
            <w:r>
              <w:t>1</w:t>
            </w:r>
            <w:proofErr w:type="gramStart"/>
            <w:r>
              <w:t>,000</w:t>
            </w:r>
            <w:proofErr w:type="gramEnd"/>
            <w:r>
              <w:t xml:space="preserve"> </w:t>
            </w:r>
            <w:r>
              <w:rPr>
                <w:rFonts w:ascii="Calibri" w:hAnsi="Calibri" w:cs="Calibri"/>
              </w:rPr>
              <w:t>µ</w:t>
            </w:r>
            <w:r>
              <w:t>g/L</w:t>
            </w:r>
          </w:p>
        </w:tc>
        <w:tc>
          <w:tcPr>
            <w:tcW w:w="1023" w:type="pct"/>
            <w:vAlign w:val="center"/>
          </w:tcPr>
          <w:p w14:paraId="63BEE76D" w14:textId="77777777" w:rsidR="000C3DEA" w:rsidRPr="00A54DD9" w:rsidRDefault="000C3DEA" w:rsidP="000C3DEA">
            <w:pPr>
              <w:pStyle w:val="NoSpacing"/>
              <w:jc w:val="center"/>
            </w:pPr>
          </w:p>
        </w:tc>
      </w:tr>
      <w:tr w:rsidR="000C3DEA" w:rsidRPr="00A54DD9" w14:paraId="67735A3A" w14:textId="77777777" w:rsidTr="000C3DEA">
        <w:trPr>
          <w:jc w:val="center"/>
        </w:trPr>
        <w:tc>
          <w:tcPr>
            <w:tcW w:w="872" w:type="pct"/>
            <w:vMerge/>
            <w:vAlign w:val="center"/>
          </w:tcPr>
          <w:p w14:paraId="648A6793" w14:textId="77777777" w:rsidR="000C3DEA" w:rsidRPr="00A54DD9" w:rsidRDefault="000C3DEA" w:rsidP="000C3DEA">
            <w:pPr>
              <w:pStyle w:val="NoSpacing"/>
            </w:pPr>
          </w:p>
        </w:tc>
        <w:tc>
          <w:tcPr>
            <w:tcW w:w="1798" w:type="pct"/>
            <w:vAlign w:val="center"/>
          </w:tcPr>
          <w:p w14:paraId="2CB44CC4" w14:textId="77777777" w:rsidR="000C3DEA" w:rsidRPr="00A54DD9" w:rsidRDefault="000C3DEA" w:rsidP="000C3DEA">
            <w:pPr>
              <w:pStyle w:val="NoSpacing"/>
            </w:pPr>
            <w:r w:rsidRPr="00A54DD9">
              <w:t>Manganese</w:t>
            </w:r>
          </w:p>
        </w:tc>
        <w:tc>
          <w:tcPr>
            <w:tcW w:w="1307" w:type="pct"/>
            <w:vAlign w:val="center"/>
          </w:tcPr>
          <w:p w14:paraId="1BF1D74B" w14:textId="77777777" w:rsidR="000C3DEA" w:rsidRPr="00A54DD9" w:rsidRDefault="000C3DEA" w:rsidP="000C3DEA">
            <w:pPr>
              <w:pStyle w:val="NoSpacing"/>
              <w:jc w:val="center"/>
            </w:pPr>
            <w:r>
              <w:rPr>
                <w:rFonts w:cstheme="minorHAnsi"/>
              </w:rPr>
              <w:t>≤</w:t>
            </w:r>
            <w:r>
              <w:t xml:space="preserve"> 100 </w:t>
            </w:r>
            <w:r>
              <w:rPr>
                <w:rFonts w:ascii="Calibri" w:hAnsi="Calibri" w:cs="Calibri"/>
              </w:rPr>
              <w:t>µ</w:t>
            </w:r>
            <w:r>
              <w:t>g/L</w:t>
            </w:r>
          </w:p>
        </w:tc>
        <w:tc>
          <w:tcPr>
            <w:tcW w:w="1023" w:type="pct"/>
            <w:vAlign w:val="center"/>
          </w:tcPr>
          <w:p w14:paraId="27DD14CA" w14:textId="77777777" w:rsidR="000C3DEA" w:rsidRPr="00A54DD9" w:rsidRDefault="000C3DEA" w:rsidP="000C3DEA">
            <w:pPr>
              <w:pStyle w:val="NoSpacing"/>
              <w:jc w:val="center"/>
            </w:pPr>
          </w:p>
        </w:tc>
      </w:tr>
      <w:tr w:rsidR="000C3DEA" w:rsidRPr="00A54DD9" w14:paraId="59DB5000" w14:textId="77777777" w:rsidTr="000C3DEA">
        <w:trPr>
          <w:jc w:val="center"/>
        </w:trPr>
        <w:tc>
          <w:tcPr>
            <w:tcW w:w="872" w:type="pct"/>
            <w:vMerge/>
            <w:vAlign w:val="center"/>
          </w:tcPr>
          <w:p w14:paraId="4F5962E6" w14:textId="77777777" w:rsidR="000C3DEA" w:rsidRPr="00A54DD9" w:rsidRDefault="000C3DEA" w:rsidP="000C3DEA">
            <w:pPr>
              <w:pStyle w:val="NoSpacing"/>
            </w:pPr>
          </w:p>
        </w:tc>
        <w:tc>
          <w:tcPr>
            <w:tcW w:w="1798" w:type="pct"/>
            <w:vAlign w:val="center"/>
          </w:tcPr>
          <w:p w14:paraId="3333E6C0" w14:textId="77777777" w:rsidR="000C3DEA" w:rsidRPr="00A54DD9" w:rsidRDefault="000C3DEA" w:rsidP="000C3DEA">
            <w:pPr>
              <w:pStyle w:val="NoSpacing"/>
            </w:pPr>
            <w:r w:rsidRPr="00A54DD9">
              <w:t>Mercury</w:t>
            </w:r>
          </w:p>
        </w:tc>
        <w:tc>
          <w:tcPr>
            <w:tcW w:w="1307" w:type="pct"/>
            <w:vAlign w:val="center"/>
          </w:tcPr>
          <w:p w14:paraId="69281B61" w14:textId="77777777" w:rsidR="000C3DEA" w:rsidRPr="00A54DD9" w:rsidRDefault="000C3DEA" w:rsidP="000C3DEA">
            <w:pPr>
              <w:pStyle w:val="NoSpacing"/>
              <w:jc w:val="center"/>
            </w:pPr>
            <w:r>
              <w:rPr>
                <w:rFonts w:cstheme="minorHAnsi"/>
              </w:rPr>
              <w:t>≤</w:t>
            </w:r>
            <w:r>
              <w:t xml:space="preserve"> 0.012 </w:t>
            </w:r>
            <w:r>
              <w:rPr>
                <w:rFonts w:ascii="Calibri" w:hAnsi="Calibri" w:cs="Calibri"/>
              </w:rPr>
              <w:t>µ</w:t>
            </w:r>
            <w:r>
              <w:t>g/L</w:t>
            </w:r>
          </w:p>
        </w:tc>
        <w:tc>
          <w:tcPr>
            <w:tcW w:w="1023" w:type="pct"/>
            <w:vAlign w:val="center"/>
          </w:tcPr>
          <w:p w14:paraId="42AF4AF4" w14:textId="77777777" w:rsidR="000C3DEA" w:rsidRPr="00A54DD9" w:rsidRDefault="000C3DEA" w:rsidP="000C3DEA">
            <w:pPr>
              <w:pStyle w:val="NoSpacing"/>
              <w:jc w:val="center"/>
            </w:pPr>
          </w:p>
        </w:tc>
      </w:tr>
      <w:tr w:rsidR="000C3DEA" w:rsidRPr="00A54DD9" w14:paraId="1AEC6DDE" w14:textId="77777777" w:rsidTr="000C3DEA">
        <w:trPr>
          <w:jc w:val="center"/>
        </w:trPr>
        <w:tc>
          <w:tcPr>
            <w:tcW w:w="872" w:type="pct"/>
            <w:vMerge/>
            <w:vAlign w:val="center"/>
          </w:tcPr>
          <w:p w14:paraId="4D98F647" w14:textId="77777777" w:rsidR="000C3DEA" w:rsidRPr="00A54DD9" w:rsidRDefault="000C3DEA" w:rsidP="000C3DEA">
            <w:pPr>
              <w:pStyle w:val="NoSpacing"/>
            </w:pPr>
          </w:p>
        </w:tc>
        <w:tc>
          <w:tcPr>
            <w:tcW w:w="1798" w:type="pct"/>
            <w:vAlign w:val="center"/>
          </w:tcPr>
          <w:p w14:paraId="002CD950" w14:textId="77777777" w:rsidR="000C3DEA" w:rsidRPr="00A54DD9" w:rsidRDefault="000C3DEA" w:rsidP="000C3DEA">
            <w:pPr>
              <w:pStyle w:val="NoSpacing"/>
            </w:pPr>
            <w:r>
              <w:t>Nitrate as N</w:t>
            </w:r>
          </w:p>
        </w:tc>
        <w:tc>
          <w:tcPr>
            <w:tcW w:w="1307" w:type="pct"/>
            <w:vAlign w:val="center"/>
          </w:tcPr>
          <w:p w14:paraId="53998B88" w14:textId="77777777" w:rsidR="000C3DEA" w:rsidRDefault="000C3DEA" w:rsidP="000C3DEA">
            <w:pPr>
              <w:pStyle w:val="NoSpacing"/>
              <w:jc w:val="center"/>
              <w:rPr>
                <w:rFonts w:cstheme="minorHAnsi"/>
              </w:rPr>
            </w:pPr>
          </w:p>
        </w:tc>
        <w:tc>
          <w:tcPr>
            <w:tcW w:w="1023" w:type="pct"/>
            <w:vAlign w:val="center"/>
          </w:tcPr>
          <w:p w14:paraId="448AC676" w14:textId="77777777" w:rsidR="000C3DEA" w:rsidRPr="00A54DD9" w:rsidRDefault="000C3DEA" w:rsidP="000C3DEA">
            <w:pPr>
              <w:pStyle w:val="NoSpacing"/>
              <w:jc w:val="center"/>
            </w:pPr>
            <w:r>
              <w:rPr>
                <w:rFonts w:cstheme="minorHAnsi"/>
              </w:rPr>
              <w:t>≤</w:t>
            </w:r>
            <w:r>
              <w:t>88 mg/L</w:t>
            </w:r>
          </w:p>
        </w:tc>
      </w:tr>
      <w:tr w:rsidR="000C3DEA" w:rsidRPr="00A54DD9" w14:paraId="249C5981" w14:textId="77777777" w:rsidTr="000C3DEA">
        <w:trPr>
          <w:jc w:val="center"/>
        </w:trPr>
        <w:tc>
          <w:tcPr>
            <w:tcW w:w="872" w:type="pct"/>
            <w:vMerge/>
            <w:vAlign w:val="center"/>
          </w:tcPr>
          <w:p w14:paraId="7B3F9EAF" w14:textId="77777777" w:rsidR="000C3DEA" w:rsidRPr="00A54DD9" w:rsidRDefault="000C3DEA" w:rsidP="000C3DEA">
            <w:pPr>
              <w:pStyle w:val="NoSpacing"/>
            </w:pPr>
          </w:p>
        </w:tc>
        <w:tc>
          <w:tcPr>
            <w:tcW w:w="1798" w:type="pct"/>
            <w:vAlign w:val="center"/>
          </w:tcPr>
          <w:p w14:paraId="52B792E3" w14:textId="77777777" w:rsidR="000C3DEA" w:rsidRDefault="000C3DEA" w:rsidP="000C3DEA">
            <w:pPr>
              <w:pStyle w:val="NoSpacing"/>
            </w:pPr>
            <w:r>
              <w:t>Total Ammonia Nitrogen as N</w:t>
            </w:r>
          </w:p>
        </w:tc>
        <w:tc>
          <w:tcPr>
            <w:tcW w:w="1307" w:type="pct"/>
            <w:shd w:val="clear" w:color="auto" w:fill="auto"/>
            <w:vAlign w:val="center"/>
          </w:tcPr>
          <w:p w14:paraId="678AFD48" w14:textId="77777777" w:rsidR="000C3DEA" w:rsidRPr="00EF5AA3" w:rsidRDefault="000C3DEA" w:rsidP="000C3DEA">
            <w:pPr>
              <w:pStyle w:val="NoSpacing"/>
              <w:jc w:val="center"/>
              <w:rPr>
                <w:rFonts w:cstheme="minorHAnsi"/>
                <w:highlight w:val="yellow"/>
              </w:rPr>
            </w:pPr>
          </w:p>
        </w:tc>
        <w:tc>
          <w:tcPr>
            <w:tcW w:w="1023" w:type="pct"/>
            <w:shd w:val="clear" w:color="auto" w:fill="FFFF00"/>
            <w:vAlign w:val="center"/>
          </w:tcPr>
          <w:p w14:paraId="5A23A5CC" w14:textId="77777777" w:rsidR="000C3DEA" w:rsidRPr="00EF5AA3" w:rsidRDefault="000C3DEA" w:rsidP="000C3DEA">
            <w:pPr>
              <w:pStyle w:val="NoSpacing"/>
              <w:jc w:val="center"/>
              <w:rPr>
                <w:rFonts w:cstheme="minorHAnsi"/>
                <w:highlight w:val="yellow"/>
              </w:rPr>
            </w:pPr>
            <w:r>
              <w:rPr>
                <w:rFonts w:cstheme="minorHAnsi"/>
                <w:highlight w:val="yellow"/>
              </w:rPr>
              <w:t>**Based on pH</w:t>
            </w:r>
          </w:p>
        </w:tc>
      </w:tr>
      <w:tr w:rsidR="000C3DEA" w:rsidRPr="00A54DD9" w14:paraId="742A7045" w14:textId="77777777" w:rsidTr="000C3DEA">
        <w:trPr>
          <w:jc w:val="center"/>
        </w:trPr>
        <w:tc>
          <w:tcPr>
            <w:tcW w:w="872" w:type="pct"/>
            <w:vMerge/>
            <w:vAlign w:val="center"/>
          </w:tcPr>
          <w:p w14:paraId="1D226DE7" w14:textId="77777777" w:rsidR="000C3DEA" w:rsidRPr="00A54DD9" w:rsidRDefault="000C3DEA" w:rsidP="000C3DEA">
            <w:pPr>
              <w:pStyle w:val="NoSpacing"/>
            </w:pPr>
          </w:p>
        </w:tc>
        <w:tc>
          <w:tcPr>
            <w:tcW w:w="1798" w:type="pct"/>
            <w:vAlign w:val="center"/>
          </w:tcPr>
          <w:p w14:paraId="4CDEE7B2" w14:textId="77777777" w:rsidR="000C3DEA" w:rsidRDefault="000C3DEA" w:rsidP="000C3DEA">
            <w:pPr>
              <w:pStyle w:val="NoSpacing"/>
            </w:pPr>
            <w:r>
              <w:t>Fecal coliform</w:t>
            </w:r>
          </w:p>
        </w:tc>
        <w:tc>
          <w:tcPr>
            <w:tcW w:w="1307" w:type="pct"/>
            <w:vAlign w:val="center"/>
          </w:tcPr>
          <w:p w14:paraId="1E6B7B05" w14:textId="77777777" w:rsidR="000C3DEA" w:rsidRDefault="000C3DEA" w:rsidP="000C3DEA">
            <w:pPr>
              <w:pStyle w:val="NoSpacing"/>
              <w:jc w:val="center"/>
              <w:rPr>
                <w:rFonts w:cstheme="minorHAnsi"/>
              </w:rPr>
            </w:pPr>
          </w:p>
        </w:tc>
        <w:tc>
          <w:tcPr>
            <w:tcW w:w="1023" w:type="pct"/>
            <w:vAlign w:val="center"/>
          </w:tcPr>
          <w:p w14:paraId="1C5B431D" w14:textId="77777777" w:rsidR="000C3DEA" w:rsidRDefault="000C3DEA" w:rsidP="000C3DEA">
            <w:pPr>
              <w:pStyle w:val="NoSpacing"/>
              <w:jc w:val="center"/>
              <w:rPr>
                <w:rFonts w:cstheme="minorHAnsi"/>
              </w:rPr>
            </w:pPr>
            <w:r>
              <w:rPr>
                <w:rFonts w:cstheme="minorHAnsi"/>
              </w:rPr>
              <w:t>≤ 400 /100mL</w:t>
            </w:r>
          </w:p>
        </w:tc>
      </w:tr>
      <w:tr w:rsidR="000C3DEA" w:rsidRPr="00A54DD9" w14:paraId="2A5A7C6E" w14:textId="77777777" w:rsidTr="000C3DEA">
        <w:trPr>
          <w:jc w:val="center"/>
        </w:trPr>
        <w:tc>
          <w:tcPr>
            <w:tcW w:w="872" w:type="pct"/>
            <w:vMerge/>
            <w:vAlign w:val="center"/>
          </w:tcPr>
          <w:p w14:paraId="1B2204E0" w14:textId="77777777" w:rsidR="000C3DEA" w:rsidRPr="00A54DD9" w:rsidRDefault="000C3DEA" w:rsidP="000C3DEA">
            <w:pPr>
              <w:pStyle w:val="NoSpacing"/>
            </w:pPr>
          </w:p>
        </w:tc>
        <w:tc>
          <w:tcPr>
            <w:tcW w:w="1798" w:type="pct"/>
            <w:vAlign w:val="center"/>
          </w:tcPr>
          <w:p w14:paraId="0321B7F5" w14:textId="77777777" w:rsidR="000C3DEA" w:rsidRDefault="000C3DEA" w:rsidP="000C3DEA">
            <w:pPr>
              <w:pStyle w:val="NoSpacing"/>
            </w:pPr>
            <w:r>
              <w:t>Escherichia coli</w:t>
            </w:r>
          </w:p>
        </w:tc>
        <w:tc>
          <w:tcPr>
            <w:tcW w:w="1307" w:type="pct"/>
            <w:vAlign w:val="center"/>
          </w:tcPr>
          <w:p w14:paraId="3F9AD66B" w14:textId="77777777" w:rsidR="000C3DEA" w:rsidRDefault="000C3DEA" w:rsidP="000C3DEA">
            <w:pPr>
              <w:pStyle w:val="NoSpacing"/>
              <w:jc w:val="center"/>
              <w:rPr>
                <w:rFonts w:cstheme="minorHAnsi"/>
              </w:rPr>
            </w:pPr>
          </w:p>
        </w:tc>
        <w:tc>
          <w:tcPr>
            <w:tcW w:w="1023" w:type="pct"/>
            <w:vAlign w:val="center"/>
          </w:tcPr>
          <w:p w14:paraId="3220AB5A" w14:textId="77777777" w:rsidR="000C3DEA" w:rsidRDefault="000C3DEA" w:rsidP="000C3DEA">
            <w:pPr>
              <w:pStyle w:val="NoSpacing"/>
              <w:jc w:val="center"/>
              <w:rPr>
                <w:rFonts w:cstheme="minorHAnsi"/>
              </w:rPr>
            </w:pPr>
            <w:r>
              <w:rPr>
                <w:rFonts w:cstheme="minorHAnsi"/>
              </w:rPr>
              <w:t>≤ 235 /100mL</w:t>
            </w:r>
          </w:p>
        </w:tc>
      </w:tr>
      <w:tr w:rsidR="000C3DEA" w:rsidRPr="00A54DD9" w14:paraId="208FD61F" w14:textId="77777777" w:rsidTr="000C3DEA">
        <w:trPr>
          <w:jc w:val="center"/>
        </w:trPr>
        <w:tc>
          <w:tcPr>
            <w:tcW w:w="872" w:type="pct"/>
            <w:vMerge/>
            <w:vAlign w:val="center"/>
          </w:tcPr>
          <w:p w14:paraId="6C644E8A" w14:textId="77777777" w:rsidR="000C3DEA" w:rsidRPr="00A54DD9" w:rsidRDefault="000C3DEA" w:rsidP="000C3DEA">
            <w:pPr>
              <w:pStyle w:val="NoSpacing"/>
            </w:pPr>
          </w:p>
        </w:tc>
        <w:tc>
          <w:tcPr>
            <w:tcW w:w="1798" w:type="pct"/>
            <w:vAlign w:val="center"/>
          </w:tcPr>
          <w:p w14:paraId="5F260861" w14:textId="77777777" w:rsidR="000C3DEA" w:rsidRDefault="000C3DEA" w:rsidP="000C3DEA">
            <w:pPr>
              <w:pStyle w:val="NoSpacing"/>
            </w:pPr>
            <w:r>
              <w:t>TSS</w:t>
            </w:r>
          </w:p>
        </w:tc>
        <w:tc>
          <w:tcPr>
            <w:tcW w:w="1307" w:type="pct"/>
            <w:vAlign w:val="center"/>
          </w:tcPr>
          <w:p w14:paraId="511C6201" w14:textId="77777777" w:rsidR="000C3DEA" w:rsidRDefault="000C3DEA" w:rsidP="000C3DEA">
            <w:pPr>
              <w:pStyle w:val="NoSpacing"/>
              <w:jc w:val="center"/>
              <w:rPr>
                <w:rFonts w:cstheme="minorHAnsi"/>
              </w:rPr>
            </w:pPr>
          </w:p>
        </w:tc>
        <w:tc>
          <w:tcPr>
            <w:tcW w:w="1023" w:type="pct"/>
            <w:vAlign w:val="center"/>
          </w:tcPr>
          <w:p w14:paraId="48E8A85D" w14:textId="77777777" w:rsidR="000C3DEA" w:rsidRDefault="000C3DEA" w:rsidP="000C3DEA">
            <w:pPr>
              <w:pStyle w:val="NoSpacing"/>
              <w:jc w:val="center"/>
              <w:rPr>
                <w:rFonts w:cstheme="minorHAnsi"/>
              </w:rPr>
            </w:pPr>
            <w:r>
              <w:rPr>
                <w:rFonts w:cstheme="minorHAnsi"/>
              </w:rPr>
              <w:t>≤ 158 mg/L</w:t>
            </w:r>
          </w:p>
        </w:tc>
      </w:tr>
      <w:tr w:rsidR="000C3DEA" w:rsidRPr="00A54DD9" w14:paraId="752D8A23" w14:textId="77777777" w:rsidTr="000C3DEA">
        <w:trPr>
          <w:jc w:val="center"/>
        </w:trPr>
        <w:tc>
          <w:tcPr>
            <w:tcW w:w="872" w:type="pct"/>
            <w:vMerge/>
            <w:vAlign w:val="center"/>
          </w:tcPr>
          <w:p w14:paraId="49163109" w14:textId="77777777" w:rsidR="000C3DEA" w:rsidRPr="00A54DD9" w:rsidRDefault="000C3DEA" w:rsidP="000C3DEA">
            <w:pPr>
              <w:pStyle w:val="NoSpacing"/>
            </w:pPr>
          </w:p>
        </w:tc>
        <w:tc>
          <w:tcPr>
            <w:tcW w:w="1798" w:type="pct"/>
            <w:vAlign w:val="center"/>
          </w:tcPr>
          <w:p w14:paraId="736414F0" w14:textId="77777777" w:rsidR="000C3DEA" w:rsidRDefault="000C3DEA" w:rsidP="000C3DEA">
            <w:pPr>
              <w:pStyle w:val="NoSpacing"/>
            </w:pPr>
            <w:r>
              <w:t>Temperature</w:t>
            </w:r>
          </w:p>
        </w:tc>
        <w:tc>
          <w:tcPr>
            <w:tcW w:w="1307" w:type="pct"/>
            <w:vAlign w:val="center"/>
          </w:tcPr>
          <w:p w14:paraId="61841FE4" w14:textId="77777777" w:rsidR="000C3DEA" w:rsidRDefault="000C3DEA" w:rsidP="000C3DEA">
            <w:pPr>
              <w:pStyle w:val="NoSpacing"/>
              <w:jc w:val="center"/>
              <w:rPr>
                <w:rFonts w:cstheme="minorHAnsi"/>
              </w:rPr>
            </w:pPr>
          </w:p>
        </w:tc>
        <w:tc>
          <w:tcPr>
            <w:tcW w:w="1023" w:type="pct"/>
            <w:vAlign w:val="center"/>
          </w:tcPr>
          <w:p w14:paraId="24C84C77"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75  ͦF</w:t>
            </w:r>
            <w:proofErr w:type="gramEnd"/>
            <w:r>
              <w:rPr>
                <w:rFonts w:cstheme="minorHAnsi"/>
              </w:rPr>
              <w:t>*</w:t>
            </w:r>
          </w:p>
          <w:p w14:paraId="332A3484"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80  ͦF</w:t>
            </w:r>
            <w:proofErr w:type="gramEnd"/>
          </w:p>
        </w:tc>
      </w:tr>
      <w:tr w:rsidR="000C3DEA" w:rsidRPr="00A54DD9" w14:paraId="172D7868" w14:textId="77777777" w:rsidTr="000C3DEA">
        <w:trPr>
          <w:jc w:val="center"/>
        </w:trPr>
        <w:tc>
          <w:tcPr>
            <w:tcW w:w="872" w:type="pct"/>
            <w:vMerge w:val="restart"/>
            <w:vAlign w:val="center"/>
          </w:tcPr>
          <w:p w14:paraId="6F1946EA" w14:textId="77777777" w:rsidR="000C3DEA" w:rsidRPr="00A54DD9" w:rsidRDefault="000C3DEA" w:rsidP="000C3DEA">
            <w:pPr>
              <w:pStyle w:val="NoSpacing"/>
            </w:pPr>
            <w:r w:rsidRPr="00A54DD9">
              <w:t>WKIII</w:t>
            </w:r>
          </w:p>
        </w:tc>
        <w:tc>
          <w:tcPr>
            <w:tcW w:w="1798" w:type="pct"/>
            <w:vAlign w:val="center"/>
          </w:tcPr>
          <w:p w14:paraId="37C275EB" w14:textId="77777777" w:rsidR="000C3DEA" w:rsidRPr="00A54DD9" w:rsidRDefault="000C3DEA" w:rsidP="000C3DEA">
            <w:pPr>
              <w:pStyle w:val="NoSpacing"/>
            </w:pPr>
            <w:proofErr w:type="gramStart"/>
            <w:r w:rsidRPr="00A54DD9">
              <w:t>pH</w:t>
            </w:r>
            <w:proofErr w:type="gramEnd"/>
            <w:r w:rsidRPr="00A54DD9">
              <w:t xml:space="preserve"> (upper limit)</w:t>
            </w:r>
          </w:p>
        </w:tc>
        <w:tc>
          <w:tcPr>
            <w:tcW w:w="1307" w:type="pct"/>
            <w:vAlign w:val="center"/>
          </w:tcPr>
          <w:p w14:paraId="3A329C67" w14:textId="77777777" w:rsidR="000C3DEA" w:rsidRPr="00A54DD9" w:rsidRDefault="000C3DEA" w:rsidP="000C3DEA">
            <w:pPr>
              <w:pStyle w:val="NoSpacing"/>
              <w:jc w:val="center"/>
            </w:pPr>
            <w:r>
              <w:rPr>
                <w:rFonts w:cstheme="minorHAnsi"/>
              </w:rPr>
              <w:t>≤</w:t>
            </w:r>
            <w:r w:rsidRPr="00A54DD9">
              <w:t xml:space="preserve"> 8.8 </w:t>
            </w:r>
            <w:proofErr w:type="spellStart"/>
            <w:r w:rsidRPr="00A54DD9">
              <w:t>s.u</w:t>
            </w:r>
            <w:proofErr w:type="spellEnd"/>
            <w:r w:rsidRPr="00A54DD9">
              <w:t>.</w:t>
            </w:r>
          </w:p>
        </w:tc>
        <w:tc>
          <w:tcPr>
            <w:tcW w:w="1023" w:type="pct"/>
            <w:vAlign w:val="center"/>
          </w:tcPr>
          <w:p w14:paraId="42A6E1B3" w14:textId="77777777" w:rsidR="000C3DEA" w:rsidRPr="00A54DD9" w:rsidRDefault="000C3DEA" w:rsidP="000C3DEA">
            <w:pPr>
              <w:pStyle w:val="NoSpacing"/>
              <w:jc w:val="center"/>
            </w:pPr>
            <w:r>
              <w:rPr>
                <w:rFonts w:ascii="Calibri" w:hAnsi="Calibri" w:cs="Calibri"/>
              </w:rPr>
              <w:t>≤</w:t>
            </w:r>
            <w:r>
              <w:t xml:space="preserve"> 9.0 </w:t>
            </w:r>
            <w:proofErr w:type="spellStart"/>
            <w:r>
              <w:t>s.u</w:t>
            </w:r>
            <w:proofErr w:type="spellEnd"/>
            <w:r>
              <w:t>.</w:t>
            </w:r>
          </w:p>
        </w:tc>
      </w:tr>
      <w:tr w:rsidR="000C3DEA" w:rsidRPr="00A54DD9" w14:paraId="5C8E7331" w14:textId="77777777" w:rsidTr="000C3DEA">
        <w:trPr>
          <w:jc w:val="center"/>
        </w:trPr>
        <w:tc>
          <w:tcPr>
            <w:tcW w:w="872" w:type="pct"/>
            <w:vMerge/>
            <w:vAlign w:val="center"/>
          </w:tcPr>
          <w:p w14:paraId="4670E23B" w14:textId="77777777" w:rsidR="000C3DEA" w:rsidRPr="00A54DD9" w:rsidRDefault="000C3DEA" w:rsidP="000C3DEA">
            <w:pPr>
              <w:pStyle w:val="NoSpacing"/>
            </w:pPr>
          </w:p>
        </w:tc>
        <w:tc>
          <w:tcPr>
            <w:tcW w:w="1798" w:type="pct"/>
            <w:vAlign w:val="center"/>
          </w:tcPr>
          <w:p w14:paraId="73A3D0F7" w14:textId="77777777" w:rsidR="000C3DEA" w:rsidRPr="00A54DD9" w:rsidRDefault="000C3DEA" w:rsidP="000C3DEA">
            <w:pPr>
              <w:pStyle w:val="NoSpacing"/>
            </w:pPr>
            <w:r w:rsidRPr="00A54DD9">
              <w:t>Dissolved oxygen</w:t>
            </w:r>
          </w:p>
        </w:tc>
        <w:tc>
          <w:tcPr>
            <w:tcW w:w="1307" w:type="pct"/>
            <w:vAlign w:val="center"/>
          </w:tcPr>
          <w:p w14:paraId="6E948445" w14:textId="77777777" w:rsidR="000C3DEA" w:rsidRPr="00A54DD9" w:rsidRDefault="000C3DEA" w:rsidP="000C3DEA">
            <w:pPr>
              <w:pStyle w:val="NoSpacing"/>
              <w:jc w:val="center"/>
            </w:pPr>
            <w:r>
              <w:rPr>
                <w:rFonts w:cstheme="minorHAnsi"/>
              </w:rPr>
              <w:t>≥</w:t>
            </w:r>
            <w:r>
              <w:t xml:space="preserve"> 5 mg/L</w:t>
            </w:r>
          </w:p>
        </w:tc>
        <w:tc>
          <w:tcPr>
            <w:tcW w:w="1023" w:type="pct"/>
            <w:vAlign w:val="center"/>
          </w:tcPr>
          <w:p w14:paraId="52A344AD" w14:textId="77777777" w:rsidR="000C3DEA" w:rsidRPr="00A54DD9" w:rsidRDefault="000C3DEA" w:rsidP="000C3DEA">
            <w:pPr>
              <w:pStyle w:val="NoSpacing"/>
              <w:jc w:val="center"/>
            </w:pPr>
            <w:r>
              <w:rPr>
                <w:rFonts w:cstheme="minorHAnsi"/>
              </w:rPr>
              <w:t>≥</w:t>
            </w:r>
            <w:r>
              <w:t xml:space="preserve"> 5 mg/L</w:t>
            </w:r>
          </w:p>
        </w:tc>
      </w:tr>
      <w:tr w:rsidR="000C3DEA" w:rsidRPr="00A54DD9" w14:paraId="7B0AA74B" w14:textId="77777777" w:rsidTr="000C3DEA">
        <w:trPr>
          <w:jc w:val="center"/>
        </w:trPr>
        <w:tc>
          <w:tcPr>
            <w:tcW w:w="872" w:type="pct"/>
            <w:vMerge/>
            <w:vAlign w:val="center"/>
          </w:tcPr>
          <w:p w14:paraId="5FE6108A" w14:textId="77777777" w:rsidR="000C3DEA" w:rsidRPr="00A54DD9" w:rsidRDefault="000C3DEA" w:rsidP="000C3DEA">
            <w:pPr>
              <w:pStyle w:val="NoSpacing"/>
            </w:pPr>
          </w:p>
        </w:tc>
        <w:tc>
          <w:tcPr>
            <w:tcW w:w="1798" w:type="pct"/>
            <w:vAlign w:val="center"/>
          </w:tcPr>
          <w:p w14:paraId="181573FF" w14:textId="77777777" w:rsidR="000C3DEA" w:rsidRPr="00A54DD9" w:rsidRDefault="000C3DEA" w:rsidP="000C3DEA">
            <w:pPr>
              <w:pStyle w:val="NoSpacing"/>
            </w:pPr>
            <w:r w:rsidRPr="00A54DD9">
              <w:t>Turbidity</w:t>
            </w:r>
          </w:p>
        </w:tc>
        <w:tc>
          <w:tcPr>
            <w:tcW w:w="1307" w:type="pct"/>
            <w:vAlign w:val="center"/>
          </w:tcPr>
          <w:p w14:paraId="0A0FCCC4" w14:textId="77777777" w:rsidR="000C3DEA" w:rsidRPr="00A54DD9" w:rsidRDefault="000C3DEA" w:rsidP="000C3DEA">
            <w:pPr>
              <w:pStyle w:val="NoSpacing"/>
              <w:jc w:val="center"/>
            </w:pPr>
            <w:r>
              <w:rPr>
                <w:rFonts w:cstheme="minorHAnsi"/>
              </w:rPr>
              <w:t>≤</w:t>
            </w:r>
            <w:r>
              <w:t xml:space="preserve"> 5.70 NTU</w:t>
            </w:r>
          </w:p>
        </w:tc>
        <w:tc>
          <w:tcPr>
            <w:tcW w:w="1023" w:type="pct"/>
            <w:vAlign w:val="center"/>
          </w:tcPr>
          <w:p w14:paraId="1B2F277D" w14:textId="77777777" w:rsidR="000C3DEA" w:rsidRPr="00A54DD9" w:rsidRDefault="000C3DEA" w:rsidP="000C3DEA">
            <w:pPr>
              <w:pStyle w:val="NoSpacing"/>
              <w:jc w:val="center"/>
            </w:pPr>
          </w:p>
        </w:tc>
      </w:tr>
      <w:tr w:rsidR="000C3DEA" w:rsidRPr="00A54DD9" w14:paraId="6D46389C" w14:textId="77777777" w:rsidTr="000C3DEA">
        <w:trPr>
          <w:jc w:val="center"/>
        </w:trPr>
        <w:tc>
          <w:tcPr>
            <w:tcW w:w="872" w:type="pct"/>
            <w:vMerge/>
            <w:vAlign w:val="center"/>
          </w:tcPr>
          <w:p w14:paraId="62C0F3FC" w14:textId="77777777" w:rsidR="000C3DEA" w:rsidRPr="00A54DD9" w:rsidRDefault="000C3DEA" w:rsidP="000C3DEA">
            <w:pPr>
              <w:pStyle w:val="NoSpacing"/>
            </w:pPr>
          </w:p>
        </w:tc>
        <w:tc>
          <w:tcPr>
            <w:tcW w:w="1798" w:type="pct"/>
            <w:vAlign w:val="center"/>
          </w:tcPr>
          <w:p w14:paraId="1F5D019C" w14:textId="77777777" w:rsidR="000C3DEA" w:rsidRPr="00A54DD9" w:rsidRDefault="000C3DEA" w:rsidP="000C3DEA">
            <w:pPr>
              <w:pStyle w:val="NoSpacing"/>
            </w:pPr>
            <w:r w:rsidRPr="00A54DD9">
              <w:t>Phosphorus, total</w:t>
            </w:r>
          </w:p>
        </w:tc>
        <w:tc>
          <w:tcPr>
            <w:tcW w:w="1307" w:type="pct"/>
            <w:vAlign w:val="center"/>
          </w:tcPr>
          <w:p w14:paraId="4E138933" w14:textId="77777777" w:rsidR="000C3DEA" w:rsidRPr="00A54DD9" w:rsidRDefault="000C3DEA" w:rsidP="000C3DEA">
            <w:pPr>
              <w:pStyle w:val="NoSpacing"/>
              <w:jc w:val="center"/>
            </w:pPr>
            <w:r>
              <w:rPr>
                <w:rFonts w:cstheme="minorHAnsi"/>
              </w:rPr>
              <w:t>≤</w:t>
            </w:r>
            <w:r>
              <w:t xml:space="preserve"> 36.56 </w:t>
            </w:r>
            <w:r>
              <w:rPr>
                <w:rFonts w:ascii="Calibri" w:hAnsi="Calibri" w:cs="Calibri"/>
              </w:rPr>
              <w:t>µ</w:t>
            </w:r>
            <w:r>
              <w:t>g/L</w:t>
            </w:r>
          </w:p>
        </w:tc>
        <w:tc>
          <w:tcPr>
            <w:tcW w:w="1023" w:type="pct"/>
            <w:shd w:val="clear" w:color="auto" w:fill="FFFF00"/>
            <w:vAlign w:val="center"/>
          </w:tcPr>
          <w:p w14:paraId="5E8346F6" w14:textId="77777777" w:rsidR="000C3DEA" w:rsidRPr="00A54DD9" w:rsidRDefault="000C3DEA" w:rsidP="000C3DEA">
            <w:pPr>
              <w:pStyle w:val="NoSpacing"/>
              <w:jc w:val="center"/>
            </w:pPr>
            <w:r>
              <w:t>*See Narrative Criteria</w:t>
            </w:r>
          </w:p>
        </w:tc>
      </w:tr>
      <w:tr w:rsidR="000C3DEA" w:rsidRPr="00A54DD9" w14:paraId="0C67540C" w14:textId="77777777" w:rsidTr="000C3DEA">
        <w:trPr>
          <w:jc w:val="center"/>
        </w:trPr>
        <w:tc>
          <w:tcPr>
            <w:tcW w:w="872" w:type="pct"/>
            <w:vMerge/>
            <w:vAlign w:val="center"/>
          </w:tcPr>
          <w:p w14:paraId="39F6B26E" w14:textId="77777777" w:rsidR="000C3DEA" w:rsidRPr="00A54DD9" w:rsidRDefault="000C3DEA" w:rsidP="000C3DEA">
            <w:pPr>
              <w:pStyle w:val="NoSpacing"/>
            </w:pPr>
          </w:p>
        </w:tc>
        <w:tc>
          <w:tcPr>
            <w:tcW w:w="1798" w:type="pct"/>
            <w:vAlign w:val="center"/>
          </w:tcPr>
          <w:p w14:paraId="4828063E" w14:textId="77777777" w:rsidR="000C3DEA" w:rsidRPr="00A54DD9" w:rsidRDefault="000C3DEA" w:rsidP="000C3DEA">
            <w:pPr>
              <w:pStyle w:val="NoSpacing"/>
            </w:pPr>
            <w:r w:rsidRPr="00A54DD9">
              <w:t>Arsenic</w:t>
            </w:r>
          </w:p>
        </w:tc>
        <w:tc>
          <w:tcPr>
            <w:tcW w:w="1307" w:type="pct"/>
            <w:vAlign w:val="center"/>
          </w:tcPr>
          <w:p w14:paraId="42846206" w14:textId="77777777" w:rsidR="000C3DEA" w:rsidRPr="00A54DD9" w:rsidRDefault="000C3DEA" w:rsidP="000C3DEA">
            <w:pPr>
              <w:pStyle w:val="NoSpacing"/>
              <w:jc w:val="center"/>
            </w:pPr>
            <w:r>
              <w:rPr>
                <w:rFonts w:cstheme="minorHAnsi"/>
              </w:rPr>
              <w:t>≤</w:t>
            </w:r>
            <w:r>
              <w:t xml:space="preserve"> 0.14 </w:t>
            </w:r>
            <w:r>
              <w:rPr>
                <w:rFonts w:ascii="Calibri" w:hAnsi="Calibri" w:cs="Calibri"/>
              </w:rPr>
              <w:t>µ</w:t>
            </w:r>
            <w:r>
              <w:t>g/L</w:t>
            </w:r>
          </w:p>
        </w:tc>
        <w:tc>
          <w:tcPr>
            <w:tcW w:w="1023" w:type="pct"/>
            <w:vAlign w:val="center"/>
          </w:tcPr>
          <w:p w14:paraId="6BB1506D" w14:textId="77777777" w:rsidR="000C3DEA" w:rsidRPr="00A54DD9" w:rsidRDefault="000C3DEA" w:rsidP="000C3DEA">
            <w:pPr>
              <w:pStyle w:val="NoSpacing"/>
              <w:jc w:val="center"/>
            </w:pPr>
          </w:p>
        </w:tc>
      </w:tr>
      <w:tr w:rsidR="000C3DEA" w:rsidRPr="00A54DD9" w14:paraId="6950517B" w14:textId="77777777" w:rsidTr="000C3DEA">
        <w:trPr>
          <w:jc w:val="center"/>
        </w:trPr>
        <w:tc>
          <w:tcPr>
            <w:tcW w:w="872" w:type="pct"/>
            <w:vMerge/>
            <w:vAlign w:val="center"/>
          </w:tcPr>
          <w:p w14:paraId="730FF9F1" w14:textId="77777777" w:rsidR="000C3DEA" w:rsidRPr="00A54DD9" w:rsidRDefault="000C3DEA" w:rsidP="000C3DEA">
            <w:pPr>
              <w:pStyle w:val="NoSpacing"/>
            </w:pPr>
          </w:p>
        </w:tc>
        <w:tc>
          <w:tcPr>
            <w:tcW w:w="1798" w:type="pct"/>
            <w:vAlign w:val="center"/>
          </w:tcPr>
          <w:p w14:paraId="46F48B7C" w14:textId="77777777" w:rsidR="000C3DEA" w:rsidRPr="00A54DD9" w:rsidRDefault="000C3DEA" w:rsidP="000C3DEA">
            <w:pPr>
              <w:pStyle w:val="NoSpacing"/>
            </w:pPr>
            <w:r w:rsidRPr="00A54DD9">
              <w:t>Cadmium</w:t>
            </w:r>
          </w:p>
        </w:tc>
        <w:tc>
          <w:tcPr>
            <w:tcW w:w="1307" w:type="pct"/>
            <w:vAlign w:val="center"/>
          </w:tcPr>
          <w:p w14:paraId="2E97F47B" w14:textId="77777777" w:rsidR="000C3DEA" w:rsidRPr="00A54DD9" w:rsidRDefault="000C3DEA" w:rsidP="000C3DEA">
            <w:pPr>
              <w:pStyle w:val="NoSpacing"/>
              <w:jc w:val="center"/>
            </w:pPr>
            <w:r>
              <w:rPr>
                <w:rFonts w:cstheme="minorHAnsi"/>
              </w:rPr>
              <w:t>≤</w:t>
            </w:r>
            <w:r>
              <w:t xml:space="preserve">0.66 </w:t>
            </w:r>
            <w:r>
              <w:rPr>
                <w:rFonts w:ascii="Calibri" w:hAnsi="Calibri" w:cs="Calibri"/>
              </w:rPr>
              <w:t>µ</w:t>
            </w:r>
            <w:r>
              <w:t>g/L</w:t>
            </w:r>
          </w:p>
        </w:tc>
        <w:tc>
          <w:tcPr>
            <w:tcW w:w="1023" w:type="pct"/>
            <w:vAlign w:val="center"/>
          </w:tcPr>
          <w:p w14:paraId="168AE3C2" w14:textId="77777777" w:rsidR="000C3DEA" w:rsidRPr="00A54DD9" w:rsidRDefault="000C3DEA" w:rsidP="000C3DEA">
            <w:pPr>
              <w:pStyle w:val="NoSpacing"/>
              <w:jc w:val="center"/>
            </w:pPr>
          </w:p>
        </w:tc>
      </w:tr>
      <w:tr w:rsidR="000C3DEA" w:rsidRPr="00A54DD9" w14:paraId="7D28E664" w14:textId="77777777" w:rsidTr="000C3DEA">
        <w:trPr>
          <w:jc w:val="center"/>
        </w:trPr>
        <w:tc>
          <w:tcPr>
            <w:tcW w:w="872" w:type="pct"/>
            <w:vMerge/>
            <w:vAlign w:val="center"/>
          </w:tcPr>
          <w:p w14:paraId="4952CAE0" w14:textId="77777777" w:rsidR="000C3DEA" w:rsidRPr="00A54DD9" w:rsidRDefault="000C3DEA" w:rsidP="000C3DEA">
            <w:pPr>
              <w:pStyle w:val="NoSpacing"/>
            </w:pPr>
          </w:p>
        </w:tc>
        <w:tc>
          <w:tcPr>
            <w:tcW w:w="1798" w:type="pct"/>
            <w:vAlign w:val="center"/>
          </w:tcPr>
          <w:p w14:paraId="083DE27F" w14:textId="77777777" w:rsidR="000C3DEA" w:rsidRPr="00A54DD9" w:rsidRDefault="000C3DEA" w:rsidP="000C3DEA">
            <w:pPr>
              <w:pStyle w:val="NoSpacing"/>
            </w:pPr>
            <w:r w:rsidRPr="00A54DD9">
              <w:t>Iron</w:t>
            </w:r>
          </w:p>
        </w:tc>
        <w:tc>
          <w:tcPr>
            <w:tcW w:w="1307" w:type="pct"/>
            <w:vAlign w:val="center"/>
          </w:tcPr>
          <w:p w14:paraId="4926E3EC" w14:textId="77777777" w:rsidR="000C3DEA" w:rsidRDefault="000C3DEA" w:rsidP="000C3DEA">
            <w:pPr>
              <w:pStyle w:val="NoSpacing"/>
              <w:jc w:val="center"/>
            </w:pPr>
            <w:r>
              <w:rPr>
                <w:rFonts w:cstheme="minorHAnsi"/>
              </w:rPr>
              <w:t>≤</w:t>
            </w:r>
            <w:r>
              <w:t>1</w:t>
            </w:r>
            <w:proofErr w:type="gramStart"/>
            <w:r>
              <w:t>,000</w:t>
            </w:r>
            <w:proofErr w:type="gramEnd"/>
            <w:r>
              <w:t xml:space="preserve"> </w:t>
            </w:r>
            <w:r>
              <w:rPr>
                <w:rFonts w:ascii="Calibri" w:hAnsi="Calibri" w:cs="Calibri"/>
              </w:rPr>
              <w:t>µ</w:t>
            </w:r>
            <w:r>
              <w:t>g/L</w:t>
            </w:r>
          </w:p>
          <w:p w14:paraId="7402C101" w14:textId="77777777" w:rsidR="000C3DEA" w:rsidRPr="00A54DD9" w:rsidRDefault="000C3DEA" w:rsidP="000C3DEA">
            <w:pPr>
              <w:pStyle w:val="NoSpacing"/>
              <w:jc w:val="center"/>
            </w:pPr>
            <w:r>
              <w:rPr>
                <w:rFonts w:cstheme="minorHAnsi"/>
              </w:rPr>
              <w:t>≤</w:t>
            </w:r>
            <w:r>
              <w:t xml:space="preserve">300 </w:t>
            </w:r>
            <w:r>
              <w:rPr>
                <w:rFonts w:ascii="Calibri" w:hAnsi="Calibri" w:cs="Calibri"/>
              </w:rPr>
              <w:t>µ</w:t>
            </w:r>
            <w:r>
              <w:t>g/L</w:t>
            </w:r>
          </w:p>
        </w:tc>
        <w:tc>
          <w:tcPr>
            <w:tcW w:w="1023" w:type="pct"/>
            <w:vAlign w:val="center"/>
          </w:tcPr>
          <w:p w14:paraId="28B32F43" w14:textId="77777777" w:rsidR="000C3DEA" w:rsidRPr="00A54DD9" w:rsidRDefault="000C3DEA" w:rsidP="000C3DEA">
            <w:pPr>
              <w:pStyle w:val="NoSpacing"/>
              <w:jc w:val="center"/>
            </w:pPr>
          </w:p>
        </w:tc>
      </w:tr>
      <w:tr w:rsidR="000C3DEA" w:rsidRPr="00A54DD9" w14:paraId="2E30A7F4" w14:textId="77777777" w:rsidTr="000C3DEA">
        <w:trPr>
          <w:jc w:val="center"/>
        </w:trPr>
        <w:tc>
          <w:tcPr>
            <w:tcW w:w="872" w:type="pct"/>
            <w:vMerge/>
            <w:vAlign w:val="center"/>
          </w:tcPr>
          <w:p w14:paraId="251B8E5B" w14:textId="77777777" w:rsidR="000C3DEA" w:rsidRPr="00A54DD9" w:rsidRDefault="000C3DEA" w:rsidP="000C3DEA">
            <w:pPr>
              <w:pStyle w:val="NoSpacing"/>
            </w:pPr>
          </w:p>
        </w:tc>
        <w:tc>
          <w:tcPr>
            <w:tcW w:w="1798" w:type="pct"/>
            <w:vAlign w:val="center"/>
          </w:tcPr>
          <w:p w14:paraId="2D30EEA2" w14:textId="77777777" w:rsidR="000C3DEA" w:rsidRPr="00A54DD9" w:rsidRDefault="000C3DEA" w:rsidP="000C3DEA">
            <w:pPr>
              <w:pStyle w:val="NoSpacing"/>
            </w:pPr>
            <w:r w:rsidRPr="00A54DD9">
              <w:t>Manganese</w:t>
            </w:r>
          </w:p>
        </w:tc>
        <w:tc>
          <w:tcPr>
            <w:tcW w:w="1307" w:type="pct"/>
            <w:vAlign w:val="center"/>
          </w:tcPr>
          <w:p w14:paraId="493F91D2" w14:textId="77777777" w:rsidR="000C3DEA" w:rsidRPr="00A54DD9" w:rsidRDefault="000C3DEA" w:rsidP="000C3DEA">
            <w:pPr>
              <w:pStyle w:val="NoSpacing"/>
              <w:jc w:val="center"/>
            </w:pPr>
            <w:r>
              <w:rPr>
                <w:rFonts w:cstheme="minorHAnsi"/>
              </w:rPr>
              <w:t>≤</w:t>
            </w:r>
            <w:r>
              <w:t xml:space="preserve"> 100 </w:t>
            </w:r>
            <w:r>
              <w:rPr>
                <w:rFonts w:ascii="Calibri" w:hAnsi="Calibri" w:cs="Calibri"/>
              </w:rPr>
              <w:t>µ</w:t>
            </w:r>
            <w:r>
              <w:t>g/L</w:t>
            </w:r>
          </w:p>
        </w:tc>
        <w:tc>
          <w:tcPr>
            <w:tcW w:w="1023" w:type="pct"/>
            <w:vAlign w:val="center"/>
          </w:tcPr>
          <w:p w14:paraId="26C9FE61" w14:textId="77777777" w:rsidR="000C3DEA" w:rsidRPr="00A54DD9" w:rsidRDefault="000C3DEA" w:rsidP="000C3DEA">
            <w:pPr>
              <w:pStyle w:val="NoSpacing"/>
              <w:jc w:val="center"/>
            </w:pPr>
          </w:p>
        </w:tc>
      </w:tr>
      <w:tr w:rsidR="000C3DEA" w:rsidRPr="00A54DD9" w14:paraId="1E2D40ED" w14:textId="77777777" w:rsidTr="000C3DEA">
        <w:trPr>
          <w:jc w:val="center"/>
        </w:trPr>
        <w:tc>
          <w:tcPr>
            <w:tcW w:w="872" w:type="pct"/>
            <w:vMerge/>
            <w:vAlign w:val="center"/>
          </w:tcPr>
          <w:p w14:paraId="1BA817E1" w14:textId="77777777" w:rsidR="000C3DEA" w:rsidRPr="00A54DD9" w:rsidRDefault="000C3DEA" w:rsidP="000C3DEA">
            <w:pPr>
              <w:pStyle w:val="NoSpacing"/>
            </w:pPr>
          </w:p>
        </w:tc>
        <w:tc>
          <w:tcPr>
            <w:tcW w:w="1798" w:type="pct"/>
            <w:vAlign w:val="center"/>
          </w:tcPr>
          <w:p w14:paraId="1AA8DD38" w14:textId="77777777" w:rsidR="000C3DEA" w:rsidRPr="00A54DD9" w:rsidRDefault="000C3DEA" w:rsidP="000C3DEA">
            <w:pPr>
              <w:pStyle w:val="NoSpacing"/>
            </w:pPr>
            <w:r w:rsidRPr="00A54DD9">
              <w:t>Mercury</w:t>
            </w:r>
          </w:p>
        </w:tc>
        <w:tc>
          <w:tcPr>
            <w:tcW w:w="1307" w:type="pct"/>
            <w:vAlign w:val="center"/>
          </w:tcPr>
          <w:p w14:paraId="5B3B75F3" w14:textId="77777777" w:rsidR="000C3DEA" w:rsidRPr="00A54DD9" w:rsidRDefault="000C3DEA" w:rsidP="000C3DEA">
            <w:pPr>
              <w:pStyle w:val="NoSpacing"/>
              <w:jc w:val="center"/>
            </w:pPr>
            <w:r>
              <w:rPr>
                <w:rFonts w:cstheme="minorHAnsi"/>
              </w:rPr>
              <w:t>≤</w:t>
            </w:r>
            <w:r>
              <w:t xml:space="preserve"> 0.012 </w:t>
            </w:r>
            <w:r>
              <w:rPr>
                <w:rFonts w:ascii="Calibri" w:hAnsi="Calibri" w:cs="Calibri"/>
              </w:rPr>
              <w:t>µ</w:t>
            </w:r>
            <w:r>
              <w:t>g/L</w:t>
            </w:r>
          </w:p>
        </w:tc>
        <w:tc>
          <w:tcPr>
            <w:tcW w:w="1023" w:type="pct"/>
            <w:vAlign w:val="center"/>
          </w:tcPr>
          <w:p w14:paraId="1328C57E" w14:textId="77777777" w:rsidR="000C3DEA" w:rsidRPr="00A54DD9" w:rsidRDefault="000C3DEA" w:rsidP="000C3DEA">
            <w:pPr>
              <w:pStyle w:val="NoSpacing"/>
              <w:jc w:val="center"/>
            </w:pPr>
          </w:p>
        </w:tc>
      </w:tr>
      <w:tr w:rsidR="000C3DEA" w:rsidRPr="00A54DD9" w14:paraId="62F47755" w14:textId="77777777" w:rsidTr="000C3DEA">
        <w:trPr>
          <w:jc w:val="center"/>
        </w:trPr>
        <w:tc>
          <w:tcPr>
            <w:tcW w:w="872" w:type="pct"/>
            <w:vMerge/>
            <w:vAlign w:val="center"/>
          </w:tcPr>
          <w:p w14:paraId="492088E2" w14:textId="77777777" w:rsidR="000C3DEA" w:rsidRPr="00A54DD9" w:rsidRDefault="000C3DEA" w:rsidP="000C3DEA">
            <w:pPr>
              <w:pStyle w:val="NoSpacing"/>
            </w:pPr>
          </w:p>
        </w:tc>
        <w:tc>
          <w:tcPr>
            <w:tcW w:w="1798" w:type="pct"/>
            <w:vAlign w:val="center"/>
          </w:tcPr>
          <w:p w14:paraId="00301634" w14:textId="77777777" w:rsidR="000C3DEA" w:rsidRPr="00A54DD9" w:rsidRDefault="000C3DEA" w:rsidP="000C3DEA">
            <w:pPr>
              <w:pStyle w:val="NoSpacing"/>
            </w:pPr>
            <w:r>
              <w:t>Nitrate as N</w:t>
            </w:r>
          </w:p>
        </w:tc>
        <w:tc>
          <w:tcPr>
            <w:tcW w:w="1307" w:type="pct"/>
            <w:vAlign w:val="center"/>
          </w:tcPr>
          <w:p w14:paraId="4FD08309" w14:textId="77777777" w:rsidR="000C3DEA" w:rsidRDefault="000C3DEA" w:rsidP="000C3DEA">
            <w:pPr>
              <w:pStyle w:val="NoSpacing"/>
              <w:jc w:val="center"/>
              <w:rPr>
                <w:rFonts w:cstheme="minorHAnsi"/>
              </w:rPr>
            </w:pPr>
          </w:p>
        </w:tc>
        <w:tc>
          <w:tcPr>
            <w:tcW w:w="1023" w:type="pct"/>
            <w:vAlign w:val="center"/>
          </w:tcPr>
          <w:p w14:paraId="0D3FC851" w14:textId="77777777" w:rsidR="000C3DEA" w:rsidRPr="00A54DD9" w:rsidRDefault="000C3DEA" w:rsidP="000C3DEA">
            <w:pPr>
              <w:pStyle w:val="NoSpacing"/>
              <w:jc w:val="center"/>
            </w:pPr>
            <w:r>
              <w:rPr>
                <w:rFonts w:cstheme="minorHAnsi"/>
              </w:rPr>
              <w:t>≤</w:t>
            </w:r>
            <w:r>
              <w:t>88 mg/L</w:t>
            </w:r>
          </w:p>
        </w:tc>
      </w:tr>
      <w:tr w:rsidR="000C3DEA" w:rsidRPr="00A54DD9" w14:paraId="5E90AF4F" w14:textId="77777777" w:rsidTr="000C3DEA">
        <w:trPr>
          <w:jc w:val="center"/>
        </w:trPr>
        <w:tc>
          <w:tcPr>
            <w:tcW w:w="872" w:type="pct"/>
            <w:vMerge/>
            <w:vAlign w:val="center"/>
          </w:tcPr>
          <w:p w14:paraId="5792E2A7" w14:textId="77777777" w:rsidR="000C3DEA" w:rsidRPr="00A54DD9" w:rsidRDefault="000C3DEA" w:rsidP="000C3DEA">
            <w:pPr>
              <w:pStyle w:val="NoSpacing"/>
            </w:pPr>
          </w:p>
        </w:tc>
        <w:tc>
          <w:tcPr>
            <w:tcW w:w="1798" w:type="pct"/>
            <w:vAlign w:val="center"/>
          </w:tcPr>
          <w:p w14:paraId="390DF44A" w14:textId="77777777" w:rsidR="000C3DEA" w:rsidRDefault="000C3DEA" w:rsidP="000C3DEA">
            <w:pPr>
              <w:pStyle w:val="NoSpacing"/>
            </w:pPr>
            <w:r>
              <w:t>Total Ammonia Nitrogen as N</w:t>
            </w:r>
          </w:p>
        </w:tc>
        <w:tc>
          <w:tcPr>
            <w:tcW w:w="1307" w:type="pct"/>
            <w:vAlign w:val="center"/>
          </w:tcPr>
          <w:p w14:paraId="676189A1" w14:textId="77777777" w:rsidR="000C3DEA" w:rsidRPr="00EF5AA3" w:rsidRDefault="000C3DEA" w:rsidP="000C3DEA">
            <w:pPr>
              <w:pStyle w:val="NoSpacing"/>
              <w:jc w:val="center"/>
              <w:rPr>
                <w:rFonts w:cstheme="minorHAnsi"/>
                <w:highlight w:val="yellow"/>
              </w:rPr>
            </w:pPr>
          </w:p>
        </w:tc>
        <w:tc>
          <w:tcPr>
            <w:tcW w:w="1023" w:type="pct"/>
            <w:shd w:val="clear" w:color="auto" w:fill="FFFF00"/>
            <w:vAlign w:val="center"/>
          </w:tcPr>
          <w:p w14:paraId="23E9E205" w14:textId="77777777" w:rsidR="000C3DEA" w:rsidRPr="00EF5AA3" w:rsidRDefault="000C3DEA" w:rsidP="000C3DEA">
            <w:pPr>
              <w:pStyle w:val="NoSpacing"/>
              <w:jc w:val="center"/>
              <w:rPr>
                <w:rFonts w:cstheme="minorHAnsi"/>
                <w:highlight w:val="yellow"/>
              </w:rPr>
            </w:pPr>
            <w:r>
              <w:rPr>
                <w:rFonts w:cstheme="minorHAnsi"/>
                <w:highlight w:val="yellow"/>
              </w:rPr>
              <w:t>**Based on pH</w:t>
            </w:r>
          </w:p>
        </w:tc>
      </w:tr>
      <w:tr w:rsidR="000C3DEA" w:rsidRPr="00A54DD9" w14:paraId="788CE900" w14:textId="77777777" w:rsidTr="000C3DEA">
        <w:trPr>
          <w:jc w:val="center"/>
        </w:trPr>
        <w:tc>
          <w:tcPr>
            <w:tcW w:w="872" w:type="pct"/>
            <w:vMerge/>
            <w:vAlign w:val="center"/>
          </w:tcPr>
          <w:p w14:paraId="6FA24D34" w14:textId="77777777" w:rsidR="000C3DEA" w:rsidRPr="00A54DD9" w:rsidRDefault="000C3DEA" w:rsidP="000C3DEA">
            <w:pPr>
              <w:pStyle w:val="NoSpacing"/>
            </w:pPr>
          </w:p>
        </w:tc>
        <w:tc>
          <w:tcPr>
            <w:tcW w:w="1798" w:type="pct"/>
            <w:vAlign w:val="center"/>
          </w:tcPr>
          <w:p w14:paraId="4078A61F" w14:textId="77777777" w:rsidR="000C3DEA" w:rsidRDefault="000C3DEA" w:rsidP="000C3DEA">
            <w:pPr>
              <w:pStyle w:val="NoSpacing"/>
            </w:pPr>
            <w:r>
              <w:t>Fecal coliform</w:t>
            </w:r>
          </w:p>
        </w:tc>
        <w:tc>
          <w:tcPr>
            <w:tcW w:w="1307" w:type="pct"/>
            <w:vAlign w:val="center"/>
          </w:tcPr>
          <w:p w14:paraId="6F89D231" w14:textId="77777777" w:rsidR="000C3DEA" w:rsidRDefault="000C3DEA" w:rsidP="000C3DEA">
            <w:pPr>
              <w:pStyle w:val="NoSpacing"/>
              <w:jc w:val="center"/>
              <w:rPr>
                <w:rFonts w:cstheme="minorHAnsi"/>
              </w:rPr>
            </w:pPr>
          </w:p>
        </w:tc>
        <w:tc>
          <w:tcPr>
            <w:tcW w:w="1023" w:type="pct"/>
            <w:vAlign w:val="center"/>
          </w:tcPr>
          <w:p w14:paraId="1551A753" w14:textId="77777777" w:rsidR="000C3DEA" w:rsidRDefault="000C3DEA" w:rsidP="000C3DEA">
            <w:pPr>
              <w:pStyle w:val="NoSpacing"/>
              <w:jc w:val="center"/>
              <w:rPr>
                <w:rFonts w:cstheme="minorHAnsi"/>
              </w:rPr>
            </w:pPr>
            <w:r>
              <w:rPr>
                <w:rFonts w:cstheme="minorHAnsi"/>
              </w:rPr>
              <w:t>≤ 400 /100mL</w:t>
            </w:r>
          </w:p>
        </w:tc>
      </w:tr>
      <w:tr w:rsidR="000C3DEA" w:rsidRPr="00A54DD9" w14:paraId="45181B87" w14:textId="77777777" w:rsidTr="000C3DEA">
        <w:trPr>
          <w:jc w:val="center"/>
        </w:trPr>
        <w:tc>
          <w:tcPr>
            <w:tcW w:w="872" w:type="pct"/>
            <w:vMerge/>
            <w:vAlign w:val="center"/>
          </w:tcPr>
          <w:p w14:paraId="50D39AA3" w14:textId="77777777" w:rsidR="000C3DEA" w:rsidRPr="00A54DD9" w:rsidRDefault="000C3DEA" w:rsidP="000C3DEA">
            <w:pPr>
              <w:pStyle w:val="NoSpacing"/>
            </w:pPr>
          </w:p>
        </w:tc>
        <w:tc>
          <w:tcPr>
            <w:tcW w:w="1798" w:type="pct"/>
            <w:vAlign w:val="center"/>
          </w:tcPr>
          <w:p w14:paraId="60E03FF2" w14:textId="77777777" w:rsidR="000C3DEA" w:rsidRDefault="000C3DEA" w:rsidP="000C3DEA">
            <w:pPr>
              <w:pStyle w:val="NoSpacing"/>
            </w:pPr>
            <w:r>
              <w:t>Escherichia coli</w:t>
            </w:r>
          </w:p>
        </w:tc>
        <w:tc>
          <w:tcPr>
            <w:tcW w:w="1307" w:type="pct"/>
            <w:vAlign w:val="center"/>
          </w:tcPr>
          <w:p w14:paraId="160213DD" w14:textId="77777777" w:rsidR="000C3DEA" w:rsidRDefault="000C3DEA" w:rsidP="000C3DEA">
            <w:pPr>
              <w:pStyle w:val="NoSpacing"/>
              <w:jc w:val="center"/>
              <w:rPr>
                <w:rFonts w:cstheme="minorHAnsi"/>
              </w:rPr>
            </w:pPr>
          </w:p>
        </w:tc>
        <w:tc>
          <w:tcPr>
            <w:tcW w:w="1023" w:type="pct"/>
            <w:vAlign w:val="center"/>
          </w:tcPr>
          <w:p w14:paraId="68C0BCCE" w14:textId="77777777" w:rsidR="000C3DEA" w:rsidRDefault="000C3DEA" w:rsidP="000C3DEA">
            <w:pPr>
              <w:pStyle w:val="NoSpacing"/>
              <w:jc w:val="center"/>
              <w:rPr>
                <w:rFonts w:cstheme="minorHAnsi"/>
              </w:rPr>
            </w:pPr>
            <w:r>
              <w:rPr>
                <w:rFonts w:cstheme="minorHAnsi"/>
              </w:rPr>
              <w:t>≤ 235 /100mL</w:t>
            </w:r>
          </w:p>
        </w:tc>
      </w:tr>
      <w:tr w:rsidR="000C3DEA" w:rsidRPr="00A54DD9" w14:paraId="54730BA1" w14:textId="77777777" w:rsidTr="000C3DEA">
        <w:trPr>
          <w:jc w:val="center"/>
        </w:trPr>
        <w:tc>
          <w:tcPr>
            <w:tcW w:w="872" w:type="pct"/>
            <w:vMerge/>
            <w:vAlign w:val="center"/>
          </w:tcPr>
          <w:p w14:paraId="48E4EB13" w14:textId="77777777" w:rsidR="000C3DEA" w:rsidRPr="00A54DD9" w:rsidRDefault="000C3DEA" w:rsidP="000C3DEA">
            <w:pPr>
              <w:pStyle w:val="NoSpacing"/>
            </w:pPr>
          </w:p>
        </w:tc>
        <w:tc>
          <w:tcPr>
            <w:tcW w:w="1798" w:type="pct"/>
            <w:vAlign w:val="center"/>
          </w:tcPr>
          <w:p w14:paraId="111B1A5C" w14:textId="77777777" w:rsidR="000C3DEA" w:rsidRDefault="000C3DEA" w:rsidP="000C3DEA">
            <w:pPr>
              <w:pStyle w:val="NoSpacing"/>
            </w:pPr>
            <w:r>
              <w:t>TSS</w:t>
            </w:r>
          </w:p>
        </w:tc>
        <w:tc>
          <w:tcPr>
            <w:tcW w:w="1307" w:type="pct"/>
            <w:vAlign w:val="center"/>
          </w:tcPr>
          <w:p w14:paraId="57CF08D2" w14:textId="77777777" w:rsidR="000C3DEA" w:rsidRDefault="000C3DEA" w:rsidP="000C3DEA">
            <w:pPr>
              <w:pStyle w:val="NoSpacing"/>
              <w:jc w:val="center"/>
              <w:rPr>
                <w:rFonts w:cstheme="minorHAnsi"/>
              </w:rPr>
            </w:pPr>
          </w:p>
        </w:tc>
        <w:tc>
          <w:tcPr>
            <w:tcW w:w="1023" w:type="pct"/>
            <w:vAlign w:val="center"/>
          </w:tcPr>
          <w:p w14:paraId="3C92527B" w14:textId="77777777" w:rsidR="000C3DEA" w:rsidRDefault="000C3DEA" w:rsidP="000C3DEA">
            <w:pPr>
              <w:pStyle w:val="NoSpacing"/>
              <w:jc w:val="center"/>
              <w:rPr>
                <w:rFonts w:cstheme="minorHAnsi"/>
              </w:rPr>
            </w:pPr>
            <w:r>
              <w:rPr>
                <w:rFonts w:cstheme="minorHAnsi"/>
              </w:rPr>
              <w:t>≤ 158 mg/L</w:t>
            </w:r>
          </w:p>
        </w:tc>
      </w:tr>
      <w:tr w:rsidR="000C3DEA" w:rsidRPr="00A54DD9" w14:paraId="25D277AB" w14:textId="77777777" w:rsidTr="000C3DEA">
        <w:trPr>
          <w:jc w:val="center"/>
        </w:trPr>
        <w:tc>
          <w:tcPr>
            <w:tcW w:w="872" w:type="pct"/>
            <w:vMerge/>
            <w:vAlign w:val="center"/>
          </w:tcPr>
          <w:p w14:paraId="5C91FC40" w14:textId="77777777" w:rsidR="000C3DEA" w:rsidRPr="00A54DD9" w:rsidRDefault="000C3DEA" w:rsidP="000C3DEA">
            <w:pPr>
              <w:pStyle w:val="NoSpacing"/>
            </w:pPr>
          </w:p>
        </w:tc>
        <w:tc>
          <w:tcPr>
            <w:tcW w:w="1798" w:type="pct"/>
            <w:vAlign w:val="center"/>
          </w:tcPr>
          <w:p w14:paraId="6786F824" w14:textId="77777777" w:rsidR="000C3DEA" w:rsidRDefault="000C3DEA" w:rsidP="000C3DEA">
            <w:pPr>
              <w:pStyle w:val="NoSpacing"/>
            </w:pPr>
            <w:r>
              <w:t>Temperature</w:t>
            </w:r>
          </w:p>
        </w:tc>
        <w:tc>
          <w:tcPr>
            <w:tcW w:w="1307" w:type="pct"/>
            <w:vAlign w:val="center"/>
          </w:tcPr>
          <w:p w14:paraId="3FEA7590" w14:textId="77777777" w:rsidR="000C3DEA" w:rsidRDefault="000C3DEA" w:rsidP="000C3DEA">
            <w:pPr>
              <w:pStyle w:val="NoSpacing"/>
              <w:jc w:val="center"/>
              <w:rPr>
                <w:rFonts w:cstheme="minorHAnsi"/>
              </w:rPr>
            </w:pPr>
          </w:p>
        </w:tc>
        <w:tc>
          <w:tcPr>
            <w:tcW w:w="1023" w:type="pct"/>
            <w:vAlign w:val="center"/>
          </w:tcPr>
          <w:p w14:paraId="20ACF227"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80  ͦF</w:t>
            </w:r>
            <w:proofErr w:type="gramEnd"/>
          </w:p>
        </w:tc>
      </w:tr>
      <w:tr w:rsidR="000C3DEA" w:rsidRPr="00A54DD9" w14:paraId="6D87193B" w14:textId="77777777" w:rsidTr="000C3DEA">
        <w:trPr>
          <w:jc w:val="center"/>
        </w:trPr>
        <w:tc>
          <w:tcPr>
            <w:tcW w:w="872" w:type="pct"/>
            <w:vMerge w:val="restart"/>
            <w:vAlign w:val="center"/>
          </w:tcPr>
          <w:p w14:paraId="1645A920" w14:textId="77777777" w:rsidR="000C3DEA" w:rsidRDefault="000C3DEA" w:rsidP="000C3DEA">
            <w:pPr>
              <w:pStyle w:val="NoSpacing"/>
            </w:pPr>
            <w:r>
              <w:t>WKIV</w:t>
            </w:r>
          </w:p>
        </w:tc>
        <w:tc>
          <w:tcPr>
            <w:tcW w:w="1798" w:type="pct"/>
            <w:vAlign w:val="center"/>
          </w:tcPr>
          <w:p w14:paraId="0975E77A" w14:textId="77777777" w:rsidR="000C3DEA" w:rsidRPr="00A54DD9" w:rsidRDefault="000C3DEA" w:rsidP="000C3DEA">
            <w:pPr>
              <w:pStyle w:val="NoSpacing"/>
            </w:pPr>
            <w:proofErr w:type="gramStart"/>
            <w:r>
              <w:t>pH</w:t>
            </w:r>
            <w:proofErr w:type="gramEnd"/>
            <w:r>
              <w:t xml:space="preserve"> (upper limit)</w:t>
            </w:r>
          </w:p>
        </w:tc>
        <w:tc>
          <w:tcPr>
            <w:tcW w:w="1307" w:type="pct"/>
            <w:vAlign w:val="center"/>
          </w:tcPr>
          <w:p w14:paraId="0B3DE54D" w14:textId="77777777" w:rsidR="000C3DEA" w:rsidRDefault="000C3DEA" w:rsidP="000C3DEA">
            <w:pPr>
              <w:pStyle w:val="NoSpacing"/>
              <w:jc w:val="center"/>
              <w:rPr>
                <w:rFonts w:cstheme="minorHAnsi"/>
              </w:rPr>
            </w:pPr>
            <w:r>
              <w:rPr>
                <w:rFonts w:cstheme="minorHAnsi"/>
              </w:rPr>
              <w:t xml:space="preserve">≤ 9.0 </w:t>
            </w:r>
            <w:proofErr w:type="spellStart"/>
            <w:r>
              <w:rPr>
                <w:rFonts w:cstheme="minorHAnsi"/>
              </w:rPr>
              <w:t>s.u</w:t>
            </w:r>
            <w:proofErr w:type="spellEnd"/>
            <w:r>
              <w:rPr>
                <w:rFonts w:cstheme="minorHAnsi"/>
              </w:rPr>
              <w:t>.</w:t>
            </w:r>
          </w:p>
        </w:tc>
        <w:tc>
          <w:tcPr>
            <w:tcW w:w="1023" w:type="pct"/>
            <w:vAlign w:val="center"/>
          </w:tcPr>
          <w:p w14:paraId="6092745E" w14:textId="77777777" w:rsidR="000C3DEA" w:rsidRPr="00A54DD9" w:rsidRDefault="000C3DEA" w:rsidP="000C3DEA">
            <w:pPr>
              <w:pStyle w:val="NoSpacing"/>
              <w:jc w:val="center"/>
            </w:pPr>
            <w:r>
              <w:rPr>
                <w:rFonts w:ascii="Calibri" w:hAnsi="Calibri" w:cs="Calibri"/>
              </w:rPr>
              <w:t>≤</w:t>
            </w:r>
            <w:r>
              <w:t xml:space="preserve"> 9.0 </w:t>
            </w:r>
            <w:proofErr w:type="spellStart"/>
            <w:r>
              <w:t>s.u</w:t>
            </w:r>
            <w:proofErr w:type="spellEnd"/>
            <w:r>
              <w:t>.</w:t>
            </w:r>
          </w:p>
        </w:tc>
      </w:tr>
      <w:tr w:rsidR="000C3DEA" w:rsidRPr="00A54DD9" w14:paraId="0349F793" w14:textId="77777777" w:rsidTr="000C3DEA">
        <w:trPr>
          <w:jc w:val="center"/>
        </w:trPr>
        <w:tc>
          <w:tcPr>
            <w:tcW w:w="872" w:type="pct"/>
            <w:vMerge/>
            <w:vAlign w:val="center"/>
          </w:tcPr>
          <w:p w14:paraId="72DFD987" w14:textId="77777777" w:rsidR="000C3DEA" w:rsidRDefault="000C3DEA" w:rsidP="000C3DEA">
            <w:pPr>
              <w:pStyle w:val="NoSpacing"/>
            </w:pPr>
          </w:p>
        </w:tc>
        <w:tc>
          <w:tcPr>
            <w:tcW w:w="1798" w:type="pct"/>
            <w:vAlign w:val="center"/>
          </w:tcPr>
          <w:p w14:paraId="10A8FBDE" w14:textId="77777777" w:rsidR="000C3DEA" w:rsidRPr="00A54DD9" w:rsidRDefault="000C3DEA" w:rsidP="000C3DEA">
            <w:pPr>
              <w:pStyle w:val="NoSpacing"/>
            </w:pPr>
            <w:r>
              <w:t>Dissolved oxygen</w:t>
            </w:r>
          </w:p>
        </w:tc>
        <w:tc>
          <w:tcPr>
            <w:tcW w:w="1307" w:type="pct"/>
            <w:vAlign w:val="center"/>
          </w:tcPr>
          <w:p w14:paraId="3DD335D0" w14:textId="77777777" w:rsidR="000C3DEA" w:rsidRDefault="000C3DEA" w:rsidP="000C3DEA">
            <w:pPr>
              <w:pStyle w:val="NoSpacing"/>
              <w:jc w:val="center"/>
              <w:rPr>
                <w:rFonts w:cstheme="minorHAnsi"/>
              </w:rPr>
            </w:pPr>
            <w:r>
              <w:rPr>
                <w:rFonts w:cstheme="minorHAnsi"/>
              </w:rPr>
              <w:t>≥</w:t>
            </w:r>
            <w:r>
              <w:t xml:space="preserve"> 5 mg/L</w:t>
            </w:r>
          </w:p>
        </w:tc>
        <w:tc>
          <w:tcPr>
            <w:tcW w:w="1023" w:type="pct"/>
            <w:vAlign w:val="center"/>
          </w:tcPr>
          <w:p w14:paraId="6AC42EF2" w14:textId="77777777" w:rsidR="000C3DEA" w:rsidRPr="00A54DD9" w:rsidRDefault="000C3DEA" w:rsidP="000C3DEA">
            <w:pPr>
              <w:pStyle w:val="NoSpacing"/>
              <w:jc w:val="center"/>
            </w:pPr>
            <w:r>
              <w:rPr>
                <w:rFonts w:cstheme="minorHAnsi"/>
              </w:rPr>
              <w:t>≥</w:t>
            </w:r>
            <w:r>
              <w:t xml:space="preserve"> 5 mg/L</w:t>
            </w:r>
          </w:p>
        </w:tc>
      </w:tr>
      <w:tr w:rsidR="000C3DEA" w:rsidRPr="00A54DD9" w14:paraId="02677BC4" w14:textId="77777777" w:rsidTr="000C3DEA">
        <w:trPr>
          <w:jc w:val="center"/>
        </w:trPr>
        <w:tc>
          <w:tcPr>
            <w:tcW w:w="872" w:type="pct"/>
            <w:vMerge/>
            <w:vAlign w:val="center"/>
          </w:tcPr>
          <w:p w14:paraId="47AB670B" w14:textId="77777777" w:rsidR="000C3DEA" w:rsidRDefault="000C3DEA" w:rsidP="000C3DEA">
            <w:pPr>
              <w:pStyle w:val="NoSpacing"/>
            </w:pPr>
          </w:p>
        </w:tc>
        <w:tc>
          <w:tcPr>
            <w:tcW w:w="1798" w:type="pct"/>
            <w:vAlign w:val="center"/>
          </w:tcPr>
          <w:p w14:paraId="159CE406" w14:textId="77777777" w:rsidR="000C3DEA" w:rsidRPr="00A54DD9" w:rsidRDefault="000C3DEA" w:rsidP="000C3DEA">
            <w:pPr>
              <w:pStyle w:val="NoSpacing"/>
            </w:pPr>
            <w:r>
              <w:t>Turbidity</w:t>
            </w:r>
          </w:p>
        </w:tc>
        <w:tc>
          <w:tcPr>
            <w:tcW w:w="1307" w:type="pct"/>
            <w:vAlign w:val="center"/>
          </w:tcPr>
          <w:p w14:paraId="3EE46830" w14:textId="77777777" w:rsidR="000C3DEA" w:rsidRDefault="000C3DEA" w:rsidP="000C3DEA">
            <w:pPr>
              <w:pStyle w:val="NoSpacing"/>
              <w:jc w:val="center"/>
              <w:rPr>
                <w:rFonts w:cstheme="minorHAnsi"/>
              </w:rPr>
            </w:pPr>
            <w:r>
              <w:rPr>
                <w:rFonts w:cstheme="minorHAnsi"/>
              </w:rPr>
              <w:t>≤</w:t>
            </w:r>
            <w:r>
              <w:t xml:space="preserve"> 5.70 NTU</w:t>
            </w:r>
          </w:p>
        </w:tc>
        <w:tc>
          <w:tcPr>
            <w:tcW w:w="1023" w:type="pct"/>
            <w:vAlign w:val="center"/>
          </w:tcPr>
          <w:p w14:paraId="5B7DC124" w14:textId="77777777" w:rsidR="000C3DEA" w:rsidRPr="00A54DD9" w:rsidRDefault="000C3DEA" w:rsidP="000C3DEA">
            <w:pPr>
              <w:pStyle w:val="NoSpacing"/>
              <w:jc w:val="center"/>
            </w:pPr>
          </w:p>
        </w:tc>
      </w:tr>
      <w:tr w:rsidR="000C3DEA" w:rsidRPr="00A54DD9" w14:paraId="137CB13D" w14:textId="77777777" w:rsidTr="000C3DEA">
        <w:trPr>
          <w:jc w:val="center"/>
        </w:trPr>
        <w:tc>
          <w:tcPr>
            <w:tcW w:w="872" w:type="pct"/>
            <w:vMerge/>
            <w:vAlign w:val="center"/>
          </w:tcPr>
          <w:p w14:paraId="5703C114" w14:textId="77777777" w:rsidR="000C3DEA" w:rsidRDefault="000C3DEA" w:rsidP="000C3DEA">
            <w:pPr>
              <w:pStyle w:val="NoSpacing"/>
            </w:pPr>
          </w:p>
        </w:tc>
        <w:tc>
          <w:tcPr>
            <w:tcW w:w="1798" w:type="pct"/>
            <w:vAlign w:val="center"/>
          </w:tcPr>
          <w:p w14:paraId="461302EB" w14:textId="77777777" w:rsidR="000C3DEA" w:rsidRPr="00A54DD9" w:rsidRDefault="000C3DEA" w:rsidP="000C3DEA">
            <w:pPr>
              <w:pStyle w:val="NoSpacing"/>
            </w:pPr>
            <w:r>
              <w:t>Phosphorus, total</w:t>
            </w:r>
          </w:p>
        </w:tc>
        <w:tc>
          <w:tcPr>
            <w:tcW w:w="1307" w:type="pct"/>
            <w:vAlign w:val="center"/>
          </w:tcPr>
          <w:p w14:paraId="6263DC5E" w14:textId="77777777" w:rsidR="000C3DEA" w:rsidRDefault="000C3DEA" w:rsidP="000C3DEA">
            <w:pPr>
              <w:pStyle w:val="NoSpacing"/>
              <w:jc w:val="center"/>
              <w:rPr>
                <w:rFonts w:cstheme="minorHAnsi"/>
              </w:rPr>
            </w:pPr>
            <w:r>
              <w:rPr>
                <w:rFonts w:cstheme="minorHAnsi"/>
              </w:rPr>
              <w:t>≤</w:t>
            </w:r>
            <w:r>
              <w:t xml:space="preserve"> 36.56 </w:t>
            </w:r>
            <w:r>
              <w:rPr>
                <w:rFonts w:ascii="Calibri" w:hAnsi="Calibri" w:cs="Calibri"/>
              </w:rPr>
              <w:t>µ</w:t>
            </w:r>
            <w:r>
              <w:t>g/L</w:t>
            </w:r>
          </w:p>
        </w:tc>
        <w:tc>
          <w:tcPr>
            <w:tcW w:w="1023" w:type="pct"/>
            <w:shd w:val="clear" w:color="auto" w:fill="FFFF00"/>
            <w:vAlign w:val="center"/>
          </w:tcPr>
          <w:p w14:paraId="2C09EAAD" w14:textId="77777777" w:rsidR="000C3DEA" w:rsidRPr="00A54DD9" w:rsidRDefault="000C3DEA" w:rsidP="000C3DEA">
            <w:pPr>
              <w:pStyle w:val="NoSpacing"/>
              <w:jc w:val="center"/>
            </w:pPr>
            <w:r>
              <w:t>*See Narrative Criteria</w:t>
            </w:r>
          </w:p>
        </w:tc>
      </w:tr>
      <w:tr w:rsidR="000C3DEA" w:rsidRPr="00A54DD9" w14:paraId="1DDB323B" w14:textId="77777777" w:rsidTr="000C3DEA">
        <w:trPr>
          <w:jc w:val="center"/>
        </w:trPr>
        <w:tc>
          <w:tcPr>
            <w:tcW w:w="872" w:type="pct"/>
            <w:vMerge/>
            <w:vAlign w:val="center"/>
          </w:tcPr>
          <w:p w14:paraId="31A82217" w14:textId="77777777" w:rsidR="000C3DEA" w:rsidRDefault="000C3DEA" w:rsidP="000C3DEA">
            <w:pPr>
              <w:pStyle w:val="NoSpacing"/>
            </w:pPr>
          </w:p>
        </w:tc>
        <w:tc>
          <w:tcPr>
            <w:tcW w:w="1798" w:type="pct"/>
            <w:vAlign w:val="center"/>
          </w:tcPr>
          <w:p w14:paraId="1A309749" w14:textId="77777777" w:rsidR="000C3DEA" w:rsidRPr="00A54DD9" w:rsidRDefault="000C3DEA" w:rsidP="000C3DEA">
            <w:pPr>
              <w:pStyle w:val="NoSpacing"/>
            </w:pPr>
            <w:r>
              <w:t>Arsenic</w:t>
            </w:r>
          </w:p>
        </w:tc>
        <w:tc>
          <w:tcPr>
            <w:tcW w:w="1307" w:type="pct"/>
            <w:vAlign w:val="center"/>
          </w:tcPr>
          <w:p w14:paraId="55289792" w14:textId="77777777" w:rsidR="000C3DEA" w:rsidRDefault="000C3DEA" w:rsidP="000C3DEA">
            <w:pPr>
              <w:pStyle w:val="NoSpacing"/>
              <w:jc w:val="center"/>
              <w:rPr>
                <w:rFonts w:cstheme="minorHAnsi"/>
              </w:rPr>
            </w:pPr>
            <w:r>
              <w:rPr>
                <w:rFonts w:cstheme="minorHAnsi"/>
              </w:rPr>
              <w:t>≤</w:t>
            </w:r>
            <w:r>
              <w:t xml:space="preserve"> 0.14 </w:t>
            </w:r>
            <w:r>
              <w:rPr>
                <w:rFonts w:ascii="Calibri" w:hAnsi="Calibri" w:cs="Calibri"/>
              </w:rPr>
              <w:t>µ</w:t>
            </w:r>
            <w:r>
              <w:t>g/L</w:t>
            </w:r>
          </w:p>
        </w:tc>
        <w:tc>
          <w:tcPr>
            <w:tcW w:w="1023" w:type="pct"/>
            <w:vAlign w:val="center"/>
          </w:tcPr>
          <w:p w14:paraId="114BA3E5" w14:textId="77777777" w:rsidR="000C3DEA" w:rsidRPr="00A54DD9" w:rsidRDefault="000C3DEA" w:rsidP="000C3DEA">
            <w:pPr>
              <w:pStyle w:val="NoSpacing"/>
              <w:jc w:val="center"/>
            </w:pPr>
          </w:p>
        </w:tc>
      </w:tr>
      <w:tr w:rsidR="000C3DEA" w:rsidRPr="00A54DD9" w14:paraId="464F41FE" w14:textId="77777777" w:rsidTr="000C3DEA">
        <w:trPr>
          <w:jc w:val="center"/>
        </w:trPr>
        <w:tc>
          <w:tcPr>
            <w:tcW w:w="872" w:type="pct"/>
            <w:vMerge/>
            <w:vAlign w:val="center"/>
          </w:tcPr>
          <w:p w14:paraId="7D22B116" w14:textId="77777777" w:rsidR="000C3DEA" w:rsidRDefault="000C3DEA" w:rsidP="000C3DEA">
            <w:pPr>
              <w:pStyle w:val="NoSpacing"/>
            </w:pPr>
          </w:p>
        </w:tc>
        <w:tc>
          <w:tcPr>
            <w:tcW w:w="1798" w:type="pct"/>
            <w:vAlign w:val="center"/>
          </w:tcPr>
          <w:p w14:paraId="36F086EA" w14:textId="77777777" w:rsidR="000C3DEA" w:rsidRPr="00A54DD9" w:rsidRDefault="000C3DEA" w:rsidP="000C3DEA">
            <w:pPr>
              <w:pStyle w:val="NoSpacing"/>
            </w:pPr>
            <w:r>
              <w:t>Cadmium</w:t>
            </w:r>
          </w:p>
        </w:tc>
        <w:tc>
          <w:tcPr>
            <w:tcW w:w="1307" w:type="pct"/>
            <w:vAlign w:val="center"/>
          </w:tcPr>
          <w:p w14:paraId="44748477" w14:textId="77777777" w:rsidR="000C3DEA" w:rsidRDefault="000C3DEA" w:rsidP="000C3DEA">
            <w:pPr>
              <w:pStyle w:val="NoSpacing"/>
              <w:jc w:val="center"/>
              <w:rPr>
                <w:rFonts w:cstheme="minorHAnsi"/>
              </w:rPr>
            </w:pPr>
            <w:r>
              <w:rPr>
                <w:rFonts w:cstheme="minorHAnsi"/>
              </w:rPr>
              <w:t>≤</w:t>
            </w:r>
            <w:r>
              <w:t xml:space="preserve">0.66 </w:t>
            </w:r>
            <w:r>
              <w:rPr>
                <w:rFonts w:ascii="Calibri" w:hAnsi="Calibri" w:cs="Calibri"/>
              </w:rPr>
              <w:t>µ</w:t>
            </w:r>
            <w:r>
              <w:t>g/L</w:t>
            </w:r>
          </w:p>
        </w:tc>
        <w:tc>
          <w:tcPr>
            <w:tcW w:w="1023" w:type="pct"/>
            <w:vAlign w:val="center"/>
          </w:tcPr>
          <w:p w14:paraId="450AB1AE" w14:textId="77777777" w:rsidR="000C3DEA" w:rsidRPr="00A54DD9" w:rsidRDefault="000C3DEA" w:rsidP="000C3DEA">
            <w:pPr>
              <w:pStyle w:val="NoSpacing"/>
              <w:jc w:val="center"/>
            </w:pPr>
          </w:p>
        </w:tc>
      </w:tr>
      <w:tr w:rsidR="000C3DEA" w:rsidRPr="00A54DD9" w14:paraId="6415B3C2" w14:textId="77777777" w:rsidTr="000C3DEA">
        <w:trPr>
          <w:jc w:val="center"/>
        </w:trPr>
        <w:tc>
          <w:tcPr>
            <w:tcW w:w="872" w:type="pct"/>
            <w:vMerge/>
            <w:vAlign w:val="center"/>
          </w:tcPr>
          <w:p w14:paraId="69A388AF" w14:textId="77777777" w:rsidR="000C3DEA" w:rsidRDefault="000C3DEA" w:rsidP="000C3DEA">
            <w:pPr>
              <w:pStyle w:val="NoSpacing"/>
            </w:pPr>
          </w:p>
        </w:tc>
        <w:tc>
          <w:tcPr>
            <w:tcW w:w="1798" w:type="pct"/>
            <w:vAlign w:val="center"/>
          </w:tcPr>
          <w:p w14:paraId="41BF927E" w14:textId="77777777" w:rsidR="000C3DEA" w:rsidRPr="00A54DD9" w:rsidRDefault="000C3DEA" w:rsidP="000C3DEA">
            <w:pPr>
              <w:pStyle w:val="NoSpacing"/>
            </w:pPr>
            <w:r>
              <w:t>Iron</w:t>
            </w:r>
          </w:p>
        </w:tc>
        <w:tc>
          <w:tcPr>
            <w:tcW w:w="1307" w:type="pct"/>
            <w:vAlign w:val="center"/>
          </w:tcPr>
          <w:p w14:paraId="6D63BB58" w14:textId="77777777" w:rsidR="000C3DEA" w:rsidRDefault="000C3DEA" w:rsidP="000C3DEA">
            <w:pPr>
              <w:pStyle w:val="NoSpacing"/>
              <w:jc w:val="center"/>
            </w:pPr>
            <w:r>
              <w:rPr>
                <w:rFonts w:cstheme="minorHAnsi"/>
              </w:rPr>
              <w:t>≤</w:t>
            </w:r>
            <w:r>
              <w:t>1</w:t>
            </w:r>
            <w:proofErr w:type="gramStart"/>
            <w:r>
              <w:t>,000</w:t>
            </w:r>
            <w:proofErr w:type="gramEnd"/>
            <w:r>
              <w:t xml:space="preserve"> </w:t>
            </w:r>
            <w:r>
              <w:rPr>
                <w:rFonts w:ascii="Calibri" w:hAnsi="Calibri" w:cs="Calibri"/>
              </w:rPr>
              <w:t>µ</w:t>
            </w:r>
            <w:r>
              <w:t>g/L</w:t>
            </w:r>
          </w:p>
          <w:p w14:paraId="26171B6D" w14:textId="77777777" w:rsidR="000C3DEA" w:rsidRDefault="000C3DEA" w:rsidP="000C3DEA">
            <w:pPr>
              <w:pStyle w:val="NoSpacing"/>
              <w:jc w:val="center"/>
              <w:rPr>
                <w:rFonts w:cstheme="minorHAnsi"/>
              </w:rPr>
            </w:pPr>
            <w:r>
              <w:rPr>
                <w:rFonts w:cstheme="minorHAnsi"/>
              </w:rPr>
              <w:t>≤</w:t>
            </w:r>
            <w:r>
              <w:t xml:space="preserve">300 </w:t>
            </w:r>
            <w:r>
              <w:rPr>
                <w:rFonts w:ascii="Calibri" w:hAnsi="Calibri" w:cs="Calibri"/>
              </w:rPr>
              <w:t>µ</w:t>
            </w:r>
            <w:r>
              <w:t>g/L</w:t>
            </w:r>
          </w:p>
        </w:tc>
        <w:tc>
          <w:tcPr>
            <w:tcW w:w="1023" w:type="pct"/>
            <w:vAlign w:val="center"/>
          </w:tcPr>
          <w:p w14:paraId="5F83F332" w14:textId="77777777" w:rsidR="000C3DEA" w:rsidRPr="00A54DD9" w:rsidRDefault="000C3DEA" w:rsidP="000C3DEA">
            <w:pPr>
              <w:pStyle w:val="NoSpacing"/>
              <w:jc w:val="center"/>
            </w:pPr>
          </w:p>
        </w:tc>
      </w:tr>
      <w:tr w:rsidR="000C3DEA" w:rsidRPr="00A54DD9" w14:paraId="10794A05" w14:textId="77777777" w:rsidTr="000C3DEA">
        <w:trPr>
          <w:jc w:val="center"/>
        </w:trPr>
        <w:tc>
          <w:tcPr>
            <w:tcW w:w="872" w:type="pct"/>
            <w:vMerge/>
            <w:vAlign w:val="center"/>
          </w:tcPr>
          <w:p w14:paraId="2F9DF737" w14:textId="77777777" w:rsidR="000C3DEA" w:rsidRDefault="000C3DEA" w:rsidP="000C3DEA">
            <w:pPr>
              <w:pStyle w:val="NoSpacing"/>
            </w:pPr>
          </w:p>
        </w:tc>
        <w:tc>
          <w:tcPr>
            <w:tcW w:w="1798" w:type="pct"/>
            <w:vAlign w:val="center"/>
          </w:tcPr>
          <w:p w14:paraId="5A21B55F" w14:textId="77777777" w:rsidR="000C3DEA" w:rsidRPr="00A54DD9" w:rsidRDefault="000C3DEA" w:rsidP="000C3DEA">
            <w:pPr>
              <w:pStyle w:val="NoSpacing"/>
            </w:pPr>
            <w:r>
              <w:t>Manganese</w:t>
            </w:r>
          </w:p>
        </w:tc>
        <w:tc>
          <w:tcPr>
            <w:tcW w:w="1307" w:type="pct"/>
            <w:vAlign w:val="center"/>
          </w:tcPr>
          <w:p w14:paraId="5A37E6C9" w14:textId="77777777" w:rsidR="000C3DEA" w:rsidRDefault="000C3DEA" w:rsidP="000C3DEA">
            <w:pPr>
              <w:pStyle w:val="NoSpacing"/>
              <w:jc w:val="center"/>
              <w:rPr>
                <w:rFonts w:cstheme="minorHAnsi"/>
              </w:rPr>
            </w:pPr>
            <w:r>
              <w:rPr>
                <w:rFonts w:cstheme="minorHAnsi"/>
              </w:rPr>
              <w:t>≤</w:t>
            </w:r>
            <w:r>
              <w:t xml:space="preserve"> 100 </w:t>
            </w:r>
            <w:r>
              <w:rPr>
                <w:rFonts w:ascii="Calibri" w:hAnsi="Calibri" w:cs="Calibri"/>
              </w:rPr>
              <w:t>µ</w:t>
            </w:r>
            <w:r>
              <w:t>g/L</w:t>
            </w:r>
          </w:p>
        </w:tc>
        <w:tc>
          <w:tcPr>
            <w:tcW w:w="1023" w:type="pct"/>
            <w:vAlign w:val="center"/>
          </w:tcPr>
          <w:p w14:paraId="2D9D8EBA" w14:textId="77777777" w:rsidR="000C3DEA" w:rsidRPr="00A54DD9" w:rsidRDefault="000C3DEA" w:rsidP="000C3DEA">
            <w:pPr>
              <w:pStyle w:val="NoSpacing"/>
              <w:jc w:val="center"/>
            </w:pPr>
          </w:p>
        </w:tc>
      </w:tr>
      <w:tr w:rsidR="000C3DEA" w:rsidRPr="00A54DD9" w14:paraId="7996C3F2" w14:textId="77777777" w:rsidTr="000C3DEA">
        <w:trPr>
          <w:jc w:val="center"/>
        </w:trPr>
        <w:tc>
          <w:tcPr>
            <w:tcW w:w="872" w:type="pct"/>
            <w:vMerge/>
            <w:vAlign w:val="center"/>
          </w:tcPr>
          <w:p w14:paraId="18194A21" w14:textId="77777777" w:rsidR="000C3DEA" w:rsidRDefault="000C3DEA" w:rsidP="000C3DEA">
            <w:pPr>
              <w:pStyle w:val="NoSpacing"/>
            </w:pPr>
          </w:p>
        </w:tc>
        <w:tc>
          <w:tcPr>
            <w:tcW w:w="1798" w:type="pct"/>
            <w:vAlign w:val="center"/>
          </w:tcPr>
          <w:p w14:paraId="1D3DA331" w14:textId="77777777" w:rsidR="000C3DEA" w:rsidRPr="00A54DD9" w:rsidRDefault="000C3DEA" w:rsidP="000C3DEA">
            <w:pPr>
              <w:pStyle w:val="NoSpacing"/>
            </w:pPr>
            <w:r>
              <w:t>Mercury</w:t>
            </w:r>
          </w:p>
        </w:tc>
        <w:tc>
          <w:tcPr>
            <w:tcW w:w="1307" w:type="pct"/>
            <w:vAlign w:val="center"/>
          </w:tcPr>
          <w:p w14:paraId="60AA420D" w14:textId="77777777" w:rsidR="000C3DEA" w:rsidRDefault="000C3DEA" w:rsidP="000C3DEA">
            <w:pPr>
              <w:pStyle w:val="NoSpacing"/>
              <w:jc w:val="center"/>
              <w:rPr>
                <w:rFonts w:cstheme="minorHAnsi"/>
              </w:rPr>
            </w:pPr>
            <w:r>
              <w:rPr>
                <w:rFonts w:cstheme="minorHAnsi"/>
              </w:rPr>
              <w:t>≤</w:t>
            </w:r>
            <w:r>
              <w:t xml:space="preserve"> 0.012 </w:t>
            </w:r>
            <w:r>
              <w:rPr>
                <w:rFonts w:ascii="Calibri" w:hAnsi="Calibri" w:cs="Calibri"/>
              </w:rPr>
              <w:t>µ</w:t>
            </w:r>
            <w:r>
              <w:t>g/L</w:t>
            </w:r>
          </w:p>
        </w:tc>
        <w:tc>
          <w:tcPr>
            <w:tcW w:w="1023" w:type="pct"/>
            <w:vAlign w:val="center"/>
          </w:tcPr>
          <w:p w14:paraId="7EB4CFD9" w14:textId="77777777" w:rsidR="000C3DEA" w:rsidRPr="00A54DD9" w:rsidRDefault="000C3DEA" w:rsidP="000C3DEA">
            <w:pPr>
              <w:pStyle w:val="NoSpacing"/>
              <w:jc w:val="center"/>
            </w:pPr>
          </w:p>
        </w:tc>
      </w:tr>
      <w:tr w:rsidR="000C3DEA" w:rsidRPr="00A54DD9" w14:paraId="043A7E7B" w14:textId="77777777" w:rsidTr="000C3DEA">
        <w:trPr>
          <w:jc w:val="center"/>
        </w:trPr>
        <w:tc>
          <w:tcPr>
            <w:tcW w:w="872" w:type="pct"/>
            <w:vMerge/>
            <w:vAlign w:val="center"/>
          </w:tcPr>
          <w:p w14:paraId="27E80E88" w14:textId="77777777" w:rsidR="000C3DEA" w:rsidRDefault="000C3DEA" w:rsidP="000C3DEA">
            <w:pPr>
              <w:pStyle w:val="NoSpacing"/>
            </w:pPr>
          </w:p>
        </w:tc>
        <w:tc>
          <w:tcPr>
            <w:tcW w:w="1798" w:type="pct"/>
            <w:vAlign w:val="center"/>
          </w:tcPr>
          <w:p w14:paraId="0C823560" w14:textId="77777777" w:rsidR="000C3DEA" w:rsidRPr="00A54DD9" w:rsidRDefault="000C3DEA" w:rsidP="000C3DEA">
            <w:pPr>
              <w:pStyle w:val="NoSpacing"/>
            </w:pPr>
            <w:r>
              <w:t>Nitrate as N</w:t>
            </w:r>
          </w:p>
        </w:tc>
        <w:tc>
          <w:tcPr>
            <w:tcW w:w="1307" w:type="pct"/>
            <w:vAlign w:val="center"/>
          </w:tcPr>
          <w:p w14:paraId="7A465FAA" w14:textId="77777777" w:rsidR="000C3DEA" w:rsidRDefault="000C3DEA" w:rsidP="000C3DEA">
            <w:pPr>
              <w:pStyle w:val="NoSpacing"/>
              <w:jc w:val="center"/>
              <w:rPr>
                <w:rFonts w:cstheme="minorHAnsi"/>
              </w:rPr>
            </w:pPr>
          </w:p>
        </w:tc>
        <w:tc>
          <w:tcPr>
            <w:tcW w:w="1023" w:type="pct"/>
            <w:vAlign w:val="center"/>
          </w:tcPr>
          <w:p w14:paraId="78D0FB02" w14:textId="77777777" w:rsidR="000C3DEA" w:rsidRPr="00A54DD9" w:rsidRDefault="000C3DEA" w:rsidP="000C3DEA">
            <w:pPr>
              <w:pStyle w:val="NoSpacing"/>
              <w:jc w:val="center"/>
            </w:pPr>
            <w:r>
              <w:rPr>
                <w:rFonts w:cstheme="minorHAnsi"/>
              </w:rPr>
              <w:t>≤</w:t>
            </w:r>
            <w:r>
              <w:t>88 mg/L</w:t>
            </w:r>
          </w:p>
        </w:tc>
      </w:tr>
      <w:tr w:rsidR="000C3DEA" w:rsidRPr="00A54DD9" w14:paraId="087D3288" w14:textId="77777777" w:rsidTr="000C3DEA">
        <w:trPr>
          <w:jc w:val="center"/>
        </w:trPr>
        <w:tc>
          <w:tcPr>
            <w:tcW w:w="872" w:type="pct"/>
            <w:vMerge/>
            <w:vAlign w:val="center"/>
          </w:tcPr>
          <w:p w14:paraId="5312E6CF" w14:textId="77777777" w:rsidR="000C3DEA" w:rsidRDefault="000C3DEA" w:rsidP="000C3DEA">
            <w:pPr>
              <w:pStyle w:val="NoSpacing"/>
            </w:pPr>
          </w:p>
        </w:tc>
        <w:tc>
          <w:tcPr>
            <w:tcW w:w="1798" w:type="pct"/>
            <w:vAlign w:val="center"/>
          </w:tcPr>
          <w:p w14:paraId="172D80E6" w14:textId="77777777" w:rsidR="000C3DEA" w:rsidRDefault="000C3DEA" w:rsidP="000C3DEA">
            <w:pPr>
              <w:pStyle w:val="NoSpacing"/>
            </w:pPr>
            <w:r>
              <w:t>Total Ammonia Nitrogen as N</w:t>
            </w:r>
          </w:p>
        </w:tc>
        <w:tc>
          <w:tcPr>
            <w:tcW w:w="1307" w:type="pct"/>
            <w:vAlign w:val="center"/>
          </w:tcPr>
          <w:p w14:paraId="47B6A808" w14:textId="77777777" w:rsidR="000C3DEA" w:rsidRPr="00EF5AA3" w:rsidRDefault="000C3DEA" w:rsidP="000C3DEA">
            <w:pPr>
              <w:pStyle w:val="NoSpacing"/>
              <w:jc w:val="center"/>
              <w:rPr>
                <w:rFonts w:cstheme="minorHAnsi"/>
                <w:highlight w:val="yellow"/>
              </w:rPr>
            </w:pPr>
          </w:p>
        </w:tc>
        <w:tc>
          <w:tcPr>
            <w:tcW w:w="1023" w:type="pct"/>
            <w:shd w:val="clear" w:color="auto" w:fill="FFFF00"/>
            <w:vAlign w:val="center"/>
          </w:tcPr>
          <w:p w14:paraId="455928C0" w14:textId="77777777" w:rsidR="000C3DEA" w:rsidRPr="00EF5AA3" w:rsidRDefault="000C3DEA" w:rsidP="000C3DEA">
            <w:pPr>
              <w:pStyle w:val="NoSpacing"/>
              <w:jc w:val="center"/>
              <w:rPr>
                <w:rFonts w:cstheme="minorHAnsi"/>
                <w:highlight w:val="yellow"/>
              </w:rPr>
            </w:pPr>
            <w:r>
              <w:rPr>
                <w:rFonts w:cstheme="minorHAnsi"/>
                <w:highlight w:val="yellow"/>
              </w:rPr>
              <w:t>**Based on pH</w:t>
            </w:r>
          </w:p>
        </w:tc>
      </w:tr>
      <w:tr w:rsidR="000C3DEA" w:rsidRPr="00A54DD9" w14:paraId="2C40A824" w14:textId="77777777" w:rsidTr="000C3DEA">
        <w:trPr>
          <w:jc w:val="center"/>
        </w:trPr>
        <w:tc>
          <w:tcPr>
            <w:tcW w:w="872" w:type="pct"/>
            <w:vMerge/>
            <w:vAlign w:val="center"/>
          </w:tcPr>
          <w:p w14:paraId="46084AA5" w14:textId="77777777" w:rsidR="000C3DEA" w:rsidRDefault="000C3DEA" w:rsidP="000C3DEA">
            <w:pPr>
              <w:pStyle w:val="NoSpacing"/>
            </w:pPr>
          </w:p>
        </w:tc>
        <w:tc>
          <w:tcPr>
            <w:tcW w:w="1798" w:type="pct"/>
            <w:vAlign w:val="center"/>
          </w:tcPr>
          <w:p w14:paraId="47248178" w14:textId="77777777" w:rsidR="000C3DEA" w:rsidRDefault="000C3DEA" w:rsidP="000C3DEA">
            <w:pPr>
              <w:pStyle w:val="NoSpacing"/>
            </w:pPr>
            <w:r>
              <w:t>Fecal coliform</w:t>
            </w:r>
          </w:p>
        </w:tc>
        <w:tc>
          <w:tcPr>
            <w:tcW w:w="1307" w:type="pct"/>
            <w:vAlign w:val="center"/>
          </w:tcPr>
          <w:p w14:paraId="5E87B727" w14:textId="77777777" w:rsidR="000C3DEA" w:rsidRDefault="000C3DEA" w:rsidP="000C3DEA">
            <w:pPr>
              <w:pStyle w:val="NoSpacing"/>
              <w:jc w:val="center"/>
              <w:rPr>
                <w:rFonts w:cstheme="minorHAnsi"/>
              </w:rPr>
            </w:pPr>
          </w:p>
        </w:tc>
        <w:tc>
          <w:tcPr>
            <w:tcW w:w="1023" w:type="pct"/>
            <w:vAlign w:val="center"/>
          </w:tcPr>
          <w:p w14:paraId="178A35DA" w14:textId="77777777" w:rsidR="000C3DEA" w:rsidRDefault="000C3DEA" w:rsidP="000C3DEA">
            <w:pPr>
              <w:pStyle w:val="NoSpacing"/>
              <w:jc w:val="center"/>
              <w:rPr>
                <w:rFonts w:cstheme="minorHAnsi"/>
              </w:rPr>
            </w:pPr>
            <w:r>
              <w:rPr>
                <w:rFonts w:cstheme="minorHAnsi"/>
              </w:rPr>
              <w:t>≤ 400 /100mL</w:t>
            </w:r>
          </w:p>
        </w:tc>
      </w:tr>
      <w:tr w:rsidR="000C3DEA" w:rsidRPr="00A54DD9" w14:paraId="72807F89" w14:textId="77777777" w:rsidTr="000C3DEA">
        <w:trPr>
          <w:jc w:val="center"/>
        </w:trPr>
        <w:tc>
          <w:tcPr>
            <w:tcW w:w="872" w:type="pct"/>
            <w:vMerge/>
            <w:vAlign w:val="center"/>
          </w:tcPr>
          <w:p w14:paraId="477F2C8B" w14:textId="77777777" w:rsidR="000C3DEA" w:rsidRDefault="000C3DEA" w:rsidP="000C3DEA">
            <w:pPr>
              <w:pStyle w:val="NoSpacing"/>
            </w:pPr>
          </w:p>
        </w:tc>
        <w:tc>
          <w:tcPr>
            <w:tcW w:w="1798" w:type="pct"/>
            <w:vAlign w:val="center"/>
          </w:tcPr>
          <w:p w14:paraId="74DCA490" w14:textId="77777777" w:rsidR="000C3DEA" w:rsidRDefault="000C3DEA" w:rsidP="000C3DEA">
            <w:pPr>
              <w:pStyle w:val="NoSpacing"/>
            </w:pPr>
            <w:r>
              <w:t>Escherichia coli</w:t>
            </w:r>
          </w:p>
        </w:tc>
        <w:tc>
          <w:tcPr>
            <w:tcW w:w="1307" w:type="pct"/>
            <w:vAlign w:val="center"/>
          </w:tcPr>
          <w:p w14:paraId="4FA220DF" w14:textId="77777777" w:rsidR="000C3DEA" w:rsidRDefault="000C3DEA" w:rsidP="000C3DEA">
            <w:pPr>
              <w:pStyle w:val="NoSpacing"/>
              <w:jc w:val="center"/>
              <w:rPr>
                <w:rFonts w:cstheme="minorHAnsi"/>
              </w:rPr>
            </w:pPr>
          </w:p>
        </w:tc>
        <w:tc>
          <w:tcPr>
            <w:tcW w:w="1023" w:type="pct"/>
            <w:vAlign w:val="center"/>
          </w:tcPr>
          <w:p w14:paraId="19D3EEE5" w14:textId="77777777" w:rsidR="000C3DEA" w:rsidRDefault="000C3DEA" w:rsidP="000C3DEA">
            <w:pPr>
              <w:pStyle w:val="NoSpacing"/>
              <w:jc w:val="center"/>
              <w:rPr>
                <w:rFonts w:cstheme="minorHAnsi"/>
              </w:rPr>
            </w:pPr>
            <w:r>
              <w:rPr>
                <w:rFonts w:cstheme="minorHAnsi"/>
              </w:rPr>
              <w:t>≤ 235 /100mL</w:t>
            </w:r>
          </w:p>
        </w:tc>
      </w:tr>
      <w:tr w:rsidR="000C3DEA" w:rsidRPr="00A54DD9" w14:paraId="68E6262C" w14:textId="77777777" w:rsidTr="000C3DEA">
        <w:trPr>
          <w:jc w:val="center"/>
        </w:trPr>
        <w:tc>
          <w:tcPr>
            <w:tcW w:w="872" w:type="pct"/>
            <w:vMerge/>
            <w:vAlign w:val="center"/>
          </w:tcPr>
          <w:p w14:paraId="46A99B63" w14:textId="77777777" w:rsidR="000C3DEA" w:rsidRDefault="000C3DEA" w:rsidP="000C3DEA">
            <w:pPr>
              <w:pStyle w:val="NoSpacing"/>
            </w:pPr>
          </w:p>
        </w:tc>
        <w:tc>
          <w:tcPr>
            <w:tcW w:w="1798" w:type="pct"/>
            <w:vAlign w:val="center"/>
          </w:tcPr>
          <w:p w14:paraId="73BAFF1A" w14:textId="77777777" w:rsidR="000C3DEA" w:rsidRDefault="000C3DEA" w:rsidP="000C3DEA">
            <w:pPr>
              <w:pStyle w:val="NoSpacing"/>
            </w:pPr>
            <w:r>
              <w:t>TSS</w:t>
            </w:r>
          </w:p>
        </w:tc>
        <w:tc>
          <w:tcPr>
            <w:tcW w:w="1307" w:type="pct"/>
            <w:vAlign w:val="center"/>
          </w:tcPr>
          <w:p w14:paraId="67D975FD" w14:textId="77777777" w:rsidR="000C3DEA" w:rsidRDefault="000C3DEA" w:rsidP="000C3DEA">
            <w:pPr>
              <w:pStyle w:val="NoSpacing"/>
              <w:jc w:val="center"/>
              <w:rPr>
                <w:rFonts w:cstheme="minorHAnsi"/>
              </w:rPr>
            </w:pPr>
          </w:p>
        </w:tc>
        <w:tc>
          <w:tcPr>
            <w:tcW w:w="1023" w:type="pct"/>
            <w:vAlign w:val="center"/>
          </w:tcPr>
          <w:p w14:paraId="1C905A55" w14:textId="77777777" w:rsidR="000C3DEA" w:rsidRDefault="000C3DEA" w:rsidP="000C3DEA">
            <w:pPr>
              <w:pStyle w:val="NoSpacing"/>
              <w:jc w:val="center"/>
              <w:rPr>
                <w:rFonts w:cstheme="minorHAnsi"/>
              </w:rPr>
            </w:pPr>
            <w:r>
              <w:rPr>
                <w:rFonts w:cstheme="minorHAnsi"/>
              </w:rPr>
              <w:t>≤ 158 mg/L</w:t>
            </w:r>
          </w:p>
        </w:tc>
      </w:tr>
      <w:tr w:rsidR="000C3DEA" w:rsidRPr="00A54DD9" w14:paraId="5CE0CB59" w14:textId="77777777" w:rsidTr="000C3DEA">
        <w:trPr>
          <w:jc w:val="center"/>
        </w:trPr>
        <w:tc>
          <w:tcPr>
            <w:tcW w:w="872" w:type="pct"/>
            <w:vMerge/>
            <w:vAlign w:val="center"/>
          </w:tcPr>
          <w:p w14:paraId="60536822" w14:textId="77777777" w:rsidR="000C3DEA" w:rsidRDefault="000C3DEA" w:rsidP="000C3DEA">
            <w:pPr>
              <w:pStyle w:val="NoSpacing"/>
            </w:pPr>
          </w:p>
        </w:tc>
        <w:tc>
          <w:tcPr>
            <w:tcW w:w="1798" w:type="pct"/>
            <w:vAlign w:val="center"/>
          </w:tcPr>
          <w:p w14:paraId="7ACECDBE" w14:textId="77777777" w:rsidR="000C3DEA" w:rsidRDefault="000C3DEA" w:rsidP="000C3DEA">
            <w:pPr>
              <w:pStyle w:val="NoSpacing"/>
            </w:pPr>
            <w:r>
              <w:t>Temperature</w:t>
            </w:r>
          </w:p>
        </w:tc>
        <w:tc>
          <w:tcPr>
            <w:tcW w:w="1307" w:type="pct"/>
            <w:vAlign w:val="center"/>
          </w:tcPr>
          <w:p w14:paraId="6AB7F9B7" w14:textId="77777777" w:rsidR="000C3DEA" w:rsidRDefault="000C3DEA" w:rsidP="000C3DEA">
            <w:pPr>
              <w:pStyle w:val="NoSpacing"/>
              <w:jc w:val="center"/>
              <w:rPr>
                <w:rFonts w:cstheme="minorHAnsi"/>
              </w:rPr>
            </w:pPr>
          </w:p>
        </w:tc>
        <w:tc>
          <w:tcPr>
            <w:tcW w:w="1023" w:type="pct"/>
            <w:vAlign w:val="center"/>
          </w:tcPr>
          <w:p w14:paraId="2EF3DFE3" w14:textId="77777777" w:rsidR="000C3DEA" w:rsidRDefault="000C3DEA" w:rsidP="000C3DEA">
            <w:pPr>
              <w:pStyle w:val="NoSpacing"/>
              <w:jc w:val="center"/>
              <w:rPr>
                <w:rFonts w:cstheme="minorHAnsi"/>
              </w:rPr>
            </w:pPr>
            <w:r>
              <w:rPr>
                <w:rFonts w:cstheme="minorHAnsi"/>
              </w:rPr>
              <w:t xml:space="preserve">≤ </w:t>
            </w:r>
            <w:proofErr w:type="gramStart"/>
            <w:r>
              <w:rPr>
                <w:rFonts w:cstheme="minorHAnsi"/>
              </w:rPr>
              <w:t>80  ͦF</w:t>
            </w:r>
            <w:proofErr w:type="gramEnd"/>
          </w:p>
        </w:tc>
      </w:tr>
    </w:tbl>
    <w:p w14:paraId="36E604E7" w14:textId="77777777" w:rsidR="000C3DEA" w:rsidRDefault="000C3DEA" w:rsidP="000C3DEA">
      <w:pPr>
        <w:pStyle w:val="NoSpacing"/>
        <w:jc w:val="both"/>
        <w:rPr>
          <w:b/>
          <w:i/>
          <w:sz w:val="20"/>
          <w:szCs w:val="20"/>
        </w:rPr>
      </w:pPr>
    </w:p>
    <w:p w14:paraId="3156D727" w14:textId="5BF3CC19" w:rsidR="00B45425" w:rsidRDefault="00B45425">
      <w:r>
        <w:br w:type="page"/>
      </w:r>
    </w:p>
    <w:p w14:paraId="4CABBDF0" w14:textId="7752E5B2" w:rsidR="00B45425" w:rsidRPr="00A10EF9" w:rsidRDefault="00B45425" w:rsidP="00B45425">
      <w:pPr>
        <w:pStyle w:val="Heading1"/>
      </w:pPr>
      <w:bookmarkStart w:id="2733" w:name="_Toc262198196"/>
      <w:r>
        <w:t>Appendix B MANOVA Analysis Results</w:t>
      </w:r>
      <w:bookmarkEnd w:id="2733"/>
    </w:p>
    <w:p w14:paraId="6BA9768E" w14:textId="77777777" w:rsidR="00B45425" w:rsidRDefault="00B45425" w:rsidP="00B45425">
      <w:r>
        <w:t>A two-way MANOVA was conducted to determine the effect of time, ecoregion, and land use intensity on the stream health variables: taxa richness, EPT index, %EPT, FBI, %Dominant Family, Dipteran and Non-Insect, and Collector Gatherer.  MANOVA results indicate that ecoregion (</w:t>
      </w:r>
      <w:proofErr w:type="spellStart"/>
      <w:r>
        <w:t>Pillai’s</w:t>
      </w:r>
      <w:proofErr w:type="spellEnd"/>
      <w:r>
        <w:t xml:space="preserve"> Trace = 0.765, </w:t>
      </w:r>
      <w:proofErr w:type="gramStart"/>
      <w:r>
        <w:t>F(</w:t>
      </w:r>
      <w:proofErr w:type="gramEnd"/>
      <w:r>
        <w:t>28, 324) = 2.735, p&lt;0.001, eta-squared = 0.191), land use (</w:t>
      </w:r>
      <w:proofErr w:type="spellStart"/>
      <w:r>
        <w:t>Pillai’s</w:t>
      </w:r>
      <w:proofErr w:type="spellEnd"/>
      <w:r>
        <w:t xml:space="preserve"> Trace =1.067, F(14,158) = 12.910, p&lt;0.001, eta-squared = .534), and ecoregion x </w:t>
      </w:r>
      <w:proofErr w:type="spellStart"/>
      <w:r>
        <w:t>landuse</w:t>
      </w:r>
      <w:proofErr w:type="spellEnd"/>
      <w:r>
        <w:t xml:space="preserve"> (</w:t>
      </w:r>
      <w:proofErr w:type="spellStart"/>
      <w:r>
        <w:t>Pillai’s</w:t>
      </w:r>
      <w:proofErr w:type="spellEnd"/>
      <w:r>
        <w:t xml:space="preserve"> Trace =0.761, F(42,498) = 1.721, p=0.004, eta-squared = .127) significantly affect the combined stream health metrics.  </w:t>
      </w:r>
      <w:r w:rsidRPr="00D92C99">
        <w:t>MANOVA results indicate that time (</w:t>
      </w:r>
      <w:proofErr w:type="spellStart"/>
      <w:r w:rsidRPr="00D92C99">
        <w:t>Pillai’s</w:t>
      </w:r>
      <w:proofErr w:type="spellEnd"/>
      <w:r w:rsidRPr="00D92C99">
        <w:t xml:space="preserve"> Trace =0.138, </w:t>
      </w:r>
      <w:proofErr w:type="gramStart"/>
      <w:r w:rsidRPr="00D92C99">
        <w:t>F(</w:t>
      </w:r>
      <w:proofErr w:type="gramEnd"/>
      <w:r w:rsidRPr="00D92C99">
        <w:t>7,78) = 1.779, p=0.103, eta-squared = .138) was not significant in driving changes of the combined stream health metrics.</w:t>
      </w:r>
      <w:r>
        <w:t xml:space="preserve">  </w:t>
      </w:r>
    </w:p>
    <w:p w14:paraId="5F3606B1" w14:textId="512D7B5A" w:rsidR="00B45425" w:rsidRDefault="00B45425" w:rsidP="00B45425">
      <w:proofErr w:type="spellStart"/>
      <w:r>
        <w:t>Univariate</w:t>
      </w:r>
      <w:proofErr w:type="spellEnd"/>
      <w:r>
        <w:t xml:space="preserve"> ANOVA and </w:t>
      </w:r>
      <w:proofErr w:type="spellStart"/>
      <w:r>
        <w:t>Tukey’s</w:t>
      </w:r>
      <w:proofErr w:type="spellEnd"/>
      <w:r>
        <w:t xml:space="preserve"> post-hoc tests were conducted as follow-up tests.  </w:t>
      </w:r>
      <w:r w:rsidRPr="00107EF5">
        <w:t>ANOVA results indicate that %EPT, Dipteran and Non-Insect, and Collector Gatherer metrics significantly differ by ecoregion (</w:t>
      </w:r>
      <w:proofErr w:type="gramStart"/>
      <w:r w:rsidRPr="00107EF5">
        <w:t>F(</w:t>
      </w:r>
      <w:proofErr w:type="gramEnd"/>
      <w:r w:rsidRPr="00107EF5">
        <w:t>4,84)=8.806,  p=&lt;0.001, eta-squared</w:t>
      </w:r>
      <w:r>
        <w:t>=0.295; F(4,84)=1.886,  p=0.039, eta-squared=0.112; F(4,84)=3.347,  p=0.014, eta-squared=0.137</w:t>
      </w:r>
      <w:r w:rsidRPr="00B6474E">
        <w:t xml:space="preserve">)  ANOVA results indicate that EPT Index, %EPT, FBI, </w:t>
      </w:r>
      <w:r w:rsidRPr="00B153F1">
        <w:t>Dipteran and Non-Insect, and Collector Gatherer metrics significantly differ by land use (F(2,84)=5.717,  p=0.005, eta-squared=0.120; F(2,84)=71.325,  p&lt;0.001, eta-squared=0.629; F(2,84)=25.517,  p&lt;0.001, eta-squared=0.378; F(2,84)=65.805,  p=&lt;0.001, eta-squared=0.610; F(2,84)=3.346,  p=0.04, eta-squared=0.074).  ANOVA results indicate that %EPT and Collector Gather metrics differ significantly by ecoregion x land</w:t>
      </w:r>
      <w:r w:rsidR="00D80AAB">
        <w:t xml:space="preserve"> </w:t>
      </w:r>
      <w:r w:rsidRPr="00B153F1">
        <w:t xml:space="preserve">use </w:t>
      </w:r>
      <w:r w:rsidR="00D80AAB">
        <w:t>(</w:t>
      </w:r>
      <w:proofErr w:type="gramStart"/>
      <w:r w:rsidR="00D80AAB">
        <w:t>F(</w:t>
      </w:r>
      <w:proofErr w:type="gramEnd"/>
      <w:r w:rsidR="00D80AAB">
        <w:t xml:space="preserve">6,84)=3.306, </w:t>
      </w:r>
      <w:r w:rsidRPr="00B153F1">
        <w:t>p=0.006</w:t>
      </w:r>
      <w:r w:rsidR="00D80AAB">
        <w:t>, eta-squared=0.191</w:t>
      </w:r>
      <w:r w:rsidRPr="00B153F1">
        <w:t>; F(6,84)=</w:t>
      </w:r>
      <w:r w:rsidR="00D80AAB">
        <w:t>2</w:t>
      </w:r>
      <w:r w:rsidRPr="00B153F1">
        <w:t>.</w:t>
      </w:r>
      <w:r w:rsidR="00D80AAB">
        <w:t>699</w:t>
      </w:r>
      <w:r w:rsidRPr="00B153F1">
        <w:t>,  p=0.0</w:t>
      </w:r>
      <w:r w:rsidR="00D80AAB">
        <w:t>19</w:t>
      </w:r>
      <w:r w:rsidRPr="00B153F1">
        <w:t>; eta-squared=0.162).  Although time was not significant in determining changes in overall stream health, ANOVA</w:t>
      </w:r>
      <w:r>
        <w:t xml:space="preserve"> results indicate that FBI and Collector Gather metrics significantly differ between 1990 and 2000 samples (</w:t>
      </w:r>
      <w:proofErr w:type="gramStart"/>
      <w:r>
        <w:t>F(</w:t>
      </w:r>
      <w:proofErr w:type="gramEnd"/>
      <w:r>
        <w:t xml:space="preserve">6,84)=3.306,  p=0.006, eta-squared=0.074; F(6,84)=2.699,  p=0.019, eta-squared=0.102).  </w:t>
      </w:r>
    </w:p>
    <w:p w14:paraId="36AB9DBA" w14:textId="77777777" w:rsidR="00B45425" w:rsidRPr="00B153F1" w:rsidRDefault="00B45425" w:rsidP="00B45425">
      <w:proofErr w:type="spellStart"/>
      <w:r w:rsidRPr="00B153F1">
        <w:t>Tukey’s</w:t>
      </w:r>
      <w:proofErr w:type="spellEnd"/>
      <w:r w:rsidRPr="00B153F1">
        <w:t xml:space="preserve"> Honestly Significant Difference test indicates significant differences between the Badlands and Great Plains, the Badlands and High Plains, and Badlands and </w:t>
      </w:r>
      <w:proofErr w:type="gramStart"/>
      <w:r w:rsidRPr="00B153F1">
        <w:t>Sand Hills</w:t>
      </w:r>
      <w:proofErr w:type="gramEnd"/>
      <w:r w:rsidRPr="00B153F1">
        <w:t xml:space="preserve"> ecoregion %EPT scores (MD=0.314, p&lt;0.000; MD=0.248, p=0.002; MD=0.173, p=0.006).  </w:t>
      </w:r>
      <w:proofErr w:type="spellStart"/>
      <w:r w:rsidRPr="00B153F1">
        <w:t>Tukey’s</w:t>
      </w:r>
      <w:proofErr w:type="spellEnd"/>
      <w:r w:rsidRPr="00B153F1">
        <w:t xml:space="preserve"> Honestly Significant Difference test indicates significant differences between the Badlands and Great Plains, the Badlands and High Plains and Badlands, and </w:t>
      </w:r>
      <w:proofErr w:type="gramStart"/>
      <w:r w:rsidRPr="00B153F1">
        <w:t>Sand Hills</w:t>
      </w:r>
      <w:proofErr w:type="gramEnd"/>
      <w:r w:rsidRPr="00B153F1">
        <w:t xml:space="preserve"> ecoregion Dipteran and Non-insect scores (MD=-0.207, p&lt;0.001; MD=-0.267, p=0.002; MD=-0.198, p=0.003).  </w:t>
      </w:r>
      <w:proofErr w:type="spellStart"/>
      <w:r w:rsidRPr="00B153F1">
        <w:t>Tukey’s</w:t>
      </w:r>
      <w:proofErr w:type="spellEnd"/>
      <w:r w:rsidRPr="00B153F1">
        <w:t xml:space="preserve"> Honestly Significant Difference test indicates significant differences between the Badlands and High Plains and Badlands and River ecoregion Collector Gatherer scores (MD=0.361, p=0.005; MD=0.337, p=0.005).  </w:t>
      </w:r>
      <w:proofErr w:type="spellStart"/>
      <w:r w:rsidRPr="00B153F1">
        <w:t>Tukey’s</w:t>
      </w:r>
      <w:proofErr w:type="spellEnd"/>
      <w:r w:rsidRPr="00B153F1">
        <w:t xml:space="preserve"> Honestly Significant Difference test indicates significant differences between high and low and high and moderate land use by EPT Index (MD=-1.38, p&lt;0.001; MD=-1.67, p=0.004).</w:t>
      </w:r>
    </w:p>
    <w:p w14:paraId="70CEB1D9" w14:textId="77777777" w:rsidR="00B45425" w:rsidRPr="00F41715" w:rsidRDefault="00B45425" w:rsidP="00B45425">
      <w:proofErr w:type="spellStart"/>
      <w:r w:rsidRPr="00B153F1">
        <w:t>Tukey’s</w:t>
      </w:r>
      <w:proofErr w:type="spellEnd"/>
      <w:r w:rsidRPr="00B153F1">
        <w:t xml:space="preserve"> Honestly Significant Difference test indicates significant differences between high and low, high and moderate, and moderate and low land use by % EPT (MD=-0.560, p&lt;0.001; MD=-0.173, p&lt;0.001, MD=-0.387, p&lt;0.001).  </w:t>
      </w:r>
      <w:proofErr w:type="spellStart"/>
      <w:r w:rsidRPr="00B153F1">
        <w:t>Tukey’s</w:t>
      </w:r>
      <w:proofErr w:type="spellEnd"/>
      <w:r w:rsidRPr="00B153F1">
        <w:t xml:space="preserve"> Honestly Significant Difference test indicates significant differences between high and low, high and moderate, and moderate and low land use by FBI (MD=2.287, p&lt;0.001; MD=1.264, p&lt;0.001, MD=1.023, p=0.003).  </w:t>
      </w:r>
      <w:proofErr w:type="spellStart"/>
      <w:r w:rsidRPr="00B153F1">
        <w:t>Tukey’s</w:t>
      </w:r>
      <w:proofErr w:type="spellEnd"/>
      <w:r w:rsidRPr="00B153F1">
        <w:t xml:space="preserve"> Honestly Significant Difference test indicates significant differences between high and low, and high and moderate land use by % Dipterans and Non-insects (MD=0.541, p&lt;0.001; MD=0.466, p&lt;0.001).  </w:t>
      </w:r>
      <w:proofErr w:type="spellStart"/>
      <w:r w:rsidRPr="00B153F1">
        <w:t>Tukey’s</w:t>
      </w:r>
      <w:proofErr w:type="spellEnd"/>
      <w:r w:rsidRPr="00B153F1">
        <w:t xml:space="preserve"> Honestly Significant Difference test indicates significant differences between high and low, and moderate and low land use by % Collector Gatherer (MD=0.200, p&lt;0.001; MD=0.209, p=0.008).  </w:t>
      </w:r>
    </w:p>
    <w:p w14:paraId="36C2D671" w14:textId="77777777" w:rsidR="00B45425" w:rsidRDefault="00B45425" w:rsidP="00A10EF9"/>
    <w:sectPr w:rsidR="00B45425" w:rsidSect="00A87C7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32" w:author="Charles Jason Tinant" w:date="2013-05-30T10:23:00Z" w:initials="CT">
    <w:p w14:paraId="7473AE06" w14:textId="77777777" w:rsidR="00BC3CF2" w:rsidRDefault="00BC3CF2" w:rsidP="000C3DEA">
      <w:pPr>
        <w:pStyle w:val="CommentText"/>
      </w:pPr>
      <w:r>
        <w:rPr>
          <w:rStyle w:val="CommentReference"/>
        </w:rPr>
        <w:annotationRef/>
      </w:r>
      <w:r>
        <w:t xml:space="preserve">All Students Homework 2. Use the Tetra Tech report.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11F73" w14:textId="77777777" w:rsidR="00BC3CF2" w:rsidRDefault="00BC3CF2" w:rsidP="00EB5C2F">
      <w:pPr>
        <w:spacing w:after="0" w:line="240" w:lineRule="auto"/>
      </w:pPr>
      <w:r>
        <w:separator/>
      </w:r>
    </w:p>
  </w:endnote>
  <w:endnote w:type="continuationSeparator" w:id="0">
    <w:p w14:paraId="26884B73" w14:textId="77777777" w:rsidR="00BC3CF2" w:rsidRDefault="00BC3CF2" w:rsidP="00EB5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FIPLO P+ Times">
    <w:altName w:val="Times New Roman"/>
    <w:panose1 w:val="00000000000000000000"/>
    <w:charset w:val="00"/>
    <w:family w:val="roman"/>
    <w:notTrueType/>
    <w:pitch w:val="default"/>
    <w:sig w:usb0="00000003" w:usb1="00000000" w:usb2="00000000" w:usb3="00000000" w:csb0="00000001" w:csb1="00000000"/>
  </w:font>
  <w:font w:name="CCMOA C+ Times">
    <w:altName w:val="Times New Roman"/>
    <w:panose1 w:val="00000000000000000000"/>
    <w:charset w:val="00"/>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743A283" w14:textId="77777777" w:rsidR="00BC3CF2" w:rsidRDefault="00BC3CF2" w:rsidP="00F1291A">
    <w:pPr>
      <w:pStyle w:val="Footer"/>
      <w:jc w:val="right"/>
      <w:rPr>
        <w:rFonts w:ascii="Arial Narrow" w:hAnsi="Arial Narrow"/>
        <w:color w:val="808080" w:themeColor="background1" w:themeShade="80"/>
        <w:sz w:val="18"/>
        <w:szCs w:val="18"/>
      </w:rPr>
    </w:pPr>
  </w:p>
  <w:p w14:paraId="18BE43AC" w14:textId="77777777" w:rsidR="00BC3CF2" w:rsidRPr="008232BD" w:rsidRDefault="00BC3CF2" w:rsidP="00AB0D99">
    <w:pPr>
      <w:pStyle w:val="Footer"/>
      <w:rPr>
        <w:rFonts w:ascii="Arial Narrow" w:hAnsi="Arial Narrow"/>
        <w:color w:val="808080" w:themeColor="background1" w:themeShade="80"/>
        <w:sz w:val="18"/>
        <w:szCs w:val="18"/>
      </w:rPr>
    </w:pPr>
    <w:r w:rsidRPr="008232BD">
      <w:rPr>
        <w:rFonts w:ascii="Arial Narrow" w:hAnsi="Arial Narrow"/>
        <w:color w:val="808080" w:themeColor="background1" w:themeShade="80"/>
        <w:sz w:val="18"/>
        <w:szCs w:val="18"/>
      </w:rPr>
      <w:t xml:space="preserve">OST Water </w:t>
    </w:r>
    <w:r>
      <w:rPr>
        <w:rFonts w:ascii="Arial Narrow" w:hAnsi="Arial Narrow"/>
        <w:color w:val="808080" w:themeColor="background1" w:themeShade="80"/>
        <w:sz w:val="18"/>
        <w:szCs w:val="18"/>
      </w:rPr>
      <w:t>Pollution Control Program</w:t>
    </w:r>
  </w:p>
  <w:p w14:paraId="5636ED48" w14:textId="77777777" w:rsidR="00BC3CF2" w:rsidRPr="008232BD" w:rsidRDefault="00BC3CF2" w:rsidP="00AB0D99">
    <w:pPr>
      <w:pStyle w:val="Footer"/>
      <w:rPr>
        <w:rFonts w:ascii="Arial Narrow" w:hAnsi="Arial Narrow"/>
        <w:color w:val="808080" w:themeColor="background1" w:themeShade="80"/>
        <w:sz w:val="18"/>
        <w:szCs w:val="18"/>
      </w:rPr>
    </w:pPr>
    <w:r>
      <w:rPr>
        <w:rFonts w:ascii="Arial Narrow" w:hAnsi="Arial Narrow"/>
        <w:color w:val="808080" w:themeColor="background1" w:themeShade="80"/>
        <w:sz w:val="18"/>
        <w:szCs w:val="18"/>
      </w:rPr>
      <w:t xml:space="preserve">White River </w:t>
    </w:r>
    <w:r w:rsidRPr="008232BD">
      <w:rPr>
        <w:rFonts w:ascii="Arial Narrow" w:hAnsi="Arial Narrow"/>
        <w:color w:val="808080" w:themeColor="background1" w:themeShade="80"/>
        <w:sz w:val="18"/>
        <w:szCs w:val="18"/>
      </w:rPr>
      <w:t>Watershed Plan</w:t>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r w:rsidRPr="00F3616C">
      <w:rPr>
        <w:rFonts w:ascii="Arial Narrow" w:hAnsi="Arial Narrow" w:cstheme="minorHAnsi"/>
        <w:color w:val="808080" w:themeColor="background1" w:themeShade="80"/>
      </w:rPr>
      <w:fldChar w:fldCharType="begin"/>
    </w:r>
    <w:r w:rsidRPr="00F3616C">
      <w:rPr>
        <w:rFonts w:ascii="Arial Narrow" w:hAnsi="Arial Narrow" w:cstheme="minorHAnsi"/>
        <w:color w:val="808080" w:themeColor="background1" w:themeShade="80"/>
      </w:rPr>
      <w:instrText xml:space="preserve"> PAGE   \* MERGEFORMAT </w:instrText>
    </w:r>
    <w:r w:rsidRPr="00F3616C">
      <w:rPr>
        <w:rFonts w:ascii="Arial Narrow" w:hAnsi="Arial Narrow" w:cstheme="minorHAnsi"/>
        <w:color w:val="808080" w:themeColor="background1" w:themeShade="80"/>
      </w:rPr>
      <w:fldChar w:fldCharType="separate"/>
    </w:r>
    <w:r w:rsidR="00E92EC5">
      <w:rPr>
        <w:rFonts w:ascii="Arial Narrow" w:hAnsi="Arial Narrow" w:cstheme="minorHAnsi"/>
        <w:noProof/>
        <w:color w:val="808080" w:themeColor="background1" w:themeShade="80"/>
      </w:rPr>
      <w:t>22</w:t>
    </w:r>
    <w:r w:rsidRPr="00F3616C">
      <w:rPr>
        <w:rFonts w:ascii="Arial Narrow" w:hAnsi="Arial Narrow" w:cstheme="minorHAnsi"/>
        <w:noProof/>
        <w:color w:val="808080" w:themeColor="background1" w:themeShade="80"/>
      </w:rPr>
      <w:fldChar w:fldCharType="end"/>
    </w:r>
  </w:p>
  <w:p w14:paraId="1439CE28" w14:textId="77777777" w:rsidR="00BC3CF2" w:rsidRPr="008232BD" w:rsidRDefault="00BC3CF2" w:rsidP="00F1291A">
    <w:pPr>
      <w:pStyle w:val="Footer"/>
      <w:rPr>
        <w:rFonts w:ascii="Arial Narrow" w:hAnsi="Arial Narrow"/>
        <w:color w:val="808080" w:themeColor="background1" w:themeShade="80"/>
        <w:sz w:val="18"/>
        <w:szCs w:val="18"/>
      </w:rPr>
    </w:pPr>
    <w:r>
      <w:rPr>
        <w:rFonts w:ascii="Arial Narrow" w:hAnsi="Arial Narrow"/>
        <w:color w:val="808080" w:themeColor="background1" w:themeShade="80"/>
        <w:sz w:val="18"/>
        <w:szCs w:val="18"/>
      </w:rPr>
      <w:t>Draft March 2013</w:t>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p>
  <w:p w14:paraId="08A696B2" w14:textId="77777777" w:rsidR="00BC3CF2" w:rsidRPr="008232BD" w:rsidRDefault="00BC3CF2" w:rsidP="00AB0D99">
    <w:pPr>
      <w:pStyle w:val="Footer"/>
      <w:rPr>
        <w:rFonts w:ascii="Arial Narrow" w:hAnsi="Arial Narrow"/>
        <w:color w:val="808080" w:themeColor="background1" w:themeShade="80"/>
        <w:sz w:val="18"/>
        <w:szCs w:val="18"/>
      </w:rPr>
    </w:pPr>
    <w:r w:rsidRPr="008232BD">
      <w:rPr>
        <w:rFonts w:ascii="Arial Narrow" w:hAnsi="Arial Narrow"/>
        <w:color w:val="808080" w:themeColor="background1" w:themeShade="80"/>
        <w:sz w:val="18"/>
        <w:szCs w:val="18"/>
      </w:rPr>
      <w:tab/>
    </w:r>
    <w:r w:rsidRPr="008232BD">
      <w:rPr>
        <w:rFonts w:ascii="Arial Narrow" w:hAnsi="Arial Narrow"/>
        <w:color w:val="808080" w:themeColor="background1" w:themeShade="80"/>
        <w:sz w:val="18"/>
        <w:szCs w:val="18"/>
      </w:rP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387F35C" w14:textId="77777777" w:rsidR="00BC3CF2" w:rsidRPr="008232BD" w:rsidRDefault="00BC3CF2" w:rsidP="00A60789">
    <w:pPr>
      <w:pStyle w:val="Footer"/>
      <w:rPr>
        <w:rFonts w:ascii="Arial Narrow" w:hAnsi="Arial Narrow"/>
        <w:color w:val="808080" w:themeColor="background1" w:themeShade="80"/>
        <w:sz w:val="18"/>
        <w:szCs w:val="18"/>
      </w:rPr>
    </w:pPr>
    <w:r w:rsidRPr="008232BD">
      <w:rPr>
        <w:rFonts w:ascii="Arial Narrow" w:hAnsi="Arial Narrow"/>
        <w:color w:val="808080" w:themeColor="background1" w:themeShade="80"/>
        <w:sz w:val="18"/>
        <w:szCs w:val="18"/>
      </w:rPr>
      <w:t>White River/Wounded Knee/Porcupine Creek Watershed Plan</w:t>
    </w:r>
  </w:p>
  <w:p w14:paraId="118FC3E7" w14:textId="77777777" w:rsidR="00BC3CF2" w:rsidRDefault="00BC3CF2" w:rsidP="00A60789">
    <w:pPr>
      <w:pStyle w:val="Footer"/>
    </w:pPr>
    <w:r>
      <w:rPr>
        <w:rFonts w:ascii="Arial Narrow" w:hAnsi="Arial Narrow"/>
        <w:color w:val="808080" w:themeColor="background1" w:themeShade="80"/>
        <w:sz w:val="18"/>
        <w:szCs w:val="18"/>
      </w:rPr>
      <w:t>Draft September 2011</w:t>
    </w:r>
    <w:r>
      <w:rPr>
        <w:rFonts w:ascii="Arial Narrow" w:hAnsi="Arial Narrow"/>
        <w:color w:val="808080" w:themeColor="background1" w:themeShade="80"/>
        <w:sz w:val="18"/>
        <w:szCs w:val="18"/>
      </w:rPr>
      <w:tab/>
    </w:r>
    <w:r>
      <w:rPr>
        <w:rFonts w:ascii="Arial Narrow" w:hAnsi="Arial Narrow"/>
        <w:color w:val="808080" w:themeColor="background1" w:themeShade="80"/>
        <w:sz w:val="18"/>
        <w:szCs w:val="18"/>
      </w:rPr>
      <w:tab/>
    </w:r>
    <w:r>
      <w:fldChar w:fldCharType="begin"/>
    </w:r>
    <w:r>
      <w:instrText xml:space="preserve"> PAGE   \* MERGEFORMAT </w:instrText>
    </w:r>
    <w:r>
      <w:fldChar w:fldCharType="separate"/>
    </w:r>
    <w:r>
      <w:rPr>
        <w:noProof/>
      </w:rPr>
      <w:t>16</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1147DD" w14:textId="77777777" w:rsidR="00BC3CF2" w:rsidRDefault="00BC3CF2" w:rsidP="00EB5C2F">
      <w:pPr>
        <w:spacing w:after="0" w:line="240" w:lineRule="auto"/>
      </w:pPr>
      <w:r>
        <w:separator/>
      </w:r>
    </w:p>
  </w:footnote>
  <w:footnote w:type="continuationSeparator" w:id="0">
    <w:p w14:paraId="7C06A603" w14:textId="77777777" w:rsidR="00BC3CF2" w:rsidRDefault="00BC3CF2" w:rsidP="00EB5C2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EA98491" w14:textId="77777777" w:rsidR="00BC3CF2" w:rsidRDefault="00E92EC5">
    <w:pPr>
      <w:pStyle w:val="Header"/>
    </w:pPr>
    <w:r>
      <w:rPr>
        <w:noProof/>
      </w:rPr>
      <w:pict w14:anchorId="3D99BF18">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3254887" o:spid="_x0000_s2050" type="#_x0000_t136" style="position:absolute;margin-left:0;margin-top:0;width:412.4pt;height:247.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D1E2E2B" w14:textId="77777777" w:rsidR="00BC3CF2" w:rsidRDefault="00E92EC5">
    <w:pPr>
      <w:pStyle w:val="Header"/>
    </w:pPr>
    <w:r>
      <w:rPr>
        <w:noProof/>
      </w:rPr>
      <w:pict w14:anchorId="4E44C77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3254888" o:spid="_x0000_s2051" type="#_x0000_t136" style="position:absolute;margin-left:0;margin-top:0;width:412.4pt;height:247.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569EA86" w14:textId="77777777" w:rsidR="00BC3CF2" w:rsidRDefault="00E92EC5">
    <w:pPr>
      <w:pStyle w:val="Header"/>
    </w:pPr>
    <w:r>
      <w:rPr>
        <w:noProof/>
      </w:rPr>
      <w:pict w14:anchorId="408609B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3254890" o:spid="_x0000_s2053" type="#_x0000_t136" style="position:absolute;margin-left:0;margin-top:0;width:412.4pt;height:247.45pt;rotation:315;z-index:-25164800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2D15EFE" w14:textId="77777777" w:rsidR="00BC3CF2" w:rsidRDefault="00BC3CF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6097AB9" w14:textId="77777777" w:rsidR="00BC3CF2" w:rsidRDefault="00E92EC5">
    <w:pPr>
      <w:pStyle w:val="Header"/>
    </w:pPr>
    <w:r>
      <w:rPr>
        <w:noProof/>
      </w:rPr>
      <w:pict w14:anchorId="712F394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3254889" o:spid="_x0000_s2052" type="#_x0000_t136" style="position:absolute;margin-left:0;margin-top:0;width:412.4pt;height:247.45pt;rotation:315;z-index:-25165004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131CC"/>
    <w:multiLevelType w:val="hybridMultilevel"/>
    <w:tmpl w:val="23083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A526F1"/>
    <w:multiLevelType w:val="hybridMultilevel"/>
    <w:tmpl w:val="48D68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F946CC"/>
    <w:multiLevelType w:val="hybridMultilevel"/>
    <w:tmpl w:val="8B70B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100EE4"/>
    <w:multiLevelType w:val="hybridMultilevel"/>
    <w:tmpl w:val="DBE44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4077F"/>
    <w:multiLevelType w:val="hybridMultilevel"/>
    <w:tmpl w:val="9A042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FDE"/>
    <w:multiLevelType w:val="hybridMultilevel"/>
    <w:tmpl w:val="99281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2126F8"/>
    <w:multiLevelType w:val="hybridMultilevel"/>
    <w:tmpl w:val="55401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3B5821"/>
    <w:multiLevelType w:val="hybridMultilevel"/>
    <w:tmpl w:val="7C287E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8B05B6"/>
    <w:multiLevelType w:val="hybridMultilevel"/>
    <w:tmpl w:val="910C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1F3348"/>
    <w:multiLevelType w:val="hybridMultilevel"/>
    <w:tmpl w:val="27AC5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EA6ED5"/>
    <w:multiLevelType w:val="hybridMultilevel"/>
    <w:tmpl w:val="0786F4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100846"/>
    <w:multiLevelType w:val="hybridMultilevel"/>
    <w:tmpl w:val="0D4A43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972725"/>
    <w:multiLevelType w:val="hybridMultilevel"/>
    <w:tmpl w:val="CC7C5680"/>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3">
    <w:nsid w:val="2362164B"/>
    <w:multiLevelType w:val="hybridMultilevel"/>
    <w:tmpl w:val="F480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6B664F"/>
    <w:multiLevelType w:val="hybridMultilevel"/>
    <w:tmpl w:val="1FD456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1F26D3"/>
    <w:multiLevelType w:val="hybridMultilevel"/>
    <w:tmpl w:val="49D603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EC705A"/>
    <w:multiLevelType w:val="hybridMultilevel"/>
    <w:tmpl w:val="03065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FB1403"/>
    <w:multiLevelType w:val="hybridMultilevel"/>
    <w:tmpl w:val="52A64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3BD7718"/>
    <w:multiLevelType w:val="hybridMultilevel"/>
    <w:tmpl w:val="4C744E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C86EE0"/>
    <w:multiLevelType w:val="hybridMultilevel"/>
    <w:tmpl w:val="E504672E"/>
    <w:lvl w:ilvl="0" w:tplc="D578F446">
      <w:start w:val="1"/>
      <w:numFmt w:val="bullet"/>
      <w:pStyle w:val="Plain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4E5B65"/>
    <w:multiLevelType w:val="hybridMultilevel"/>
    <w:tmpl w:val="14E85706"/>
    <w:lvl w:ilvl="0" w:tplc="D6B2E344">
      <w:start w:val="1"/>
      <w:numFmt w:val="bullet"/>
      <w:lvlText w:val=""/>
      <w:lvlJc w:val="left"/>
      <w:pPr>
        <w:tabs>
          <w:tab w:val="num" w:pos="720"/>
        </w:tabs>
        <w:ind w:left="720" w:hanging="360"/>
      </w:pPr>
      <w:rPr>
        <w:rFonts w:ascii="Wingdings 2" w:hAnsi="Wingdings 2" w:hint="default"/>
      </w:rPr>
    </w:lvl>
    <w:lvl w:ilvl="1" w:tplc="3ED494F0" w:tentative="1">
      <w:start w:val="1"/>
      <w:numFmt w:val="bullet"/>
      <w:lvlText w:val=""/>
      <w:lvlJc w:val="left"/>
      <w:pPr>
        <w:tabs>
          <w:tab w:val="num" w:pos="1440"/>
        </w:tabs>
        <w:ind w:left="1440" w:hanging="360"/>
      </w:pPr>
      <w:rPr>
        <w:rFonts w:ascii="Wingdings 2" w:hAnsi="Wingdings 2" w:hint="default"/>
      </w:rPr>
    </w:lvl>
    <w:lvl w:ilvl="2" w:tplc="406A7DA4" w:tentative="1">
      <w:start w:val="1"/>
      <w:numFmt w:val="bullet"/>
      <w:lvlText w:val=""/>
      <w:lvlJc w:val="left"/>
      <w:pPr>
        <w:tabs>
          <w:tab w:val="num" w:pos="2160"/>
        </w:tabs>
        <w:ind w:left="2160" w:hanging="360"/>
      </w:pPr>
      <w:rPr>
        <w:rFonts w:ascii="Wingdings 2" w:hAnsi="Wingdings 2" w:hint="default"/>
      </w:rPr>
    </w:lvl>
    <w:lvl w:ilvl="3" w:tplc="8140EDAA" w:tentative="1">
      <w:start w:val="1"/>
      <w:numFmt w:val="bullet"/>
      <w:lvlText w:val=""/>
      <w:lvlJc w:val="left"/>
      <w:pPr>
        <w:tabs>
          <w:tab w:val="num" w:pos="2880"/>
        </w:tabs>
        <w:ind w:left="2880" w:hanging="360"/>
      </w:pPr>
      <w:rPr>
        <w:rFonts w:ascii="Wingdings 2" w:hAnsi="Wingdings 2" w:hint="default"/>
      </w:rPr>
    </w:lvl>
    <w:lvl w:ilvl="4" w:tplc="4692B3E0" w:tentative="1">
      <w:start w:val="1"/>
      <w:numFmt w:val="bullet"/>
      <w:lvlText w:val=""/>
      <w:lvlJc w:val="left"/>
      <w:pPr>
        <w:tabs>
          <w:tab w:val="num" w:pos="3600"/>
        </w:tabs>
        <w:ind w:left="3600" w:hanging="360"/>
      </w:pPr>
      <w:rPr>
        <w:rFonts w:ascii="Wingdings 2" w:hAnsi="Wingdings 2" w:hint="default"/>
      </w:rPr>
    </w:lvl>
    <w:lvl w:ilvl="5" w:tplc="2A42B3DA" w:tentative="1">
      <w:start w:val="1"/>
      <w:numFmt w:val="bullet"/>
      <w:lvlText w:val=""/>
      <w:lvlJc w:val="left"/>
      <w:pPr>
        <w:tabs>
          <w:tab w:val="num" w:pos="4320"/>
        </w:tabs>
        <w:ind w:left="4320" w:hanging="360"/>
      </w:pPr>
      <w:rPr>
        <w:rFonts w:ascii="Wingdings 2" w:hAnsi="Wingdings 2" w:hint="default"/>
      </w:rPr>
    </w:lvl>
    <w:lvl w:ilvl="6" w:tplc="23643450" w:tentative="1">
      <w:start w:val="1"/>
      <w:numFmt w:val="bullet"/>
      <w:lvlText w:val=""/>
      <w:lvlJc w:val="left"/>
      <w:pPr>
        <w:tabs>
          <w:tab w:val="num" w:pos="5040"/>
        </w:tabs>
        <w:ind w:left="5040" w:hanging="360"/>
      </w:pPr>
      <w:rPr>
        <w:rFonts w:ascii="Wingdings 2" w:hAnsi="Wingdings 2" w:hint="default"/>
      </w:rPr>
    </w:lvl>
    <w:lvl w:ilvl="7" w:tplc="33EAE532" w:tentative="1">
      <w:start w:val="1"/>
      <w:numFmt w:val="bullet"/>
      <w:lvlText w:val=""/>
      <w:lvlJc w:val="left"/>
      <w:pPr>
        <w:tabs>
          <w:tab w:val="num" w:pos="5760"/>
        </w:tabs>
        <w:ind w:left="5760" w:hanging="360"/>
      </w:pPr>
      <w:rPr>
        <w:rFonts w:ascii="Wingdings 2" w:hAnsi="Wingdings 2" w:hint="default"/>
      </w:rPr>
    </w:lvl>
    <w:lvl w:ilvl="8" w:tplc="3642C950" w:tentative="1">
      <w:start w:val="1"/>
      <w:numFmt w:val="bullet"/>
      <w:lvlText w:val=""/>
      <w:lvlJc w:val="left"/>
      <w:pPr>
        <w:tabs>
          <w:tab w:val="num" w:pos="6480"/>
        </w:tabs>
        <w:ind w:left="6480" w:hanging="360"/>
      </w:pPr>
      <w:rPr>
        <w:rFonts w:ascii="Wingdings 2" w:hAnsi="Wingdings 2" w:hint="default"/>
      </w:rPr>
    </w:lvl>
  </w:abstractNum>
  <w:abstractNum w:abstractNumId="21">
    <w:nsid w:val="49D94EA7"/>
    <w:multiLevelType w:val="hybridMultilevel"/>
    <w:tmpl w:val="3F506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996A23"/>
    <w:multiLevelType w:val="hybridMultilevel"/>
    <w:tmpl w:val="4D6A56FA"/>
    <w:lvl w:ilvl="0" w:tplc="4D4835B0">
      <w:start w:val="1"/>
      <w:numFmt w:val="decimal"/>
      <w:lvlText w:val="%1."/>
      <w:lvlJc w:val="left"/>
      <w:pPr>
        <w:ind w:left="720" w:hanging="360"/>
      </w:pPr>
      <w:rPr>
        <w:rFonts w:asciiTheme="minorHAnsi" w:hAnsiTheme="minorHAnsi" w:hint="default"/>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E852DA"/>
    <w:multiLevelType w:val="hybridMultilevel"/>
    <w:tmpl w:val="73A86E3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4">
    <w:nsid w:val="58092145"/>
    <w:multiLevelType w:val="hybridMultilevel"/>
    <w:tmpl w:val="AAC6028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732596"/>
    <w:multiLevelType w:val="hybridMultilevel"/>
    <w:tmpl w:val="875C4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AC6A0B"/>
    <w:multiLevelType w:val="hybridMultilevel"/>
    <w:tmpl w:val="11E4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E051CB"/>
    <w:multiLevelType w:val="hybridMultilevel"/>
    <w:tmpl w:val="3580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B03F89"/>
    <w:multiLevelType w:val="hybridMultilevel"/>
    <w:tmpl w:val="68FA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492BF0"/>
    <w:multiLevelType w:val="hybridMultilevel"/>
    <w:tmpl w:val="9E1C0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106FA9"/>
    <w:multiLevelType w:val="hybridMultilevel"/>
    <w:tmpl w:val="0B72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61068B"/>
    <w:multiLevelType w:val="hybridMultilevel"/>
    <w:tmpl w:val="4EF8D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5D4AA2"/>
    <w:multiLevelType w:val="hybridMultilevel"/>
    <w:tmpl w:val="7D9C3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0A3A42"/>
    <w:multiLevelType w:val="hybridMultilevel"/>
    <w:tmpl w:val="476EA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8A2953"/>
    <w:multiLevelType w:val="hybridMultilevel"/>
    <w:tmpl w:val="EDB83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D876A46"/>
    <w:multiLevelType w:val="hybridMultilevel"/>
    <w:tmpl w:val="B59EF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9"/>
  </w:num>
  <w:num w:numId="3">
    <w:abstractNumId w:val="26"/>
  </w:num>
  <w:num w:numId="4">
    <w:abstractNumId w:val="15"/>
  </w:num>
  <w:num w:numId="5">
    <w:abstractNumId w:val="9"/>
  </w:num>
  <w:num w:numId="6">
    <w:abstractNumId w:val="24"/>
  </w:num>
  <w:num w:numId="7">
    <w:abstractNumId w:val="29"/>
  </w:num>
  <w:num w:numId="8">
    <w:abstractNumId w:val="21"/>
  </w:num>
  <w:num w:numId="9">
    <w:abstractNumId w:val="28"/>
  </w:num>
  <w:num w:numId="10">
    <w:abstractNumId w:val="2"/>
  </w:num>
  <w:num w:numId="11">
    <w:abstractNumId w:val="7"/>
  </w:num>
  <w:num w:numId="12">
    <w:abstractNumId w:val="22"/>
  </w:num>
  <w:num w:numId="13">
    <w:abstractNumId w:val="5"/>
  </w:num>
  <w:num w:numId="14">
    <w:abstractNumId w:val="35"/>
  </w:num>
  <w:num w:numId="15">
    <w:abstractNumId w:val="33"/>
  </w:num>
  <w:num w:numId="16">
    <w:abstractNumId w:val="16"/>
  </w:num>
  <w:num w:numId="17">
    <w:abstractNumId w:val="0"/>
  </w:num>
  <w:num w:numId="18">
    <w:abstractNumId w:val="27"/>
  </w:num>
  <w:num w:numId="19">
    <w:abstractNumId w:val="10"/>
  </w:num>
  <w:num w:numId="20">
    <w:abstractNumId w:val="25"/>
  </w:num>
  <w:num w:numId="21">
    <w:abstractNumId w:val="14"/>
  </w:num>
  <w:num w:numId="22">
    <w:abstractNumId w:val="11"/>
  </w:num>
  <w:num w:numId="23">
    <w:abstractNumId w:val="18"/>
  </w:num>
  <w:num w:numId="24">
    <w:abstractNumId w:val="32"/>
  </w:num>
  <w:num w:numId="25">
    <w:abstractNumId w:val="20"/>
  </w:num>
  <w:num w:numId="26">
    <w:abstractNumId w:val="34"/>
  </w:num>
  <w:num w:numId="27">
    <w:abstractNumId w:val="6"/>
  </w:num>
  <w:num w:numId="28">
    <w:abstractNumId w:val="13"/>
  </w:num>
  <w:num w:numId="29">
    <w:abstractNumId w:val="17"/>
  </w:num>
  <w:num w:numId="30">
    <w:abstractNumId w:val="3"/>
  </w:num>
  <w:num w:numId="31">
    <w:abstractNumId w:val="8"/>
  </w:num>
  <w:num w:numId="32">
    <w:abstractNumId w:val="12"/>
  </w:num>
  <w:num w:numId="33">
    <w:abstractNumId w:val="4"/>
  </w:num>
  <w:num w:numId="34">
    <w:abstractNumId w:val="23"/>
  </w:num>
  <w:num w:numId="35">
    <w:abstractNumId w:val="30"/>
  </w:num>
  <w:num w:numId="36">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trackRevisions/>
  <w:defaultTabStop w:val="720"/>
  <w:drawingGridHorizontalSpacing w:val="110"/>
  <w:displayHorizontalDrawingGridEvery w:val="2"/>
  <w:characterSpacingControl w:val="doNotCompress"/>
  <w:savePreviewPicture/>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033D"/>
    <w:rsid w:val="0000129B"/>
    <w:rsid w:val="000015D5"/>
    <w:rsid w:val="000022A7"/>
    <w:rsid w:val="00002BE7"/>
    <w:rsid w:val="0000405F"/>
    <w:rsid w:val="00004ABE"/>
    <w:rsid w:val="000057DE"/>
    <w:rsid w:val="00006817"/>
    <w:rsid w:val="00006C43"/>
    <w:rsid w:val="00010E9B"/>
    <w:rsid w:val="000119E3"/>
    <w:rsid w:val="00014D57"/>
    <w:rsid w:val="00015170"/>
    <w:rsid w:val="000162B3"/>
    <w:rsid w:val="00017024"/>
    <w:rsid w:val="00017371"/>
    <w:rsid w:val="000173FD"/>
    <w:rsid w:val="000202D4"/>
    <w:rsid w:val="00020553"/>
    <w:rsid w:val="0002111C"/>
    <w:rsid w:val="00021372"/>
    <w:rsid w:val="00022EA2"/>
    <w:rsid w:val="0002406B"/>
    <w:rsid w:val="00025101"/>
    <w:rsid w:val="00030D29"/>
    <w:rsid w:val="00031A58"/>
    <w:rsid w:val="00032490"/>
    <w:rsid w:val="00032836"/>
    <w:rsid w:val="000352BD"/>
    <w:rsid w:val="000355CC"/>
    <w:rsid w:val="00036AA0"/>
    <w:rsid w:val="00041569"/>
    <w:rsid w:val="00041B1A"/>
    <w:rsid w:val="0004201E"/>
    <w:rsid w:val="00044993"/>
    <w:rsid w:val="000476C4"/>
    <w:rsid w:val="000479CC"/>
    <w:rsid w:val="00050445"/>
    <w:rsid w:val="00050FA1"/>
    <w:rsid w:val="000527B7"/>
    <w:rsid w:val="000528ED"/>
    <w:rsid w:val="00053F84"/>
    <w:rsid w:val="00054D8F"/>
    <w:rsid w:val="000560BA"/>
    <w:rsid w:val="00057A46"/>
    <w:rsid w:val="00060399"/>
    <w:rsid w:val="000604DD"/>
    <w:rsid w:val="00060745"/>
    <w:rsid w:val="00064106"/>
    <w:rsid w:val="00064648"/>
    <w:rsid w:val="000651D7"/>
    <w:rsid w:val="000707F5"/>
    <w:rsid w:val="00070B6A"/>
    <w:rsid w:val="00071CCC"/>
    <w:rsid w:val="00072064"/>
    <w:rsid w:val="00074026"/>
    <w:rsid w:val="0007784C"/>
    <w:rsid w:val="00077A0D"/>
    <w:rsid w:val="00080C01"/>
    <w:rsid w:val="00081228"/>
    <w:rsid w:val="0008176B"/>
    <w:rsid w:val="000852FC"/>
    <w:rsid w:val="00085CE4"/>
    <w:rsid w:val="00087515"/>
    <w:rsid w:val="00091A3C"/>
    <w:rsid w:val="00092AC4"/>
    <w:rsid w:val="000A0257"/>
    <w:rsid w:val="000A05E5"/>
    <w:rsid w:val="000A0B31"/>
    <w:rsid w:val="000A3467"/>
    <w:rsid w:val="000A3581"/>
    <w:rsid w:val="000A3FFE"/>
    <w:rsid w:val="000A48D0"/>
    <w:rsid w:val="000A4CA4"/>
    <w:rsid w:val="000A573B"/>
    <w:rsid w:val="000A57F0"/>
    <w:rsid w:val="000A6073"/>
    <w:rsid w:val="000A608B"/>
    <w:rsid w:val="000A6BFC"/>
    <w:rsid w:val="000B285A"/>
    <w:rsid w:val="000B4AD5"/>
    <w:rsid w:val="000B5397"/>
    <w:rsid w:val="000B7679"/>
    <w:rsid w:val="000B776C"/>
    <w:rsid w:val="000C3DEA"/>
    <w:rsid w:val="000C41FF"/>
    <w:rsid w:val="000C7FAD"/>
    <w:rsid w:val="000D10F1"/>
    <w:rsid w:val="000D21F6"/>
    <w:rsid w:val="000D4F4A"/>
    <w:rsid w:val="000E0658"/>
    <w:rsid w:val="000E23E7"/>
    <w:rsid w:val="000E3997"/>
    <w:rsid w:val="000E4EF2"/>
    <w:rsid w:val="000E59FC"/>
    <w:rsid w:val="000E7B41"/>
    <w:rsid w:val="000F2535"/>
    <w:rsid w:val="000F4273"/>
    <w:rsid w:val="000F474B"/>
    <w:rsid w:val="000F63F6"/>
    <w:rsid w:val="0010017F"/>
    <w:rsid w:val="00100A5C"/>
    <w:rsid w:val="00101398"/>
    <w:rsid w:val="00101FC9"/>
    <w:rsid w:val="0011083E"/>
    <w:rsid w:val="00110C8C"/>
    <w:rsid w:val="00113AD8"/>
    <w:rsid w:val="0011658F"/>
    <w:rsid w:val="0011672F"/>
    <w:rsid w:val="00116E67"/>
    <w:rsid w:val="001171D7"/>
    <w:rsid w:val="00120805"/>
    <w:rsid w:val="00120E20"/>
    <w:rsid w:val="00122730"/>
    <w:rsid w:val="0012538D"/>
    <w:rsid w:val="0012781B"/>
    <w:rsid w:val="0013007B"/>
    <w:rsid w:val="00130F3A"/>
    <w:rsid w:val="00131D57"/>
    <w:rsid w:val="0013216C"/>
    <w:rsid w:val="00132646"/>
    <w:rsid w:val="00132C79"/>
    <w:rsid w:val="00132F0C"/>
    <w:rsid w:val="00133A58"/>
    <w:rsid w:val="00134A31"/>
    <w:rsid w:val="00135C5F"/>
    <w:rsid w:val="00136077"/>
    <w:rsid w:val="001379D8"/>
    <w:rsid w:val="0014071E"/>
    <w:rsid w:val="00140C0A"/>
    <w:rsid w:val="00141CCF"/>
    <w:rsid w:val="001434B9"/>
    <w:rsid w:val="001441F7"/>
    <w:rsid w:val="00150253"/>
    <w:rsid w:val="0015026A"/>
    <w:rsid w:val="0015236B"/>
    <w:rsid w:val="00153131"/>
    <w:rsid w:val="00163B2C"/>
    <w:rsid w:val="001642D7"/>
    <w:rsid w:val="00166476"/>
    <w:rsid w:val="00166E84"/>
    <w:rsid w:val="00167149"/>
    <w:rsid w:val="00167AEF"/>
    <w:rsid w:val="001703F9"/>
    <w:rsid w:val="00171573"/>
    <w:rsid w:val="00171DAF"/>
    <w:rsid w:val="00172BAD"/>
    <w:rsid w:val="00174ACA"/>
    <w:rsid w:val="001773EA"/>
    <w:rsid w:val="00194855"/>
    <w:rsid w:val="00194D46"/>
    <w:rsid w:val="001954D1"/>
    <w:rsid w:val="001961CC"/>
    <w:rsid w:val="0019714C"/>
    <w:rsid w:val="001A0BFD"/>
    <w:rsid w:val="001A299F"/>
    <w:rsid w:val="001A2F62"/>
    <w:rsid w:val="001A4288"/>
    <w:rsid w:val="001A4394"/>
    <w:rsid w:val="001A4D9B"/>
    <w:rsid w:val="001A5B23"/>
    <w:rsid w:val="001B1A87"/>
    <w:rsid w:val="001B2D71"/>
    <w:rsid w:val="001B3445"/>
    <w:rsid w:val="001B383C"/>
    <w:rsid w:val="001B5749"/>
    <w:rsid w:val="001B7A22"/>
    <w:rsid w:val="001C098A"/>
    <w:rsid w:val="001C1221"/>
    <w:rsid w:val="001C14B1"/>
    <w:rsid w:val="001C14B5"/>
    <w:rsid w:val="001C1910"/>
    <w:rsid w:val="001C64A6"/>
    <w:rsid w:val="001D0370"/>
    <w:rsid w:val="001D03CE"/>
    <w:rsid w:val="001D0BD8"/>
    <w:rsid w:val="001D1432"/>
    <w:rsid w:val="001D1C18"/>
    <w:rsid w:val="001D3004"/>
    <w:rsid w:val="001D4F80"/>
    <w:rsid w:val="001D7CC8"/>
    <w:rsid w:val="001E21DF"/>
    <w:rsid w:val="001E2FCE"/>
    <w:rsid w:val="001E41E9"/>
    <w:rsid w:val="001E4A3A"/>
    <w:rsid w:val="001E4C89"/>
    <w:rsid w:val="001E5BF5"/>
    <w:rsid w:val="001E5CB2"/>
    <w:rsid w:val="001E5D73"/>
    <w:rsid w:val="001F09BD"/>
    <w:rsid w:val="001F12DD"/>
    <w:rsid w:val="001F1331"/>
    <w:rsid w:val="001F4343"/>
    <w:rsid w:val="001F4773"/>
    <w:rsid w:val="001F5399"/>
    <w:rsid w:val="001F592F"/>
    <w:rsid w:val="00201C7C"/>
    <w:rsid w:val="00203CFB"/>
    <w:rsid w:val="00204531"/>
    <w:rsid w:val="00205AB5"/>
    <w:rsid w:val="00210648"/>
    <w:rsid w:val="002134A0"/>
    <w:rsid w:val="00214D2E"/>
    <w:rsid w:val="002151DC"/>
    <w:rsid w:val="00215AE3"/>
    <w:rsid w:val="002172CF"/>
    <w:rsid w:val="00220F87"/>
    <w:rsid w:val="00221586"/>
    <w:rsid w:val="00221762"/>
    <w:rsid w:val="00221C43"/>
    <w:rsid w:val="002224B3"/>
    <w:rsid w:val="0022340D"/>
    <w:rsid w:val="00224705"/>
    <w:rsid w:val="00225D77"/>
    <w:rsid w:val="00227F58"/>
    <w:rsid w:val="00230646"/>
    <w:rsid w:val="00231C5F"/>
    <w:rsid w:val="0023355A"/>
    <w:rsid w:val="002335A7"/>
    <w:rsid w:val="002337D7"/>
    <w:rsid w:val="0023444C"/>
    <w:rsid w:val="00234FBF"/>
    <w:rsid w:val="002358DE"/>
    <w:rsid w:val="00235B70"/>
    <w:rsid w:val="00241468"/>
    <w:rsid w:val="00241AB1"/>
    <w:rsid w:val="00246166"/>
    <w:rsid w:val="0024770C"/>
    <w:rsid w:val="002507E4"/>
    <w:rsid w:val="00251AFC"/>
    <w:rsid w:val="0025344F"/>
    <w:rsid w:val="00255867"/>
    <w:rsid w:val="00257A27"/>
    <w:rsid w:val="00260BCE"/>
    <w:rsid w:val="0026194B"/>
    <w:rsid w:val="00262737"/>
    <w:rsid w:val="00262863"/>
    <w:rsid w:val="00263167"/>
    <w:rsid w:val="0026547F"/>
    <w:rsid w:val="00267DE6"/>
    <w:rsid w:val="00267E63"/>
    <w:rsid w:val="00273E73"/>
    <w:rsid w:val="00273FAD"/>
    <w:rsid w:val="002777B4"/>
    <w:rsid w:val="00280F3D"/>
    <w:rsid w:val="002841C6"/>
    <w:rsid w:val="00284254"/>
    <w:rsid w:val="00285556"/>
    <w:rsid w:val="00287473"/>
    <w:rsid w:val="00294880"/>
    <w:rsid w:val="00296E67"/>
    <w:rsid w:val="00297259"/>
    <w:rsid w:val="00297734"/>
    <w:rsid w:val="002A0051"/>
    <w:rsid w:val="002A1CDD"/>
    <w:rsid w:val="002A3894"/>
    <w:rsid w:val="002A3BAD"/>
    <w:rsid w:val="002A6DFD"/>
    <w:rsid w:val="002A6E40"/>
    <w:rsid w:val="002A7290"/>
    <w:rsid w:val="002A75E7"/>
    <w:rsid w:val="002B1C43"/>
    <w:rsid w:val="002B261F"/>
    <w:rsid w:val="002B3E27"/>
    <w:rsid w:val="002B3FA1"/>
    <w:rsid w:val="002B469A"/>
    <w:rsid w:val="002B57FC"/>
    <w:rsid w:val="002B5E20"/>
    <w:rsid w:val="002B66C0"/>
    <w:rsid w:val="002B714E"/>
    <w:rsid w:val="002B7759"/>
    <w:rsid w:val="002C0668"/>
    <w:rsid w:val="002C0C23"/>
    <w:rsid w:val="002C2A27"/>
    <w:rsid w:val="002C68F0"/>
    <w:rsid w:val="002C704D"/>
    <w:rsid w:val="002C756C"/>
    <w:rsid w:val="002D0AF3"/>
    <w:rsid w:val="002D2040"/>
    <w:rsid w:val="002D35F7"/>
    <w:rsid w:val="002D4BDB"/>
    <w:rsid w:val="002D5C05"/>
    <w:rsid w:val="002D671A"/>
    <w:rsid w:val="002D7220"/>
    <w:rsid w:val="002D75CC"/>
    <w:rsid w:val="002E28A2"/>
    <w:rsid w:val="002E48B3"/>
    <w:rsid w:val="002E6C7D"/>
    <w:rsid w:val="002F076A"/>
    <w:rsid w:val="002F0C61"/>
    <w:rsid w:val="002F1235"/>
    <w:rsid w:val="002F5480"/>
    <w:rsid w:val="002F5F78"/>
    <w:rsid w:val="002F7B13"/>
    <w:rsid w:val="00301A04"/>
    <w:rsid w:val="00303109"/>
    <w:rsid w:val="0030550C"/>
    <w:rsid w:val="00305922"/>
    <w:rsid w:val="00305CD3"/>
    <w:rsid w:val="00305D21"/>
    <w:rsid w:val="00313642"/>
    <w:rsid w:val="0031392F"/>
    <w:rsid w:val="00313BFF"/>
    <w:rsid w:val="0031453F"/>
    <w:rsid w:val="00314C7F"/>
    <w:rsid w:val="003155B6"/>
    <w:rsid w:val="00316190"/>
    <w:rsid w:val="0031712B"/>
    <w:rsid w:val="003172F9"/>
    <w:rsid w:val="003175E7"/>
    <w:rsid w:val="00320DAC"/>
    <w:rsid w:val="00322239"/>
    <w:rsid w:val="003229E7"/>
    <w:rsid w:val="003230D8"/>
    <w:rsid w:val="00323D68"/>
    <w:rsid w:val="00324233"/>
    <w:rsid w:val="003260CE"/>
    <w:rsid w:val="00326CD7"/>
    <w:rsid w:val="00330352"/>
    <w:rsid w:val="003303F6"/>
    <w:rsid w:val="00330724"/>
    <w:rsid w:val="00331254"/>
    <w:rsid w:val="00331EE4"/>
    <w:rsid w:val="00331FA1"/>
    <w:rsid w:val="003325AA"/>
    <w:rsid w:val="00332996"/>
    <w:rsid w:val="00332E9A"/>
    <w:rsid w:val="00333954"/>
    <w:rsid w:val="003341F8"/>
    <w:rsid w:val="00334B75"/>
    <w:rsid w:val="003353FC"/>
    <w:rsid w:val="0033561F"/>
    <w:rsid w:val="00336336"/>
    <w:rsid w:val="003368F3"/>
    <w:rsid w:val="00337EB9"/>
    <w:rsid w:val="00341178"/>
    <w:rsid w:val="00343214"/>
    <w:rsid w:val="0034595D"/>
    <w:rsid w:val="00352340"/>
    <w:rsid w:val="003541DE"/>
    <w:rsid w:val="00355626"/>
    <w:rsid w:val="00357F85"/>
    <w:rsid w:val="0036199F"/>
    <w:rsid w:val="00361A44"/>
    <w:rsid w:val="00362D39"/>
    <w:rsid w:val="00362E62"/>
    <w:rsid w:val="003642E7"/>
    <w:rsid w:val="00366935"/>
    <w:rsid w:val="00366D55"/>
    <w:rsid w:val="003716CD"/>
    <w:rsid w:val="00372190"/>
    <w:rsid w:val="003724EC"/>
    <w:rsid w:val="00372698"/>
    <w:rsid w:val="00373BDB"/>
    <w:rsid w:val="00373F7A"/>
    <w:rsid w:val="003771C8"/>
    <w:rsid w:val="00377732"/>
    <w:rsid w:val="00377EBF"/>
    <w:rsid w:val="00377F6A"/>
    <w:rsid w:val="00380CA4"/>
    <w:rsid w:val="00381864"/>
    <w:rsid w:val="003824F6"/>
    <w:rsid w:val="00384588"/>
    <w:rsid w:val="0038752D"/>
    <w:rsid w:val="00387633"/>
    <w:rsid w:val="00392CD9"/>
    <w:rsid w:val="003941B9"/>
    <w:rsid w:val="0039495C"/>
    <w:rsid w:val="003976E5"/>
    <w:rsid w:val="003A0890"/>
    <w:rsid w:val="003A18DF"/>
    <w:rsid w:val="003A1DB4"/>
    <w:rsid w:val="003A315F"/>
    <w:rsid w:val="003A38DC"/>
    <w:rsid w:val="003A44E0"/>
    <w:rsid w:val="003B1189"/>
    <w:rsid w:val="003B1E79"/>
    <w:rsid w:val="003B1F25"/>
    <w:rsid w:val="003B35B3"/>
    <w:rsid w:val="003B3FD7"/>
    <w:rsid w:val="003B428D"/>
    <w:rsid w:val="003B7142"/>
    <w:rsid w:val="003C4872"/>
    <w:rsid w:val="003C4C8B"/>
    <w:rsid w:val="003C5E51"/>
    <w:rsid w:val="003C635A"/>
    <w:rsid w:val="003C6770"/>
    <w:rsid w:val="003C73A6"/>
    <w:rsid w:val="003D0635"/>
    <w:rsid w:val="003D1910"/>
    <w:rsid w:val="003D3212"/>
    <w:rsid w:val="003D36C8"/>
    <w:rsid w:val="003D385F"/>
    <w:rsid w:val="003D45F9"/>
    <w:rsid w:val="003D47E6"/>
    <w:rsid w:val="003D4EE5"/>
    <w:rsid w:val="003D5305"/>
    <w:rsid w:val="003D5FC6"/>
    <w:rsid w:val="003E2C56"/>
    <w:rsid w:val="003E52AA"/>
    <w:rsid w:val="003E55DB"/>
    <w:rsid w:val="003E586D"/>
    <w:rsid w:val="003E67AD"/>
    <w:rsid w:val="003E7AE7"/>
    <w:rsid w:val="003F0CC8"/>
    <w:rsid w:val="003F0FE9"/>
    <w:rsid w:val="003F13A9"/>
    <w:rsid w:val="003F1FFB"/>
    <w:rsid w:val="003F26C1"/>
    <w:rsid w:val="003F2838"/>
    <w:rsid w:val="003F465D"/>
    <w:rsid w:val="003F6F4A"/>
    <w:rsid w:val="003F779B"/>
    <w:rsid w:val="00400101"/>
    <w:rsid w:val="00400180"/>
    <w:rsid w:val="00400B6B"/>
    <w:rsid w:val="00401746"/>
    <w:rsid w:val="00402E12"/>
    <w:rsid w:val="00403231"/>
    <w:rsid w:val="00403244"/>
    <w:rsid w:val="00404AD6"/>
    <w:rsid w:val="00405E44"/>
    <w:rsid w:val="004073FD"/>
    <w:rsid w:val="00411282"/>
    <w:rsid w:val="00412A80"/>
    <w:rsid w:val="004139B5"/>
    <w:rsid w:val="0041512E"/>
    <w:rsid w:val="0041609D"/>
    <w:rsid w:val="004162A5"/>
    <w:rsid w:val="004203BE"/>
    <w:rsid w:val="00421346"/>
    <w:rsid w:val="00423819"/>
    <w:rsid w:val="00424B0C"/>
    <w:rsid w:val="00426793"/>
    <w:rsid w:val="004338F1"/>
    <w:rsid w:val="0043480F"/>
    <w:rsid w:val="00435EE8"/>
    <w:rsid w:val="0043790D"/>
    <w:rsid w:val="004402EA"/>
    <w:rsid w:val="00440580"/>
    <w:rsid w:val="004437E3"/>
    <w:rsid w:val="0044688D"/>
    <w:rsid w:val="00446C54"/>
    <w:rsid w:val="00447374"/>
    <w:rsid w:val="004477A8"/>
    <w:rsid w:val="004507D0"/>
    <w:rsid w:val="0045352E"/>
    <w:rsid w:val="00453A40"/>
    <w:rsid w:val="00453FCB"/>
    <w:rsid w:val="004559B3"/>
    <w:rsid w:val="004569CF"/>
    <w:rsid w:val="00456A40"/>
    <w:rsid w:val="00456C98"/>
    <w:rsid w:val="00456FC4"/>
    <w:rsid w:val="00457C59"/>
    <w:rsid w:val="00463FA8"/>
    <w:rsid w:val="0046605F"/>
    <w:rsid w:val="0046618B"/>
    <w:rsid w:val="004707F1"/>
    <w:rsid w:val="00472667"/>
    <w:rsid w:val="004733BC"/>
    <w:rsid w:val="00474205"/>
    <w:rsid w:val="00476A4A"/>
    <w:rsid w:val="00477264"/>
    <w:rsid w:val="00480134"/>
    <w:rsid w:val="00481F8A"/>
    <w:rsid w:val="004873FA"/>
    <w:rsid w:val="0048796C"/>
    <w:rsid w:val="00487A93"/>
    <w:rsid w:val="0049007B"/>
    <w:rsid w:val="00493B2A"/>
    <w:rsid w:val="004953C8"/>
    <w:rsid w:val="0049573B"/>
    <w:rsid w:val="00496417"/>
    <w:rsid w:val="00497A7D"/>
    <w:rsid w:val="004A10DE"/>
    <w:rsid w:val="004A5C8D"/>
    <w:rsid w:val="004A6619"/>
    <w:rsid w:val="004A6859"/>
    <w:rsid w:val="004A6A98"/>
    <w:rsid w:val="004B193B"/>
    <w:rsid w:val="004B1FE4"/>
    <w:rsid w:val="004B24A3"/>
    <w:rsid w:val="004B2A2F"/>
    <w:rsid w:val="004B353B"/>
    <w:rsid w:val="004B36D7"/>
    <w:rsid w:val="004B3ED4"/>
    <w:rsid w:val="004C0983"/>
    <w:rsid w:val="004C20E1"/>
    <w:rsid w:val="004C2452"/>
    <w:rsid w:val="004C2B87"/>
    <w:rsid w:val="004C3EA9"/>
    <w:rsid w:val="004C4366"/>
    <w:rsid w:val="004C5DBE"/>
    <w:rsid w:val="004C6CCB"/>
    <w:rsid w:val="004C7EC4"/>
    <w:rsid w:val="004D010E"/>
    <w:rsid w:val="004D17BD"/>
    <w:rsid w:val="004D1ACD"/>
    <w:rsid w:val="004D1EC6"/>
    <w:rsid w:val="004D2D31"/>
    <w:rsid w:val="004D36B9"/>
    <w:rsid w:val="004D6000"/>
    <w:rsid w:val="004D7940"/>
    <w:rsid w:val="004E195D"/>
    <w:rsid w:val="004E2172"/>
    <w:rsid w:val="004E2523"/>
    <w:rsid w:val="004E26DF"/>
    <w:rsid w:val="004E2CF9"/>
    <w:rsid w:val="004E3543"/>
    <w:rsid w:val="004E43FE"/>
    <w:rsid w:val="004E4965"/>
    <w:rsid w:val="004E5A96"/>
    <w:rsid w:val="004E5BD5"/>
    <w:rsid w:val="004E6F00"/>
    <w:rsid w:val="004E789D"/>
    <w:rsid w:val="004F08C9"/>
    <w:rsid w:val="004F1051"/>
    <w:rsid w:val="004F1350"/>
    <w:rsid w:val="004F15F6"/>
    <w:rsid w:val="004F3367"/>
    <w:rsid w:val="004F52C5"/>
    <w:rsid w:val="004F6A82"/>
    <w:rsid w:val="004F7CCA"/>
    <w:rsid w:val="00500113"/>
    <w:rsid w:val="00501CE6"/>
    <w:rsid w:val="0050442E"/>
    <w:rsid w:val="0050500E"/>
    <w:rsid w:val="00506E62"/>
    <w:rsid w:val="00507B31"/>
    <w:rsid w:val="00507F16"/>
    <w:rsid w:val="00510124"/>
    <w:rsid w:val="0051033D"/>
    <w:rsid w:val="00510562"/>
    <w:rsid w:val="005110E8"/>
    <w:rsid w:val="005114C0"/>
    <w:rsid w:val="00511F92"/>
    <w:rsid w:val="005120CC"/>
    <w:rsid w:val="00517DE9"/>
    <w:rsid w:val="00520062"/>
    <w:rsid w:val="0052079B"/>
    <w:rsid w:val="00520F4B"/>
    <w:rsid w:val="005237EB"/>
    <w:rsid w:val="00524BC6"/>
    <w:rsid w:val="00525388"/>
    <w:rsid w:val="00525C9B"/>
    <w:rsid w:val="00530426"/>
    <w:rsid w:val="005315AE"/>
    <w:rsid w:val="00532B1A"/>
    <w:rsid w:val="00533D43"/>
    <w:rsid w:val="005342E9"/>
    <w:rsid w:val="00534F7C"/>
    <w:rsid w:val="00535B58"/>
    <w:rsid w:val="00540E2F"/>
    <w:rsid w:val="00541CD0"/>
    <w:rsid w:val="00541E28"/>
    <w:rsid w:val="005423B4"/>
    <w:rsid w:val="00543FA6"/>
    <w:rsid w:val="005461C6"/>
    <w:rsid w:val="0054691A"/>
    <w:rsid w:val="00546C16"/>
    <w:rsid w:val="00547198"/>
    <w:rsid w:val="0054772E"/>
    <w:rsid w:val="0054790E"/>
    <w:rsid w:val="00551F4C"/>
    <w:rsid w:val="005528D9"/>
    <w:rsid w:val="005529C2"/>
    <w:rsid w:val="00552A5C"/>
    <w:rsid w:val="0055432A"/>
    <w:rsid w:val="00554852"/>
    <w:rsid w:val="00556917"/>
    <w:rsid w:val="00557C67"/>
    <w:rsid w:val="00561A79"/>
    <w:rsid w:val="00563B78"/>
    <w:rsid w:val="005648E4"/>
    <w:rsid w:val="00564C33"/>
    <w:rsid w:val="0057049B"/>
    <w:rsid w:val="00571285"/>
    <w:rsid w:val="005716A6"/>
    <w:rsid w:val="00574FE3"/>
    <w:rsid w:val="0057560C"/>
    <w:rsid w:val="00575808"/>
    <w:rsid w:val="005763EA"/>
    <w:rsid w:val="005768E0"/>
    <w:rsid w:val="00576A7C"/>
    <w:rsid w:val="00576AF9"/>
    <w:rsid w:val="005779AE"/>
    <w:rsid w:val="005830A5"/>
    <w:rsid w:val="00584827"/>
    <w:rsid w:val="005858BC"/>
    <w:rsid w:val="00587DED"/>
    <w:rsid w:val="0059139F"/>
    <w:rsid w:val="005947D3"/>
    <w:rsid w:val="00596115"/>
    <w:rsid w:val="005A1A4F"/>
    <w:rsid w:val="005A3932"/>
    <w:rsid w:val="005A4973"/>
    <w:rsid w:val="005A5127"/>
    <w:rsid w:val="005B063B"/>
    <w:rsid w:val="005B11B3"/>
    <w:rsid w:val="005B20FA"/>
    <w:rsid w:val="005B2CB5"/>
    <w:rsid w:val="005B32E6"/>
    <w:rsid w:val="005B33FF"/>
    <w:rsid w:val="005B42D1"/>
    <w:rsid w:val="005C0344"/>
    <w:rsid w:val="005C1773"/>
    <w:rsid w:val="005C2A0F"/>
    <w:rsid w:val="005C2E96"/>
    <w:rsid w:val="005C30C6"/>
    <w:rsid w:val="005C3BCF"/>
    <w:rsid w:val="005C65D1"/>
    <w:rsid w:val="005D199C"/>
    <w:rsid w:val="005D24AF"/>
    <w:rsid w:val="005D3E3F"/>
    <w:rsid w:val="005D6D9E"/>
    <w:rsid w:val="005D6E54"/>
    <w:rsid w:val="005D7757"/>
    <w:rsid w:val="005E2A9C"/>
    <w:rsid w:val="005E3282"/>
    <w:rsid w:val="005E4C3B"/>
    <w:rsid w:val="005E5549"/>
    <w:rsid w:val="005E60EA"/>
    <w:rsid w:val="005F0D6E"/>
    <w:rsid w:val="005F250A"/>
    <w:rsid w:val="005F2DED"/>
    <w:rsid w:val="005F449B"/>
    <w:rsid w:val="005F58D2"/>
    <w:rsid w:val="005F77C7"/>
    <w:rsid w:val="005F7DBD"/>
    <w:rsid w:val="006005E8"/>
    <w:rsid w:val="006008C8"/>
    <w:rsid w:val="006030F6"/>
    <w:rsid w:val="006066D5"/>
    <w:rsid w:val="0060682E"/>
    <w:rsid w:val="0060714D"/>
    <w:rsid w:val="0060730D"/>
    <w:rsid w:val="00607B29"/>
    <w:rsid w:val="00610141"/>
    <w:rsid w:val="00611384"/>
    <w:rsid w:val="00615159"/>
    <w:rsid w:val="00615360"/>
    <w:rsid w:val="00617AA4"/>
    <w:rsid w:val="00621E7C"/>
    <w:rsid w:val="00622933"/>
    <w:rsid w:val="00623BB8"/>
    <w:rsid w:val="006241CF"/>
    <w:rsid w:val="0062487D"/>
    <w:rsid w:val="00626B08"/>
    <w:rsid w:val="0062788C"/>
    <w:rsid w:val="0063125A"/>
    <w:rsid w:val="00632CBD"/>
    <w:rsid w:val="00633ABC"/>
    <w:rsid w:val="00635E97"/>
    <w:rsid w:val="006369D3"/>
    <w:rsid w:val="006408AC"/>
    <w:rsid w:val="00640ACA"/>
    <w:rsid w:val="0064148E"/>
    <w:rsid w:val="00641814"/>
    <w:rsid w:val="00641B8C"/>
    <w:rsid w:val="00642A86"/>
    <w:rsid w:val="00643522"/>
    <w:rsid w:val="00645425"/>
    <w:rsid w:val="00646BCA"/>
    <w:rsid w:val="00647238"/>
    <w:rsid w:val="0065317D"/>
    <w:rsid w:val="00653187"/>
    <w:rsid w:val="00653A54"/>
    <w:rsid w:val="00656249"/>
    <w:rsid w:val="00657557"/>
    <w:rsid w:val="0066139C"/>
    <w:rsid w:val="00662127"/>
    <w:rsid w:val="006625CB"/>
    <w:rsid w:val="0066308E"/>
    <w:rsid w:val="006636AD"/>
    <w:rsid w:val="00665112"/>
    <w:rsid w:val="006661DC"/>
    <w:rsid w:val="0066758E"/>
    <w:rsid w:val="006704F0"/>
    <w:rsid w:val="0067153C"/>
    <w:rsid w:val="006723CE"/>
    <w:rsid w:val="00674ABA"/>
    <w:rsid w:val="0067564D"/>
    <w:rsid w:val="0068085B"/>
    <w:rsid w:val="0068217C"/>
    <w:rsid w:val="00683B7C"/>
    <w:rsid w:val="00684FAC"/>
    <w:rsid w:val="00685E40"/>
    <w:rsid w:val="006878D8"/>
    <w:rsid w:val="00691662"/>
    <w:rsid w:val="00694012"/>
    <w:rsid w:val="00694858"/>
    <w:rsid w:val="00695D73"/>
    <w:rsid w:val="006968F0"/>
    <w:rsid w:val="00696FBC"/>
    <w:rsid w:val="00697919"/>
    <w:rsid w:val="00697A48"/>
    <w:rsid w:val="006A0238"/>
    <w:rsid w:val="006A3B24"/>
    <w:rsid w:val="006A3D1E"/>
    <w:rsid w:val="006A4E11"/>
    <w:rsid w:val="006A5A1C"/>
    <w:rsid w:val="006A638F"/>
    <w:rsid w:val="006A7215"/>
    <w:rsid w:val="006A7BE3"/>
    <w:rsid w:val="006B027C"/>
    <w:rsid w:val="006B0D78"/>
    <w:rsid w:val="006B16A6"/>
    <w:rsid w:val="006B1CF4"/>
    <w:rsid w:val="006C0F2A"/>
    <w:rsid w:val="006C1345"/>
    <w:rsid w:val="006C1C11"/>
    <w:rsid w:val="006C40A8"/>
    <w:rsid w:val="006C569A"/>
    <w:rsid w:val="006C6101"/>
    <w:rsid w:val="006D0D9B"/>
    <w:rsid w:val="006D1047"/>
    <w:rsid w:val="006D19DC"/>
    <w:rsid w:val="006D2CA3"/>
    <w:rsid w:val="006D2D6E"/>
    <w:rsid w:val="006D5F96"/>
    <w:rsid w:val="006D6021"/>
    <w:rsid w:val="006D67C4"/>
    <w:rsid w:val="006E066E"/>
    <w:rsid w:val="006E0E56"/>
    <w:rsid w:val="006E0E7D"/>
    <w:rsid w:val="006E137E"/>
    <w:rsid w:val="006E1A5A"/>
    <w:rsid w:val="006E3023"/>
    <w:rsid w:val="006E353F"/>
    <w:rsid w:val="006E3C8D"/>
    <w:rsid w:val="006E5DB3"/>
    <w:rsid w:val="006E6C8C"/>
    <w:rsid w:val="006E716D"/>
    <w:rsid w:val="006E7685"/>
    <w:rsid w:val="006F1B23"/>
    <w:rsid w:val="006F4749"/>
    <w:rsid w:val="006F5183"/>
    <w:rsid w:val="006F699D"/>
    <w:rsid w:val="006F6A5D"/>
    <w:rsid w:val="006F6E79"/>
    <w:rsid w:val="00703A97"/>
    <w:rsid w:val="00704E50"/>
    <w:rsid w:val="0071089B"/>
    <w:rsid w:val="00712790"/>
    <w:rsid w:val="00712E76"/>
    <w:rsid w:val="0071312E"/>
    <w:rsid w:val="007144E4"/>
    <w:rsid w:val="00715173"/>
    <w:rsid w:val="00715183"/>
    <w:rsid w:val="00715745"/>
    <w:rsid w:val="0071661A"/>
    <w:rsid w:val="0071761A"/>
    <w:rsid w:val="00721CAB"/>
    <w:rsid w:val="007221AF"/>
    <w:rsid w:val="0072355A"/>
    <w:rsid w:val="00723D23"/>
    <w:rsid w:val="00723DFE"/>
    <w:rsid w:val="0072676C"/>
    <w:rsid w:val="007312BF"/>
    <w:rsid w:val="0073140E"/>
    <w:rsid w:val="007314C6"/>
    <w:rsid w:val="007361A9"/>
    <w:rsid w:val="007368AD"/>
    <w:rsid w:val="0073718A"/>
    <w:rsid w:val="00737230"/>
    <w:rsid w:val="007416D1"/>
    <w:rsid w:val="00741A97"/>
    <w:rsid w:val="00741FC9"/>
    <w:rsid w:val="007422DF"/>
    <w:rsid w:val="0074266A"/>
    <w:rsid w:val="00744FF4"/>
    <w:rsid w:val="00745C78"/>
    <w:rsid w:val="00746437"/>
    <w:rsid w:val="00751244"/>
    <w:rsid w:val="007513F6"/>
    <w:rsid w:val="00751C32"/>
    <w:rsid w:val="00752401"/>
    <w:rsid w:val="007536E2"/>
    <w:rsid w:val="00756BFA"/>
    <w:rsid w:val="00756C33"/>
    <w:rsid w:val="00757C9B"/>
    <w:rsid w:val="00761011"/>
    <w:rsid w:val="007613C7"/>
    <w:rsid w:val="007614E5"/>
    <w:rsid w:val="0076351F"/>
    <w:rsid w:val="007645CA"/>
    <w:rsid w:val="00765E5F"/>
    <w:rsid w:val="00773972"/>
    <w:rsid w:val="00776117"/>
    <w:rsid w:val="00776927"/>
    <w:rsid w:val="00776CED"/>
    <w:rsid w:val="00777CE2"/>
    <w:rsid w:val="00782BA5"/>
    <w:rsid w:val="007845EF"/>
    <w:rsid w:val="007846F1"/>
    <w:rsid w:val="00785ACD"/>
    <w:rsid w:val="00790383"/>
    <w:rsid w:val="007911C6"/>
    <w:rsid w:val="00791424"/>
    <w:rsid w:val="00791579"/>
    <w:rsid w:val="00791D77"/>
    <w:rsid w:val="00793A3D"/>
    <w:rsid w:val="007948F7"/>
    <w:rsid w:val="00794D8A"/>
    <w:rsid w:val="0079522A"/>
    <w:rsid w:val="007954EE"/>
    <w:rsid w:val="0079588A"/>
    <w:rsid w:val="00796247"/>
    <w:rsid w:val="007A189C"/>
    <w:rsid w:val="007A2227"/>
    <w:rsid w:val="007A2BED"/>
    <w:rsid w:val="007A305E"/>
    <w:rsid w:val="007A4AC6"/>
    <w:rsid w:val="007B209E"/>
    <w:rsid w:val="007B4C6D"/>
    <w:rsid w:val="007B5216"/>
    <w:rsid w:val="007B6A72"/>
    <w:rsid w:val="007B7A38"/>
    <w:rsid w:val="007C0099"/>
    <w:rsid w:val="007C0848"/>
    <w:rsid w:val="007C10E5"/>
    <w:rsid w:val="007C2584"/>
    <w:rsid w:val="007C2B0F"/>
    <w:rsid w:val="007C3773"/>
    <w:rsid w:val="007C418B"/>
    <w:rsid w:val="007C5B4E"/>
    <w:rsid w:val="007C7B75"/>
    <w:rsid w:val="007D0213"/>
    <w:rsid w:val="007D08F9"/>
    <w:rsid w:val="007D16EA"/>
    <w:rsid w:val="007D260A"/>
    <w:rsid w:val="007D3D21"/>
    <w:rsid w:val="007D5A7F"/>
    <w:rsid w:val="007D6205"/>
    <w:rsid w:val="007E168D"/>
    <w:rsid w:val="007E46F3"/>
    <w:rsid w:val="007E5A4C"/>
    <w:rsid w:val="007F034D"/>
    <w:rsid w:val="007F1CE1"/>
    <w:rsid w:val="007F1E5F"/>
    <w:rsid w:val="007F4D73"/>
    <w:rsid w:val="007F4E3C"/>
    <w:rsid w:val="007F5437"/>
    <w:rsid w:val="007F5E01"/>
    <w:rsid w:val="007F7B5E"/>
    <w:rsid w:val="00812F03"/>
    <w:rsid w:val="00812FC7"/>
    <w:rsid w:val="008144AA"/>
    <w:rsid w:val="00814DC0"/>
    <w:rsid w:val="00815C24"/>
    <w:rsid w:val="00815C90"/>
    <w:rsid w:val="00816974"/>
    <w:rsid w:val="008169FF"/>
    <w:rsid w:val="00820D05"/>
    <w:rsid w:val="0082727B"/>
    <w:rsid w:val="008304D8"/>
    <w:rsid w:val="008318FF"/>
    <w:rsid w:val="00833264"/>
    <w:rsid w:val="0083344B"/>
    <w:rsid w:val="0083440A"/>
    <w:rsid w:val="0083610F"/>
    <w:rsid w:val="00837409"/>
    <w:rsid w:val="0084184C"/>
    <w:rsid w:val="00843383"/>
    <w:rsid w:val="00843528"/>
    <w:rsid w:val="00844B8A"/>
    <w:rsid w:val="00845EFE"/>
    <w:rsid w:val="00845F87"/>
    <w:rsid w:val="00846E98"/>
    <w:rsid w:val="00850A37"/>
    <w:rsid w:val="00851D88"/>
    <w:rsid w:val="00852698"/>
    <w:rsid w:val="00852AAC"/>
    <w:rsid w:val="00853716"/>
    <w:rsid w:val="00853B5F"/>
    <w:rsid w:val="00854564"/>
    <w:rsid w:val="00854EF7"/>
    <w:rsid w:val="00855896"/>
    <w:rsid w:val="00856162"/>
    <w:rsid w:val="00856A38"/>
    <w:rsid w:val="00864DC3"/>
    <w:rsid w:val="008653F0"/>
    <w:rsid w:val="00866274"/>
    <w:rsid w:val="00872854"/>
    <w:rsid w:val="00874984"/>
    <w:rsid w:val="0087512A"/>
    <w:rsid w:val="00882357"/>
    <w:rsid w:val="00883E28"/>
    <w:rsid w:val="00883F42"/>
    <w:rsid w:val="00890843"/>
    <w:rsid w:val="00890B7F"/>
    <w:rsid w:val="00892D95"/>
    <w:rsid w:val="008A0D02"/>
    <w:rsid w:val="008A217A"/>
    <w:rsid w:val="008A2856"/>
    <w:rsid w:val="008A35B5"/>
    <w:rsid w:val="008A366C"/>
    <w:rsid w:val="008A3FF9"/>
    <w:rsid w:val="008A5790"/>
    <w:rsid w:val="008A7137"/>
    <w:rsid w:val="008B2241"/>
    <w:rsid w:val="008B25D9"/>
    <w:rsid w:val="008B3291"/>
    <w:rsid w:val="008B3E30"/>
    <w:rsid w:val="008B46E0"/>
    <w:rsid w:val="008B48F7"/>
    <w:rsid w:val="008B5000"/>
    <w:rsid w:val="008B5EEC"/>
    <w:rsid w:val="008C2F7A"/>
    <w:rsid w:val="008C4955"/>
    <w:rsid w:val="008C5193"/>
    <w:rsid w:val="008C5342"/>
    <w:rsid w:val="008C7097"/>
    <w:rsid w:val="008C76C2"/>
    <w:rsid w:val="008D10D8"/>
    <w:rsid w:val="008D2232"/>
    <w:rsid w:val="008D2244"/>
    <w:rsid w:val="008D2464"/>
    <w:rsid w:val="008D39B3"/>
    <w:rsid w:val="008D39C5"/>
    <w:rsid w:val="008D3B26"/>
    <w:rsid w:val="008D4164"/>
    <w:rsid w:val="008D41FA"/>
    <w:rsid w:val="008D6928"/>
    <w:rsid w:val="008E1163"/>
    <w:rsid w:val="008E166E"/>
    <w:rsid w:val="008E2661"/>
    <w:rsid w:val="008E42F4"/>
    <w:rsid w:val="008E4ABF"/>
    <w:rsid w:val="008E4BDD"/>
    <w:rsid w:val="008E50C9"/>
    <w:rsid w:val="008E5C2C"/>
    <w:rsid w:val="008E5D4D"/>
    <w:rsid w:val="008E5ECE"/>
    <w:rsid w:val="008E680C"/>
    <w:rsid w:val="008E764C"/>
    <w:rsid w:val="008E7AA5"/>
    <w:rsid w:val="008E7D1E"/>
    <w:rsid w:val="008F1154"/>
    <w:rsid w:val="008F2DC9"/>
    <w:rsid w:val="008F378C"/>
    <w:rsid w:val="008F37FA"/>
    <w:rsid w:val="008F3A10"/>
    <w:rsid w:val="00900863"/>
    <w:rsid w:val="00903A7C"/>
    <w:rsid w:val="00903EDA"/>
    <w:rsid w:val="00906CBE"/>
    <w:rsid w:val="0090714D"/>
    <w:rsid w:val="009100C3"/>
    <w:rsid w:val="00910C52"/>
    <w:rsid w:val="00911078"/>
    <w:rsid w:val="009123BC"/>
    <w:rsid w:val="009167CB"/>
    <w:rsid w:val="00916A8D"/>
    <w:rsid w:val="009208A9"/>
    <w:rsid w:val="00922BF5"/>
    <w:rsid w:val="009231E1"/>
    <w:rsid w:val="009237E6"/>
    <w:rsid w:val="00924FF1"/>
    <w:rsid w:val="00925BB8"/>
    <w:rsid w:val="0092632B"/>
    <w:rsid w:val="00931253"/>
    <w:rsid w:val="0093151D"/>
    <w:rsid w:val="00932F7A"/>
    <w:rsid w:val="009347F7"/>
    <w:rsid w:val="00934C49"/>
    <w:rsid w:val="00936D7D"/>
    <w:rsid w:val="009372A2"/>
    <w:rsid w:val="00937782"/>
    <w:rsid w:val="00941917"/>
    <w:rsid w:val="00943E4F"/>
    <w:rsid w:val="009458F8"/>
    <w:rsid w:val="00945C92"/>
    <w:rsid w:val="00946D18"/>
    <w:rsid w:val="00946E5C"/>
    <w:rsid w:val="0095257A"/>
    <w:rsid w:val="00953E1E"/>
    <w:rsid w:val="00957C53"/>
    <w:rsid w:val="0096037A"/>
    <w:rsid w:val="00961AC9"/>
    <w:rsid w:val="00961DE0"/>
    <w:rsid w:val="00961E38"/>
    <w:rsid w:val="009627EA"/>
    <w:rsid w:val="0096321C"/>
    <w:rsid w:val="009643B4"/>
    <w:rsid w:val="00966C0B"/>
    <w:rsid w:val="00970685"/>
    <w:rsid w:val="009709D1"/>
    <w:rsid w:val="00970FA4"/>
    <w:rsid w:val="00971908"/>
    <w:rsid w:val="0097365C"/>
    <w:rsid w:val="00973DD4"/>
    <w:rsid w:val="00974F69"/>
    <w:rsid w:val="00975095"/>
    <w:rsid w:val="0097574B"/>
    <w:rsid w:val="00975981"/>
    <w:rsid w:val="009761B0"/>
    <w:rsid w:val="0097625C"/>
    <w:rsid w:val="0098554A"/>
    <w:rsid w:val="0098573B"/>
    <w:rsid w:val="00987772"/>
    <w:rsid w:val="00987F48"/>
    <w:rsid w:val="00992CF4"/>
    <w:rsid w:val="00994042"/>
    <w:rsid w:val="00994F4D"/>
    <w:rsid w:val="00995142"/>
    <w:rsid w:val="009A0553"/>
    <w:rsid w:val="009A41D0"/>
    <w:rsid w:val="009B089D"/>
    <w:rsid w:val="009B0B4C"/>
    <w:rsid w:val="009B37E3"/>
    <w:rsid w:val="009B3A22"/>
    <w:rsid w:val="009B3E1F"/>
    <w:rsid w:val="009B57E5"/>
    <w:rsid w:val="009B67A0"/>
    <w:rsid w:val="009B6A78"/>
    <w:rsid w:val="009C010E"/>
    <w:rsid w:val="009C16FA"/>
    <w:rsid w:val="009C6444"/>
    <w:rsid w:val="009C7048"/>
    <w:rsid w:val="009D01B9"/>
    <w:rsid w:val="009D0ED4"/>
    <w:rsid w:val="009D1351"/>
    <w:rsid w:val="009D3188"/>
    <w:rsid w:val="009D470C"/>
    <w:rsid w:val="009D4873"/>
    <w:rsid w:val="009D523E"/>
    <w:rsid w:val="009D64C8"/>
    <w:rsid w:val="009D717F"/>
    <w:rsid w:val="009D7470"/>
    <w:rsid w:val="009E1CA9"/>
    <w:rsid w:val="009E2182"/>
    <w:rsid w:val="009E2F24"/>
    <w:rsid w:val="009E42D6"/>
    <w:rsid w:val="009E4B1C"/>
    <w:rsid w:val="009E6DC5"/>
    <w:rsid w:val="009E7052"/>
    <w:rsid w:val="009E773A"/>
    <w:rsid w:val="009E781A"/>
    <w:rsid w:val="009E79E3"/>
    <w:rsid w:val="009F0D8B"/>
    <w:rsid w:val="009F0E7F"/>
    <w:rsid w:val="009F11D6"/>
    <w:rsid w:val="009F21D0"/>
    <w:rsid w:val="009F22B4"/>
    <w:rsid w:val="009F2533"/>
    <w:rsid w:val="009F2B64"/>
    <w:rsid w:val="009F4CAB"/>
    <w:rsid w:val="009F5AB1"/>
    <w:rsid w:val="009F73B2"/>
    <w:rsid w:val="009F77B0"/>
    <w:rsid w:val="009F7AD0"/>
    <w:rsid w:val="00A003B6"/>
    <w:rsid w:val="00A00FD2"/>
    <w:rsid w:val="00A014C8"/>
    <w:rsid w:val="00A02811"/>
    <w:rsid w:val="00A029EB"/>
    <w:rsid w:val="00A02B03"/>
    <w:rsid w:val="00A035F4"/>
    <w:rsid w:val="00A03CB6"/>
    <w:rsid w:val="00A043CB"/>
    <w:rsid w:val="00A0446C"/>
    <w:rsid w:val="00A04D2D"/>
    <w:rsid w:val="00A04EA0"/>
    <w:rsid w:val="00A05FCD"/>
    <w:rsid w:val="00A0788B"/>
    <w:rsid w:val="00A07AB5"/>
    <w:rsid w:val="00A10EF9"/>
    <w:rsid w:val="00A11D1C"/>
    <w:rsid w:val="00A11E90"/>
    <w:rsid w:val="00A120D0"/>
    <w:rsid w:val="00A1330C"/>
    <w:rsid w:val="00A13427"/>
    <w:rsid w:val="00A13431"/>
    <w:rsid w:val="00A141D5"/>
    <w:rsid w:val="00A14659"/>
    <w:rsid w:val="00A1495F"/>
    <w:rsid w:val="00A157D4"/>
    <w:rsid w:val="00A200D7"/>
    <w:rsid w:val="00A201B3"/>
    <w:rsid w:val="00A21B48"/>
    <w:rsid w:val="00A22106"/>
    <w:rsid w:val="00A22337"/>
    <w:rsid w:val="00A26BF2"/>
    <w:rsid w:val="00A27E33"/>
    <w:rsid w:val="00A3054A"/>
    <w:rsid w:val="00A30CA0"/>
    <w:rsid w:val="00A31989"/>
    <w:rsid w:val="00A360A7"/>
    <w:rsid w:val="00A362F2"/>
    <w:rsid w:val="00A36C51"/>
    <w:rsid w:val="00A378D4"/>
    <w:rsid w:val="00A37C2F"/>
    <w:rsid w:val="00A41A58"/>
    <w:rsid w:val="00A41DAC"/>
    <w:rsid w:val="00A42BBD"/>
    <w:rsid w:val="00A45E8D"/>
    <w:rsid w:val="00A47768"/>
    <w:rsid w:val="00A500F1"/>
    <w:rsid w:val="00A519FC"/>
    <w:rsid w:val="00A53AB3"/>
    <w:rsid w:val="00A53D15"/>
    <w:rsid w:val="00A53D60"/>
    <w:rsid w:val="00A54DD9"/>
    <w:rsid w:val="00A55A76"/>
    <w:rsid w:val="00A5636D"/>
    <w:rsid w:val="00A60789"/>
    <w:rsid w:val="00A611E5"/>
    <w:rsid w:val="00A622A4"/>
    <w:rsid w:val="00A63423"/>
    <w:rsid w:val="00A63AFB"/>
    <w:rsid w:val="00A64905"/>
    <w:rsid w:val="00A649A8"/>
    <w:rsid w:val="00A73763"/>
    <w:rsid w:val="00A778B1"/>
    <w:rsid w:val="00A77B3B"/>
    <w:rsid w:val="00A804CE"/>
    <w:rsid w:val="00A8119F"/>
    <w:rsid w:val="00A813C2"/>
    <w:rsid w:val="00A813EE"/>
    <w:rsid w:val="00A81593"/>
    <w:rsid w:val="00A81707"/>
    <w:rsid w:val="00A8205D"/>
    <w:rsid w:val="00A84106"/>
    <w:rsid w:val="00A859CF"/>
    <w:rsid w:val="00A85B15"/>
    <w:rsid w:val="00A878B0"/>
    <w:rsid w:val="00A87C7E"/>
    <w:rsid w:val="00A87C8D"/>
    <w:rsid w:val="00A923FF"/>
    <w:rsid w:val="00A944D2"/>
    <w:rsid w:val="00A94A0C"/>
    <w:rsid w:val="00A94E6F"/>
    <w:rsid w:val="00AA2167"/>
    <w:rsid w:val="00AA2B20"/>
    <w:rsid w:val="00AA2B9A"/>
    <w:rsid w:val="00AA2C81"/>
    <w:rsid w:val="00AA30CE"/>
    <w:rsid w:val="00AA38FC"/>
    <w:rsid w:val="00AA4219"/>
    <w:rsid w:val="00AA5262"/>
    <w:rsid w:val="00AA6FE7"/>
    <w:rsid w:val="00AB011A"/>
    <w:rsid w:val="00AB0D99"/>
    <w:rsid w:val="00AB1C94"/>
    <w:rsid w:val="00AB5ACB"/>
    <w:rsid w:val="00AB5D71"/>
    <w:rsid w:val="00AB7361"/>
    <w:rsid w:val="00AB7590"/>
    <w:rsid w:val="00AB7E41"/>
    <w:rsid w:val="00AC0267"/>
    <w:rsid w:val="00AC028B"/>
    <w:rsid w:val="00AC169D"/>
    <w:rsid w:val="00AC1766"/>
    <w:rsid w:val="00AC2560"/>
    <w:rsid w:val="00AC2E82"/>
    <w:rsid w:val="00AC31BA"/>
    <w:rsid w:val="00AC3CC8"/>
    <w:rsid w:val="00AC4E14"/>
    <w:rsid w:val="00AD0CDC"/>
    <w:rsid w:val="00AD0E81"/>
    <w:rsid w:val="00AD264D"/>
    <w:rsid w:val="00AD2766"/>
    <w:rsid w:val="00AD2A77"/>
    <w:rsid w:val="00AD35C1"/>
    <w:rsid w:val="00AD46EE"/>
    <w:rsid w:val="00AD55D2"/>
    <w:rsid w:val="00AD6BD6"/>
    <w:rsid w:val="00AD74D5"/>
    <w:rsid w:val="00AE05CA"/>
    <w:rsid w:val="00AE06A8"/>
    <w:rsid w:val="00AE1539"/>
    <w:rsid w:val="00AE2E0D"/>
    <w:rsid w:val="00AE3A7E"/>
    <w:rsid w:val="00AE5A86"/>
    <w:rsid w:val="00AE632C"/>
    <w:rsid w:val="00AE6F0B"/>
    <w:rsid w:val="00AF2F5D"/>
    <w:rsid w:val="00AF64B8"/>
    <w:rsid w:val="00B01F6B"/>
    <w:rsid w:val="00B021A5"/>
    <w:rsid w:val="00B029C8"/>
    <w:rsid w:val="00B03FDC"/>
    <w:rsid w:val="00B041C6"/>
    <w:rsid w:val="00B059F0"/>
    <w:rsid w:val="00B05CED"/>
    <w:rsid w:val="00B060AF"/>
    <w:rsid w:val="00B06E4A"/>
    <w:rsid w:val="00B125CF"/>
    <w:rsid w:val="00B12BEF"/>
    <w:rsid w:val="00B12F3E"/>
    <w:rsid w:val="00B13779"/>
    <w:rsid w:val="00B13B7E"/>
    <w:rsid w:val="00B2113F"/>
    <w:rsid w:val="00B219CA"/>
    <w:rsid w:val="00B22138"/>
    <w:rsid w:val="00B224BC"/>
    <w:rsid w:val="00B2273D"/>
    <w:rsid w:val="00B23549"/>
    <w:rsid w:val="00B2437E"/>
    <w:rsid w:val="00B24F28"/>
    <w:rsid w:val="00B25DAF"/>
    <w:rsid w:val="00B2708E"/>
    <w:rsid w:val="00B304A8"/>
    <w:rsid w:val="00B3085A"/>
    <w:rsid w:val="00B31801"/>
    <w:rsid w:val="00B31987"/>
    <w:rsid w:val="00B32E52"/>
    <w:rsid w:val="00B35057"/>
    <w:rsid w:val="00B42CDF"/>
    <w:rsid w:val="00B43320"/>
    <w:rsid w:val="00B45425"/>
    <w:rsid w:val="00B47BF7"/>
    <w:rsid w:val="00B51584"/>
    <w:rsid w:val="00B5303D"/>
    <w:rsid w:val="00B54B7F"/>
    <w:rsid w:val="00B60A30"/>
    <w:rsid w:val="00B6409A"/>
    <w:rsid w:val="00B65EE6"/>
    <w:rsid w:val="00B66126"/>
    <w:rsid w:val="00B7190B"/>
    <w:rsid w:val="00B72B51"/>
    <w:rsid w:val="00B751FF"/>
    <w:rsid w:val="00B75E43"/>
    <w:rsid w:val="00B81360"/>
    <w:rsid w:val="00B843D1"/>
    <w:rsid w:val="00B8483A"/>
    <w:rsid w:val="00B84E37"/>
    <w:rsid w:val="00B8791F"/>
    <w:rsid w:val="00B90398"/>
    <w:rsid w:val="00B909C0"/>
    <w:rsid w:val="00B91E26"/>
    <w:rsid w:val="00B91EFF"/>
    <w:rsid w:val="00B940E6"/>
    <w:rsid w:val="00B9497D"/>
    <w:rsid w:val="00B954CE"/>
    <w:rsid w:val="00B95CCE"/>
    <w:rsid w:val="00B966B8"/>
    <w:rsid w:val="00B9699C"/>
    <w:rsid w:val="00B977E4"/>
    <w:rsid w:val="00BA119C"/>
    <w:rsid w:val="00BA28DD"/>
    <w:rsid w:val="00BA372A"/>
    <w:rsid w:val="00BA500C"/>
    <w:rsid w:val="00BA5AF3"/>
    <w:rsid w:val="00BA6574"/>
    <w:rsid w:val="00BA6682"/>
    <w:rsid w:val="00BB11C9"/>
    <w:rsid w:val="00BB15AE"/>
    <w:rsid w:val="00BB4960"/>
    <w:rsid w:val="00BB57B3"/>
    <w:rsid w:val="00BB75E8"/>
    <w:rsid w:val="00BC0A0B"/>
    <w:rsid w:val="00BC22D5"/>
    <w:rsid w:val="00BC3CF2"/>
    <w:rsid w:val="00BC7D81"/>
    <w:rsid w:val="00BD0FCF"/>
    <w:rsid w:val="00BD35DD"/>
    <w:rsid w:val="00BD5275"/>
    <w:rsid w:val="00BD603A"/>
    <w:rsid w:val="00BD6367"/>
    <w:rsid w:val="00BD63F4"/>
    <w:rsid w:val="00BE554D"/>
    <w:rsid w:val="00BE7C12"/>
    <w:rsid w:val="00BE7DA7"/>
    <w:rsid w:val="00BF0FB8"/>
    <w:rsid w:val="00BF1D46"/>
    <w:rsid w:val="00BF2B66"/>
    <w:rsid w:val="00BF4034"/>
    <w:rsid w:val="00BF44D7"/>
    <w:rsid w:val="00BF674C"/>
    <w:rsid w:val="00C01AAB"/>
    <w:rsid w:val="00C02A40"/>
    <w:rsid w:val="00C040A4"/>
    <w:rsid w:val="00C0435F"/>
    <w:rsid w:val="00C07152"/>
    <w:rsid w:val="00C10A61"/>
    <w:rsid w:val="00C112F6"/>
    <w:rsid w:val="00C11BEE"/>
    <w:rsid w:val="00C12639"/>
    <w:rsid w:val="00C13A16"/>
    <w:rsid w:val="00C155DC"/>
    <w:rsid w:val="00C16712"/>
    <w:rsid w:val="00C16741"/>
    <w:rsid w:val="00C16A08"/>
    <w:rsid w:val="00C20BE9"/>
    <w:rsid w:val="00C21B6E"/>
    <w:rsid w:val="00C229EB"/>
    <w:rsid w:val="00C23DDD"/>
    <w:rsid w:val="00C26197"/>
    <w:rsid w:val="00C264E4"/>
    <w:rsid w:val="00C276FA"/>
    <w:rsid w:val="00C27F8B"/>
    <w:rsid w:val="00C31990"/>
    <w:rsid w:val="00C32A10"/>
    <w:rsid w:val="00C34F75"/>
    <w:rsid w:val="00C35D9D"/>
    <w:rsid w:val="00C41439"/>
    <w:rsid w:val="00C4385A"/>
    <w:rsid w:val="00C44DB7"/>
    <w:rsid w:val="00C47DF1"/>
    <w:rsid w:val="00C509AC"/>
    <w:rsid w:val="00C51FA9"/>
    <w:rsid w:val="00C5369F"/>
    <w:rsid w:val="00C55218"/>
    <w:rsid w:val="00C55DFA"/>
    <w:rsid w:val="00C55EA8"/>
    <w:rsid w:val="00C600D5"/>
    <w:rsid w:val="00C60559"/>
    <w:rsid w:val="00C636C9"/>
    <w:rsid w:val="00C653EB"/>
    <w:rsid w:val="00C65E20"/>
    <w:rsid w:val="00C66FE0"/>
    <w:rsid w:val="00C70A30"/>
    <w:rsid w:val="00C71BEA"/>
    <w:rsid w:val="00C72528"/>
    <w:rsid w:val="00C755EB"/>
    <w:rsid w:val="00C761E3"/>
    <w:rsid w:val="00C76F91"/>
    <w:rsid w:val="00C77850"/>
    <w:rsid w:val="00C82167"/>
    <w:rsid w:val="00C82D61"/>
    <w:rsid w:val="00C861E5"/>
    <w:rsid w:val="00C86EC7"/>
    <w:rsid w:val="00C90A7F"/>
    <w:rsid w:val="00C91AE9"/>
    <w:rsid w:val="00C924B7"/>
    <w:rsid w:val="00C92F45"/>
    <w:rsid w:val="00C93F0D"/>
    <w:rsid w:val="00C943F9"/>
    <w:rsid w:val="00C9540D"/>
    <w:rsid w:val="00C956F0"/>
    <w:rsid w:val="00C9602B"/>
    <w:rsid w:val="00C97003"/>
    <w:rsid w:val="00C976BA"/>
    <w:rsid w:val="00CA00BB"/>
    <w:rsid w:val="00CA02AA"/>
    <w:rsid w:val="00CA0537"/>
    <w:rsid w:val="00CA1BC1"/>
    <w:rsid w:val="00CA2EFF"/>
    <w:rsid w:val="00CA6413"/>
    <w:rsid w:val="00CA64D5"/>
    <w:rsid w:val="00CA66C9"/>
    <w:rsid w:val="00CA7A60"/>
    <w:rsid w:val="00CB2302"/>
    <w:rsid w:val="00CB3987"/>
    <w:rsid w:val="00CB53D9"/>
    <w:rsid w:val="00CB793A"/>
    <w:rsid w:val="00CB7F38"/>
    <w:rsid w:val="00CC2643"/>
    <w:rsid w:val="00CD3367"/>
    <w:rsid w:val="00CD3E93"/>
    <w:rsid w:val="00CD42A9"/>
    <w:rsid w:val="00CD5BCB"/>
    <w:rsid w:val="00CD73BA"/>
    <w:rsid w:val="00CD7C2E"/>
    <w:rsid w:val="00CE0FF1"/>
    <w:rsid w:val="00CE1EDF"/>
    <w:rsid w:val="00CE45EE"/>
    <w:rsid w:val="00CE6266"/>
    <w:rsid w:val="00CE6740"/>
    <w:rsid w:val="00CE720D"/>
    <w:rsid w:val="00CF15CA"/>
    <w:rsid w:val="00CF292B"/>
    <w:rsid w:val="00CF2F86"/>
    <w:rsid w:val="00CF38FC"/>
    <w:rsid w:val="00CF3B08"/>
    <w:rsid w:val="00CF3E56"/>
    <w:rsid w:val="00CF4B62"/>
    <w:rsid w:val="00CF5DCE"/>
    <w:rsid w:val="00CF67D9"/>
    <w:rsid w:val="00CF7026"/>
    <w:rsid w:val="00D01E93"/>
    <w:rsid w:val="00D0232A"/>
    <w:rsid w:val="00D03548"/>
    <w:rsid w:val="00D03DF6"/>
    <w:rsid w:val="00D05AE0"/>
    <w:rsid w:val="00D063AD"/>
    <w:rsid w:val="00D06C9E"/>
    <w:rsid w:val="00D104E3"/>
    <w:rsid w:val="00D13D5A"/>
    <w:rsid w:val="00D13EAC"/>
    <w:rsid w:val="00D14AEA"/>
    <w:rsid w:val="00D14C3D"/>
    <w:rsid w:val="00D159DE"/>
    <w:rsid w:val="00D20197"/>
    <w:rsid w:val="00D2300B"/>
    <w:rsid w:val="00D23124"/>
    <w:rsid w:val="00D23A06"/>
    <w:rsid w:val="00D23B50"/>
    <w:rsid w:val="00D27704"/>
    <w:rsid w:val="00D3162B"/>
    <w:rsid w:val="00D32BD4"/>
    <w:rsid w:val="00D334AD"/>
    <w:rsid w:val="00D34EBB"/>
    <w:rsid w:val="00D37389"/>
    <w:rsid w:val="00D4014F"/>
    <w:rsid w:val="00D4030E"/>
    <w:rsid w:val="00D4064F"/>
    <w:rsid w:val="00D4333C"/>
    <w:rsid w:val="00D4671D"/>
    <w:rsid w:val="00D471E0"/>
    <w:rsid w:val="00D51D18"/>
    <w:rsid w:val="00D52E2B"/>
    <w:rsid w:val="00D541B1"/>
    <w:rsid w:val="00D56A62"/>
    <w:rsid w:val="00D575E6"/>
    <w:rsid w:val="00D627BE"/>
    <w:rsid w:val="00D63895"/>
    <w:rsid w:val="00D65250"/>
    <w:rsid w:val="00D66819"/>
    <w:rsid w:val="00D67978"/>
    <w:rsid w:val="00D70C6C"/>
    <w:rsid w:val="00D717C7"/>
    <w:rsid w:val="00D7246C"/>
    <w:rsid w:val="00D757CB"/>
    <w:rsid w:val="00D7696C"/>
    <w:rsid w:val="00D77154"/>
    <w:rsid w:val="00D800DB"/>
    <w:rsid w:val="00D80186"/>
    <w:rsid w:val="00D80245"/>
    <w:rsid w:val="00D80666"/>
    <w:rsid w:val="00D80AAB"/>
    <w:rsid w:val="00D81D3D"/>
    <w:rsid w:val="00D82A10"/>
    <w:rsid w:val="00D85CFB"/>
    <w:rsid w:val="00D862F7"/>
    <w:rsid w:val="00D87C72"/>
    <w:rsid w:val="00D90F45"/>
    <w:rsid w:val="00D91440"/>
    <w:rsid w:val="00D93EDD"/>
    <w:rsid w:val="00D958A3"/>
    <w:rsid w:val="00D96D4F"/>
    <w:rsid w:val="00D97FEC"/>
    <w:rsid w:val="00DA1C73"/>
    <w:rsid w:val="00DA3163"/>
    <w:rsid w:val="00DA35A0"/>
    <w:rsid w:val="00DA3FD9"/>
    <w:rsid w:val="00DA4E0E"/>
    <w:rsid w:val="00DA5D0E"/>
    <w:rsid w:val="00DB0A1D"/>
    <w:rsid w:val="00DB0CA2"/>
    <w:rsid w:val="00DB1CCB"/>
    <w:rsid w:val="00DB1E64"/>
    <w:rsid w:val="00DB3785"/>
    <w:rsid w:val="00DB449B"/>
    <w:rsid w:val="00DB6E9E"/>
    <w:rsid w:val="00DC095D"/>
    <w:rsid w:val="00DC15F8"/>
    <w:rsid w:val="00DC1A98"/>
    <w:rsid w:val="00DC1C22"/>
    <w:rsid w:val="00DC2D50"/>
    <w:rsid w:val="00DC38B8"/>
    <w:rsid w:val="00DD1099"/>
    <w:rsid w:val="00DD2AD8"/>
    <w:rsid w:val="00DD3DD3"/>
    <w:rsid w:val="00DD4CD1"/>
    <w:rsid w:val="00DD5D5E"/>
    <w:rsid w:val="00DD5F3C"/>
    <w:rsid w:val="00DD69AC"/>
    <w:rsid w:val="00DD6D92"/>
    <w:rsid w:val="00DD78AB"/>
    <w:rsid w:val="00DE0157"/>
    <w:rsid w:val="00DE354B"/>
    <w:rsid w:val="00DE3594"/>
    <w:rsid w:val="00DE7C91"/>
    <w:rsid w:val="00DF1233"/>
    <w:rsid w:val="00DF1F34"/>
    <w:rsid w:val="00DF43E7"/>
    <w:rsid w:val="00DF5A41"/>
    <w:rsid w:val="00DF6711"/>
    <w:rsid w:val="00DF68C0"/>
    <w:rsid w:val="00DF69D5"/>
    <w:rsid w:val="00E00250"/>
    <w:rsid w:val="00E00535"/>
    <w:rsid w:val="00E01BA4"/>
    <w:rsid w:val="00E02318"/>
    <w:rsid w:val="00E02FE9"/>
    <w:rsid w:val="00E077AE"/>
    <w:rsid w:val="00E07A84"/>
    <w:rsid w:val="00E121E1"/>
    <w:rsid w:val="00E1414C"/>
    <w:rsid w:val="00E154F1"/>
    <w:rsid w:val="00E1720E"/>
    <w:rsid w:val="00E23B99"/>
    <w:rsid w:val="00E24E5E"/>
    <w:rsid w:val="00E25933"/>
    <w:rsid w:val="00E27CAC"/>
    <w:rsid w:val="00E30AE5"/>
    <w:rsid w:val="00E33575"/>
    <w:rsid w:val="00E36DD4"/>
    <w:rsid w:val="00E37319"/>
    <w:rsid w:val="00E37EDF"/>
    <w:rsid w:val="00E403C7"/>
    <w:rsid w:val="00E44798"/>
    <w:rsid w:val="00E45869"/>
    <w:rsid w:val="00E46CE7"/>
    <w:rsid w:val="00E46FEF"/>
    <w:rsid w:val="00E47687"/>
    <w:rsid w:val="00E50482"/>
    <w:rsid w:val="00E5138F"/>
    <w:rsid w:val="00E5215C"/>
    <w:rsid w:val="00E539A5"/>
    <w:rsid w:val="00E54167"/>
    <w:rsid w:val="00E54ACE"/>
    <w:rsid w:val="00E54E32"/>
    <w:rsid w:val="00E5586C"/>
    <w:rsid w:val="00E60801"/>
    <w:rsid w:val="00E60978"/>
    <w:rsid w:val="00E60B90"/>
    <w:rsid w:val="00E61194"/>
    <w:rsid w:val="00E63251"/>
    <w:rsid w:val="00E63312"/>
    <w:rsid w:val="00E65178"/>
    <w:rsid w:val="00E67236"/>
    <w:rsid w:val="00E67A1A"/>
    <w:rsid w:val="00E67F35"/>
    <w:rsid w:val="00E70429"/>
    <w:rsid w:val="00E70A67"/>
    <w:rsid w:val="00E712C6"/>
    <w:rsid w:val="00E74002"/>
    <w:rsid w:val="00E75394"/>
    <w:rsid w:val="00E75A8D"/>
    <w:rsid w:val="00E76B94"/>
    <w:rsid w:val="00E77545"/>
    <w:rsid w:val="00E77BD2"/>
    <w:rsid w:val="00E77DD2"/>
    <w:rsid w:val="00E77E22"/>
    <w:rsid w:val="00E77E4C"/>
    <w:rsid w:val="00E80245"/>
    <w:rsid w:val="00E81026"/>
    <w:rsid w:val="00E8117E"/>
    <w:rsid w:val="00E81E70"/>
    <w:rsid w:val="00E828D9"/>
    <w:rsid w:val="00E82D22"/>
    <w:rsid w:val="00E850F9"/>
    <w:rsid w:val="00E86E6B"/>
    <w:rsid w:val="00E90365"/>
    <w:rsid w:val="00E90626"/>
    <w:rsid w:val="00E90E64"/>
    <w:rsid w:val="00E92EC5"/>
    <w:rsid w:val="00E95F5F"/>
    <w:rsid w:val="00E96403"/>
    <w:rsid w:val="00EA0F03"/>
    <w:rsid w:val="00EA1184"/>
    <w:rsid w:val="00EA4EC9"/>
    <w:rsid w:val="00EA545E"/>
    <w:rsid w:val="00EA5E43"/>
    <w:rsid w:val="00EA6CE2"/>
    <w:rsid w:val="00EB0989"/>
    <w:rsid w:val="00EB2F88"/>
    <w:rsid w:val="00EB3936"/>
    <w:rsid w:val="00EB5C2F"/>
    <w:rsid w:val="00EB6E85"/>
    <w:rsid w:val="00EC08DE"/>
    <w:rsid w:val="00EC13B1"/>
    <w:rsid w:val="00EC314E"/>
    <w:rsid w:val="00EC380C"/>
    <w:rsid w:val="00EC6CA3"/>
    <w:rsid w:val="00EC77C8"/>
    <w:rsid w:val="00EC7B57"/>
    <w:rsid w:val="00ED0926"/>
    <w:rsid w:val="00ED1865"/>
    <w:rsid w:val="00ED2872"/>
    <w:rsid w:val="00ED2894"/>
    <w:rsid w:val="00ED2FE3"/>
    <w:rsid w:val="00ED34C9"/>
    <w:rsid w:val="00ED3A07"/>
    <w:rsid w:val="00ED5BE3"/>
    <w:rsid w:val="00ED5D88"/>
    <w:rsid w:val="00ED5E38"/>
    <w:rsid w:val="00ED6588"/>
    <w:rsid w:val="00ED7288"/>
    <w:rsid w:val="00ED762E"/>
    <w:rsid w:val="00EF0FBC"/>
    <w:rsid w:val="00EF3BD9"/>
    <w:rsid w:val="00EF5AA3"/>
    <w:rsid w:val="00EF6665"/>
    <w:rsid w:val="00F0221F"/>
    <w:rsid w:val="00F02625"/>
    <w:rsid w:val="00F05BE3"/>
    <w:rsid w:val="00F06035"/>
    <w:rsid w:val="00F06F53"/>
    <w:rsid w:val="00F07DCA"/>
    <w:rsid w:val="00F1062E"/>
    <w:rsid w:val="00F10F80"/>
    <w:rsid w:val="00F111EB"/>
    <w:rsid w:val="00F11730"/>
    <w:rsid w:val="00F1291A"/>
    <w:rsid w:val="00F12CCA"/>
    <w:rsid w:val="00F12F59"/>
    <w:rsid w:val="00F146AA"/>
    <w:rsid w:val="00F15188"/>
    <w:rsid w:val="00F15AB5"/>
    <w:rsid w:val="00F164B5"/>
    <w:rsid w:val="00F17949"/>
    <w:rsid w:val="00F1798B"/>
    <w:rsid w:val="00F24A1D"/>
    <w:rsid w:val="00F26B5F"/>
    <w:rsid w:val="00F27A7E"/>
    <w:rsid w:val="00F3175B"/>
    <w:rsid w:val="00F33FF8"/>
    <w:rsid w:val="00F35345"/>
    <w:rsid w:val="00F3616C"/>
    <w:rsid w:val="00F362E9"/>
    <w:rsid w:val="00F364B7"/>
    <w:rsid w:val="00F36897"/>
    <w:rsid w:val="00F41A0F"/>
    <w:rsid w:val="00F42130"/>
    <w:rsid w:val="00F440FA"/>
    <w:rsid w:val="00F4416F"/>
    <w:rsid w:val="00F44E30"/>
    <w:rsid w:val="00F45BAC"/>
    <w:rsid w:val="00F46035"/>
    <w:rsid w:val="00F508E0"/>
    <w:rsid w:val="00F5106C"/>
    <w:rsid w:val="00F51BE6"/>
    <w:rsid w:val="00F57857"/>
    <w:rsid w:val="00F60794"/>
    <w:rsid w:val="00F60A57"/>
    <w:rsid w:val="00F61701"/>
    <w:rsid w:val="00F618C2"/>
    <w:rsid w:val="00F66F09"/>
    <w:rsid w:val="00F67904"/>
    <w:rsid w:val="00F67C0A"/>
    <w:rsid w:val="00F709A6"/>
    <w:rsid w:val="00F70EF4"/>
    <w:rsid w:val="00F734F8"/>
    <w:rsid w:val="00F739B5"/>
    <w:rsid w:val="00F750CB"/>
    <w:rsid w:val="00F75218"/>
    <w:rsid w:val="00F7540D"/>
    <w:rsid w:val="00F80C6D"/>
    <w:rsid w:val="00F81BA6"/>
    <w:rsid w:val="00F849A3"/>
    <w:rsid w:val="00F84B89"/>
    <w:rsid w:val="00F8588F"/>
    <w:rsid w:val="00F868A3"/>
    <w:rsid w:val="00F87450"/>
    <w:rsid w:val="00F9002E"/>
    <w:rsid w:val="00F933D7"/>
    <w:rsid w:val="00F9394D"/>
    <w:rsid w:val="00F93EF4"/>
    <w:rsid w:val="00F96C96"/>
    <w:rsid w:val="00FA2B43"/>
    <w:rsid w:val="00FA5098"/>
    <w:rsid w:val="00FA5913"/>
    <w:rsid w:val="00FA759D"/>
    <w:rsid w:val="00FA7FC2"/>
    <w:rsid w:val="00FB0926"/>
    <w:rsid w:val="00FB1F4B"/>
    <w:rsid w:val="00FB3A97"/>
    <w:rsid w:val="00FB483F"/>
    <w:rsid w:val="00FB5E7C"/>
    <w:rsid w:val="00FB61B1"/>
    <w:rsid w:val="00FB6CB4"/>
    <w:rsid w:val="00FB76EA"/>
    <w:rsid w:val="00FC052A"/>
    <w:rsid w:val="00FC170D"/>
    <w:rsid w:val="00FC40C3"/>
    <w:rsid w:val="00FC52D1"/>
    <w:rsid w:val="00FC64D0"/>
    <w:rsid w:val="00FC68F3"/>
    <w:rsid w:val="00FC6E28"/>
    <w:rsid w:val="00FC6FEB"/>
    <w:rsid w:val="00FC7C7C"/>
    <w:rsid w:val="00FD199E"/>
    <w:rsid w:val="00FD2DC9"/>
    <w:rsid w:val="00FD42B9"/>
    <w:rsid w:val="00FD4DCE"/>
    <w:rsid w:val="00FD5372"/>
    <w:rsid w:val="00FD5D20"/>
    <w:rsid w:val="00FD5DAA"/>
    <w:rsid w:val="00FD77A9"/>
    <w:rsid w:val="00FD78EB"/>
    <w:rsid w:val="00FD7953"/>
    <w:rsid w:val="00FE0A51"/>
    <w:rsid w:val="00FE3897"/>
    <w:rsid w:val="00FE3CA0"/>
    <w:rsid w:val="00FE3E0B"/>
    <w:rsid w:val="00FE5BBF"/>
    <w:rsid w:val="00FF0732"/>
    <w:rsid w:val="00FF08C5"/>
    <w:rsid w:val="00FF1B8C"/>
    <w:rsid w:val="00FF2391"/>
    <w:rsid w:val="00FF2C08"/>
    <w:rsid w:val="00FF3E1D"/>
    <w:rsid w:val="00FF67E9"/>
    <w:rsid w:val="00FF7F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shapelayout>
  </w:shapeDefaults>
  <w:decimalSymbol w:val="."/>
  <w:listSeparator w:val=","/>
  <w14:docId w14:val="69C6A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5C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D5C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909C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72B5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42BB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33D"/>
    <w:pPr>
      <w:ind w:left="720"/>
      <w:contextualSpacing/>
    </w:pPr>
  </w:style>
  <w:style w:type="character" w:styleId="Hyperlink">
    <w:name w:val="Hyperlink"/>
    <w:basedOn w:val="DefaultParagraphFont"/>
    <w:uiPriority w:val="99"/>
    <w:unhideWhenUsed/>
    <w:rsid w:val="00F7540D"/>
    <w:rPr>
      <w:color w:val="0000FF" w:themeColor="hyperlink"/>
      <w:u w:val="single"/>
    </w:rPr>
  </w:style>
  <w:style w:type="table" w:styleId="TableGrid">
    <w:name w:val="Table Grid"/>
    <w:basedOn w:val="TableNormal"/>
    <w:uiPriority w:val="59"/>
    <w:rsid w:val="00C93F0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D5C0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D5C0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EB5C2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B5C2F"/>
  </w:style>
  <w:style w:type="paragraph" w:styleId="Footer">
    <w:name w:val="footer"/>
    <w:basedOn w:val="Normal"/>
    <w:link w:val="FooterChar"/>
    <w:uiPriority w:val="99"/>
    <w:unhideWhenUsed/>
    <w:rsid w:val="00EB5C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C2F"/>
  </w:style>
  <w:style w:type="paragraph" w:styleId="PlainText">
    <w:name w:val="Plain Text"/>
    <w:basedOn w:val="Normal"/>
    <w:link w:val="PlainTextChar"/>
    <w:uiPriority w:val="99"/>
    <w:unhideWhenUsed/>
    <w:rsid w:val="00ED5BE3"/>
    <w:pPr>
      <w:numPr>
        <w:numId w:val="2"/>
      </w:numPr>
      <w:spacing w:after="0" w:line="240" w:lineRule="auto"/>
    </w:pPr>
  </w:style>
  <w:style w:type="character" w:customStyle="1" w:styleId="PlainTextChar">
    <w:name w:val="Plain Text Char"/>
    <w:basedOn w:val="DefaultParagraphFont"/>
    <w:link w:val="PlainText"/>
    <w:uiPriority w:val="99"/>
    <w:rsid w:val="00ED5BE3"/>
  </w:style>
  <w:style w:type="paragraph" w:styleId="NoSpacing">
    <w:name w:val="No Spacing"/>
    <w:link w:val="NoSpacingChar"/>
    <w:uiPriority w:val="1"/>
    <w:qFormat/>
    <w:rsid w:val="00846E98"/>
    <w:pPr>
      <w:spacing w:after="0" w:line="240" w:lineRule="auto"/>
    </w:pPr>
  </w:style>
  <w:style w:type="paragraph" w:styleId="BalloonText">
    <w:name w:val="Balloon Text"/>
    <w:basedOn w:val="Normal"/>
    <w:link w:val="BalloonTextChar"/>
    <w:uiPriority w:val="99"/>
    <w:semiHidden/>
    <w:unhideWhenUsed/>
    <w:rsid w:val="009E7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7052"/>
    <w:rPr>
      <w:rFonts w:ascii="Tahoma" w:hAnsi="Tahoma" w:cs="Tahoma"/>
      <w:sz w:val="16"/>
      <w:szCs w:val="16"/>
    </w:rPr>
  </w:style>
  <w:style w:type="paragraph" w:styleId="Bibliography">
    <w:name w:val="Bibliography"/>
    <w:basedOn w:val="Normal"/>
    <w:next w:val="Normal"/>
    <w:uiPriority w:val="37"/>
    <w:unhideWhenUsed/>
    <w:rsid w:val="009E7052"/>
  </w:style>
  <w:style w:type="paragraph" w:styleId="TOCHeading">
    <w:name w:val="TOC Heading"/>
    <w:basedOn w:val="Heading1"/>
    <w:next w:val="Normal"/>
    <w:uiPriority w:val="39"/>
    <w:unhideWhenUsed/>
    <w:qFormat/>
    <w:rsid w:val="00B977E4"/>
    <w:pPr>
      <w:outlineLvl w:val="9"/>
    </w:pPr>
  </w:style>
  <w:style w:type="paragraph" w:styleId="TOC1">
    <w:name w:val="toc 1"/>
    <w:basedOn w:val="Normal"/>
    <w:next w:val="Normal"/>
    <w:autoRedefine/>
    <w:uiPriority w:val="39"/>
    <w:unhideWhenUsed/>
    <w:rsid w:val="00B977E4"/>
    <w:pPr>
      <w:spacing w:after="100"/>
    </w:pPr>
  </w:style>
  <w:style w:type="paragraph" w:styleId="TOC2">
    <w:name w:val="toc 2"/>
    <w:basedOn w:val="Normal"/>
    <w:next w:val="Normal"/>
    <w:autoRedefine/>
    <w:uiPriority w:val="39"/>
    <w:unhideWhenUsed/>
    <w:rsid w:val="00B977E4"/>
    <w:pPr>
      <w:spacing w:after="100"/>
      <w:ind w:left="220"/>
    </w:pPr>
  </w:style>
  <w:style w:type="character" w:customStyle="1" w:styleId="NoSpacingChar">
    <w:name w:val="No Spacing Char"/>
    <w:basedOn w:val="DefaultParagraphFont"/>
    <w:link w:val="NoSpacing"/>
    <w:uiPriority w:val="1"/>
    <w:rsid w:val="00B977E4"/>
  </w:style>
  <w:style w:type="paragraph" w:styleId="Caption">
    <w:name w:val="caption"/>
    <w:basedOn w:val="Normal"/>
    <w:next w:val="Normal"/>
    <w:uiPriority w:val="35"/>
    <w:unhideWhenUsed/>
    <w:qFormat/>
    <w:rsid w:val="003541DE"/>
    <w:pPr>
      <w:spacing w:line="240" w:lineRule="auto"/>
    </w:pPr>
    <w:rPr>
      <w:b/>
      <w:bCs/>
      <w:color w:val="4F81BD" w:themeColor="accent1"/>
      <w:sz w:val="18"/>
      <w:szCs w:val="18"/>
    </w:rPr>
  </w:style>
  <w:style w:type="paragraph" w:styleId="BodyText">
    <w:name w:val="Body Text"/>
    <w:basedOn w:val="Normal"/>
    <w:link w:val="BodyTextChar"/>
    <w:rsid w:val="009E4B1C"/>
    <w:pPr>
      <w:widowControl w:val="0"/>
      <w:suppressAutoHyphens/>
      <w:spacing w:after="0" w:line="240" w:lineRule="auto"/>
    </w:pPr>
    <w:rPr>
      <w:rFonts w:ascii="Verdana" w:eastAsia="Verdana" w:hAnsi="Verdana" w:cs="Times New Roman"/>
      <w:sz w:val="20"/>
      <w:szCs w:val="20"/>
    </w:rPr>
  </w:style>
  <w:style w:type="character" w:customStyle="1" w:styleId="BodyTextChar">
    <w:name w:val="Body Text Char"/>
    <w:basedOn w:val="DefaultParagraphFont"/>
    <w:link w:val="BodyText"/>
    <w:rsid w:val="009E4B1C"/>
    <w:rPr>
      <w:rFonts w:ascii="Verdana" w:eastAsia="Verdana" w:hAnsi="Verdana" w:cs="Times New Roman"/>
      <w:sz w:val="20"/>
      <w:szCs w:val="20"/>
    </w:rPr>
  </w:style>
  <w:style w:type="character" w:styleId="CommentReference">
    <w:name w:val="annotation reference"/>
    <w:basedOn w:val="DefaultParagraphFont"/>
    <w:uiPriority w:val="99"/>
    <w:semiHidden/>
    <w:unhideWhenUsed/>
    <w:rsid w:val="009E4B1C"/>
    <w:rPr>
      <w:sz w:val="16"/>
      <w:szCs w:val="16"/>
    </w:rPr>
  </w:style>
  <w:style w:type="paragraph" w:styleId="CommentText">
    <w:name w:val="annotation text"/>
    <w:basedOn w:val="Normal"/>
    <w:link w:val="CommentTextChar"/>
    <w:uiPriority w:val="99"/>
    <w:semiHidden/>
    <w:unhideWhenUsed/>
    <w:rsid w:val="009E4B1C"/>
    <w:pPr>
      <w:spacing w:line="240" w:lineRule="auto"/>
    </w:pPr>
    <w:rPr>
      <w:sz w:val="20"/>
      <w:szCs w:val="20"/>
    </w:rPr>
  </w:style>
  <w:style w:type="character" w:customStyle="1" w:styleId="CommentTextChar">
    <w:name w:val="Comment Text Char"/>
    <w:basedOn w:val="DefaultParagraphFont"/>
    <w:link w:val="CommentText"/>
    <w:uiPriority w:val="99"/>
    <w:semiHidden/>
    <w:rsid w:val="009E4B1C"/>
    <w:rPr>
      <w:sz w:val="20"/>
      <w:szCs w:val="20"/>
    </w:rPr>
  </w:style>
  <w:style w:type="paragraph" w:styleId="CommentSubject">
    <w:name w:val="annotation subject"/>
    <w:basedOn w:val="CommentText"/>
    <w:next w:val="CommentText"/>
    <w:link w:val="CommentSubjectChar"/>
    <w:uiPriority w:val="99"/>
    <w:semiHidden/>
    <w:unhideWhenUsed/>
    <w:rsid w:val="009E4B1C"/>
    <w:rPr>
      <w:b/>
      <w:bCs/>
    </w:rPr>
  </w:style>
  <w:style w:type="character" w:customStyle="1" w:styleId="CommentSubjectChar">
    <w:name w:val="Comment Subject Char"/>
    <w:basedOn w:val="CommentTextChar"/>
    <w:link w:val="CommentSubject"/>
    <w:uiPriority w:val="99"/>
    <w:semiHidden/>
    <w:rsid w:val="009E4B1C"/>
    <w:rPr>
      <w:b/>
      <w:bCs/>
      <w:sz w:val="20"/>
      <w:szCs w:val="20"/>
    </w:rPr>
  </w:style>
  <w:style w:type="paragraph" w:styleId="TableofFigures">
    <w:name w:val="table of figures"/>
    <w:basedOn w:val="Normal"/>
    <w:next w:val="Normal"/>
    <w:uiPriority w:val="99"/>
    <w:unhideWhenUsed/>
    <w:rsid w:val="00CA66C9"/>
    <w:pPr>
      <w:spacing w:after="0"/>
    </w:pPr>
  </w:style>
  <w:style w:type="paragraph" w:customStyle="1" w:styleId="TableContents">
    <w:name w:val="Table Contents"/>
    <w:basedOn w:val="BodyText"/>
    <w:rsid w:val="00A54DD9"/>
  </w:style>
  <w:style w:type="paragraph" w:styleId="FootnoteText">
    <w:name w:val="footnote text"/>
    <w:basedOn w:val="Normal"/>
    <w:link w:val="FootnoteTextChar"/>
    <w:uiPriority w:val="99"/>
    <w:semiHidden/>
    <w:unhideWhenUsed/>
    <w:rsid w:val="001B34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3445"/>
    <w:rPr>
      <w:sz w:val="20"/>
      <w:szCs w:val="20"/>
    </w:rPr>
  </w:style>
  <w:style w:type="character" w:styleId="FootnoteReference">
    <w:name w:val="footnote reference"/>
    <w:basedOn w:val="DefaultParagraphFont"/>
    <w:uiPriority w:val="99"/>
    <w:semiHidden/>
    <w:unhideWhenUsed/>
    <w:rsid w:val="001B3445"/>
    <w:rPr>
      <w:vertAlign w:val="superscript"/>
    </w:rPr>
  </w:style>
  <w:style w:type="character" w:styleId="PlaceholderText">
    <w:name w:val="Placeholder Text"/>
    <w:basedOn w:val="DefaultParagraphFont"/>
    <w:uiPriority w:val="99"/>
    <w:semiHidden/>
    <w:rsid w:val="004F6A82"/>
    <w:rPr>
      <w:color w:val="808080"/>
    </w:rPr>
  </w:style>
  <w:style w:type="character" w:customStyle="1" w:styleId="Heading3Char">
    <w:name w:val="Heading 3 Char"/>
    <w:basedOn w:val="DefaultParagraphFont"/>
    <w:link w:val="Heading3"/>
    <w:uiPriority w:val="9"/>
    <w:rsid w:val="00B909C0"/>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90398"/>
    <w:pPr>
      <w:spacing w:after="100"/>
      <w:ind w:left="440"/>
    </w:pPr>
  </w:style>
  <w:style w:type="character" w:customStyle="1" w:styleId="Heading4Char">
    <w:name w:val="Heading 4 Char"/>
    <w:basedOn w:val="DefaultParagraphFont"/>
    <w:link w:val="Heading4"/>
    <w:uiPriority w:val="9"/>
    <w:rsid w:val="00B72B51"/>
    <w:rPr>
      <w:rFonts w:asciiTheme="majorHAnsi" w:eastAsiaTheme="majorEastAsia" w:hAnsiTheme="majorHAnsi" w:cstheme="majorBidi"/>
      <w:b/>
      <w:bCs/>
      <w:i/>
      <w:iCs/>
      <w:color w:val="4F81BD" w:themeColor="accent1"/>
    </w:rPr>
  </w:style>
  <w:style w:type="paragraph" w:styleId="EndnoteText">
    <w:name w:val="endnote text"/>
    <w:basedOn w:val="Normal"/>
    <w:link w:val="EndnoteTextChar"/>
    <w:uiPriority w:val="99"/>
    <w:semiHidden/>
    <w:unhideWhenUsed/>
    <w:rsid w:val="00CD42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42A9"/>
    <w:rPr>
      <w:sz w:val="20"/>
      <w:szCs w:val="20"/>
    </w:rPr>
  </w:style>
  <w:style w:type="character" w:styleId="EndnoteReference">
    <w:name w:val="endnote reference"/>
    <w:basedOn w:val="DefaultParagraphFont"/>
    <w:uiPriority w:val="99"/>
    <w:semiHidden/>
    <w:unhideWhenUsed/>
    <w:rsid w:val="00CD42A9"/>
    <w:rPr>
      <w:vertAlign w:val="superscript"/>
    </w:rPr>
  </w:style>
  <w:style w:type="character" w:customStyle="1" w:styleId="grame">
    <w:name w:val="grame"/>
    <w:basedOn w:val="DefaultParagraphFont"/>
    <w:rsid w:val="00B81360"/>
  </w:style>
  <w:style w:type="character" w:styleId="FollowedHyperlink">
    <w:name w:val="FollowedHyperlink"/>
    <w:basedOn w:val="DefaultParagraphFont"/>
    <w:uiPriority w:val="99"/>
    <w:semiHidden/>
    <w:unhideWhenUsed/>
    <w:rsid w:val="009F22B4"/>
    <w:rPr>
      <w:color w:val="800080" w:themeColor="followedHyperlink"/>
      <w:u w:val="single"/>
    </w:rPr>
  </w:style>
  <w:style w:type="paragraph" w:customStyle="1" w:styleId="SP5245927">
    <w:name w:val="SP.5.245927"/>
    <w:basedOn w:val="Normal"/>
    <w:next w:val="Normal"/>
    <w:uiPriority w:val="99"/>
    <w:rsid w:val="00A778B1"/>
    <w:pPr>
      <w:autoSpaceDE w:val="0"/>
      <w:autoSpaceDN w:val="0"/>
      <w:adjustRightInd w:val="0"/>
      <w:spacing w:after="0" w:line="240" w:lineRule="auto"/>
    </w:pPr>
    <w:rPr>
      <w:rFonts w:ascii="FIPLO P+ Times" w:hAnsi="FIPLO P+ Times"/>
      <w:sz w:val="24"/>
      <w:szCs w:val="24"/>
    </w:rPr>
  </w:style>
  <w:style w:type="character" w:customStyle="1" w:styleId="SC5266253">
    <w:name w:val="SC.5.266253"/>
    <w:uiPriority w:val="99"/>
    <w:rsid w:val="00A778B1"/>
    <w:rPr>
      <w:rFonts w:cs="FIPLO P+ Times"/>
      <w:color w:val="000000"/>
      <w:sz w:val="22"/>
      <w:szCs w:val="22"/>
    </w:rPr>
  </w:style>
  <w:style w:type="paragraph" w:customStyle="1" w:styleId="SP5188450">
    <w:name w:val="SP.5.188450"/>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76">
    <w:name w:val="SP.5.188576"/>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77">
    <w:name w:val="SP.5.188577"/>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03">
    <w:name w:val="SP.5.188503"/>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character" w:customStyle="1" w:styleId="SC52225">
    <w:name w:val="SC.5.2225"/>
    <w:uiPriority w:val="99"/>
    <w:rsid w:val="00B224BC"/>
    <w:rPr>
      <w:rFonts w:cs="CCMOA C+ Times"/>
      <w:color w:val="000000"/>
      <w:sz w:val="22"/>
      <w:szCs w:val="22"/>
    </w:rPr>
  </w:style>
  <w:style w:type="paragraph" w:customStyle="1" w:styleId="Default">
    <w:name w:val="Default"/>
    <w:rsid w:val="00CB2302"/>
    <w:pPr>
      <w:autoSpaceDE w:val="0"/>
      <w:autoSpaceDN w:val="0"/>
      <w:adjustRightInd w:val="0"/>
      <w:spacing w:after="0" w:line="240" w:lineRule="auto"/>
    </w:pPr>
    <w:rPr>
      <w:rFonts w:ascii="Times" w:hAnsi="Times" w:cs="Times"/>
      <w:color w:val="000000"/>
      <w:sz w:val="24"/>
      <w:szCs w:val="24"/>
    </w:rPr>
  </w:style>
  <w:style w:type="paragraph" w:customStyle="1" w:styleId="Pa3">
    <w:name w:val="Pa3"/>
    <w:basedOn w:val="Default"/>
    <w:next w:val="Default"/>
    <w:uiPriority w:val="99"/>
    <w:rsid w:val="00CB2302"/>
    <w:pPr>
      <w:spacing w:line="201" w:lineRule="atLeast"/>
    </w:pPr>
    <w:rPr>
      <w:rFonts w:cstheme="minorBidi"/>
      <w:color w:val="auto"/>
    </w:rPr>
  </w:style>
  <w:style w:type="paragraph" w:styleId="NormalWeb">
    <w:name w:val="Normal (Web)"/>
    <w:basedOn w:val="Normal"/>
    <w:uiPriority w:val="99"/>
    <w:semiHidden/>
    <w:unhideWhenUsed/>
    <w:rsid w:val="00A923FF"/>
    <w:pPr>
      <w:spacing w:after="0" w:line="240" w:lineRule="auto"/>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11672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11672F"/>
    <w:rPr>
      <w:rFonts w:ascii="Lucida Grande" w:hAnsi="Lucida Grande" w:cs="Lucida Grande"/>
      <w:sz w:val="24"/>
      <w:szCs w:val="24"/>
    </w:rPr>
  </w:style>
  <w:style w:type="paragraph" w:styleId="Revision">
    <w:name w:val="Revision"/>
    <w:hidden/>
    <w:uiPriority w:val="99"/>
    <w:semiHidden/>
    <w:rsid w:val="00377EBF"/>
    <w:pPr>
      <w:spacing w:after="0" w:line="240" w:lineRule="auto"/>
    </w:pPr>
  </w:style>
  <w:style w:type="character" w:customStyle="1" w:styleId="Heading5Char">
    <w:name w:val="Heading 5 Char"/>
    <w:basedOn w:val="DefaultParagraphFont"/>
    <w:link w:val="Heading5"/>
    <w:uiPriority w:val="9"/>
    <w:rsid w:val="00A42BBD"/>
    <w:rPr>
      <w:rFonts w:asciiTheme="majorHAnsi" w:eastAsiaTheme="majorEastAsia" w:hAnsiTheme="majorHAnsi" w:cstheme="majorBidi"/>
      <w:color w:val="243F60" w:themeColor="accent1" w:themeShade="7F"/>
    </w:rPr>
  </w:style>
  <w:style w:type="paragraph" w:customStyle="1" w:styleId="FigureCaption">
    <w:name w:val="Figure Caption"/>
    <w:basedOn w:val="Normal"/>
    <w:rsid w:val="0064148E"/>
    <w:pPr>
      <w:spacing w:after="0" w:line="240" w:lineRule="auto"/>
    </w:pPr>
    <w:rPr>
      <w:rFonts w:ascii="Times New Roman" w:eastAsia="Times New Roman" w:hAnsi="Times New Roman" w:cs="Times New Roman"/>
      <w:noProo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5C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D5C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909C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72B5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42BB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33D"/>
    <w:pPr>
      <w:ind w:left="720"/>
      <w:contextualSpacing/>
    </w:pPr>
  </w:style>
  <w:style w:type="character" w:styleId="Hyperlink">
    <w:name w:val="Hyperlink"/>
    <w:basedOn w:val="DefaultParagraphFont"/>
    <w:uiPriority w:val="99"/>
    <w:unhideWhenUsed/>
    <w:rsid w:val="00F7540D"/>
    <w:rPr>
      <w:color w:val="0000FF" w:themeColor="hyperlink"/>
      <w:u w:val="single"/>
    </w:rPr>
  </w:style>
  <w:style w:type="table" w:styleId="TableGrid">
    <w:name w:val="Table Grid"/>
    <w:basedOn w:val="TableNormal"/>
    <w:uiPriority w:val="59"/>
    <w:rsid w:val="00C93F0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D5C0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D5C0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EB5C2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B5C2F"/>
  </w:style>
  <w:style w:type="paragraph" w:styleId="Footer">
    <w:name w:val="footer"/>
    <w:basedOn w:val="Normal"/>
    <w:link w:val="FooterChar"/>
    <w:uiPriority w:val="99"/>
    <w:unhideWhenUsed/>
    <w:rsid w:val="00EB5C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C2F"/>
  </w:style>
  <w:style w:type="paragraph" w:styleId="PlainText">
    <w:name w:val="Plain Text"/>
    <w:basedOn w:val="Normal"/>
    <w:link w:val="PlainTextChar"/>
    <w:uiPriority w:val="99"/>
    <w:unhideWhenUsed/>
    <w:rsid w:val="00ED5BE3"/>
    <w:pPr>
      <w:numPr>
        <w:numId w:val="2"/>
      </w:numPr>
      <w:spacing w:after="0" w:line="240" w:lineRule="auto"/>
    </w:pPr>
  </w:style>
  <w:style w:type="character" w:customStyle="1" w:styleId="PlainTextChar">
    <w:name w:val="Plain Text Char"/>
    <w:basedOn w:val="DefaultParagraphFont"/>
    <w:link w:val="PlainText"/>
    <w:uiPriority w:val="99"/>
    <w:rsid w:val="00ED5BE3"/>
  </w:style>
  <w:style w:type="paragraph" w:styleId="NoSpacing">
    <w:name w:val="No Spacing"/>
    <w:link w:val="NoSpacingChar"/>
    <w:uiPriority w:val="1"/>
    <w:qFormat/>
    <w:rsid w:val="00846E98"/>
    <w:pPr>
      <w:spacing w:after="0" w:line="240" w:lineRule="auto"/>
    </w:pPr>
  </w:style>
  <w:style w:type="paragraph" w:styleId="BalloonText">
    <w:name w:val="Balloon Text"/>
    <w:basedOn w:val="Normal"/>
    <w:link w:val="BalloonTextChar"/>
    <w:uiPriority w:val="99"/>
    <w:semiHidden/>
    <w:unhideWhenUsed/>
    <w:rsid w:val="009E7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7052"/>
    <w:rPr>
      <w:rFonts w:ascii="Tahoma" w:hAnsi="Tahoma" w:cs="Tahoma"/>
      <w:sz w:val="16"/>
      <w:szCs w:val="16"/>
    </w:rPr>
  </w:style>
  <w:style w:type="paragraph" w:styleId="Bibliography">
    <w:name w:val="Bibliography"/>
    <w:basedOn w:val="Normal"/>
    <w:next w:val="Normal"/>
    <w:uiPriority w:val="37"/>
    <w:unhideWhenUsed/>
    <w:rsid w:val="009E7052"/>
  </w:style>
  <w:style w:type="paragraph" w:styleId="TOCHeading">
    <w:name w:val="TOC Heading"/>
    <w:basedOn w:val="Heading1"/>
    <w:next w:val="Normal"/>
    <w:uiPriority w:val="39"/>
    <w:unhideWhenUsed/>
    <w:qFormat/>
    <w:rsid w:val="00B977E4"/>
    <w:pPr>
      <w:outlineLvl w:val="9"/>
    </w:pPr>
  </w:style>
  <w:style w:type="paragraph" w:styleId="TOC1">
    <w:name w:val="toc 1"/>
    <w:basedOn w:val="Normal"/>
    <w:next w:val="Normal"/>
    <w:autoRedefine/>
    <w:uiPriority w:val="39"/>
    <w:unhideWhenUsed/>
    <w:rsid w:val="00B977E4"/>
    <w:pPr>
      <w:spacing w:after="100"/>
    </w:pPr>
  </w:style>
  <w:style w:type="paragraph" w:styleId="TOC2">
    <w:name w:val="toc 2"/>
    <w:basedOn w:val="Normal"/>
    <w:next w:val="Normal"/>
    <w:autoRedefine/>
    <w:uiPriority w:val="39"/>
    <w:unhideWhenUsed/>
    <w:rsid w:val="00B977E4"/>
    <w:pPr>
      <w:spacing w:after="100"/>
      <w:ind w:left="220"/>
    </w:pPr>
  </w:style>
  <w:style w:type="character" w:customStyle="1" w:styleId="NoSpacingChar">
    <w:name w:val="No Spacing Char"/>
    <w:basedOn w:val="DefaultParagraphFont"/>
    <w:link w:val="NoSpacing"/>
    <w:uiPriority w:val="1"/>
    <w:rsid w:val="00B977E4"/>
  </w:style>
  <w:style w:type="paragraph" w:styleId="Caption">
    <w:name w:val="caption"/>
    <w:basedOn w:val="Normal"/>
    <w:next w:val="Normal"/>
    <w:uiPriority w:val="35"/>
    <w:unhideWhenUsed/>
    <w:qFormat/>
    <w:rsid w:val="003541DE"/>
    <w:pPr>
      <w:spacing w:line="240" w:lineRule="auto"/>
    </w:pPr>
    <w:rPr>
      <w:b/>
      <w:bCs/>
      <w:color w:val="4F81BD" w:themeColor="accent1"/>
      <w:sz w:val="18"/>
      <w:szCs w:val="18"/>
    </w:rPr>
  </w:style>
  <w:style w:type="paragraph" w:styleId="BodyText">
    <w:name w:val="Body Text"/>
    <w:basedOn w:val="Normal"/>
    <w:link w:val="BodyTextChar"/>
    <w:rsid w:val="009E4B1C"/>
    <w:pPr>
      <w:widowControl w:val="0"/>
      <w:suppressAutoHyphens/>
      <w:spacing w:after="0" w:line="240" w:lineRule="auto"/>
    </w:pPr>
    <w:rPr>
      <w:rFonts w:ascii="Verdana" w:eastAsia="Verdana" w:hAnsi="Verdana" w:cs="Times New Roman"/>
      <w:sz w:val="20"/>
      <w:szCs w:val="20"/>
    </w:rPr>
  </w:style>
  <w:style w:type="character" w:customStyle="1" w:styleId="BodyTextChar">
    <w:name w:val="Body Text Char"/>
    <w:basedOn w:val="DefaultParagraphFont"/>
    <w:link w:val="BodyText"/>
    <w:rsid w:val="009E4B1C"/>
    <w:rPr>
      <w:rFonts w:ascii="Verdana" w:eastAsia="Verdana" w:hAnsi="Verdana" w:cs="Times New Roman"/>
      <w:sz w:val="20"/>
      <w:szCs w:val="20"/>
    </w:rPr>
  </w:style>
  <w:style w:type="character" w:styleId="CommentReference">
    <w:name w:val="annotation reference"/>
    <w:basedOn w:val="DefaultParagraphFont"/>
    <w:uiPriority w:val="99"/>
    <w:semiHidden/>
    <w:unhideWhenUsed/>
    <w:rsid w:val="009E4B1C"/>
    <w:rPr>
      <w:sz w:val="16"/>
      <w:szCs w:val="16"/>
    </w:rPr>
  </w:style>
  <w:style w:type="paragraph" w:styleId="CommentText">
    <w:name w:val="annotation text"/>
    <w:basedOn w:val="Normal"/>
    <w:link w:val="CommentTextChar"/>
    <w:uiPriority w:val="99"/>
    <w:semiHidden/>
    <w:unhideWhenUsed/>
    <w:rsid w:val="009E4B1C"/>
    <w:pPr>
      <w:spacing w:line="240" w:lineRule="auto"/>
    </w:pPr>
    <w:rPr>
      <w:sz w:val="20"/>
      <w:szCs w:val="20"/>
    </w:rPr>
  </w:style>
  <w:style w:type="character" w:customStyle="1" w:styleId="CommentTextChar">
    <w:name w:val="Comment Text Char"/>
    <w:basedOn w:val="DefaultParagraphFont"/>
    <w:link w:val="CommentText"/>
    <w:uiPriority w:val="99"/>
    <w:semiHidden/>
    <w:rsid w:val="009E4B1C"/>
    <w:rPr>
      <w:sz w:val="20"/>
      <w:szCs w:val="20"/>
    </w:rPr>
  </w:style>
  <w:style w:type="paragraph" w:styleId="CommentSubject">
    <w:name w:val="annotation subject"/>
    <w:basedOn w:val="CommentText"/>
    <w:next w:val="CommentText"/>
    <w:link w:val="CommentSubjectChar"/>
    <w:uiPriority w:val="99"/>
    <w:semiHidden/>
    <w:unhideWhenUsed/>
    <w:rsid w:val="009E4B1C"/>
    <w:rPr>
      <w:b/>
      <w:bCs/>
    </w:rPr>
  </w:style>
  <w:style w:type="character" w:customStyle="1" w:styleId="CommentSubjectChar">
    <w:name w:val="Comment Subject Char"/>
    <w:basedOn w:val="CommentTextChar"/>
    <w:link w:val="CommentSubject"/>
    <w:uiPriority w:val="99"/>
    <w:semiHidden/>
    <w:rsid w:val="009E4B1C"/>
    <w:rPr>
      <w:b/>
      <w:bCs/>
      <w:sz w:val="20"/>
      <w:szCs w:val="20"/>
    </w:rPr>
  </w:style>
  <w:style w:type="paragraph" w:styleId="TableofFigures">
    <w:name w:val="table of figures"/>
    <w:basedOn w:val="Normal"/>
    <w:next w:val="Normal"/>
    <w:uiPriority w:val="99"/>
    <w:unhideWhenUsed/>
    <w:rsid w:val="00CA66C9"/>
    <w:pPr>
      <w:spacing w:after="0"/>
    </w:pPr>
  </w:style>
  <w:style w:type="paragraph" w:customStyle="1" w:styleId="TableContents">
    <w:name w:val="Table Contents"/>
    <w:basedOn w:val="BodyText"/>
    <w:rsid w:val="00A54DD9"/>
  </w:style>
  <w:style w:type="paragraph" w:styleId="FootnoteText">
    <w:name w:val="footnote text"/>
    <w:basedOn w:val="Normal"/>
    <w:link w:val="FootnoteTextChar"/>
    <w:uiPriority w:val="99"/>
    <w:semiHidden/>
    <w:unhideWhenUsed/>
    <w:rsid w:val="001B34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3445"/>
    <w:rPr>
      <w:sz w:val="20"/>
      <w:szCs w:val="20"/>
    </w:rPr>
  </w:style>
  <w:style w:type="character" w:styleId="FootnoteReference">
    <w:name w:val="footnote reference"/>
    <w:basedOn w:val="DefaultParagraphFont"/>
    <w:uiPriority w:val="99"/>
    <w:semiHidden/>
    <w:unhideWhenUsed/>
    <w:rsid w:val="001B3445"/>
    <w:rPr>
      <w:vertAlign w:val="superscript"/>
    </w:rPr>
  </w:style>
  <w:style w:type="character" w:styleId="PlaceholderText">
    <w:name w:val="Placeholder Text"/>
    <w:basedOn w:val="DefaultParagraphFont"/>
    <w:uiPriority w:val="99"/>
    <w:semiHidden/>
    <w:rsid w:val="004F6A82"/>
    <w:rPr>
      <w:color w:val="808080"/>
    </w:rPr>
  </w:style>
  <w:style w:type="character" w:customStyle="1" w:styleId="Heading3Char">
    <w:name w:val="Heading 3 Char"/>
    <w:basedOn w:val="DefaultParagraphFont"/>
    <w:link w:val="Heading3"/>
    <w:uiPriority w:val="9"/>
    <w:rsid w:val="00B909C0"/>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90398"/>
    <w:pPr>
      <w:spacing w:after="100"/>
      <w:ind w:left="440"/>
    </w:pPr>
  </w:style>
  <w:style w:type="character" w:customStyle="1" w:styleId="Heading4Char">
    <w:name w:val="Heading 4 Char"/>
    <w:basedOn w:val="DefaultParagraphFont"/>
    <w:link w:val="Heading4"/>
    <w:uiPriority w:val="9"/>
    <w:rsid w:val="00B72B51"/>
    <w:rPr>
      <w:rFonts w:asciiTheme="majorHAnsi" w:eastAsiaTheme="majorEastAsia" w:hAnsiTheme="majorHAnsi" w:cstheme="majorBidi"/>
      <w:b/>
      <w:bCs/>
      <w:i/>
      <w:iCs/>
      <w:color w:val="4F81BD" w:themeColor="accent1"/>
    </w:rPr>
  </w:style>
  <w:style w:type="paragraph" w:styleId="EndnoteText">
    <w:name w:val="endnote text"/>
    <w:basedOn w:val="Normal"/>
    <w:link w:val="EndnoteTextChar"/>
    <w:uiPriority w:val="99"/>
    <w:semiHidden/>
    <w:unhideWhenUsed/>
    <w:rsid w:val="00CD42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42A9"/>
    <w:rPr>
      <w:sz w:val="20"/>
      <w:szCs w:val="20"/>
    </w:rPr>
  </w:style>
  <w:style w:type="character" w:styleId="EndnoteReference">
    <w:name w:val="endnote reference"/>
    <w:basedOn w:val="DefaultParagraphFont"/>
    <w:uiPriority w:val="99"/>
    <w:semiHidden/>
    <w:unhideWhenUsed/>
    <w:rsid w:val="00CD42A9"/>
    <w:rPr>
      <w:vertAlign w:val="superscript"/>
    </w:rPr>
  </w:style>
  <w:style w:type="character" w:customStyle="1" w:styleId="grame">
    <w:name w:val="grame"/>
    <w:basedOn w:val="DefaultParagraphFont"/>
    <w:rsid w:val="00B81360"/>
  </w:style>
  <w:style w:type="character" w:styleId="FollowedHyperlink">
    <w:name w:val="FollowedHyperlink"/>
    <w:basedOn w:val="DefaultParagraphFont"/>
    <w:uiPriority w:val="99"/>
    <w:semiHidden/>
    <w:unhideWhenUsed/>
    <w:rsid w:val="009F22B4"/>
    <w:rPr>
      <w:color w:val="800080" w:themeColor="followedHyperlink"/>
      <w:u w:val="single"/>
    </w:rPr>
  </w:style>
  <w:style w:type="paragraph" w:customStyle="1" w:styleId="SP5245927">
    <w:name w:val="SP.5.245927"/>
    <w:basedOn w:val="Normal"/>
    <w:next w:val="Normal"/>
    <w:uiPriority w:val="99"/>
    <w:rsid w:val="00A778B1"/>
    <w:pPr>
      <w:autoSpaceDE w:val="0"/>
      <w:autoSpaceDN w:val="0"/>
      <w:adjustRightInd w:val="0"/>
      <w:spacing w:after="0" w:line="240" w:lineRule="auto"/>
    </w:pPr>
    <w:rPr>
      <w:rFonts w:ascii="FIPLO P+ Times" w:hAnsi="FIPLO P+ Times"/>
      <w:sz w:val="24"/>
      <w:szCs w:val="24"/>
    </w:rPr>
  </w:style>
  <w:style w:type="character" w:customStyle="1" w:styleId="SC5266253">
    <w:name w:val="SC.5.266253"/>
    <w:uiPriority w:val="99"/>
    <w:rsid w:val="00A778B1"/>
    <w:rPr>
      <w:rFonts w:cs="FIPLO P+ Times"/>
      <w:color w:val="000000"/>
      <w:sz w:val="22"/>
      <w:szCs w:val="22"/>
    </w:rPr>
  </w:style>
  <w:style w:type="paragraph" w:customStyle="1" w:styleId="SP5188450">
    <w:name w:val="SP.5.188450"/>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76">
    <w:name w:val="SP.5.188576"/>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77">
    <w:name w:val="SP.5.188577"/>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paragraph" w:customStyle="1" w:styleId="SP5188503">
    <w:name w:val="SP.5.188503"/>
    <w:basedOn w:val="Normal"/>
    <w:next w:val="Normal"/>
    <w:uiPriority w:val="99"/>
    <w:rsid w:val="00B224BC"/>
    <w:pPr>
      <w:autoSpaceDE w:val="0"/>
      <w:autoSpaceDN w:val="0"/>
      <w:adjustRightInd w:val="0"/>
      <w:spacing w:after="0" w:line="240" w:lineRule="auto"/>
    </w:pPr>
    <w:rPr>
      <w:rFonts w:ascii="CCMOA C+ Times" w:hAnsi="CCMOA C+ Times"/>
      <w:sz w:val="24"/>
      <w:szCs w:val="24"/>
    </w:rPr>
  </w:style>
  <w:style w:type="character" w:customStyle="1" w:styleId="SC52225">
    <w:name w:val="SC.5.2225"/>
    <w:uiPriority w:val="99"/>
    <w:rsid w:val="00B224BC"/>
    <w:rPr>
      <w:rFonts w:cs="CCMOA C+ Times"/>
      <w:color w:val="000000"/>
      <w:sz w:val="22"/>
      <w:szCs w:val="22"/>
    </w:rPr>
  </w:style>
  <w:style w:type="paragraph" w:customStyle="1" w:styleId="Default">
    <w:name w:val="Default"/>
    <w:rsid w:val="00CB2302"/>
    <w:pPr>
      <w:autoSpaceDE w:val="0"/>
      <w:autoSpaceDN w:val="0"/>
      <w:adjustRightInd w:val="0"/>
      <w:spacing w:after="0" w:line="240" w:lineRule="auto"/>
    </w:pPr>
    <w:rPr>
      <w:rFonts w:ascii="Times" w:hAnsi="Times" w:cs="Times"/>
      <w:color w:val="000000"/>
      <w:sz w:val="24"/>
      <w:szCs w:val="24"/>
    </w:rPr>
  </w:style>
  <w:style w:type="paragraph" w:customStyle="1" w:styleId="Pa3">
    <w:name w:val="Pa3"/>
    <w:basedOn w:val="Default"/>
    <w:next w:val="Default"/>
    <w:uiPriority w:val="99"/>
    <w:rsid w:val="00CB2302"/>
    <w:pPr>
      <w:spacing w:line="201" w:lineRule="atLeast"/>
    </w:pPr>
    <w:rPr>
      <w:rFonts w:cstheme="minorBidi"/>
      <w:color w:val="auto"/>
    </w:rPr>
  </w:style>
  <w:style w:type="paragraph" w:styleId="NormalWeb">
    <w:name w:val="Normal (Web)"/>
    <w:basedOn w:val="Normal"/>
    <w:uiPriority w:val="99"/>
    <w:semiHidden/>
    <w:unhideWhenUsed/>
    <w:rsid w:val="00A923FF"/>
    <w:pPr>
      <w:spacing w:after="0" w:line="240" w:lineRule="auto"/>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11672F"/>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11672F"/>
    <w:rPr>
      <w:rFonts w:ascii="Lucida Grande" w:hAnsi="Lucida Grande" w:cs="Lucida Grande"/>
      <w:sz w:val="24"/>
      <w:szCs w:val="24"/>
    </w:rPr>
  </w:style>
  <w:style w:type="paragraph" w:styleId="Revision">
    <w:name w:val="Revision"/>
    <w:hidden/>
    <w:uiPriority w:val="99"/>
    <w:semiHidden/>
    <w:rsid w:val="00377EBF"/>
    <w:pPr>
      <w:spacing w:after="0" w:line="240" w:lineRule="auto"/>
    </w:pPr>
  </w:style>
  <w:style w:type="character" w:customStyle="1" w:styleId="Heading5Char">
    <w:name w:val="Heading 5 Char"/>
    <w:basedOn w:val="DefaultParagraphFont"/>
    <w:link w:val="Heading5"/>
    <w:uiPriority w:val="9"/>
    <w:rsid w:val="00A42BBD"/>
    <w:rPr>
      <w:rFonts w:asciiTheme="majorHAnsi" w:eastAsiaTheme="majorEastAsia" w:hAnsiTheme="majorHAnsi" w:cstheme="majorBidi"/>
      <w:color w:val="243F60" w:themeColor="accent1" w:themeShade="7F"/>
    </w:rPr>
  </w:style>
  <w:style w:type="paragraph" w:customStyle="1" w:styleId="FigureCaption">
    <w:name w:val="Figure Caption"/>
    <w:basedOn w:val="Normal"/>
    <w:rsid w:val="0064148E"/>
    <w:pPr>
      <w:spacing w:after="0" w:line="240" w:lineRule="auto"/>
    </w:pPr>
    <w:rPr>
      <w:rFonts w:ascii="Times New Roman" w:eastAsia="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29095">
      <w:bodyDiv w:val="1"/>
      <w:marLeft w:val="0"/>
      <w:marRight w:val="0"/>
      <w:marTop w:val="0"/>
      <w:marBottom w:val="0"/>
      <w:divBdr>
        <w:top w:val="none" w:sz="0" w:space="0" w:color="auto"/>
        <w:left w:val="none" w:sz="0" w:space="0" w:color="auto"/>
        <w:bottom w:val="none" w:sz="0" w:space="0" w:color="auto"/>
        <w:right w:val="none" w:sz="0" w:space="0" w:color="auto"/>
      </w:divBdr>
    </w:div>
    <w:div w:id="19086993">
      <w:bodyDiv w:val="1"/>
      <w:marLeft w:val="0"/>
      <w:marRight w:val="0"/>
      <w:marTop w:val="0"/>
      <w:marBottom w:val="0"/>
      <w:divBdr>
        <w:top w:val="none" w:sz="0" w:space="0" w:color="auto"/>
        <w:left w:val="none" w:sz="0" w:space="0" w:color="auto"/>
        <w:bottom w:val="none" w:sz="0" w:space="0" w:color="auto"/>
        <w:right w:val="none" w:sz="0" w:space="0" w:color="auto"/>
      </w:divBdr>
    </w:div>
    <w:div w:id="42485235">
      <w:bodyDiv w:val="1"/>
      <w:marLeft w:val="0"/>
      <w:marRight w:val="0"/>
      <w:marTop w:val="0"/>
      <w:marBottom w:val="0"/>
      <w:divBdr>
        <w:top w:val="none" w:sz="0" w:space="0" w:color="auto"/>
        <w:left w:val="none" w:sz="0" w:space="0" w:color="auto"/>
        <w:bottom w:val="none" w:sz="0" w:space="0" w:color="auto"/>
        <w:right w:val="none" w:sz="0" w:space="0" w:color="auto"/>
      </w:divBdr>
    </w:div>
    <w:div w:id="252906120">
      <w:bodyDiv w:val="1"/>
      <w:marLeft w:val="0"/>
      <w:marRight w:val="0"/>
      <w:marTop w:val="0"/>
      <w:marBottom w:val="0"/>
      <w:divBdr>
        <w:top w:val="none" w:sz="0" w:space="0" w:color="auto"/>
        <w:left w:val="none" w:sz="0" w:space="0" w:color="auto"/>
        <w:bottom w:val="none" w:sz="0" w:space="0" w:color="auto"/>
        <w:right w:val="none" w:sz="0" w:space="0" w:color="auto"/>
      </w:divBdr>
    </w:div>
    <w:div w:id="276451935">
      <w:bodyDiv w:val="1"/>
      <w:marLeft w:val="0"/>
      <w:marRight w:val="0"/>
      <w:marTop w:val="0"/>
      <w:marBottom w:val="0"/>
      <w:divBdr>
        <w:top w:val="none" w:sz="0" w:space="0" w:color="auto"/>
        <w:left w:val="none" w:sz="0" w:space="0" w:color="auto"/>
        <w:bottom w:val="none" w:sz="0" w:space="0" w:color="auto"/>
        <w:right w:val="none" w:sz="0" w:space="0" w:color="auto"/>
      </w:divBdr>
      <w:divsChild>
        <w:div w:id="464734470">
          <w:marLeft w:val="0"/>
          <w:marRight w:val="0"/>
          <w:marTop w:val="240"/>
          <w:marBottom w:val="24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single" w:sz="6" w:space="0" w:color="F0F2F7"/>
                <w:bottom w:val="none" w:sz="0" w:space="0" w:color="auto"/>
                <w:right w:val="single" w:sz="6" w:space="0" w:color="F0F2F7"/>
              </w:divBdr>
              <w:divsChild>
                <w:div w:id="446657978">
                  <w:marLeft w:val="240"/>
                  <w:marRight w:val="0"/>
                  <w:marTop w:val="375"/>
                  <w:marBottom w:val="240"/>
                  <w:divBdr>
                    <w:top w:val="none" w:sz="0" w:space="0" w:color="auto"/>
                    <w:left w:val="none" w:sz="0" w:space="0" w:color="auto"/>
                    <w:bottom w:val="none" w:sz="0" w:space="0" w:color="auto"/>
                    <w:right w:val="none" w:sz="0" w:space="0" w:color="auto"/>
                  </w:divBdr>
                  <w:divsChild>
                    <w:div w:id="15021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5022">
      <w:bodyDiv w:val="1"/>
      <w:marLeft w:val="0"/>
      <w:marRight w:val="0"/>
      <w:marTop w:val="0"/>
      <w:marBottom w:val="0"/>
      <w:divBdr>
        <w:top w:val="none" w:sz="0" w:space="0" w:color="auto"/>
        <w:left w:val="none" w:sz="0" w:space="0" w:color="auto"/>
        <w:bottom w:val="none" w:sz="0" w:space="0" w:color="auto"/>
        <w:right w:val="none" w:sz="0" w:space="0" w:color="auto"/>
      </w:divBdr>
    </w:div>
    <w:div w:id="758867317">
      <w:bodyDiv w:val="1"/>
      <w:marLeft w:val="0"/>
      <w:marRight w:val="0"/>
      <w:marTop w:val="0"/>
      <w:marBottom w:val="0"/>
      <w:divBdr>
        <w:top w:val="none" w:sz="0" w:space="0" w:color="auto"/>
        <w:left w:val="none" w:sz="0" w:space="0" w:color="auto"/>
        <w:bottom w:val="none" w:sz="0" w:space="0" w:color="auto"/>
        <w:right w:val="none" w:sz="0" w:space="0" w:color="auto"/>
      </w:divBdr>
    </w:div>
    <w:div w:id="806165121">
      <w:bodyDiv w:val="1"/>
      <w:marLeft w:val="0"/>
      <w:marRight w:val="0"/>
      <w:marTop w:val="0"/>
      <w:marBottom w:val="0"/>
      <w:divBdr>
        <w:top w:val="none" w:sz="0" w:space="0" w:color="auto"/>
        <w:left w:val="none" w:sz="0" w:space="0" w:color="auto"/>
        <w:bottom w:val="none" w:sz="0" w:space="0" w:color="auto"/>
        <w:right w:val="none" w:sz="0" w:space="0" w:color="auto"/>
      </w:divBdr>
    </w:div>
    <w:div w:id="937179930">
      <w:bodyDiv w:val="1"/>
      <w:marLeft w:val="0"/>
      <w:marRight w:val="0"/>
      <w:marTop w:val="0"/>
      <w:marBottom w:val="0"/>
      <w:divBdr>
        <w:top w:val="none" w:sz="0" w:space="0" w:color="auto"/>
        <w:left w:val="none" w:sz="0" w:space="0" w:color="auto"/>
        <w:bottom w:val="none" w:sz="0" w:space="0" w:color="auto"/>
        <w:right w:val="none" w:sz="0" w:space="0" w:color="auto"/>
      </w:divBdr>
    </w:div>
    <w:div w:id="995719094">
      <w:bodyDiv w:val="1"/>
      <w:marLeft w:val="0"/>
      <w:marRight w:val="0"/>
      <w:marTop w:val="0"/>
      <w:marBottom w:val="0"/>
      <w:divBdr>
        <w:top w:val="none" w:sz="0" w:space="0" w:color="auto"/>
        <w:left w:val="none" w:sz="0" w:space="0" w:color="auto"/>
        <w:bottom w:val="none" w:sz="0" w:space="0" w:color="auto"/>
        <w:right w:val="none" w:sz="0" w:space="0" w:color="auto"/>
      </w:divBdr>
    </w:div>
    <w:div w:id="1098864848">
      <w:bodyDiv w:val="1"/>
      <w:marLeft w:val="0"/>
      <w:marRight w:val="0"/>
      <w:marTop w:val="0"/>
      <w:marBottom w:val="0"/>
      <w:divBdr>
        <w:top w:val="none" w:sz="0" w:space="0" w:color="auto"/>
        <w:left w:val="none" w:sz="0" w:space="0" w:color="auto"/>
        <w:bottom w:val="none" w:sz="0" w:space="0" w:color="auto"/>
        <w:right w:val="none" w:sz="0" w:space="0" w:color="auto"/>
      </w:divBdr>
      <w:divsChild>
        <w:div w:id="48266754">
          <w:marLeft w:val="432"/>
          <w:marRight w:val="0"/>
          <w:marTop w:val="116"/>
          <w:marBottom w:val="0"/>
          <w:divBdr>
            <w:top w:val="none" w:sz="0" w:space="0" w:color="auto"/>
            <w:left w:val="none" w:sz="0" w:space="0" w:color="auto"/>
            <w:bottom w:val="none" w:sz="0" w:space="0" w:color="auto"/>
            <w:right w:val="none" w:sz="0" w:space="0" w:color="auto"/>
          </w:divBdr>
        </w:div>
        <w:div w:id="143006287">
          <w:marLeft w:val="432"/>
          <w:marRight w:val="0"/>
          <w:marTop w:val="116"/>
          <w:marBottom w:val="0"/>
          <w:divBdr>
            <w:top w:val="none" w:sz="0" w:space="0" w:color="auto"/>
            <w:left w:val="none" w:sz="0" w:space="0" w:color="auto"/>
            <w:bottom w:val="none" w:sz="0" w:space="0" w:color="auto"/>
            <w:right w:val="none" w:sz="0" w:space="0" w:color="auto"/>
          </w:divBdr>
        </w:div>
        <w:div w:id="208036367">
          <w:marLeft w:val="432"/>
          <w:marRight w:val="0"/>
          <w:marTop w:val="116"/>
          <w:marBottom w:val="0"/>
          <w:divBdr>
            <w:top w:val="none" w:sz="0" w:space="0" w:color="auto"/>
            <w:left w:val="none" w:sz="0" w:space="0" w:color="auto"/>
            <w:bottom w:val="none" w:sz="0" w:space="0" w:color="auto"/>
            <w:right w:val="none" w:sz="0" w:space="0" w:color="auto"/>
          </w:divBdr>
        </w:div>
        <w:div w:id="237440461">
          <w:marLeft w:val="432"/>
          <w:marRight w:val="0"/>
          <w:marTop w:val="116"/>
          <w:marBottom w:val="0"/>
          <w:divBdr>
            <w:top w:val="none" w:sz="0" w:space="0" w:color="auto"/>
            <w:left w:val="none" w:sz="0" w:space="0" w:color="auto"/>
            <w:bottom w:val="none" w:sz="0" w:space="0" w:color="auto"/>
            <w:right w:val="none" w:sz="0" w:space="0" w:color="auto"/>
          </w:divBdr>
        </w:div>
        <w:div w:id="1247618508">
          <w:marLeft w:val="432"/>
          <w:marRight w:val="0"/>
          <w:marTop w:val="116"/>
          <w:marBottom w:val="0"/>
          <w:divBdr>
            <w:top w:val="none" w:sz="0" w:space="0" w:color="auto"/>
            <w:left w:val="none" w:sz="0" w:space="0" w:color="auto"/>
            <w:bottom w:val="none" w:sz="0" w:space="0" w:color="auto"/>
            <w:right w:val="none" w:sz="0" w:space="0" w:color="auto"/>
          </w:divBdr>
        </w:div>
        <w:div w:id="1514564349">
          <w:marLeft w:val="432"/>
          <w:marRight w:val="0"/>
          <w:marTop w:val="116"/>
          <w:marBottom w:val="0"/>
          <w:divBdr>
            <w:top w:val="none" w:sz="0" w:space="0" w:color="auto"/>
            <w:left w:val="none" w:sz="0" w:space="0" w:color="auto"/>
            <w:bottom w:val="none" w:sz="0" w:space="0" w:color="auto"/>
            <w:right w:val="none" w:sz="0" w:space="0" w:color="auto"/>
          </w:divBdr>
        </w:div>
        <w:div w:id="1760786280">
          <w:marLeft w:val="432"/>
          <w:marRight w:val="0"/>
          <w:marTop w:val="116"/>
          <w:marBottom w:val="0"/>
          <w:divBdr>
            <w:top w:val="none" w:sz="0" w:space="0" w:color="auto"/>
            <w:left w:val="none" w:sz="0" w:space="0" w:color="auto"/>
            <w:bottom w:val="none" w:sz="0" w:space="0" w:color="auto"/>
            <w:right w:val="none" w:sz="0" w:space="0" w:color="auto"/>
          </w:divBdr>
        </w:div>
        <w:div w:id="1978216064">
          <w:marLeft w:val="432"/>
          <w:marRight w:val="0"/>
          <w:marTop w:val="116"/>
          <w:marBottom w:val="0"/>
          <w:divBdr>
            <w:top w:val="none" w:sz="0" w:space="0" w:color="auto"/>
            <w:left w:val="none" w:sz="0" w:space="0" w:color="auto"/>
            <w:bottom w:val="none" w:sz="0" w:space="0" w:color="auto"/>
            <w:right w:val="none" w:sz="0" w:space="0" w:color="auto"/>
          </w:divBdr>
        </w:div>
        <w:div w:id="2079353629">
          <w:marLeft w:val="432"/>
          <w:marRight w:val="0"/>
          <w:marTop w:val="116"/>
          <w:marBottom w:val="0"/>
          <w:divBdr>
            <w:top w:val="none" w:sz="0" w:space="0" w:color="auto"/>
            <w:left w:val="none" w:sz="0" w:space="0" w:color="auto"/>
            <w:bottom w:val="none" w:sz="0" w:space="0" w:color="auto"/>
            <w:right w:val="none" w:sz="0" w:space="0" w:color="auto"/>
          </w:divBdr>
        </w:div>
      </w:divsChild>
    </w:div>
    <w:div w:id="1325164512">
      <w:bodyDiv w:val="1"/>
      <w:marLeft w:val="0"/>
      <w:marRight w:val="0"/>
      <w:marTop w:val="0"/>
      <w:marBottom w:val="0"/>
      <w:divBdr>
        <w:top w:val="none" w:sz="0" w:space="0" w:color="auto"/>
        <w:left w:val="none" w:sz="0" w:space="0" w:color="auto"/>
        <w:bottom w:val="none" w:sz="0" w:space="0" w:color="auto"/>
        <w:right w:val="none" w:sz="0" w:space="0" w:color="auto"/>
      </w:divBdr>
    </w:div>
    <w:div w:id="1359239163">
      <w:bodyDiv w:val="1"/>
      <w:marLeft w:val="0"/>
      <w:marRight w:val="0"/>
      <w:marTop w:val="0"/>
      <w:marBottom w:val="0"/>
      <w:divBdr>
        <w:top w:val="none" w:sz="0" w:space="0" w:color="auto"/>
        <w:left w:val="none" w:sz="0" w:space="0" w:color="auto"/>
        <w:bottom w:val="none" w:sz="0" w:space="0" w:color="auto"/>
        <w:right w:val="none" w:sz="0" w:space="0" w:color="auto"/>
      </w:divBdr>
    </w:div>
    <w:div w:id="1388606721">
      <w:bodyDiv w:val="1"/>
      <w:marLeft w:val="0"/>
      <w:marRight w:val="0"/>
      <w:marTop w:val="0"/>
      <w:marBottom w:val="0"/>
      <w:divBdr>
        <w:top w:val="none" w:sz="0" w:space="0" w:color="auto"/>
        <w:left w:val="none" w:sz="0" w:space="0" w:color="auto"/>
        <w:bottom w:val="none" w:sz="0" w:space="0" w:color="auto"/>
        <w:right w:val="none" w:sz="0" w:space="0" w:color="auto"/>
      </w:divBdr>
    </w:div>
    <w:div w:id="1454593602">
      <w:bodyDiv w:val="1"/>
      <w:marLeft w:val="0"/>
      <w:marRight w:val="0"/>
      <w:marTop w:val="0"/>
      <w:marBottom w:val="0"/>
      <w:divBdr>
        <w:top w:val="none" w:sz="0" w:space="0" w:color="auto"/>
        <w:left w:val="none" w:sz="0" w:space="0" w:color="auto"/>
        <w:bottom w:val="none" w:sz="0" w:space="0" w:color="auto"/>
        <w:right w:val="none" w:sz="0" w:space="0" w:color="auto"/>
      </w:divBdr>
    </w:div>
    <w:div w:id="1470049489">
      <w:bodyDiv w:val="1"/>
      <w:marLeft w:val="0"/>
      <w:marRight w:val="0"/>
      <w:marTop w:val="600"/>
      <w:marBottom w:val="600"/>
      <w:divBdr>
        <w:top w:val="none" w:sz="0" w:space="0" w:color="auto"/>
        <w:left w:val="none" w:sz="0" w:space="0" w:color="auto"/>
        <w:bottom w:val="none" w:sz="0" w:space="0" w:color="auto"/>
        <w:right w:val="none" w:sz="0" w:space="0" w:color="auto"/>
      </w:divBdr>
      <w:divsChild>
        <w:div w:id="1828134876">
          <w:marLeft w:val="0"/>
          <w:marRight w:val="0"/>
          <w:marTop w:val="0"/>
          <w:marBottom w:val="0"/>
          <w:divBdr>
            <w:top w:val="none" w:sz="0" w:space="0" w:color="auto"/>
            <w:left w:val="none" w:sz="0" w:space="0" w:color="auto"/>
            <w:bottom w:val="none" w:sz="0" w:space="0" w:color="auto"/>
            <w:right w:val="none" w:sz="0" w:space="0" w:color="auto"/>
          </w:divBdr>
          <w:divsChild>
            <w:div w:id="896475354">
              <w:marLeft w:val="0"/>
              <w:marRight w:val="0"/>
              <w:marTop w:val="0"/>
              <w:marBottom w:val="0"/>
              <w:divBdr>
                <w:top w:val="none" w:sz="0" w:space="0" w:color="auto"/>
                <w:left w:val="single" w:sz="12" w:space="0" w:color="000000"/>
                <w:bottom w:val="single" w:sz="12" w:space="0" w:color="000000"/>
                <w:right w:val="single" w:sz="12" w:space="0" w:color="000000"/>
              </w:divBdr>
              <w:divsChild>
                <w:div w:id="2095319432">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1573659208">
      <w:bodyDiv w:val="1"/>
      <w:marLeft w:val="0"/>
      <w:marRight w:val="0"/>
      <w:marTop w:val="0"/>
      <w:marBottom w:val="0"/>
      <w:divBdr>
        <w:top w:val="none" w:sz="0" w:space="0" w:color="auto"/>
        <w:left w:val="none" w:sz="0" w:space="0" w:color="auto"/>
        <w:bottom w:val="none" w:sz="0" w:space="0" w:color="auto"/>
        <w:right w:val="none" w:sz="0" w:space="0" w:color="auto"/>
      </w:divBdr>
      <w:divsChild>
        <w:div w:id="1612008069">
          <w:marLeft w:val="0"/>
          <w:marRight w:val="0"/>
          <w:marTop w:val="240"/>
          <w:marBottom w:val="240"/>
          <w:divBdr>
            <w:top w:val="none" w:sz="0" w:space="0" w:color="auto"/>
            <w:left w:val="none" w:sz="0" w:space="0" w:color="auto"/>
            <w:bottom w:val="none" w:sz="0" w:space="0" w:color="auto"/>
            <w:right w:val="none" w:sz="0" w:space="0" w:color="auto"/>
          </w:divBdr>
          <w:divsChild>
            <w:div w:id="20320750">
              <w:marLeft w:val="0"/>
              <w:marRight w:val="0"/>
              <w:marTop w:val="0"/>
              <w:marBottom w:val="0"/>
              <w:divBdr>
                <w:top w:val="none" w:sz="0" w:space="0" w:color="auto"/>
                <w:left w:val="single" w:sz="6" w:space="0" w:color="F0F2F7"/>
                <w:bottom w:val="none" w:sz="0" w:space="0" w:color="auto"/>
                <w:right w:val="single" w:sz="6" w:space="0" w:color="F0F2F7"/>
              </w:divBdr>
              <w:divsChild>
                <w:div w:id="909657953">
                  <w:marLeft w:val="240"/>
                  <w:marRight w:val="0"/>
                  <w:marTop w:val="375"/>
                  <w:marBottom w:val="240"/>
                  <w:divBdr>
                    <w:top w:val="none" w:sz="0" w:space="0" w:color="auto"/>
                    <w:left w:val="none" w:sz="0" w:space="0" w:color="auto"/>
                    <w:bottom w:val="none" w:sz="0" w:space="0" w:color="auto"/>
                    <w:right w:val="none" w:sz="0" w:space="0" w:color="auto"/>
                  </w:divBdr>
                  <w:divsChild>
                    <w:div w:id="56341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87698">
      <w:bodyDiv w:val="1"/>
      <w:marLeft w:val="0"/>
      <w:marRight w:val="0"/>
      <w:marTop w:val="600"/>
      <w:marBottom w:val="600"/>
      <w:divBdr>
        <w:top w:val="none" w:sz="0" w:space="0" w:color="auto"/>
        <w:left w:val="none" w:sz="0" w:space="0" w:color="auto"/>
        <w:bottom w:val="none" w:sz="0" w:space="0" w:color="auto"/>
        <w:right w:val="none" w:sz="0" w:space="0" w:color="auto"/>
      </w:divBdr>
      <w:divsChild>
        <w:div w:id="2079326787">
          <w:marLeft w:val="0"/>
          <w:marRight w:val="0"/>
          <w:marTop w:val="0"/>
          <w:marBottom w:val="0"/>
          <w:divBdr>
            <w:top w:val="none" w:sz="0" w:space="0" w:color="auto"/>
            <w:left w:val="none" w:sz="0" w:space="0" w:color="auto"/>
            <w:bottom w:val="none" w:sz="0" w:space="0" w:color="auto"/>
            <w:right w:val="none" w:sz="0" w:space="0" w:color="auto"/>
          </w:divBdr>
          <w:divsChild>
            <w:div w:id="1199508774">
              <w:marLeft w:val="0"/>
              <w:marRight w:val="0"/>
              <w:marTop w:val="0"/>
              <w:marBottom w:val="0"/>
              <w:divBdr>
                <w:top w:val="none" w:sz="0" w:space="0" w:color="auto"/>
                <w:left w:val="single" w:sz="12" w:space="0" w:color="000000"/>
                <w:bottom w:val="single" w:sz="12" w:space="0" w:color="000000"/>
                <w:right w:val="single" w:sz="12" w:space="0" w:color="000000"/>
              </w:divBdr>
              <w:divsChild>
                <w:div w:id="2010136222">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1685981072">
      <w:bodyDiv w:val="1"/>
      <w:marLeft w:val="0"/>
      <w:marRight w:val="0"/>
      <w:marTop w:val="0"/>
      <w:marBottom w:val="0"/>
      <w:divBdr>
        <w:top w:val="none" w:sz="0" w:space="0" w:color="auto"/>
        <w:left w:val="none" w:sz="0" w:space="0" w:color="auto"/>
        <w:bottom w:val="none" w:sz="0" w:space="0" w:color="auto"/>
        <w:right w:val="none" w:sz="0" w:space="0" w:color="auto"/>
      </w:divBdr>
      <w:divsChild>
        <w:div w:id="20152541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958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10323915">
      <w:bodyDiv w:val="1"/>
      <w:marLeft w:val="0"/>
      <w:marRight w:val="0"/>
      <w:marTop w:val="0"/>
      <w:marBottom w:val="0"/>
      <w:divBdr>
        <w:top w:val="none" w:sz="0" w:space="0" w:color="auto"/>
        <w:left w:val="none" w:sz="0" w:space="0" w:color="auto"/>
        <w:bottom w:val="none" w:sz="0" w:space="0" w:color="auto"/>
        <w:right w:val="none" w:sz="0" w:space="0" w:color="auto"/>
      </w:divBdr>
      <w:divsChild>
        <w:div w:id="2749472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16107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27871">
      <w:bodyDiv w:val="1"/>
      <w:marLeft w:val="0"/>
      <w:marRight w:val="0"/>
      <w:marTop w:val="0"/>
      <w:marBottom w:val="0"/>
      <w:divBdr>
        <w:top w:val="none" w:sz="0" w:space="0" w:color="auto"/>
        <w:left w:val="none" w:sz="0" w:space="0" w:color="auto"/>
        <w:bottom w:val="none" w:sz="0" w:space="0" w:color="auto"/>
        <w:right w:val="none" w:sz="0" w:space="0" w:color="auto"/>
      </w:divBdr>
      <w:divsChild>
        <w:div w:id="1755473550">
          <w:marLeft w:val="0"/>
          <w:marRight w:val="0"/>
          <w:marTop w:val="240"/>
          <w:marBottom w:val="240"/>
          <w:divBdr>
            <w:top w:val="none" w:sz="0" w:space="0" w:color="auto"/>
            <w:left w:val="none" w:sz="0" w:space="0" w:color="auto"/>
            <w:bottom w:val="none" w:sz="0" w:space="0" w:color="auto"/>
            <w:right w:val="none" w:sz="0" w:space="0" w:color="auto"/>
          </w:divBdr>
          <w:divsChild>
            <w:div w:id="935668989">
              <w:marLeft w:val="0"/>
              <w:marRight w:val="0"/>
              <w:marTop w:val="0"/>
              <w:marBottom w:val="0"/>
              <w:divBdr>
                <w:top w:val="none" w:sz="0" w:space="0" w:color="auto"/>
                <w:left w:val="single" w:sz="6" w:space="0" w:color="F0F2F7"/>
                <w:bottom w:val="none" w:sz="0" w:space="0" w:color="auto"/>
                <w:right w:val="single" w:sz="6" w:space="0" w:color="F0F2F7"/>
              </w:divBdr>
              <w:divsChild>
                <w:div w:id="1684940097">
                  <w:marLeft w:val="240"/>
                  <w:marRight w:val="0"/>
                  <w:marTop w:val="375"/>
                  <w:marBottom w:val="240"/>
                  <w:divBdr>
                    <w:top w:val="none" w:sz="0" w:space="0" w:color="auto"/>
                    <w:left w:val="none" w:sz="0" w:space="0" w:color="auto"/>
                    <w:bottom w:val="none" w:sz="0" w:space="0" w:color="auto"/>
                    <w:right w:val="none" w:sz="0" w:space="0" w:color="auto"/>
                  </w:divBdr>
                  <w:divsChild>
                    <w:div w:id="16310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363475">
      <w:bodyDiv w:val="1"/>
      <w:marLeft w:val="0"/>
      <w:marRight w:val="0"/>
      <w:marTop w:val="0"/>
      <w:marBottom w:val="0"/>
      <w:divBdr>
        <w:top w:val="none" w:sz="0" w:space="0" w:color="auto"/>
        <w:left w:val="none" w:sz="0" w:space="0" w:color="auto"/>
        <w:bottom w:val="none" w:sz="0" w:space="0" w:color="auto"/>
        <w:right w:val="none" w:sz="0" w:space="0" w:color="auto"/>
      </w:divBdr>
    </w:div>
    <w:div w:id="1856994411">
      <w:bodyDiv w:val="1"/>
      <w:marLeft w:val="0"/>
      <w:marRight w:val="0"/>
      <w:marTop w:val="0"/>
      <w:marBottom w:val="0"/>
      <w:divBdr>
        <w:top w:val="none" w:sz="0" w:space="0" w:color="auto"/>
        <w:left w:val="none" w:sz="0" w:space="0" w:color="auto"/>
        <w:bottom w:val="none" w:sz="0" w:space="0" w:color="auto"/>
        <w:right w:val="none" w:sz="0" w:space="0" w:color="auto"/>
      </w:divBdr>
    </w:div>
    <w:div w:id="1862671154">
      <w:bodyDiv w:val="1"/>
      <w:marLeft w:val="0"/>
      <w:marRight w:val="0"/>
      <w:marTop w:val="0"/>
      <w:marBottom w:val="0"/>
      <w:divBdr>
        <w:top w:val="none" w:sz="0" w:space="0" w:color="auto"/>
        <w:left w:val="none" w:sz="0" w:space="0" w:color="auto"/>
        <w:bottom w:val="none" w:sz="0" w:space="0" w:color="auto"/>
        <w:right w:val="none" w:sz="0" w:space="0" w:color="auto"/>
      </w:divBdr>
    </w:div>
    <w:div w:id="1934775320">
      <w:bodyDiv w:val="1"/>
      <w:marLeft w:val="0"/>
      <w:marRight w:val="0"/>
      <w:marTop w:val="0"/>
      <w:marBottom w:val="0"/>
      <w:divBdr>
        <w:top w:val="none" w:sz="0" w:space="0" w:color="auto"/>
        <w:left w:val="none" w:sz="0" w:space="0" w:color="auto"/>
        <w:bottom w:val="none" w:sz="0" w:space="0" w:color="auto"/>
        <w:right w:val="none" w:sz="0" w:space="0" w:color="auto"/>
      </w:divBdr>
    </w:div>
    <w:div w:id="2025204286">
      <w:bodyDiv w:val="1"/>
      <w:marLeft w:val="0"/>
      <w:marRight w:val="0"/>
      <w:marTop w:val="0"/>
      <w:marBottom w:val="0"/>
      <w:divBdr>
        <w:top w:val="none" w:sz="0" w:space="0" w:color="auto"/>
        <w:left w:val="none" w:sz="0" w:space="0" w:color="auto"/>
        <w:bottom w:val="none" w:sz="0" w:space="0" w:color="auto"/>
        <w:right w:val="none" w:sz="0" w:space="0" w:color="auto"/>
      </w:divBdr>
    </w:div>
    <w:div w:id="2082947052">
      <w:bodyDiv w:val="1"/>
      <w:marLeft w:val="0"/>
      <w:marRight w:val="0"/>
      <w:marTop w:val="0"/>
      <w:marBottom w:val="0"/>
      <w:divBdr>
        <w:top w:val="none" w:sz="0" w:space="0" w:color="auto"/>
        <w:left w:val="none" w:sz="0" w:space="0" w:color="auto"/>
        <w:bottom w:val="none" w:sz="0" w:space="0" w:color="auto"/>
        <w:right w:val="none" w:sz="0" w:space="0" w:color="auto"/>
      </w:divBdr>
    </w:div>
    <w:div w:id="2113282960">
      <w:bodyDiv w:val="1"/>
      <w:marLeft w:val="0"/>
      <w:marRight w:val="0"/>
      <w:marTop w:val="0"/>
      <w:marBottom w:val="0"/>
      <w:divBdr>
        <w:top w:val="none" w:sz="0" w:space="0" w:color="auto"/>
        <w:left w:val="none" w:sz="0" w:space="0" w:color="auto"/>
        <w:bottom w:val="none" w:sz="0" w:space="0" w:color="auto"/>
        <w:right w:val="none" w:sz="0" w:space="0" w:color="auto"/>
      </w:divBdr>
      <w:divsChild>
        <w:div w:id="114368636">
          <w:marLeft w:val="1008"/>
          <w:marRight w:val="0"/>
          <w:marTop w:val="106"/>
          <w:marBottom w:val="0"/>
          <w:divBdr>
            <w:top w:val="none" w:sz="0" w:space="0" w:color="auto"/>
            <w:left w:val="none" w:sz="0" w:space="0" w:color="auto"/>
            <w:bottom w:val="none" w:sz="0" w:space="0" w:color="auto"/>
            <w:right w:val="none" w:sz="0" w:space="0" w:color="auto"/>
          </w:divBdr>
        </w:div>
        <w:div w:id="160242897">
          <w:marLeft w:val="432"/>
          <w:marRight w:val="0"/>
          <w:marTop w:val="115"/>
          <w:marBottom w:val="0"/>
          <w:divBdr>
            <w:top w:val="none" w:sz="0" w:space="0" w:color="auto"/>
            <w:left w:val="none" w:sz="0" w:space="0" w:color="auto"/>
            <w:bottom w:val="none" w:sz="0" w:space="0" w:color="auto"/>
            <w:right w:val="none" w:sz="0" w:space="0" w:color="auto"/>
          </w:divBdr>
        </w:div>
        <w:div w:id="286351354">
          <w:marLeft w:val="432"/>
          <w:marRight w:val="0"/>
          <w:marTop w:val="115"/>
          <w:marBottom w:val="0"/>
          <w:divBdr>
            <w:top w:val="none" w:sz="0" w:space="0" w:color="auto"/>
            <w:left w:val="none" w:sz="0" w:space="0" w:color="auto"/>
            <w:bottom w:val="none" w:sz="0" w:space="0" w:color="auto"/>
            <w:right w:val="none" w:sz="0" w:space="0" w:color="auto"/>
          </w:divBdr>
        </w:div>
        <w:div w:id="425424760">
          <w:marLeft w:val="1008"/>
          <w:marRight w:val="0"/>
          <w:marTop w:val="106"/>
          <w:marBottom w:val="0"/>
          <w:divBdr>
            <w:top w:val="none" w:sz="0" w:space="0" w:color="auto"/>
            <w:left w:val="none" w:sz="0" w:space="0" w:color="auto"/>
            <w:bottom w:val="none" w:sz="0" w:space="0" w:color="auto"/>
            <w:right w:val="none" w:sz="0" w:space="0" w:color="auto"/>
          </w:divBdr>
        </w:div>
        <w:div w:id="624041888">
          <w:marLeft w:val="1008"/>
          <w:marRight w:val="0"/>
          <w:marTop w:val="106"/>
          <w:marBottom w:val="0"/>
          <w:divBdr>
            <w:top w:val="none" w:sz="0" w:space="0" w:color="auto"/>
            <w:left w:val="none" w:sz="0" w:space="0" w:color="auto"/>
            <w:bottom w:val="none" w:sz="0" w:space="0" w:color="auto"/>
            <w:right w:val="none" w:sz="0" w:space="0" w:color="auto"/>
          </w:divBdr>
        </w:div>
        <w:div w:id="701321001">
          <w:marLeft w:val="432"/>
          <w:marRight w:val="0"/>
          <w:marTop w:val="115"/>
          <w:marBottom w:val="0"/>
          <w:divBdr>
            <w:top w:val="none" w:sz="0" w:space="0" w:color="auto"/>
            <w:left w:val="none" w:sz="0" w:space="0" w:color="auto"/>
            <w:bottom w:val="none" w:sz="0" w:space="0" w:color="auto"/>
            <w:right w:val="none" w:sz="0" w:space="0" w:color="auto"/>
          </w:divBdr>
        </w:div>
        <w:div w:id="713118624">
          <w:marLeft w:val="432"/>
          <w:marRight w:val="0"/>
          <w:marTop w:val="115"/>
          <w:marBottom w:val="0"/>
          <w:divBdr>
            <w:top w:val="none" w:sz="0" w:space="0" w:color="auto"/>
            <w:left w:val="none" w:sz="0" w:space="0" w:color="auto"/>
            <w:bottom w:val="none" w:sz="0" w:space="0" w:color="auto"/>
            <w:right w:val="none" w:sz="0" w:space="0" w:color="auto"/>
          </w:divBdr>
        </w:div>
        <w:div w:id="900746904">
          <w:marLeft w:val="1008"/>
          <w:marRight w:val="0"/>
          <w:marTop w:val="106"/>
          <w:marBottom w:val="0"/>
          <w:divBdr>
            <w:top w:val="none" w:sz="0" w:space="0" w:color="auto"/>
            <w:left w:val="none" w:sz="0" w:space="0" w:color="auto"/>
            <w:bottom w:val="none" w:sz="0" w:space="0" w:color="auto"/>
            <w:right w:val="none" w:sz="0" w:space="0" w:color="auto"/>
          </w:divBdr>
        </w:div>
        <w:div w:id="1539318094">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emf"/><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header" Target="header5.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90" Type="http://schemas.openxmlformats.org/officeDocument/2006/relationships/comments" Target="comments.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footer" Target="footer2.xm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3.png"/><Relationship Id="rId41" Type="http://schemas.openxmlformats.org/officeDocument/2006/relationships/image" Target="media/image24.emf"/><Relationship Id="rId42" Type="http://schemas.openxmlformats.org/officeDocument/2006/relationships/image" Target="media/image25.emf"/><Relationship Id="rId43" Type="http://schemas.openxmlformats.org/officeDocument/2006/relationships/image" Target="media/image26.emf"/><Relationship Id="rId44" Type="http://schemas.openxmlformats.org/officeDocument/2006/relationships/image" Target="media/image27.emf"/><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chart" Target="charts/chart1.xml"/><Relationship Id="rId83" Type="http://schemas.openxmlformats.org/officeDocument/2006/relationships/image" Target="media/image58.emf"/><Relationship Id="rId84" Type="http://schemas.openxmlformats.org/officeDocument/2006/relationships/image" Target="media/image59.emf"/><Relationship Id="rId85" Type="http://schemas.openxmlformats.org/officeDocument/2006/relationships/image" Target="media/image60.emf"/><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7.png"/><Relationship Id="rId89" Type="http://schemas.openxmlformats.org/officeDocument/2006/relationships/hyperlink" Target="http://legis.state.sd.us/rules/DisplayRule.aspx?Rule=74:51:01"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mac:Desktop:StreamHealth_vs_Flo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Stream Health</c:v>
          </c:tx>
          <c:spPr>
            <a:ln w="28575">
              <a:noFill/>
            </a:ln>
          </c:spPr>
          <c:trendline>
            <c:name>Regression Model</c:name>
            <c:trendlineType val="log"/>
            <c:dispRSqr val="1"/>
            <c:dispEq val="1"/>
            <c:trendlineLbl>
              <c:layout>
                <c:manualLayout>
                  <c:x val="-0.281113510168537"/>
                  <c:y val="-0.181601355658099"/>
                </c:manualLayout>
              </c:layout>
              <c:numFmt formatCode="General" sourceLinked="0"/>
              <c:txPr>
                <a:bodyPr/>
                <a:lstStyle/>
                <a:p>
                  <a:pPr>
                    <a:defRPr sz="1400"/>
                  </a:pPr>
                  <a:endParaRPr lang="en-US"/>
                </a:p>
              </c:txPr>
            </c:trendlineLbl>
          </c:trendline>
          <c:xVal>
            <c:numRef>
              <c:f>'OSPEEC Stream Health (2)'!$D$2:$D$132</c:f>
              <c:numCache>
                <c:formatCode>General</c:formatCode>
                <c:ptCount val="131"/>
                <c:pt idx="0">
                  <c:v>82701.9</c:v>
                </c:pt>
                <c:pt idx="1">
                  <c:v>82701.9</c:v>
                </c:pt>
                <c:pt idx="2">
                  <c:v>82701.9</c:v>
                </c:pt>
                <c:pt idx="3">
                  <c:v>82701.9</c:v>
                </c:pt>
                <c:pt idx="4">
                  <c:v>82701.9</c:v>
                </c:pt>
                <c:pt idx="5">
                  <c:v>82701.9</c:v>
                </c:pt>
                <c:pt idx="6">
                  <c:v>82701.9</c:v>
                </c:pt>
                <c:pt idx="7">
                  <c:v>82701.9</c:v>
                </c:pt>
                <c:pt idx="8">
                  <c:v>82701.9</c:v>
                </c:pt>
                <c:pt idx="9">
                  <c:v>82701.9</c:v>
                </c:pt>
                <c:pt idx="10">
                  <c:v>82701.9</c:v>
                </c:pt>
                <c:pt idx="11">
                  <c:v>82701.9</c:v>
                </c:pt>
                <c:pt idx="12">
                  <c:v>82701.9</c:v>
                </c:pt>
                <c:pt idx="13">
                  <c:v>82701.9</c:v>
                </c:pt>
                <c:pt idx="14">
                  <c:v>82701.9</c:v>
                </c:pt>
                <c:pt idx="15">
                  <c:v>82701.9</c:v>
                </c:pt>
                <c:pt idx="16">
                  <c:v>82701.9</c:v>
                </c:pt>
                <c:pt idx="17">
                  <c:v>82701.9</c:v>
                </c:pt>
                <c:pt idx="18">
                  <c:v>82701.9</c:v>
                </c:pt>
                <c:pt idx="19">
                  <c:v>82701.9</c:v>
                </c:pt>
                <c:pt idx="20">
                  <c:v>82701.9</c:v>
                </c:pt>
                <c:pt idx="21">
                  <c:v>82701.9</c:v>
                </c:pt>
                <c:pt idx="22">
                  <c:v>82701.9</c:v>
                </c:pt>
                <c:pt idx="23">
                  <c:v>82701.9</c:v>
                </c:pt>
                <c:pt idx="24">
                  <c:v>82701.9</c:v>
                </c:pt>
                <c:pt idx="25">
                  <c:v>82701.9</c:v>
                </c:pt>
                <c:pt idx="26">
                  <c:v>82701.9</c:v>
                </c:pt>
                <c:pt idx="27">
                  <c:v>82701.9</c:v>
                </c:pt>
                <c:pt idx="28">
                  <c:v>82701.9</c:v>
                </c:pt>
                <c:pt idx="29">
                  <c:v>94849.4</c:v>
                </c:pt>
                <c:pt idx="30">
                  <c:v>94849.4</c:v>
                </c:pt>
                <c:pt idx="31">
                  <c:v>94849.4</c:v>
                </c:pt>
                <c:pt idx="32">
                  <c:v>94849.4</c:v>
                </c:pt>
                <c:pt idx="33">
                  <c:v>94849.4</c:v>
                </c:pt>
                <c:pt idx="34">
                  <c:v>94849.4</c:v>
                </c:pt>
                <c:pt idx="35">
                  <c:v>94849.4</c:v>
                </c:pt>
                <c:pt idx="36">
                  <c:v>94849.4</c:v>
                </c:pt>
                <c:pt idx="37">
                  <c:v>94849.4</c:v>
                </c:pt>
                <c:pt idx="38">
                  <c:v>94849.4</c:v>
                </c:pt>
                <c:pt idx="39">
                  <c:v>94849.4</c:v>
                </c:pt>
                <c:pt idx="40">
                  <c:v>94849.4</c:v>
                </c:pt>
                <c:pt idx="41">
                  <c:v>94849.4</c:v>
                </c:pt>
                <c:pt idx="42">
                  <c:v>94849.4</c:v>
                </c:pt>
                <c:pt idx="43">
                  <c:v>94849.4</c:v>
                </c:pt>
                <c:pt idx="44">
                  <c:v>94849.4</c:v>
                </c:pt>
                <c:pt idx="45">
                  <c:v>94849.4</c:v>
                </c:pt>
                <c:pt idx="46">
                  <c:v>94849.4</c:v>
                </c:pt>
                <c:pt idx="47">
                  <c:v>94849.4</c:v>
                </c:pt>
                <c:pt idx="48">
                  <c:v>94849.4</c:v>
                </c:pt>
                <c:pt idx="49">
                  <c:v>94849.4</c:v>
                </c:pt>
                <c:pt idx="50">
                  <c:v>94849.4</c:v>
                </c:pt>
                <c:pt idx="51">
                  <c:v>94849.4</c:v>
                </c:pt>
                <c:pt idx="52">
                  <c:v>94849.4</c:v>
                </c:pt>
                <c:pt idx="53">
                  <c:v>94849.4</c:v>
                </c:pt>
                <c:pt idx="54">
                  <c:v>94849.4</c:v>
                </c:pt>
                <c:pt idx="55">
                  <c:v>94849.4</c:v>
                </c:pt>
                <c:pt idx="56">
                  <c:v>94849.4</c:v>
                </c:pt>
                <c:pt idx="57">
                  <c:v>94849.4</c:v>
                </c:pt>
                <c:pt idx="58">
                  <c:v>94849.4</c:v>
                </c:pt>
                <c:pt idx="59">
                  <c:v>94849.4</c:v>
                </c:pt>
                <c:pt idx="60">
                  <c:v>189498.0</c:v>
                </c:pt>
                <c:pt idx="61">
                  <c:v>189498.0</c:v>
                </c:pt>
                <c:pt idx="62">
                  <c:v>189498.0</c:v>
                </c:pt>
                <c:pt idx="63">
                  <c:v>189498.0</c:v>
                </c:pt>
                <c:pt idx="64">
                  <c:v>189498.0</c:v>
                </c:pt>
                <c:pt idx="65">
                  <c:v>189498.0</c:v>
                </c:pt>
                <c:pt idx="66">
                  <c:v>189498.0</c:v>
                </c:pt>
                <c:pt idx="67">
                  <c:v>189498.0</c:v>
                </c:pt>
                <c:pt idx="68">
                  <c:v>189498.0</c:v>
                </c:pt>
                <c:pt idx="69">
                  <c:v>189498.0</c:v>
                </c:pt>
                <c:pt idx="70">
                  <c:v>189498.0</c:v>
                </c:pt>
                <c:pt idx="71">
                  <c:v>189498.0</c:v>
                </c:pt>
                <c:pt idx="72">
                  <c:v>189498.0</c:v>
                </c:pt>
                <c:pt idx="73">
                  <c:v>189498.0</c:v>
                </c:pt>
                <c:pt idx="74">
                  <c:v>189498.0</c:v>
                </c:pt>
                <c:pt idx="75">
                  <c:v>189498.0</c:v>
                </c:pt>
                <c:pt idx="76">
                  <c:v>189498.0</c:v>
                </c:pt>
                <c:pt idx="77">
                  <c:v>189498.0</c:v>
                </c:pt>
                <c:pt idx="78">
                  <c:v>189498.0</c:v>
                </c:pt>
                <c:pt idx="79">
                  <c:v>189498.0</c:v>
                </c:pt>
                <c:pt idx="80">
                  <c:v>189498.0</c:v>
                </c:pt>
                <c:pt idx="81">
                  <c:v>189498.0</c:v>
                </c:pt>
                <c:pt idx="82">
                  <c:v>189498.0</c:v>
                </c:pt>
                <c:pt idx="83">
                  <c:v>189498.0</c:v>
                </c:pt>
                <c:pt idx="84">
                  <c:v>189498.0</c:v>
                </c:pt>
                <c:pt idx="85">
                  <c:v>189498.0</c:v>
                </c:pt>
                <c:pt idx="86">
                  <c:v>189498.0</c:v>
                </c:pt>
                <c:pt idx="87">
                  <c:v>8744.0</c:v>
                </c:pt>
                <c:pt idx="88">
                  <c:v>8744.0</c:v>
                </c:pt>
                <c:pt idx="89">
                  <c:v>8744.0</c:v>
                </c:pt>
                <c:pt idx="90">
                  <c:v>8744.0</c:v>
                </c:pt>
                <c:pt idx="91">
                  <c:v>8744.0</c:v>
                </c:pt>
                <c:pt idx="92">
                  <c:v>8744.0</c:v>
                </c:pt>
                <c:pt idx="93">
                  <c:v>8744.0</c:v>
                </c:pt>
                <c:pt idx="94">
                  <c:v>8744.0</c:v>
                </c:pt>
                <c:pt idx="95">
                  <c:v>8744.0</c:v>
                </c:pt>
                <c:pt idx="96">
                  <c:v>154327.0</c:v>
                </c:pt>
                <c:pt idx="97">
                  <c:v>154327.0</c:v>
                </c:pt>
                <c:pt idx="98">
                  <c:v>154327.0</c:v>
                </c:pt>
                <c:pt idx="99">
                  <c:v>154327.0</c:v>
                </c:pt>
                <c:pt idx="100">
                  <c:v>154327.0</c:v>
                </c:pt>
                <c:pt idx="101">
                  <c:v>154327.0</c:v>
                </c:pt>
                <c:pt idx="102">
                  <c:v>154327.0</c:v>
                </c:pt>
                <c:pt idx="103">
                  <c:v>154327.0</c:v>
                </c:pt>
                <c:pt idx="104">
                  <c:v>154327.0</c:v>
                </c:pt>
                <c:pt idx="105">
                  <c:v>154327.0</c:v>
                </c:pt>
                <c:pt idx="106">
                  <c:v>154327.0</c:v>
                </c:pt>
                <c:pt idx="107">
                  <c:v>154327.0</c:v>
                </c:pt>
                <c:pt idx="108">
                  <c:v>154327.0</c:v>
                </c:pt>
                <c:pt idx="109">
                  <c:v>154327.0</c:v>
                </c:pt>
                <c:pt idx="110">
                  <c:v>154327.0</c:v>
                </c:pt>
                <c:pt idx="111">
                  <c:v>154327.0</c:v>
                </c:pt>
                <c:pt idx="112">
                  <c:v>154327.0</c:v>
                </c:pt>
                <c:pt idx="113">
                  <c:v>154327.0</c:v>
                </c:pt>
                <c:pt idx="114">
                  <c:v>34647.4</c:v>
                </c:pt>
                <c:pt idx="115">
                  <c:v>34647.4</c:v>
                </c:pt>
                <c:pt idx="116">
                  <c:v>34647.4</c:v>
                </c:pt>
                <c:pt idx="117">
                  <c:v>34647.4</c:v>
                </c:pt>
                <c:pt idx="118">
                  <c:v>34647.4</c:v>
                </c:pt>
                <c:pt idx="119">
                  <c:v>34647.4</c:v>
                </c:pt>
                <c:pt idx="120">
                  <c:v>34647.4</c:v>
                </c:pt>
                <c:pt idx="121">
                  <c:v>34647.4</c:v>
                </c:pt>
                <c:pt idx="122">
                  <c:v>34647.4</c:v>
                </c:pt>
                <c:pt idx="123">
                  <c:v>34647.4</c:v>
                </c:pt>
                <c:pt idx="124">
                  <c:v>34647.4</c:v>
                </c:pt>
                <c:pt idx="125">
                  <c:v>34647.4</c:v>
                </c:pt>
                <c:pt idx="126">
                  <c:v>34647.4</c:v>
                </c:pt>
                <c:pt idx="127">
                  <c:v>34647.4</c:v>
                </c:pt>
                <c:pt idx="128">
                  <c:v>34647.4</c:v>
                </c:pt>
                <c:pt idx="129">
                  <c:v>34647.4</c:v>
                </c:pt>
                <c:pt idx="130">
                  <c:v>34647.4</c:v>
                </c:pt>
              </c:numCache>
            </c:numRef>
          </c:xVal>
          <c:yVal>
            <c:numRef>
              <c:f>'OSPEEC Stream Health (2)'!$C$2:$C$132</c:f>
              <c:numCache>
                <c:formatCode>General</c:formatCode>
                <c:ptCount val="131"/>
                <c:pt idx="0">
                  <c:v>18.0</c:v>
                </c:pt>
                <c:pt idx="1">
                  <c:v>9.0</c:v>
                </c:pt>
                <c:pt idx="2">
                  <c:v>9.0</c:v>
                </c:pt>
                <c:pt idx="3">
                  <c:v>33.0</c:v>
                </c:pt>
                <c:pt idx="4">
                  <c:v>9.0</c:v>
                </c:pt>
                <c:pt idx="5">
                  <c:v>9.0</c:v>
                </c:pt>
                <c:pt idx="6">
                  <c:v>30.0</c:v>
                </c:pt>
                <c:pt idx="7">
                  <c:v>36.0</c:v>
                </c:pt>
                <c:pt idx="8">
                  <c:v>33.0</c:v>
                </c:pt>
                <c:pt idx="9">
                  <c:v>24.0</c:v>
                </c:pt>
                <c:pt idx="10">
                  <c:v>15.0</c:v>
                </c:pt>
                <c:pt idx="11">
                  <c:v>24.0</c:v>
                </c:pt>
                <c:pt idx="12">
                  <c:v>3.0</c:v>
                </c:pt>
                <c:pt idx="13">
                  <c:v>24.0</c:v>
                </c:pt>
                <c:pt idx="14">
                  <c:v>30.0</c:v>
                </c:pt>
                <c:pt idx="15">
                  <c:v>3.0</c:v>
                </c:pt>
                <c:pt idx="16">
                  <c:v>18.0</c:v>
                </c:pt>
                <c:pt idx="17">
                  <c:v>30.0</c:v>
                </c:pt>
                <c:pt idx="18">
                  <c:v>27.0</c:v>
                </c:pt>
                <c:pt idx="19">
                  <c:v>9.0</c:v>
                </c:pt>
                <c:pt idx="20">
                  <c:v>15.0</c:v>
                </c:pt>
                <c:pt idx="21">
                  <c:v>24.0</c:v>
                </c:pt>
                <c:pt idx="22">
                  <c:v>30.0</c:v>
                </c:pt>
                <c:pt idx="23">
                  <c:v>30.0</c:v>
                </c:pt>
                <c:pt idx="24">
                  <c:v>6.0</c:v>
                </c:pt>
                <c:pt idx="25">
                  <c:v>3.0</c:v>
                </c:pt>
                <c:pt idx="26">
                  <c:v>24.0</c:v>
                </c:pt>
                <c:pt idx="27">
                  <c:v>21.0</c:v>
                </c:pt>
                <c:pt idx="28">
                  <c:v>24.0</c:v>
                </c:pt>
                <c:pt idx="29">
                  <c:v>27.0</c:v>
                </c:pt>
                <c:pt idx="30">
                  <c:v>12.0</c:v>
                </c:pt>
                <c:pt idx="31">
                  <c:v>21.0</c:v>
                </c:pt>
                <c:pt idx="32">
                  <c:v>30.0</c:v>
                </c:pt>
                <c:pt idx="33">
                  <c:v>33.0</c:v>
                </c:pt>
                <c:pt idx="34">
                  <c:v>27.0</c:v>
                </c:pt>
                <c:pt idx="35">
                  <c:v>24.0</c:v>
                </c:pt>
                <c:pt idx="36">
                  <c:v>33.0</c:v>
                </c:pt>
                <c:pt idx="37">
                  <c:v>15.0</c:v>
                </c:pt>
                <c:pt idx="38">
                  <c:v>30.0</c:v>
                </c:pt>
                <c:pt idx="39">
                  <c:v>33.0</c:v>
                </c:pt>
                <c:pt idx="40">
                  <c:v>27.0</c:v>
                </c:pt>
                <c:pt idx="41">
                  <c:v>21.0</c:v>
                </c:pt>
                <c:pt idx="42">
                  <c:v>18.0</c:v>
                </c:pt>
                <c:pt idx="43">
                  <c:v>21.0</c:v>
                </c:pt>
                <c:pt idx="44">
                  <c:v>9.0</c:v>
                </c:pt>
                <c:pt idx="45">
                  <c:v>3.0</c:v>
                </c:pt>
                <c:pt idx="46">
                  <c:v>30.0</c:v>
                </c:pt>
                <c:pt idx="47">
                  <c:v>12.0</c:v>
                </c:pt>
                <c:pt idx="48">
                  <c:v>21.0</c:v>
                </c:pt>
                <c:pt idx="49">
                  <c:v>18.0</c:v>
                </c:pt>
                <c:pt idx="50">
                  <c:v>24.0</c:v>
                </c:pt>
                <c:pt idx="51">
                  <c:v>21.0</c:v>
                </c:pt>
                <c:pt idx="52">
                  <c:v>21.0</c:v>
                </c:pt>
                <c:pt idx="53">
                  <c:v>24.0</c:v>
                </c:pt>
                <c:pt idx="54">
                  <c:v>21.0</c:v>
                </c:pt>
                <c:pt idx="55">
                  <c:v>12.0</c:v>
                </c:pt>
                <c:pt idx="56">
                  <c:v>18.0</c:v>
                </c:pt>
                <c:pt idx="57">
                  <c:v>14.0</c:v>
                </c:pt>
                <c:pt idx="58">
                  <c:v>27.0</c:v>
                </c:pt>
                <c:pt idx="59">
                  <c:v>33.0</c:v>
                </c:pt>
                <c:pt idx="60">
                  <c:v>30.0</c:v>
                </c:pt>
                <c:pt idx="61">
                  <c:v>18.0</c:v>
                </c:pt>
                <c:pt idx="62">
                  <c:v>24.0</c:v>
                </c:pt>
                <c:pt idx="63">
                  <c:v>30.0</c:v>
                </c:pt>
                <c:pt idx="64">
                  <c:v>39.0</c:v>
                </c:pt>
                <c:pt idx="65">
                  <c:v>30.0</c:v>
                </c:pt>
                <c:pt idx="66">
                  <c:v>30.0</c:v>
                </c:pt>
                <c:pt idx="67">
                  <c:v>15.0</c:v>
                </c:pt>
                <c:pt idx="68">
                  <c:v>30.0</c:v>
                </c:pt>
                <c:pt idx="69">
                  <c:v>21.0</c:v>
                </c:pt>
                <c:pt idx="70">
                  <c:v>33.0</c:v>
                </c:pt>
                <c:pt idx="71">
                  <c:v>21.0</c:v>
                </c:pt>
                <c:pt idx="72">
                  <c:v>15.0</c:v>
                </c:pt>
                <c:pt idx="73">
                  <c:v>36.0</c:v>
                </c:pt>
                <c:pt idx="74">
                  <c:v>18.0</c:v>
                </c:pt>
                <c:pt idx="75">
                  <c:v>18.0</c:v>
                </c:pt>
                <c:pt idx="76">
                  <c:v>27.0</c:v>
                </c:pt>
                <c:pt idx="77">
                  <c:v>33.0</c:v>
                </c:pt>
                <c:pt idx="78">
                  <c:v>24.0</c:v>
                </c:pt>
                <c:pt idx="79">
                  <c:v>18.0</c:v>
                </c:pt>
                <c:pt idx="80">
                  <c:v>15.0</c:v>
                </c:pt>
                <c:pt idx="81">
                  <c:v>18.0</c:v>
                </c:pt>
                <c:pt idx="82">
                  <c:v>24.0</c:v>
                </c:pt>
                <c:pt idx="83">
                  <c:v>12.0</c:v>
                </c:pt>
                <c:pt idx="84">
                  <c:v>33.0</c:v>
                </c:pt>
                <c:pt idx="85">
                  <c:v>9.0</c:v>
                </c:pt>
                <c:pt idx="86">
                  <c:v>21.0</c:v>
                </c:pt>
                <c:pt idx="87">
                  <c:v>9.0</c:v>
                </c:pt>
                <c:pt idx="88">
                  <c:v>9.0</c:v>
                </c:pt>
                <c:pt idx="89">
                  <c:v>6.0</c:v>
                </c:pt>
                <c:pt idx="90">
                  <c:v>21.0</c:v>
                </c:pt>
                <c:pt idx="91">
                  <c:v>9.0</c:v>
                </c:pt>
                <c:pt idx="92">
                  <c:v>24.0</c:v>
                </c:pt>
                <c:pt idx="93">
                  <c:v>6.0</c:v>
                </c:pt>
                <c:pt idx="94">
                  <c:v>18.0</c:v>
                </c:pt>
                <c:pt idx="95">
                  <c:v>9.0</c:v>
                </c:pt>
                <c:pt idx="96">
                  <c:v>30.0</c:v>
                </c:pt>
                <c:pt idx="97">
                  <c:v>6.0</c:v>
                </c:pt>
                <c:pt idx="98">
                  <c:v>6.0</c:v>
                </c:pt>
                <c:pt idx="99">
                  <c:v>33.0</c:v>
                </c:pt>
                <c:pt idx="100">
                  <c:v>33.0</c:v>
                </c:pt>
                <c:pt idx="101">
                  <c:v>33.0</c:v>
                </c:pt>
                <c:pt idx="102">
                  <c:v>33.0</c:v>
                </c:pt>
                <c:pt idx="103">
                  <c:v>27.0</c:v>
                </c:pt>
                <c:pt idx="104">
                  <c:v>33.0</c:v>
                </c:pt>
                <c:pt idx="105">
                  <c:v>33.0</c:v>
                </c:pt>
                <c:pt idx="106">
                  <c:v>30.0</c:v>
                </c:pt>
                <c:pt idx="107">
                  <c:v>24.0</c:v>
                </c:pt>
                <c:pt idx="108">
                  <c:v>9.0</c:v>
                </c:pt>
                <c:pt idx="109">
                  <c:v>18.0</c:v>
                </c:pt>
                <c:pt idx="110">
                  <c:v>33.0</c:v>
                </c:pt>
                <c:pt idx="111">
                  <c:v>21.0</c:v>
                </c:pt>
                <c:pt idx="112">
                  <c:v>18.0</c:v>
                </c:pt>
                <c:pt idx="113">
                  <c:v>24.0</c:v>
                </c:pt>
                <c:pt idx="114">
                  <c:v>36.0</c:v>
                </c:pt>
                <c:pt idx="115">
                  <c:v>9.0</c:v>
                </c:pt>
                <c:pt idx="116">
                  <c:v>33.0</c:v>
                </c:pt>
                <c:pt idx="117">
                  <c:v>24.0</c:v>
                </c:pt>
                <c:pt idx="118">
                  <c:v>9.0</c:v>
                </c:pt>
                <c:pt idx="119">
                  <c:v>9.0</c:v>
                </c:pt>
                <c:pt idx="120">
                  <c:v>24.0</c:v>
                </c:pt>
                <c:pt idx="121">
                  <c:v>21.0</c:v>
                </c:pt>
                <c:pt idx="122">
                  <c:v>6.0</c:v>
                </c:pt>
                <c:pt idx="123">
                  <c:v>9.0</c:v>
                </c:pt>
                <c:pt idx="124">
                  <c:v>6.0</c:v>
                </c:pt>
                <c:pt idx="125">
                  <c:v>27.0</c:v>
                </c:pt>
                <c:pt idx="126">
                  <c:v>15.0</c:v>
                </c:pt>
                <c:pt idx="127">
                  <c:v>18.0</c:v>
                </c:pt>
                <c:pt idx="128">
                  <c:v>21.0</c:v>
                </c:pt>
                <c:pt idx="129">
                  <c:v>22.5</c:v>
                </c:pt>
                <c:pt idx="130">
                  <c:v>18.0</c:v>
                </c:pt>
              </c:numCache>
            </c:numRef>
          </c:yVal>
          <c:smooth val="0"/>
        </c:ser>
        <c:dLbls>
          <c:showLegendKey val="0"/>
          <c:showVal val="0"/>
          <c:showCatName val="0"/>
          <c:showSerName val="0"/>
          <c:showPercent val="0"/>
          <c:showBubbleSize val="0"/>
        </c:dLbls>
        <c:axId val="2085800584"/>
        <c:axId val="2049249368"/>
      </c:scatterChart>
      <c:valAx>
        <c:axId val="2085800584"/>
        <c:scaling>
          <c:logBase val="10.0"/>
          <c:orientation val="minMax"/>
          <c:min val="1000.0"/>
        </c:scaling>
        <c:delete val="0"/>
        <c:axPos val="b"/>
        <c:majorGridlines/>
        <c:minorGridlines/>
        <c:title>
          <c:tx>
            <c:rich>
              <a:bodyPr/>
              <a:lstStyle/>
              <a:p>
                <a:pPr>
                  <a:defRPr/>
                </a:pPr>
                <a:r>
                  <a:rPr lang="en-US"/>
                  <a:t>Stream</a:t>
                </a:r>
                <a:r>
                  <a:rPr lang="en-US" baseline="0"/>
                  <a:t> flow for the White River near Interior, cfs</a:t>
                </a:r>
                <a:endParaRPr lang="en-US"/>
              </a:p>
            </c:rich>
          </c:tx>
          <c:overlay val="0"/>
        </c:title>
        <c:numFmt formatCode="General" sourceLinked="1"/>
        <c:majorTickMark val="out"/>
        <c:minorTickMark val="none"/>
        <c:tickLblPos val="nextTo"/>
        <c:crossAx val="2049249368"/>
        <c:crosses val="autoZero"/>
        <c:crossBetween val="midCat"/>
      </c:valAx>
      <c:valAx>
        <c:axId val="2049249368"/>
        <c:scaling>
          <c:orientation val="minMax"/>
        </c:scaling>
        <c:delete val="0"/>
        <c:axPos val="l"/>
        <c:majorGridlines/>
        <c:title>
          <c:tx>
            <c:rich>
              <a:bodyPr rot="-5400000" vert="horz"/>
              <a:lstStyle/>
              <a:p>
                <a:pPr>
                  <a:defRPr/>
                </a:pPr>
                <a:r>
                  <a:rPr lang="en-US"/>
                  <a:t>Stream Health</a:t>
                </a:r>
              </a:p>
            </c:rich>
          </c:tx>
          <c:overlay val="0"/>
        </c:title>
        <c:numFmt formatCode="General" sourceLinked="1"/>
        <c:majorTickMark val="out"/>
        <c:minorTickMark val="none"/>
        <c:tickLblPos val="nextTo"/>
        <c:crossAx val="2085800584"/>
        <c:crosses val="autoZero"/>
        <c:crossBetween val="midCat"/>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2010-11-05T00:00:00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SDL10</b:Tag>
    <b:SourceType>InternetSite</b:SourceType>
    <b:Guid>{EC1C3412-79DD-4085-91F9-4A7781711B54}</b:Guid>
    <b:Author>
      <b:Author>
        <b:Corporate>SD Legislature</b:Corporate>
      </b:Author>
    </b:Author>
    <b:Title>Administrative Rules</b:Title>
    <b:Year>2010</b:Year>
    <b:InternetSiteTitle>Surface Water Quality Standards</b:InternetSiteTitle>
    <b:YearAccessed>2010</b:YearAccessed>
    <b:MonthAccessed>August</b:MonthAccessed>
    <b:DayAccessed>12</b:DayAccessed>
    <b:URL>http://legis.state.sd.us/rules/DisplayRule.aspx?Rule=74:51:01</b:URL>
    <b:RefOrder>1</b:RefOrder>
  </b:Source>
  <b:Source>
    <b:Tag>Ene10</b:Tag>
    <b:SourceType>Report</b:SourceType>
    <b:Guid>{8EFE7DA1-46F6-4D51-AAF5-ADFF71F35759}</b:Guid>
    <b:Author>
      <b:Author>
        <b:Corporate>Energy Laboratories</b:Corporate>
      </b:Author>
    </b:Author>
    <b:Title>Oglala Sioux Tribe Environmental Protection Program-Laboratory Analytical Report</b:Title>
    <b:Year>2010</b:Year>
    <b:City>Rapid City</b:City>
    <b:RefOrder>4</b:RefOrder>
  </b:Source>
  <b:Source>
    <b:Tag>Uni10</b:Tag>
    <b:SourceType>Report</b:SourceType>
    <b:Guid>{AAE4C346-3A32-4DDE-A292-15C002646925}</b:Guid>
    <b:Author>
      <b:Author>
        <b:Corporate>United States Environmental Protection Agency</b:Corporate>
      </b:Author>
    </b:Author>
    <b:Title>Handbook for Developing Watershed Plans to Restore and Protect Our Waters</b:Title>
    <b:Year>2010</b:Year>
    <b:RefOrder>5</b:RefOrder>
  </b:Source>
  <b:Source>
    <b:Tag>Ogl99</b:Tag>
    <b:SourceType>Report</b:SourceType>
    <b:Guid>{D5091A66-D249-498F-8F24-7134D5CC6C7C}</b:Guid>
    <b:Author>
      <b:Author>
        <b:Corporate>Oglala Sioux Tribe Water Resources Department</b:Corporate>
      </b:Author>
    </b:Author>
    <b:Title>Integration of Benthic Macroinvertebrate Rapid Bioassessment Habitat Quality Data and Chemical Water Quality Data for Streams and Rivers on the Pine Ridge Reservation</b:Title>
    <b:Year>1999</b:Year>
    <b:RefOrder>6</b:RefOrder>
  </b:Source>
  <b:Source>
    <b:Tag>SDD10</b:Tag>
    <b:SourceType>Report</b:SourceType>
    <b:Guid>{C945844F-03CF-4E49-8D4A-E9549208598B}</b:Guid>
    <b:Author>
      <b:Author>
        <b:Corporate>SD Department of Enviroment &amp; Natural Resources, Pirner, Steven M.</b:Corporate>
      </b:Author>
    </b:Author>
    <b:Title>The 2010 South Dakota Integrated Report Surface Water Quality Assessment</b:Title>
    <b:Year>2010</b:Year>
    <b:Publisher>South Dakota Department of Enviroment &amp; Natural Resources</b:Publisher>
    <b:RefOrder>7</b:RefOrder>
  </b:Source>
  <b:Source>
    <b:Tag>Sou05</b:Tag>
    <b:SourceType>Report</b:SourceType>
    <b:Guid>{D82CC42C-D590-47E3-B837-E67341AC5D0D}</b:Guid>
    <b:Author>
      <b:Author>
        <b:Corporate>South Dakota Department of Environment and Natural Resources</b:Corporate>
      </b:Author>
    </b:Author>
    <b:Title>Phase 1 Environmental Assessment of the White River Watershed-White River, South Dakota</b:Title>
    <b:Year>2005</b:Year>
    <b:RefOrder>8</b:RefOrder>
  </b:Source>
  <b:Source>
    <b:Tag>Tet051</b:Tag>
    <b:SourceType>Report</b:SourceType>
    <b:Guid>{3204EC1C-30C0-41B5-ACC3-D39FA9F64092}</b:Guid>
    <b:Author>
      <b:Author>
        <b:Corporate>Tetra Tech, Inc.</b:Corporate>
      </b:Author>
    </b:Author>
    <b:Title>Nonpoint Source Assessment Report for the Oglala Sioux Tribe</b:Title>
    <b:Year>2005a</b:Year>
    <b:Publisher>United States Environment Protection Agency-Region 8</b:Publisher>
    <b:City>Denver</b:City>
    <b:RefOrder>3</b:RefOrder>
  </b:Source>
  <b:Source>
    <b:Tag>Tet05</b:Tag>
    <b:SourceType>Report</b:SourceType>
    <b:Guid>{862128F0-1A86-4534-B263-6390AC3B886F}</b:Guid>
    <b:Author>
      <b:Author>
        <b:Corporate>Tetra Tech, Inc.</b:Corporate>
      </b:Author>
    </b:Author>
    <b:Title>NPS Managment Program Plan for the Oglala Sioux Tribe</b:Title>
    <b:Year>2005b</b:Year>
    <b:Publisher>United States Environmental Protection Agency-Region 8</b:Publisher>
    <b:City>Denver</b:City>
    <b:RefOrder>2</b:RefOrder>
  </b:Source>
  <b:Source>
    <b:Tag>The11</b:Tag>
    <b:SourceType>DocumentFromInternetSite</b:SourceType>
    <b:Guid>{34B6A4E4-A33D-4418-A601-4C39FDFC2435}</b:Guid>
    <b:Author>
      <b:Author>
        <b:Corporate>The U.S. Government's Printing Office</b:Corporate>
      </b:Author>
    </b:Author>
    <b:Title>Electronic Code of Federal Regulations</b:Title>
    <b:Year>2011</b:Year>
    <b:Month>January</b:Month>
    <b:Day>11</b:Day>
    <b:InternetSiteTitle>GPO Access</b:InternetSiteTitle>
    <b:YearAccessed>2011</b:YearAccessed>
    <b:MonthAccessed>January</b:MonthAccessed>
    <b:URL>http://ecfr.gpoaccess.gov/cgi/t/text/text-idx?c=ecfr&amp;rgn=div5&amp;view=text&amp;node=40:21.0.1.1.18&amp;idno=40#40:21.0.1.1.18.1</b:URL>
    <b:RefOrder>9</b:RefOrder>
  </b:Source>
  <b:Source>
    <b:Tag>SDD11</b:Tag>
    <b:SourceType>InternetSite</b:SourceType>
    <b:Guid>{0138B351-832E-4001-8AEA-26B33B376FAB}</b:Guid>
    <b:Author>
      <b:Author>
        <b:Corporate>SD Department of Environment &amp; Natural Resources</b:Corporate>
      </b:Author>
    </b:Author>
    <b:Title>Surface Water Quality Standards</b:Title>
    <b:Year>2011</b:Year>
    <b:InternetSiteTitle>South Dakota, DENR</b:InternetSiteTitle>
    <b:Month>January</b:Month>
    <b:YearAccessed>2011</b:YearAccessed>
    <b:MonthAccessed>January</b:MonthAccessed>
    <b:URL>http://denr.sd.gov/des/sw/swqstandards.aspx</b:URL>
    <b:RefOrder>10</b:RefOrder>
  </b:Source>
  <b:Source>
    <b:Tag>Sou11</b:Tag>
    <b:SourceType>InternetSite</b:SourceType>
    <b:Guid>{846E28D9-B9DB-4278-BDAC-E35EE3F5D4F3}</b:Guid>
    <b:Author>
      <b:Author>
        <b:Corporate>South Dakota Department of Natural Resources</b:Corporate>
      </b:Author>
    </b:Author>
    <b:Title>Surface Water Quality Standards</b:Title>
    <b:Year>2011</b:Year>
    <b:InternetSiteTitle>SD DENR</b:InternetSiteTitle>
    <b:YearAccessed>2011</b:YearAccessed>
    <b:MonthAccessed>February</b:MonthAccessed>
    <b:URL>http://denr.sd.gov/des/sw/swqstandards.aspx</b:URL>
    <b:RefOrder>11</b:RefOrder>
  </b:Source>
  <b:Source>
    <b:Tag>Ogl02</b:Tag>
    <b:SourceType>Report</b:SourceType>
    <b:Guid>{3CC450B9-CF0B-4510-8F12-709225113238}</b:Guid>
    <b:Author>
      <b:Author>
        <b:Corporate>Oglala Sioux Tribe</b:Corporate>
      </b:Author>
    </b:Author>
    <b:Title>OST Water Quality Management Code</b:Title>
    <b:Year>2002</b:Year>
    <b:City>Pine Ridge</b:City>
    <b:StateProvince>South Dakota</b:StateProvince>
    <b:CountryRegion>United States of American</b:CountryRegion>
    <b:Publisher>OST Environmental Health Technical Team, Environmental Protection Program</b:Publisher>
    <b:RefOrder>12</b:RefOrder>
  </b:Source>
  <b:Source>
    <b:Tag>Car07</b:Tag>
    <b:SourceType>Report</b:SourceType>
    <b:Guid>{762B1038-641C-490B-8A36-177B6C097E83}</b:Guid>
    <b:Author>
      <b:Author>
        <b:NameList>
          <b:Person>
            <b:Last>Carter</b:Last>
            <b:First>J.M.</b:First>
          </b:Person>
          <b:Person>
            <b:Last>Heakin</b:Last>
            <b:First>A.J.</b:First>
          </b:Person>
        </b:NameList>
      </b:Author>
    </b:Author>
    <b:Title>Generalized Potentiometric Surface of the Arikaree Aquifer, Pine Ridge Indian Reservation and Bennett County, South Dakota</b:Title>
    <b:Year>2007</b:Year>
    <b:Publisher>U.S. Geological Survey Scientific Investigations Map 2993, 2 sheets</b:Publisher>
    <b:RefOrder>13</b:RefOrder>
  </b:Source>
  <b:Source>
    <b:Tag>Car98</b:Tag>
    <b:SourceType>Report</b:SourceType>
    <b:Guid>{AF031988-1129-4EE5-90EB-301B338C36C7}</b:Guid>
    <b:Author>
      <b:Author>
        <b:NameList>
          <b:Person>
            <b:Last>Carter</b:Last>
            <b:First>J.M.</b:First>
          </b:Person>
          <b:Person>
            <b:Last>Sando</b:Last>
            <b:First>S.K.</b:First>
          </b:Person>
          <b:Person>
            <b:Last>Hayes</b:Last>
            <b:First>T.S.</b:First>
          </b:Person>
        </b:NameList>
      </b:Author>
    </b:Author>
    <b:Title>Source, Occurence, and Extent of Arsenic in the Grass Mountain Area of the Rosebud Indian Reservation, South Dakota</b:Title>
    <b:Year>1998</b:Year>
    <b:Publisher>U.S. Geological Survey Investigations Report 97-4286, 90 p.</b:Publisher>
    <b:RefOrder>14</b:RefOrder>
  </b:Source>
  <b:Source>
    <b:Tag>Hea001</b:Tag>
    <b:SourceType>Report</b:SourceType>
    <b:Guid>{09DD1667-0D35-490A-8B38-14E1BC4A19AC}</b:Guid>
    <b:Author>
      <b:Author>
        <b:NameList>
          <b:Person>
            <b:Last>Heakin</b:Last>
            <b:First>A.J.</b:First>
          </b:Person>
        </b:NameList>
      </b:Author>
    </b:Author>
    <b:Title>Water Quality of Selected Springs and Public-Supply Wells, Pine Ridge Indian Reservation, South Dakota, 1992-97</b:Title>
    <b:Year>2000</b:Year>
    <b:Publisher>U.S. Geological Survey Water-Resources Investigations Report 99-4063, 61 p.</b:Publisher>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747D4F-CA34-6A43-B9C9-487C635BC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109</Pages>
  <Words>33084</Words>
  <Characters>188584</Characters>
  <Application>Microsoft Macintosh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Oglala Sioux Tribe Watershed Plan</vt:lpstr>
    </vt:vector>
  </TitlesOfParts>
  <Company>Matrix consulting group, inc</Company>
  <LinksUpToDate>false</LinksUpToDate>
  <CharactersWithSpaces>221226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Oglala Sioux Tribe Watershed Plan</dc:title>
  <dc:subject/>
  <dc:creator>MATRIX CONSULTING GROUP</dc:creator>
  <cp:keywords/>
  <dc:description/>
  <cp:lastModifiedBy>Charles Jason Tinant</cp:lastModifiedBy>
  <cp:revision>2</cp:revision>
  <cp:lastPrinted>2011-09-15T15:12:00Z</cp:lastPrinted>
  <dcterms:created xsi:type="dcterms:W3CDTF">2014-09-24T17:32:00Z</dcterms:created>
  <dcterms:modified xsi:type="dcterms:W3CDTF">2014-09-24T17:32:00Z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1407255501</vt:i4>
  </property>
</Properties>
</file>